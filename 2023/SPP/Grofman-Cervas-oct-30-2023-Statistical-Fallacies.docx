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E961F" w14:textId="63BCDA8F" w:rsidR="001019B1" w:rsidRDefault="009D0B7D" w:rsidP="0068409C">
      <w:pPr>
        <w:pStyle w:val="Articletitle"/>
        <w:jc w:val="center"/>
      </w:pPr>
      <w:r>
        <w:t xml:space="preserve">A Compendium of </w:t>
      </w:r>
      <w:r w:rsidR="00F51983">
        <w:t xml:space="preserve">Statistical </w:t>
      </w:r>
      <w:r w:rsidR="005E4E31">
        <w:t>Fallacies in Claims about</w:t>
      </w:r>
      <w:r w:rsidR="00F51983">
        <w:t xml:space="preserve"> </w:t>
      </w:r>
      <w:r w:rsidR="008834D2">
        <w:t xml:space="preserve">‘Massive and Widespread Fraud’ in </w:t>
      </w:r>
      <w:r w:rsidR="005E4E31">
        <w:t>the 2020</w:t>
      </w:r>
      <w:r>
        <w:t xml:space="preserve"> </w:t>
      </w:r>
      <w:r w:rsidR="005E4E31">
        <w:t xml:space="preserve">Presidential </w:t>
      </w:r>
      <w:r>
        <w:t>Election</w:t>
      </w:r>
      <w:r w:rsidR="005E4E31">
        <w:rPr>
          <w:rStyle w:val="FootnoteReference"/>
        </w:rPr>
        <w:footnoteReference w:id="1"/>
      </w:r>
    </w:p>
    <w:p w14:paraId="4DB8DA57" w14:textId="77777777" w:rsidR="00A6312A" w:rsidRDefault="00A6312A" w:rsidP="009C7120">
      <w:pPr>
        <w:pStyle w:val="Authornames"/>
        <w:jc w:val="center"/>
      </w:pPr>
    </w:p>
    <w:p w14:paraId="6FCB2DE7" w14:textId="77777777" w:rsidR="00A6312A" w:rsidRDefault="00A6312A" w:rsidP="009C7120">
      <w:pPr>
        <w:pStyle w:val="Authornames"/>
        <w:jc w:val="center"/>
      </w:pPr>
    </w:p>
    <w:p w14:paraId="00508BF3" w14:textId="77777777" w:rsidR="00A6312A" w:rsidRDefault="00A6312A" w:rsidP="009C7120">
      <w:pPr>
        <w:pStyle w:val="Authornames"/>
        <w:jc w:val="center"/>
      </w:pPr>
    </w:p>
    <w:p w14:paraId="7661F767" w14:textId="7C3B0C37" w:rsidR="001019B1" w:rsidRDefault="005E4E31" w:rsidP="009C7120">
      <w:pPr>
        <w:pStyle w:val="Authornames"/>
        <w:jc w:val="center"/>
      </w:pPr>
      <w:r>
        <w:t>Bernard Grofman</w:t>
      </w:r>
      <w:r>
        <w:rPr>
          <w:rStyle w:val="FootnoteReference"/>
        </w:rPr>
        <w:footnoteReference w:id="2"/>
      </w:r>
    </w:p>
    <w:p w14:paraId="275D29F3" w14:textId="77777777" w:rsidR="001019B1" w:rsidRDefault="005E4E31" w:rsidP="009C7120">
      <w:pPr>
        <w:pStyle w:val="Authornames"/>
        <w:jc w:val="center"/>
      </w:pPr>
      <w:r>
        <w:t>Jonathan Cervas</w:t>
      </w:r>
      <w:r>
        <w:rPr>
          <w:rStyle w:val="FootnoteReference"/>
        </w:rPr>
        <w:footnoteReference w:id="3"/>
      </w:r>
    </w:p>
    <w:p w14:paraId="03D86004" w14:textId="77777777" w:rsidR="00DE71AB" w:rsidRDefault="00DE71AB" w:rsidP="007D1CBE">
      <w:pPr>
        <w:jc w:val="center"/>
      </w:pPr>
    </w:p>
    <w:p w14:paraId="0978DEE6" w14:textId="7C2F1A0C" w:rsidR="00BA1453" w:rsidRDefault="005E4E31" w:rsidP="00F1660C">
      <w:pPr>
        <w:jc w:val="center"/>
      </w:pPr>
      <w:r>
        <w:t xml:space="preserve">Updated: </w:t>
      </w:r>
      <w:r w:rsidR="00B3168F">
        <w:t>October</w:t>
      </w:r>
      <w:r w:rsidR="00B3168F">
        <w:t xml:space="preserve"> </w:t>
      </w:r>
      <w:r w:rsidR="00B3168F">
        <w:t>30</w:t>
      </w:r>
      <w:r w:rsidR="008834D2">
        <w:t xml:space="preserve">, </w:t>
      </w:r>
      <w:r>
        <w:t>2023 (</w:t>
      </w:r>
      <w:r w:rsidR="00B3168F">
        <w:t>1</w:t>
      </w:r>
      <w:r>
        <w:t>:01PM EST)</w:t>
      </w:r>
    </w:p>
    <w:p w14:paraId="567984BE" w14:textId="77777777" w:rsidR="00C4133A" w:rsidRDefault="00C4133A">
      <w:pPr>
        <w:rPr>
          <w:b/>
          <w:bCs/>
        </w:rPr>
      </w:pPr>
    </w:p>
    <w:p w14:paraId="31E90D17" w14:textId="5A2F655A" w:rsidR="008834D2" w:rsidRDefault="008834D2">
      <w:pPr>
        <w:rPr>
          <w:b/>
          <w:bCs/>
        </w:rPr>
      </w:pPr>
      <w:r>
        <w:rPr>
          <w:b/>
          <w:bCs/>
        </w:rPr>
        <w:br w:type="page"/>
      </w:r>
    </w:p>
    <w:p w14:paraId="6750043C" w14:textId="77777777" w:rsidR="00C4133A" w:rsidRDefault="00C4133A">
      <w:pPr>
        <w:rPr>
          <w:b/>
          <w:bCs/>
        </w:rPr>
      </w:pPr>
    </w:p>
    <w:p w14:paraId="0D9F6D71" w14:textId="0EE63E19" w:rsidR="001019B1" w:rsidRDefault="005E4E31" w:rsidP="008834D2">
      <w:pPr>
        <w:pStyle w:val="Heading2"/>
        <w:jc w:val="center"/>
      </w:pPr>
      <w:r>
        <w:t>ABSTRACT</w:t>
      </w:r>
    </w:p>
    <w:p w14:paraId="38364AAA" w14:textId="46D268C1" w:rsidR="001019B1" w:rsidRDefault="005E4E31" w:rsidP="00A6312A">
      <w:pPr>
        <w:pStyle w:val="Abstract"/>
        <w:jc w:val="both"/>
      </w:pPr>
      <w:r>
        <w:t>An immense amount has been written about alleged massive electoral fraud in the 2020 presidential election</w:t>
      </w:r>
      <w:r w:rsidR="005020DA">
        <w:t>.</w:t>
      </w:r>
      <w:r>
        <w:t xml:space="preserve"> </w:t>
      </w:r>
      <w:r w:rsidR="00436BC6">
        <w:t xml:space="preserve">Years after the </w:t>
      </w:r>
      <w:r w:rsidR="00E44480">
        <w:t>election</w:t>
      </w:r>
      <w:r>
        <w:t xml:space="preserve">, tens of millions of voters, and many Republican officials, </w:t>
      </w:r>
      <w:r w:rsidR="00BE447F">
        <w:t>continue to insist that</w:t>
      </w:r>
      <w:r>
        <w:t xml:space="preserve"> the 2020 election was stolen. Here, we examine claims of </w:t>
      </w:r>
      <w:r w:rsidR="009D0B7D">
        <w:t xml:space="preserve">massive </w:t>
      </w:r>
      <w:r>
        <w:t>fraud in the presidential election of 2020 that are based on aggregate election data, and we further limit ourselves to claims in which the data itself is essentially undisputed. We show that 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statistical inference in a form that we believe will be useful as a teaching tool</w:t>
      </w:r>
      <w:r w:rsidR="00C130F1">
        <w:t xml:space="preserve"> for the press, public, and </w:t>
      </w:r>
      <w:r w:rsidR="005A5741">
        <w:t>students</w:t>
      </w:r>
      <w:r>
        <w:t xml:space="preserve"> about the dangers of sloppy use of statistics. We discuss the fallacies in a non-technical way to make our critiques broadly accessible to non-specialist audiences.</w:t>
      </w:r>
    </w:p>
    <w:p w14:paraId="15DB2198" w14:textId="77777777" w:rsidR="001019B1" w:rsidRDefault="005E4E31">
      <w:pPr>
        <w:pStyle w:val="Heading1"/>
      </w:pPr>
      <w:bookmarkStart w:id="0" w:name="introduction"/>
      <w:r>
        <w:t>Introduction</w:t>
      </w:r>
    </w:p>
    <w:p w14:paraId="12A482C9" w14:textId="1956016A" w:rsidR="001019B1" w:rsidRDefault="005E4E31" w:rsidP="003D28EC">
      <w:pPr>
        <w:pStyle w:val="Paragraph"/>
      </w:pPr>
      <w:r>
        <w:t xml:space="preserve">After the 2020 </w:t>
      </w:r>
      <w:r w:rsidR="00634F7B">
        <w:t xml:space="preserve">United States </w:t>
      </w:r>
      <w:r>
        <w:t>presidential election, the losing candidate, Donald Trump, claimed that he had been the victim of massive voter fraud that denied him the election. At the time, many Republican members of Congress, state attorneys general, and other Republican office holders endorsed this claim</w:t>
      </w:r>
      <w:r w:rsidR="008365B9">
        <w:t xml:space="preserve"> —</w:t>
      </w:r>
      <w:r>
        <w:t xml:space="preserve"> a claim which his supporters continue to reiterate. Tens of millions of voters, including a clear majority of Republicans and non-trivial numbers of independents and Democrats believe</w:t>
      </w:r>
      <w:r w:rsidR="00360286">
        <w:t>d after the election</w:t>
      </w:r>
      <w:r>
        <w:t xml:space="preserve"> that there was massive fraud in 2020 (Gardner, 2021; </w:t>
      </w:r>
      <w:proofErr w:type="spellStart"/>
      <w:r>
        <w:t>Solender</w:t>
      </w:r>
      <w:proofErr w:type="spellEnd"/>
      <w:r>
        <w:t>, 2020; UMass Amherst, 2021</w:t>
      </w:r>
      <w:r w:rsidR="00286267">
        <w:t>;</w:t>
      </w:r>
      <w:r w:rsidR="00A6312A">
        <w:t xml:space="preserve"> Jacobson, 2023</w:t>
      </w:r>
      <w:r>
        <w:t>).</w:t>
      </w:r>
      <w:r w:rsidR="0000102B">
        <w:rPr>
          <w:rStyle w:val="FootnoteReference"/>
        </w:rPr>
        <w:footnoteReference w:id="4"/>
      </w:r>
      <w:r>
        <w:t xml:space="preserve"> Others believe that most elections are rigged</w:t>
      </w:r>
      <w:r w:rsidR="00360286">
        <w:t xml:space="preserve"> (Zorn, 2017)</w:t>
      </w:r>
      <w:r>
        <w:t xml:space="preserve">. In the 2022 primaries, some Republican candidates made the assertion of </w:t>
      </w:r>
      <w:r>
        <w:lastRenderedPageBreak/>
        <w:t>massive election fraud in 2020 a fundamental part of their election platform. Many of those candidates won their primary, and several will be able to affect future election administration in their states after winning in November (Medina et al., 2022).</w:t>
      </w:r>
      <w:r>
        <w:rPr>
          <w:rStyle w:val="FootnoteReference"/>
        </w:rPr>
        <w:footnoteReference w:id="5"/>
      </w:r>
      <w:r>
        <w:t xml:space="preserve"> 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ins w:id="1" w:author="User" w:date="2023-09-08T08:02:00Z">
        <w:r w:rsidR="00634F7B">
          <w:t xml:space="preserve"> </w:t>
        </w:r>
      </w:ins>
      <w:r w:rsidR="00D05666">
        <w:t>Most alarmingly, a significant proportion of Americans support the idea of using violence to address political failures.</w:t>
      </w:r>
      <w:r w:rsidR="00D05666">
        <w:rPr>
          <w:rStyle w:val="FootnoteReference"/>
        </w:rPr>
        <w:footnoteReference w:id="6"/>
      </w:r>
    </w:p>
    <w:tbl>
      <w:tblPr>
        <w:tblStyle w:val="TableGrid"/>
        <w:tblW w:w="0" w:type="auto"/>
        <w:tblLook w:val="04A0" w:firstRow="1" w:lastRow="0" w:firstColumn="1" w:lastColumn="0" w:noHBand="0" w:noVBand="1"/>
      </w:tblPr>
      <w:tblGrid>
        <w:gridCol w:w="8489"/>
      </w:tblGrid>
      <w:tr w:rsidR="009A2ECC" w14:paraId="52BFF0A7" w14:textId="77777777" w:rsidTr="009A2ECC">
        <w:tc>
          <w:tcPr>
            <w:tcW w:w="8489" w:type="dxa"/>
          </w:tcPr>
          <w:p w14:paraId="7D94DBC4" w14:textId="561076FD" w:rsidR="009A2ECC" w:rsidRDefault="009A2ECC" w:rsidP="00A7479B">
            <w:pPr>
              <w:pStyle w:val="Figurecaption"/>
              <w:ind w:firstLine="0"/>
            </w:pPr>
            <w:r w:rsidRPr="00A7479B">
              <w:rPr>
                <w:b/>
                <w:bCs/>
              </w:rPr>
              <w:t xml:space="preserve">Figure </w:t>
            </w:r>
            <w:r w:rsidR="008834D2" w:rsidRPr="00A7479B">
              <w:rPr>
                <w:b/>
                <w:bCs/>
              </w:rPr>
              <w:t>1</w:t>
            </w:r>
            <w:r>
              <w:t xml:space="preserve"> – Truth Social post by former President Donald Trump </w:t>
            </w:r>
            <w:r w:rsidR="008834D2">
              <w:t xml:space="preserve">re the lengths he would be prepared to go to </w:t>
            </w:r>
            <w:r>
              <w:t>overturn the 2020 election results</w:t>
            </w:r>
          </w:p>
        </w:tc>
      </w:tr>
      <w:tr w:rsidR="009A2ECC" w14:paraId="5564CD1F" w14:textId="77777777" w:rsidTr="009A2ECC">
        <w:tc>
          <w:tcPr>
            <w:tcW w:w="8489" w:type="dxa"/>
          </w:tcPr>
          <w:p w14:paraId="288019A6" w14:textId="46CDCB48" w:rsidR="009A2ECC" w:rsidRDefault="009A2ECC" w:rsidP="00E239BA">
            <w:pPr>
              <w:pStyle w:val="Newparagraph"/>
              <w:ind w:firstLine="0"/>
              <w:jc w:val="center"/>
            </w:pPr>
            <w:r w:rsidRPr="009A2ECC">
              <w:rPr>
                <w:noProof/>
              </w:rPr>
              <w:lastRenderedPageBreak/>
              <w:drawing>
                <wp:inline distT="0" distB="0" distL="0" distR="0" wp14:anchorId="5FFC62B2" wp14:editId="62A127BA">
                  <wp:extent cx="5029200" cy="2862839"/>
                  <wp:effectExtent l="0" t="0" r="0" b="0"/>
                  <wp:docPr id="160758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
                          <pic:cNvPicPr/>
                        </pic:nvPicPr>
                        <pic:blipFill>
                          <a:blip r:embed="rId7"/>
                          <a:stretch>
                            <a:fillRect/>
                          </a:stretch>
                        </pic:blipFill>
                        <pic:spPr>
                          <a:xfrm>
                            <a:off x="0" y="0"/>
                            <a:ext cx="5029200" cy="2862839"/>
                          </a:xfrm>
                          <a:prstGeom prst="rect">
                            <a:avLst/>
                          </a:prstGeom>
                        </pic:spPr>
                      </pic:pic>
                    </a:graphicData>
                  </a:graphic>
                </wp:inline>
              </w:drawing>
            </w:r>
          </w:p>
        </w:tc>
      </w:tr>
      <w:tr w:rsidR="009A2ECC" w14:paraId="731756E0" w14:textId="77777777" w:rsidTr="009A2ECC">
        <w:tc>
          <w:tcPr>
            <w:tcW w:w="8489" w:type="dxa"/>
          </w:tcPr>
          <w:p w14:paraId="171DF39C" w14:textId="5F1EE45D" w:rsidR="009A2ECC" w:rsidRDefault="009A2ECC" w:rsidP="009A2ECC">
            <w:pPr>
              <w:pStyle w:val="Newparagraph"/>
              <w:ind w:firstLine="0"/>
            </w:pPr>
            <w:r>
              <w:t xml:space="preserve">Note: Post accessed June 16, 2023. </w:t>
            </w:r>
            <w:r w:rsidRPr="009A2ECC">
              <w:t>https://truthsocial.com/@realDonaldTrump/posts/109449803240069864</w:t>
            </w:r>
          </w:p>
        </w:tc>
      </w:tr>
    </w:tbl>
    <w:p w14:paraId="38D3A0AF" w14:textId="77777777" w:rsidR="009A2ECC" w:rsidRPr="009A2ECC" w:rsidRDefault="009A2ECC" w:rsidP="00A7479B">
      <w:pPr>
        <w:pStyle w:val="Newparagraph"/>
        <w:ind w:firstLine="0"/>
      </w:pPr>
    </w:p>
    <w:p w14:paraId="46300AA6" w14:textId="159A0466" w:rsidR="00D570D7" w:rsidRDefault="005E4E31" w:rsidP="00D51EEA">
      <w:pPr>
        <w:pStyle w:val="Paragraph"/>
      </w:pPr>
      <w:r>
        <w:t>The supposed evidence supporting massive election fraud comes in many forms, including personal affidavits alleging fraud in particular precincts (</w:t>
      </w:r>
      <w:proofErr w:type="spellStart"/>
      <w:r>
        <w:t>McClallen</w:t>
      </w:r>
      <w:proofErr w:type="spellEnd"/>
      <w:r>
        <w:t>, 2021), to videos allegedly showing direct evidence of vote tampering by poll workers (Gray, 2020), to how-to-videos showing the supposed ease of manipulating the record of votes produced by voting machines or mail ballots, to claims about a conspiracy by a particular voting machine vendor (</w:t>
      </w:r>
      <w:proofErr w:type="spellStart"/>
      <w:r>
        <w:t>Sganga</w:t>
      </w:r>
      <w:proofErr w:type="spellEnd"/>
      <w:r>
        <w:t>, 2022), to assertions that more voters voted than were on the jurisdiction’s electoral roll (Ayyadurai, 2020; Swenson, 2020)</w:t>
      </w:r>
      <w:r w:rsidR="00D570D7">
        <w:t>, to statistical claims of the kind rebutted in the present essay.</w:t>
      </w:r>
      <w:r w:rsidR="00634F7B">
        <w:t xml:space="preserve"> </w:t>
      </w:r>
      <w:r w:rsidR="00A90324">
        <w:t xml:space="preserve">We believe that claims made with statistical support have </w:t>
      </w:r>
      <w:r w:rsidR="00D67706">
        <w:t>a</w:t>
      </w:r>
      <w:r w:rsidR="00A90324">
        <w:t xml:space="preserve"> potential</w:t>
      </w:r>
      <w:r w:rsidR="00D67706">
        <w:t>ly wider audience</w:t>
      </w:r>
      <w:r w:rsidR="000C6A04">
        <w:t xml:space="preserve"> than unsupported claims and</w:t>
      </w:r>
      <w:r w:rsidR="00D67706">
        <w:t xml:space="preserve"> can lead to conspiratorial thinking.</w:t>
      </w:r>
      <w:r w:rsidR="00D67706">
        <w:rPr>
          <w:rStyle w:val="FootnoteReference"/>
        </w:rPr>
        <w:footnoteReference w:id="7"/>
      </w:r>
    </w:p>
    <w:p w14:paraId="231690EF" w14:textId="080BC277" w:rsidR="003A3BF4" w:rsidRDefault="00A03801" w:rsidP="00D51EEA">
      <w:pPr>
        <w:pStyle w:val="Paragraph"/>
      </w:pPr>
      <w:r>
        <w:lastRenderedPageBreak/>
        <w:t xml:space="preserve">In April of 2023, </w:t>
      </w:r>
      <w:r w:rsidR="008646C6">
        <w:t>Dominion</w:t>
      </w:r>
      <w:r w:rsidR="00C347B8">
        <w:t>, a</w:t>
      </w:r>
      <w:r w:rsidR="008646C6">
        <w:t xml:space="preserve"> </w:t>
      </w:r>
      <w:r>
        <w:t xml:space="preserve">company who </w:t>
      </w:r>
      <w:r w:rsidR="00A908A6">
        <w:t>manufactures</w:t>
      </w:r>
      <w:r>
        <w:t xml:space="preserve"> voting machines</w:t>
      </w:r>
      <w:r w:rsidR="00BA0849">
        <w:t xml:space="preserve">, </w:t>
      </w:r>
      <w:r w:rsidR="00D97C28">
        <w:t xml:space="preserve">reached a </w:t>
      </w:r>
      <w:r w:rsidR="00BA0849">
        <w:t>settl</w:t>
      </w:r>
      <w:r w:rsidR="00D97C28">
        <w:t xml:space="preserve">ement of </w:t>
      </w:r>
      <w:r w:rsidR="00D97C28" w:rsidRPr="00D97C28">
        <w:t>$787.5 million</w:t>
      </w:r>
      <w:r w:rsidR="00D97C28">
        <w:t xml:space="preserve"> in</w:t>
      </w:r>
      <w:r w:rsidR="00BA0849">
        <w:t xml:space="preserve"> a </w:t>
      </w:r>
      <w:r w:rsidR="00A73475">
        <w:t xml:space="preserve">defamation </w:t>
      </w:r>
      <w:r w:rsidR="00BA0849">
        <w:t>lawsuit</w:t>
      </w:r>
      <w:r w:rsidR="00A908A6">
        <w:t xml:space="preserve"> again Fox News for the propagation of claims that Dominion machines changed votes from Trump to Biden (</w:t>
      </w:r>
      <w:r w:rsidR="00C347B8" w:rsidRPr="00C347B8">
        <w:t>Poniewozik</w:t>
      </w:r>
      <w:r w:rsidR="00C347B8">
        <w:t>, 2023</w:t>
      </w:r>
      <w:r w:rsidR="00A908A6">
        <w:t>).</w:t>
      </w:r>
      <w:r w:rsidR="00A73475">
        <w:t xml:space="preserve"> </w:t>
      </w:r>
      <w:r w:rsidR="00982660">
        <w:t>To</w:t>
      </w:r>
      <w:r w:rsidR="00A73475">
        <w:t xml:space="preserve"> prove defamation, one must show</w:t>
      </w:r>
      <w:r w:rsidR="00281E24">
        <w:t xml:space="preserve"> </w:t>
      </w:r>
      <w:r w:rsidR="00190E23">
        <w:t>“</w:t>
      </w:r>
      <w:r w:rsidR="0093255E">
        <w:t>’</w:t>
      </w:r>
      <w:r w:rsidR="00190E23" w:rsidRPr="00190E23">
        <w:t>actual malice</w:t>
      </w:r>
      <w:r w:rsidR="00190E23">
        <w:t>’</w:t>
      </w:r>
      <w:r w:rsidR="00190E23" w:rsidRPr="00190E23">
        <w:t xml:space="preserve"> -- that the statement was made with knowledge of its falsity or with reckless disregard of whether it was true or false</w:t>
      </w:r>
      <w:r w:rsidR="009400C4">
        <w:t>.</w:t>
      </w:r>
      <w:r w:rsidR="00190E23">
        <w:t xml:space="preserve">” </w:t>
      </w:r>
      <w:r w:rsidR="00190E23">
        <w:rPr>
          <w:i/>
          <w:iCs/>
        </w:rPr>
        <w:t xml:space="preserve">New York Times v. Sullivan </w:t>
      </w:r>
      <w:r w:rsidR="00DB35BF" w:rsidRPr="009400C4">
        <w:t>376 U.S. 254</w:t>
      </w:r>
      <w:r w:rsidR="00A43F81">
        <w:t xml:space="preserve"> (1964)</w:t>
      </w:r>
      <w:r w:rsidR="009400C4" w:rsidRPr="009400C4">
        <w:t>.</w:t>
      </w:r>
      <w:r w:rsidR="005E4E31">
        <w:t xml:space="preserve"> </w:t>
      </w:r>
      <w:r w:rsidR="003576A8">
        <w:t xml:space="preserve">In documents that were revealed during the discovery phase of the trial, </w:t>
      </w:r>
      <w:r w:rsidR="00C0758D">
        <w:t>Fox News host admitted that they did not believe the claims they were making on television</w:t>
      </w:r>
      <w:r w:rsidR="0058284C">
        <w:t xml:space="preserve"> but repeated them </w:t>
      </w:r>
      <w:r w:rsidR="003A3BF4">
        <w:t>because</w:t>
      </w:r>
      <w:r w:rsidR="00837DD2">
        <w:t xml:space="preserve"> </w:t>
      </w:r>
      <w:r w:rsidR="003A3BF4">
        <w:t>“[o]</w:t>
      </w:r>
      <w:proofErr w:type="spellStart"/>
      <w:r w:rsidR="00837DD2" w:rsidRPr="00837DD2">
        <w:t>ur</w:t>
      </w:r>
      <w:proofErr w:type="spellEnd"/>
      <w:r w:rsidR="00837DD2" w:rsidRPr="00837DD2">
        <w:t xml:space="preserve"> viewers are good people and they believe it</w:t>
      </w:r>
      <w:r w:rsidR="00837DD2">
        <w:t>”</w:t>
      </w:r>
      <w:r w:rsidR="003A3BF4">
        <w:t xml:space="preserve"> (</w:t>
      </w:r>
      <w:r w:rsidR="003A3BF4" w:rsidRPr="00C347B8">
        <w:t>Poniewozik</w:t>
      </w:r>
      <w:r w:rsidR="003A3BF4">
        <w:t>, 2023)</w:t>
      </w:r>
      <w:r w:rsidR="00C0758D">
        <w:t>.</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8"/>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w:t>
      </w:r>
      <w:proofErr w:type="spellStart"/>
      <w:r w:rsidR="00137996">
        <w:t>Vellani</w:t>
      </w:r>
      <w:proofErr w:type="spellEnd"/>
      <w:r w:rsidR="00137996">
        <w:t xml:space="preserve"> et al, 2023)</w:t>
      </w:r>
      <w:r w:rsidR="00BF4AA4">
        <w:t>; t</w:t>
      </w:r>
      <w:r>
        <w:t xml:space="preserve">he claim of massive fraud in 2020 is stated </w:t>
      </w:r>
      <w:r w:rsidR="00B50E24" w:rsidRPr="00B50E24">
        <w:t xml:space="preserve">ad nauseam </w:t>
      </w:r>
      <w:r>
        <w:t xml:space="preserve">in conservative media sources and by former </w:t>
      </w:r>
      <w:r>
        <w:lastRenderedPageBreak/>
        <w:t>President Trump and his allies.</w:t>
      </w:r>
      <w:r>
        <w:rPr>
          <w:rStyle w:val="FootnoteReference"/>
        </w:rPr>
        <w:footnoteReference w:id="9"/>
      </w:r>
      <w:r>
        <w:t xml:space="preserve"> </w:t>
      </w:r>
      <w:r w:rsidR="00837DD2">
        <w:t>Factual</w:t>
      </w:r>
      <w:r>
        <w:t xml:space="preserve"> claims are often repeated even after clear contrary evidence has been presented (Hsu &amp; Thompson, 2022).</w:t>
      </w:r>
    </w:p>
    <w:p w14:paraId="6DD82973" w14:textId="334FC209" w:rsidR="001019B1" w:rsidRDefault="005E4E31" w:rsidP="003D28EC">
      <w:pPr>
        <w:pStyle w:val="Paragraph"/>
      </w:pPr>
      <w:r>
        <w:t xml:space="preserve">There are many reasons that can be offered about why beliefs about massive election fraud in 2020 persist (see e.g., </w:t>
      </w:r>
      <w:proofErr w:type="spellStart"/>
      <w:r>
        <w:t>Berlinski</w:t>
      </w:r>
      <w:proofErr w:type="spellEnd"/>
      <w:r>
        <w:t xml:space="preserve"> et al., 2021; Douglas et al., 2019; Edsall, 2022; Holman &amp; Lay, 2018). One obvious key factor is the level of present-day polarization, in which partisan identities shape beliefs</w:t>
      </w:r>
      <w:r w:rsidR="00FD651C">
        <w:t xml:space="preserve"> (Iyengar et. al., 2019</w:t>
      </w:r>
      <w:r w:rsidR="00D12D71">
        <w:t xml:space="preserve">; </w:t>
      </w:r>
      <w:r w:rsidR="00D12D71" w:rsidRPr="00D12D71">
        <w:t>Abramowitz</w:t>
      </w:r>
      <w:r w:rsidR="00D12D71">
        <w:t xml:space="preserve"> and Webster </w:t>
      </w:r>
      <w:r w:rsidR="00527D63">
        <w:t>2018</w:t>
      </w:r>
      <w:r w:rsidR="00FD651C">
        <w:t>)</w:t>
      </w:r>
      <w:r>
        <w:t xml:space="preserve">. Strongly embedded partisan identities mean that the public polarizes on the fraud claim based on partisanship. Relatedly, we have a </w:t>
      </w:r>
      <w:proofErr w:type="spellStart"/>
      <w:r>
        <w:t>siloization</w:t>
      </w:r>
      <w:proofErr w:type="spellEnd"/>
      <w:r>
        <w:t xml:space="preserve"> of communication channels along partisan and ideological lines</w:t>
      </w:r>
      <w:r w:rsidR="0043073D">
        <w:t xml:space="preserve"> (Prior, 2013</w:t>
      </w:r>
      <w:r w:rsidR="000A4814">
        <w:t>; Robertson et. al. 2023</w:t>
      </w:r>
      <w:r w:rsidR="0043073D">
        <w:t>)</w:t>
      </w:r>
      <w:r>
        <w:t xml:space="preserve">. The fraud claims are echoed as indisputable by a multiplicity of sources that </w:t>
      </w:r>
      <w:r w:rsidR="00D570D7">
        <w:t xml:space="preserve">some </w:t>
      </w:r>
      <w:r>
        <w:t>voters trust</w:t>
      </w:r>
      <w:r w:rsidR="006302AC">
        <w:t xml:space="preserve"> (see above about Dominion and Fox News)</w:t>
      </w:r>
      <w:r>
        <w:t>. Relatedly, Lenz (2012), among others, ha</w:t>
      </w:r>
      <w:r w:rsidR="00487682">
        <w:t xml:space="preserve">s </w:t>
      </w:r>
      <w:r>
        <w:t>shown that the public changes its policy views to match the politicians they support (e.g., attitudes toward Russia among Republicans track Trump’s changing views about Putin). Also, sources supporting the claim of Trump’s having won the 2020 election denigrate the reliability of the mainstream media who refute the fraud claim and insist that the mainstream media are simply partisan mouthpieces for the Democrats.</w:t>
      </w:r>
    </w:p>
    <w:tbl>
      <w:tblPr>
        <w:tblW w:w="5069" w:type="pct"/>
        <w:tblLook w:val="0000" w:firstRow="0" w:lastRow="0" w:firstColumn="0" w:lastColumn="0" w:noHBand="0" w:noVBand="0"/>
      </w:tblPr>
      <w:tblGrid>
        <w:gridCol w:w="8606"/>
      </w:tblGrid>
      <w:tr w:rsidR="00061E6C" w14:paraId="47A676D3" w14:textId="77777777" w:rsidTr="004202D5">
        <w:tc>
          <w:tcPr>
            <w:tcW w:w="0" w:type="auto"/>
            <w:tcBorders>
              <w:top w:val="single" w:sz="4" w:space="0" w:color="auto"/>
              <w:left w:val="single" w:sz="4" w:space="0" w:color="auto"/>
              <w:bottom w:val="single" w:sz="4" w:space="0" w:color="auto"/>
              <w:right w:val="single" w:sz="4" w:space="0" w:color="auto"/>
            </w:tcBorders>
          </w:tcPr>
          <w:p w14:paraId="6664E4B2" w14:textId="77777777" w:rsidR="00061E6C" w:rsidRDefault="00061E6C" w:rsidP="00B56814">
            <w:pPr>
              <w:pStyle w:val="Paragraph"/>
            </w:pPr>
            <w:r>
              <w:t xml:space="preserve">Media choice is not the only factor.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w:t>
            </w:r>
            <w:r>
              <w:lastRenderedPageBreak/>
              <w:t xml:space="preserve">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in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72157A54" w14:textId="64F014F9" w:rsidR="00D570D7" w:rsidRDefault="005E4E31" w:rsidP="00061E6C">
      <w:pPr>
        <w:pStyle w:val="Paragraph"/>
      </w:pPr>
      <w:r>
        <w:lastRenderedPageBreak/>
        <w:t xml:space="preserve">But exploring why voters believe what they do (Bump, 2022) is not the purpose of this essay. Moreover, in this essay we will not discuss the vast bulk of claims about fraud in 2020, namely those that rest on </w:t>
      </w:r>
      <w:r>
        <w:rPr>
          <w:u w:val="single"/>
        </w:rPr>
        <w:t>contested</w:t>
      </w:r>
      <w:r>
        <w:t xml:space="preserve"> facts. Our concern here is a narrowly focused </w:t>
      </w:r>
      <w:r w:rsidR="00634F7B">
        <w:t xml:space="preserve">but important </w:t>
      </w:r>
      <w:r>
        <w:t xml:space="preserve">one. </w:t>
      </w:r>
    </w:p>
    <w:p w14:paraId="04E606FE" w14:textId="1C882EFC" w:rsidR="00BA1453" w:rsidRDefault="005E4E31" w:rsidP="00061E6C">
      <w:pPr>
        <w:pStyle w:val="Paragraph"/>
      </w:pPr>
      <w:r>
        <w:t xml:space="preserve">We deal solely with claims about fraud that are grounded, at least in part, on </w:t>
      </w:r>
      <w:r>
        <w:rPr>
          <w:u w:val="single"/>
        </w:rPr>
        <w:t>indisputable facts about statistical features of the 2020 presidential election</w:t>
      </w:r>
      <w:r>
        <w:t>, and comparisons of its outcomes to those of previous presidential elections</w:t>
      </w:r>
      <w:r w:rsidR="00D570D7">
        <w:t xml:space="preserve"> or other 2020 elections</w:t>
      </w:r>
      <w:r>
        <w:t>. Similarly, we do not wish to argue about what state or federal courts should or should not have decided about election law in the cases brought before them in 2020.</w:t>
      </w:r>
    </w:p>
    <w:p w14:paraId="4E9C6F7D" w14:textId="49E3FBF9" w:rsidR="001019B1" w:rsidRDefault="005E4E31" w:rsidP="003D28EC">
      <w:pPr>
        <w:pStyle w:val="Paragraph"/>
      </w:pPr>
      <w:r>
        <w:lastRenderedPageBreak/>
        <w:t xml:space="preserve">Our goal is not to provide new </w:t>
      </w:r>
      <w:r w:rsidRPr="003D28EC">
        <w:t>insights</w:t>
      </w:r>
      <w:r>
        <w:t xml:space="preserve"> about these statistical fallacies. Rather, our goal is put together in one place a useful compendium of many of the most glaring recent misuses of statistical reasoning as applied to understanding elections, </w:t>
      </w:r>
      <w:r>
        <w:rPr>
          <w:rStyle w:val="FootnoteReference"/>
        </w:rPr>
        <w:footnoteReference w:id="10"/>
      </w:r>
      <w:r>
        <w:t xml:space="preserve"> and to do so in a way that is readily accessible to non-technical readers</w:t>
      </w:r>
      <w:r w:rsidR="00390D68">
        <w:t>.</w:t>
      </w:r>
      <w:r>
        <w:rPr>
          <w:rStyle w:val="FootnoteReference"/>
        </w:rPr>
        <w:footnoteReference w:id="11"/>
      </w:r>
      <w:r>
        <w:t xml:space="preserve"> 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p>
    <w:p w14:paraId="626DE5A0" w14:textId="77777777" w:rsidR="001019B1" w:rsidRDefault="005E4E31" w:rsidP="003D28EC">
      <w:pPr>
        <w:pStyle w:val="Paragraph"/>
      </w:pPr>
      <w:r>
        <w:t xml:space="preserve">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w:t>
      </w:r>
      <w:proofErr w:type="gramStart"/>
      <w:r>
        <w:t>indicia of fraud</w:t>
      </w:r>
      <w:proofErr w:type="gramEnd"/>
      <w:r>
        <w:t xml:space="preserve"> having voters with the same name and date of birth. Then we discuss (d) syllogistic arguments based on cross-election statistical comparisons that are either fallacious in form, or that have </w:t>
      </w:r>
      <w:r>
        <w:lastRenderedPageBreak/>
        <w:t>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2"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3" w:name="arithmetic-fallacies"/>
      <w:r>
        <w:t>Arithmetic Fallacies</w:t>
      </w:r>
    </w:p>
    <w:p w14:paraId="68D8844E" w14:textId="77777777" w:rsidR="004D3145" w:rsidRDefault="004D3145" w:rsidP="004D3145">
      <w:pPr>
        <w:pStyle w:val="Paragraph"/>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3D44E01" w:rsidR="004D3145" w:rsidRDefault="004D3145" w:rsidP="00177F97">
      <w:pPr>
        <w:pStyle w:val="Paragraph"/>
      </w:pPr>
      <w:r>
        <w:t xml:space="preserve">A standard way to cherry pick </w:t>
      </w:r>
      <w:r w:rsidR="00487682">
        <w:t xml:space="preserve">2020 </w:t>
      </w:r>
      <w:r>
        <w:t xml:space="preserve">election data to show the potential for fraud is to focus on racial or demographic groups and to highlight the situations where Biden did worse than Clinton.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in terms of overall total vote nationally. But, of course, while there were </w:t>
      </w:r>
      <w:r>
        <w:lastRenderedPageBreak/>
        <w:t xml:space="preserve">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2"/>
      </w:r>
    </w:p>
    <w:p w14:paraId="345C61EE" w14:textId="46E7490A" w:rsidR="00DC5479" w:rsidRDefault="005E4E31" w:rsidP="003D28EC">
      <w:pPr>
        <w:pStyle w:val="Paragraph"/>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74833908" w14:textId="65CFBF8C" w:rsidR="001019B1" w:rsidRDefault="005E4E31" w:rsidP="00886E8B">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w:t>
      </w:r>
      <w:r>
        <w:lastRenderedPageBreak/>
        <w:t xml:space="preserve">in, though fewer in number, had more voters in them. 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3"/>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In the 19 </w:t>
      </w:r>
      <w:r w:rsidR="00764CC7">
        <w:t xml:space="preserve">most populous </w:t>
      </w:r>
      <w:r w:rsidR="00DC5914">
        <w:t xml:space="preserve">counties, Biden received </w:t>
      </w:r>
      <w:r w:rsidR="00DC5914" w:rsidRPr="00C849EB">
        <w:t>7</w:t>
      </w:r>
      <w:r w:rsidR="00DC5914">
        <w:t>,</w:t>
      </w:r>
      <w:r w:rsidR="00DC5914" w:rsidRPr="00C849EB">
        <w:t>360</w:t>
      </w:r>
      <w:r w:rsidR="00DC5914">
        <w:t>,</w:t>
      </w:r>
      <w:r w:rsidR="00DC5914" w:rsidRPr="00C849EB">
        <w:t>531</w:t>
      </w:r>
      <w:r w:rsidR="00DC5914">
        <w:t xml:space="preserve"> more votes than Trump (Biden also won a slight majority in the first 3,134 counties, but by only </w:t>
      </w:r>
      <w:r w:rsidR="00DC5914" w:rsidRPr="00300667">
        <w:t>52</w:t>
      </w:r>
      <w:r w:rsidR="00DC5914">
        <w:t>,</w:t>
      </w:r>
      <w:r w:rsidR="00DC5914" w:rsidRPr="00300667">
        <w:t>640</w:t>
      </w:r>
      <w:r w:rsidR="00DC5914">
        <w:t xml:space="preserve"> votes).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6AAC712A" w14:textId="77777777" w:rsidTr="004202D5">
        <w:trPr>
          <w:tblHeader/>
        </w:trPr>
        <w:tc>
          <w:tcPr>
            <w:tcW w:w="0" w:type="auto"/>
          </w:tcPr>
          <w:p w14:paraId="692FD287" w14:textId="4E936DFB" w:rsidR="001019B1" w:rsidRPr="003425B5" w:rsidRDefault="005E4E31" w:rsidP="00FA467B">
            <w:pPr>
              <w:pStyle w:val="Figurecaption"/>
              <w:ind w:firstLine="0"/>
            </w:pPr>
            <w:r w:rsidRPr="00FA467B">
              <w:rPr>
                <w:b/>
                <w:bCs/>
              </w:rPr>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4202D5">
        <w:tc>
          <w:tcPr>
            <w:tcW w:w="0" w:type="auto"/>
          </w:tcPr>
          <w:p w14:paraId="747E3637" w14:textId="6B61C513" w:rsidR="001019B1" w:rsidRDefault="002316BB" w:rsidP="00A7479B">
            <w:pPr>
              <w:ind w:firstLine="0"/>
            </w:pPr>
            <w:r>
              <w:rPr>
                <w:noProof/>
              </w:rPr>
              <w:drawing>
                <wp:inline distT="0" distB="0" distL="0" distR="0" wp14:anchorId="20D2483D" wp14:editId="14FB5E2C">
                  <wp:extent cx="5396653" cy="2023745"/>
                  <wp:effectExtent l="0" t="0" r="1270" b="0"/>
                  <wp:docPr id="8142501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13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96653" cy="2023745"/>
                          </a:xfrm>
                          <a:prstGeom prst="rect">
                            <a:avLst/>
                          </a:prstGeom>
                        </pic:spPr>
                      </pic:pic>
                    </a:graphicData>
                  </a:graphic>
                </wp:inline>
              </w:drawing>
            </w:r>
          </w:p>
        </w:tc>
      </w:tr>
      <w:tr w:rsidR="001019B1" w14:paraId="5FCAD91C" w14:textId="77777777" w:rsidTr="004202D5">
        <w:tc>
          <w:tcPr>
            <w:tcW w:w="0" w:type="auto"/>
          </w:tcPr>
          <w:p w14:paraId="06AE1791" w14:textId="100847FD" w:rsidR="001019B1" w:rsidRDefault="005E4E31" w:rsidP="00FA467B">
            <w:pPr>
              <w:pStyle w:val="Paragraph"/>
              <w:ind w:firstLine="0"/>
            </w:pPr>
            <w:r>
              <w:t xml:space="preserve">Note: One bar per county.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p>
        </w:tc>
      </w:tr>
    </w:tbl>
    <w:p w14:paraId="650B3875" w14:textId="77777777" w:rsidR="008A5B79" w:rsidRDefault="008A5B79"/>
    <w:p w14:paraId="1816FEC3" w14:textId="120B181C" w:rsidR="003427BF" w:rsidRDefault="005E4E31" w:rsidP="00886E8B">
      <w:pPr>
        <w:pStyle w:val="Paragraph"/>
      </w:pPr>
      <w:r>
        <w:t>Errors in using unweighted averages when it is appropriate to use a weighted average can be plotted in several ways.</w:t>
      </w:r>
      <w:r w:rsidR="00905C61">
        <w:t xml:space="preserve"> </w:t>
      </w:r>
      <w:r w:rsidR="007111ED">
        <w:t>C</w:t>
      </w:r>
      <w:r w:rsidR="00905C61">
        <w:t>onsider</w:t>
      </w:r>
      <w:r w:rsidR="003427BF">
        <w:t xml:space="preserve"> a histogram that shows the</w:t>
      </w:r>
      <w:r>
        <w:t xml:space="preserve"> </w:t>
      </w:r>
      <w:r w:rsidR="00FE40CD">
        <w:t xml:space="preserve">2020 </w:t>
      </w:r>
      <w:r w:rsidR="00B87A00">
        <w:lastRenderedPageBreak/>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 </w:t>
      </w:r>
      <w:r w:rsidR="00477ADD">
        <w:t xml:space="preserve">we can now see </w:t>
      </w:r>
      <w:r w:rsidR="007B5A6C">
        <w:t>how</w:t>
      </w:r>
      <w:r w:rsidR="00477ADD">
        <w:t xml:space="preserve"> Biden received a larger share of the total vote.</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260"/>
      </w:tblGrid>
      <w:tr w:rsidR="00663C84" w14:paraId="62AF08A4" w14:textId="77777777" w:rsidTr="004202D5">
        <w:trPr>
          <w:tblHeader/>
        </w:trPr>
        <w:tc>
          <w:tcPr>
            <w:tcW w:w="0" w:type="auto"/>
          </w:tcPr>
          <w:p w14:paraId="42BCDE75" w14:textId="4B11C2C1" w:rsidR="00663C84" w:rsidRPr="003425B5" w:rsidRDefault="00663C84" w:rsidP="00A7479B">
            <w:pPr>
              <w:pStyle w:val="Figurecaption"/>
              <w:ind w:firstLine="0"/>
            </w:pPr>
            <w:r w:rsidRPr="00A7479B">
              <w:rPr>
                <w:b/>
                <w:bCs/>
              </w:rPr>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4202D5">
        <w:tc>
          <w:tcPr>
            <w:tcW w:w="0" w:type="auto"/>
          </w:tcPr>
          <w:p w14:paraId="6FEB691F" w14:textId="43BF2A94" w:rsidR="00663C84" w:rsidRDefault="000D66DF" w:rsidP="00A7479B">
            <w:pPr>
              <w:ind w:firstLine="0"/>
            </w:pPr>
            <w:r>
              <w:rPr>
                <w:noProof/>
              </w:rPr>
              <w:drawing>
                <wp:inline distT="0" distB="0" distL="0" distR="0" wp14:anchorId="17D159DE" wp14:editId="39B61845">
                  <wp:extent cx="5029200" cy="3143324"/>
                  <wp:effectExtent l="0" t="0" r="0" b="6350"/>
                  <wp:docPr id="191075864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8643" name="Graphic 191075864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324"/>
                          </a:xfrm>
                          <a:prstGeom prst="rect">
                            <a:avLst/>
                          </a:prstGeom>
                        </pic:spPr>
                      </pic:pic>
                    </a:graphicData>
                  </a:graphic>
                </wp:inline>
              </w:drawing>
            </w:r>
          </w:p>
        </w:tc>
      </w:tr>
      <w:tr w:rsidR="00663C84" w14:paraId="2F1BC3E4" w14:textId="77777777" w:rsidTr="004202D5">
        <w:tc>
          <w:tcPr>
            <w:tcW w:w="0" w:type="auto"/>
          </w:tcPr>
          <w:p w14:paraId="0FD66635" w14:textId="230D01C7"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 xml:space="preserve">Biden.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14"/>
            </w:r>
          </w:p>
        </w:tc>
      </w:tr>
    </w:tbl>
    <w:p w14:paraId="1D13D10F" w14:textId="736E9DD1" w:rsidR="000A1300" w:rsidRPr="000A1300" w:rsidRDefault="005E37E6" w:rsidP="00F55D0E">
      <w:pPr>
        <w:pStyle w:val="Paragraph"/>
      </w:pPr>
      <w:r>
        <w:lastRenderedPageBreak/>
        <w:t>Next, c</w:t>
      </w:r>
      <w:r w:rsidR="005E4E31">
        <w:t>onsider a choropleth map of election results by county (</w:t>
      </w:r>
      <w:r w:rsidR="005E4E31">
        <w:rPr>
          <w:b/>
          <w:bCs/>
        </w:rPr>
        <w:t xml:space="preserve">Figure </w:t>
      </w:r>
      <w:r w:rsidR="00A7479B">
        <w:rPr>
          <w:b/>
          <w:bCs/>
        </w:rPr>
        <w:t>4</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 was won by. Biden won 556 counties</w:t>
      </w:r>
      <w:r w:rsidR="000708BC">
        <w:t xml:space="preserve"> (</w:t>
      </w:r>
      <w:r w:rsidR="000708BC" w:rsidRPr="00B31997">
        <w:t>59,019,426 votes</w:t>
      </w:r>
      <w:r w:rsidR="000708BC">
        <w:t xml:space="preserve"> in those counties)</w:t>
      </w:r>
      <w:r w:rsidR="00B31997" w:rsidRPr="00B31997">
        <w:t>, while Trump won 2,595</w:t>
      </w:r>
      <w:r w:rsidR="000708BC">
        <w:t xml:space="preserve"> (</w:t>
      </w:r>
      <w:r w:rsidR="000708BC" w:rsidRPr="00B31997">
        <w:t>33,564,182</w:t>
      </w:r>
      <w:r w:rsidR="000708BC">
        <w:t xml:space="preserve"> votes in those counties)</w:t>
      </w:r>
      <w:r w:rsidR="00310740">
        <w:t>.</w:t>
      </w:r>
      <w:r w:rsidR="00310740">
        <w:rPr>
          <w:rStyle w:val="FootnoteReference"/>
        </w:rPr>
        <w:footnoteReference w:id="15"/>
      </w:r>
      <w:r w:rsidR="00B31997" w:rsidRPr="00B31997">
        <w:t xml:space="preserve"> In counties won by Trump, he received 40,644,014 votes (Biden won 22,245,568). Thus, Biden had 25,455,244 more</w:t>
      </w:r>
      <w:r w:rsidR="005C29DD">
        <w:t xml:space="preserve"> votes</w:t>
      </w:r>
      <w:r w:rsidR="00B31997" w:rsidRPr="00B31997">
        <w:t xml:space="preserve"> in counties he won, versus 18,398,446 </w:t>
      </w:r>
      <w:r w:rsidR="005C29DD">
        <w:t>vote a</w:t>
      </w:r>
      <w:r w:rsidR="00B31997" w:rsidRPr="00B31997">
        <w:t>dvantage for Trump in counties he carried</w:t>
      </w:r>
      <w:r w:rsidR="009735A0">
        <w:t xml:space="preserve"> (see </w:t>
      </w:r>
      <w:r w:rsidR="009735A0">
        <w:rPr>
          <w:b/>
          <w:bCs/>
        </w:rPr>
        <w:t>Table 1</w:t>
      </w:r>
      <w:r w:rsidR="009735A0">
        <w:t>)</w:t>
      </w:r>
      <w:r w:rsidR="00B31997" w:rsidRPr="00B31997">
        <w:t>.</w:t>
      </w:r>
    </w:p>
    <w:tbl>
      <w:tblPr>
        <w:tblStyle w:val="TableGrid"/>
        <w:tblW w:w="0" w:type="auto"/>
        <w:tblLook w:val="04A0" w:firstRow="1" w:lastRow="0" w:firstColumn="1" w:lastColumn="0" w:noHBand="0" w:noVBand="1"/>
      </w:tblPr>
      <w:tblGrid>
        <w:gridCol w:w="2829"/>
        <w:gridCol w:w="2830"/>
        <w:gridCol w:w="2830"/>
      </w:tblGrid>
      <w:tr w:rsidR="006F6A2A" w14:paraId="51331A55" w14:textId="77777777" w:rsidTr="005A753F">
        <w:tc>
          <w:tcPr>
            <w:tcW w:w="8489" w:type="dxa"/>
            <w:gridSpan w:val="3"/>
          </w:tcPr>
          <w:p w14:paraId="71792FFE" w14:textId="4A1FBD31" w:rsidR="006F6A2A" w:rsidRDefault="006F6A2A" w:rsidP="00FA467B">
            <w:pPr>
              <w:pStyle w:val="Tabletitle"/>
              <w:ind w:firstLine="0"/>
            </w:pPr>
            <w:r w:rsidRPr="00FA467B">
              <w:rPr>
                <w:b/>
                <w:bCs/>
              </w:rPr>
              <w:t>Table 1</w:t>
            </w:r>
            <w:r>
              <w:t xml:space="preserve"> – Popular Vote in Counties Carried by Each Candidate</w:t>
            </w:r>
          </w:p>
        </w:tc>
      </w:tr>
      <w:tr w:rsidR="00794F9C" w14:paraId="2DF88CCF" w14:textId="77777777" w:rsidTr="00C27C5C">
        <w:tc>
          <w:tcPr>
            <w:tcW w:w="2829" w:type="dxa"/>
            <w:vAlign w:val="center"/>
          </w:tcPr>
          <w:p w14:paraId="0A974190" w14:textId="77777777" w:rsidR="00794F9C" w:rsidRDefault="00794F9C" w:rsidP="00FA467B">
            <w:pPr>
              <w:pStyle w:val="TableContents"/>
            </w:pPr>
          </w:p>
        </w:tc>
        <w:tc>
          <w:tcPr>
            <w:tcW w:w="2830" w:type="dxa"/>
            <w:vAlign w:val="center"/>
          </w:tcPr>
          <w:p w14:paraId="67BAE95B" w14:textId="4AEBD5A4" w:rsidR="00794F9C" w:rsidRDefault="009C0B98" w:rsidP="00FA467B">
            <w:pPr>
              <w:pStyle w:val="TableContents"/>
            </w:pPr>
            <w:r>
              <w:t>Biden Counties</w:t>
            </w:r>
          </w:p>
        </w:tc>
        <w:tc>
          <w:tcPr>
            <w:tcW w:w="2830" w:type="dxa"/>
            <w:vAlign w:val="center"/>
          </w:tcPr>
          <w:p w14:paraId="0897432B" w14:textId="7E2E221F" w:rsidR="00794F9C" w:rsidRDefault="009C0B98" w:rsidP="00FA467B">
            <w:pPr>
              <w:pStyle w:val="TableContents"/>
            </w:pPr>
            <w:r>
              <w:t>Trump Counties</w:t>
            </w:r>
          </w:p>
        </w:tc>
      </w:tr>
      <w:tr w:rsidR="00794F9C" w14:paraId="4FDB4965" w14:textId="77777777" w:rsidTr="00C27C5C">
        <w:tc>
          <w:tcPr>
            <w:tcW w:w="2829" w:type="dxa"/>
            <w:vAlign w:val="center"/>
          </w:tcPr>
          <w:p w14:paraId="333E9FEA" w14:textId="5DBC4CB7" w:rsidR="00794F9C" w:rsidRDefault="009C0B98" w:rsidP="00FA467B">
            <w:pPr>
              <w:pStyle w:val="TableContents"/>
            </w:pPr>
            <w:r>
              <w:t>Biden Votes</w:t>
            </w:r>
          </w:p>
        </w:tc>
        <w:tc>
          <w:tcPr>
            <w:tcW w:w="2830" w:type="dxa"/>
            <w:vAlign w:val="center"/>
          </w:tcPr>
          <w:p w14:paraId="0489AF20" w14:textId="59534E89" w:rsidR="00794F9C" w:rsidRDefault="009C0B98" w:rsidP="00FA467B">
            <w:pPr>
              <w:pStyle w:val="TableContents"/>
            </w:pPr>
            <w:r w:rsidRPr="00B31997">
              <w:t>59,019,426</w:t>
            </w:r>
          </w:p>
        </w:tc>
        <w:tc>
          <w:tcPr>
            <w:tcW w:w="2830" w:type="dxa"/>
            <w:vAlign w:val="center"/>
          </w:tcPr>
          <w:p w14:paraId="31100D4E" w14:textId="1D4C8B54" w:rsidR="00794F9C" w:rsidRDefault="003568E4" w:rsidP="00FA467B">
            <w:pPr>
              <w:pStyle w:val="TableContents"/>
            </w:pPr>
            <w:r w:rsidRPr="00B31997">
              <w:t>22,245,568</w:t>
            </w:r>
          </w:p>
        </w:tc>
      </w:tr>
      <w:tr w:rsidR="00794F9C" w14:paraId="64A31510" w14:textId="77777777" w:rsidTr="00C27C5C">
        <w:tc>
          <w:tcPr>
            <w:tcW w:w="2829" w:type="dxa"/>
            <w:vAlign w:val="center"/>
          </w:tcPr>
          <w:p w14:paraId="2A9B7C49" w14:textId="6C4CFFF3" w:rsidR="00794F9C" w:rsidRDefault="009C0B98" w:rsidP="00FA467B">
            <w:pPr>
              <w:pStyle w:val="TableContents"/>
            </w:pPr>
            <w:r>
              <w:t>Trump Votes</w:t>
            </w:r>
          </w:p>
        </w:tc>
        <w:tc>
          <w:tcPr>
            <w:tcW w:w="2830" w:type="dxa"/>
            <w:vAlign w:val="center"/>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vAlign w:val="center"/>
          </w:tcPr>
          <w:p w14:paraId="3DC5B44F" w14:textId="1166A87C" w:rsidR="00794F9C" w:rsidRDefault="003568E4" w:rsidP="00FA467B">
            <w:pPr>
              <w:pStyle w:val="TableContents"/>
            </w:pPr>
            <w:r w:rsidRPr="00B31997">
              <w:t>40,644,014</w:t>
            </w:r>
          </w:p>
        </w:tc>
      </w:tr>
      <w:tr w:rsidR="00BF438E" w14:paraId="70ED2EEA" w14:textId="77777777" w:rsidTr="00C27C5C">
        <w:tc>
          <w:tcPr>
            <w:tcW w:w="2829" w:type="dxa"/>
            <w:vAlign w:val="center"/>
          </w:tcPr>
          <w:p w14:paraId="4B1E66DF" w14:textId="6D6C06EA" w:rsidR="00BF438E" w:rsidRDefault="00BF438E" w:rsidP="00FA467B">
            <w:pPr>
              <w:pStyle w:val="TableContents"/>
            </w:pPr>
            <w:r>
              <w:t>Difference</w:t>
            </w:r>
            <w:r w:rsidR="00634F7B">
              <w:t xml:space="preserve"> (pro-Trump)</w:t>
            </w:r>
          </w:p>
        </w:tc>
        <w:tc>
          <w:tcPr>
            <w:tcW w:w="2830" w:type="dxa"/>
            <w:vAlign w:val="center"/>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vAlign w:val="center"/>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3C4A8E">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03F7F34C" w14:textId="58E4105E" w:rsidR="001019B1" w:rsidRDefault="005E4E31" w:rsidP="006F6A2A">
      <w:pPr>
        <w:pStyle w:val="Paragraph"/>
      </w:pPr>
      <w:r>
        <w:t xml:space="preserve">When counties are instead represented on a map in proportion to their votes, </w:t>
      </w:r>
      <w:r>
        <w:lastRenderedPageBreak/>
        <w:t xml:space="preserve">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county shown by a county-level election map.</w:t>
      </w:r>
      <w:r>
        <w:rPr>
          <w:rStyle w:val="FootnoteReference"/>
        </w:rPr>
        <w:footnoteReference w:id="16"/>
      </w:r>
      <w:r>
        <w:t xml:space="preserve"> Similarly, in the context of unequally sized units, a “bubble map” can be especially useful (see </w:t>
      </w:r>
      <w:r>
        <w:rPr>
          <w:b/>
          <w:bCs/>
        </w:rPr>
        <w:t xml:space="preserve">Figure </w:t>
      </w:r>
      <w:r w:rsidR="00A7479B">
        <w:rPr>
          <w:b/>
          <w:bCs/>
        </w:rPr>
        <w:t>5</w:t>
      </w:r>
      <w:r>
        <w: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F55D0E" w14:paraId="472EF5E6" w14:textId="77777777" w:rsidTr="004202D5">
        <w:trPr>
          <w:tblHeader/>
        </w:trPr>
        <w:tc>
          <w:tcPr>
            <w:tcW w:w="0" w:type="auto"/>
          </w:tcPr>
          <w:p w14:paraId="660ACB87" w14:textId="78F52261" w:rsidR="00F55D0E" w:rsidRDefault="00F55D0E" w:rsidP="00FA467B">
            <w:pPr>
              <w:pStyle w:val="Figurecaption"/>
              <w:ind w:firstLine="0"/>
            </w:pPr>
            <w:r w:rsidRPr="00A7479B">
              <w:rPr>
                <w:b/>
                <w:bCs/>
              </w:rPr>
              <w:t xml:space="preserve">Figure </w:t>
            </w:r>
            <w:r w:rsidR="00A7479B" w:rsidRPr="00A7479B">
              <w:rPr>
                <w:b/>
                <w:bCs/>
              </w:rPr>
              <w:t>3</w:t>
            </w:r>
            <w:r>
              <w:t xml:space="preserve"> - Choropleth Plot, 2020 Presidential Election by county</w:t>
            </w:r>
          </w:p>
        </w:tc>
      </w:tr>
      <w:tr w:rsidR="00F55D0E" w14:paraId="5C848DAE" w14:textId="77777777" w:rsidTr="004202D5">
        <w:tc>
          <w:tcPr>
            <w:tcW w:w="0" w:type="auto"/>
          </w:tcPr>
          <w:p w14:paraId="6F9C5C0F" w14:textId="77777777" w:rsidR="00F55D0E" w:rsidRDefault="00F55D0E" w:rsidP="00B56814">
            <w:r>
              <w:rPr>
                <w:noProof/>
              </w:rPr>
              <w:drawing>
                <wp:inline distT="0" distB="0" distL="0" distR="0" wp14:anchorId="608D26A5" wp14:editId="22106FB8">
                  <wp:extent cx="5396865" cy="4317365"/>
                  <wp:effectExtent l="0" t="0" r="635" b="63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396865" cy="4317365"/>
                          </a:xfrm>
                          <a:prstGeom prst="rect">
                            <a:avLst/>
                          </a:prstGeom>
                        </pic:spPr>
                      </pic:pic>
                    </a:graphicData>
                  </a:graphic>
                </wp:inline>
              </w:drawing>
            </w:r>
          </w:p>
        </w:tc>
      </w:tr>
      <w:tr w:rsidR="00F55D0E" w14:paraId="73500999" w14:textId="77777777" w:rsidTr="004202D5">
        <w:tc>
          <w:tcPr>
            <w:tcW w:w="0" w:type="auto"/>
          </w:tcPr>
          <w:p w14:paraId="643C2B25" w14:textId="77777777" w:rsidR="00F55D0E" w:rsidRDefault="00F55D0E" w:rsidP="00FA467B">
            <w:pPr>
              <w:pStyle w:val="Paragraph"/>
              <w:ind w:firstLine="0"/>
            </w:pPr>
            <w:r>
              <w:t>Note: This choropleth map shows the 2020 Presidential election results by county. Each county is shown using the Albers projection.</w:t>
            </w:r>
          </w:p>
        </w:tc>
      </w:tr>
    </w:tbl>
    <w:p w14:paraId="11A0DF25" w14:textId="016326EA" w:rsidR="001019B1" w:rsidRDefault="005E4E31" w:rsidP="002A5A3D">
      <w:pPr>
        <w:pStyle w:val="Paragraph"/>
      </w:pPr>
      <w:r>
        <w:lastRenderedPageBreak/>
        <w:t>But it is still virtually impossible to visually sum-total results from a cartogram or bubble map to determine an election winner, especially when the number of units (say counties) is large, though the bubble size gradations on a bubble map make this task easier than the color variations on a cartogram that usually have a limited number of victory margin categories.</w:t>
      </w:r>
      <w:r>
        <w:rPr>
          <w:rStyle w:val="FootnoteReference"/>
        </w:rPr>
        <w:footnoteReference w:id="17"/>
      </w:r>
      <w:r>
        <w:t xml:space="preserve"> Moreover, to further confound simple calculations, it is helpful to remember that the county with the most Republican votes anywhere in the </w:t>
      </w:r>
      <w:r w:rsidR="007A69A4">
        <w:t>United States</w:t>
      </w:r>
      <w:r>
        <w:t xml:space="preserve"> was Los Angeles County, California. Trump received 1,145,530 votes there, although that number was dwarfed by Biden’s 3,028,885.</w:t>
      </w:r>
      <w:r w:rsidR="0006296B">
        <w:rPr>
          <w:rStyle w:val="FootnoteReference"/>
        </w:rPr>
        <w:footnoteReference w:id="18"/>
      </w:r>
      <w:r>
        <w:t xml:space="preserve"> In fact, </w:t>
      </w:r>
      <w:r w:rsidR="00CB4413">
        <w:t xml:space="preserve">Trump’s </w:t>
      </w:r>
      <w:r w:rsidR="00280992">
        <w:t>10</w:t>
      </w:r>
      <w:r w:rsidR="00CB4413">
        <w:t xml:space="preserve"> </w:t>
      </w:r>
      <w:r w:rsidR="00280992">
        <w:t xml:space="preserve">largest </w:t>
      </w:r>
      <w:r>
        <w:t xml:space="preserve">county vote totals in 2020 come in </w:t>
      </w:r>
      <w:r w:rsidR="00CB4413">
        <w:t>counties</w:t>
      </w:r>
      <w:r>
        <w:t xml:space="preserve"> won by Biden</w:t>
      </w:r>
      <w:r w:rsidR="00CB4413">
        <w:t>.</w:t>
      </w:r>
      <w:bookmarkStart w:id="4" w:name="section"/>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2335E333" w14:textId="77777777" w:rsidTr="004202D5">
        <w:trPr>
          <w:tblHeader/>
        </w:trPr>
        <w:tc>
          <w:tcPr>
            <w:tcW w:w="0" w:type="auto"/>
          </w:tcPr>
          <w:p w14:paraId="639D4390" w14:textId="76D756EF" w:rsidR="001019B1" w:rsidRDefault="005E4E31" w:rsidP="00A7479B">
            <w:pPr>
              <w:pStyle w:val="Figurecaption"/>
              <w:ind w:firstLine="0"/>
            </w:pPr>
            <w:r w:rsidRPr="00A7479B">
              <w:rPr>
                <w:b/>
                <w:bCs/>
              </w:rPr>
              <w:lastRenderedPageBreak/>
              <w:t xml:space="preserve">Figure </w:t>
            </w:r>
            <w:r w:rsidR="00A7479B" w:rsidRPr="00A7479B">
              <w:rPr>
                <w:b/>
                <w:bCs/>
              </w:rPr>
              <w:t>4</w:t>
            </w:r>
            <w:r>
              <w:t xml:space="preserve"> </w:t>
            </w:r>
            <w:r w:rsidR="00DD23D0">
              <w:t>–</w:t>
            </w:r>
            <w:r w:rsidR="00A7479B">
              <w:t xml:space="preserve"> </w:t>
            </w:r>
            <w:r>
              <w:t>Bubble Plot, 2020 Presidential Election by county</w:t>
            </w:r>
          </w:p>
        </w:tc>
      </w:tr>
      <w:tr w:rsidR="001019B1" w14:paraId="44FF01A7" w14:textId="77777777" w:rsidTr="004202D5">
        <w:tc>
          <w:tcPr>
            <w:tcW w:w="0" w:type="auto"/>
          </w:tcPr>
          <w:p w14:paraId="6559E6FA" w14:textId="1816FF24" w:rsidR="001019B1" w:rsidRDefault="008D68D7">
            <w:r>
              <w:rPr>
                <w:noProof/>
              </w:rPr>
              <w:drawing>
                <wp:inline distT="0" distB="0" distL="0" distR="0" wp14:anchorId="4546D94D" wp14:editId="74B78D1E">
                  <wp:extent cx="5396865" cy="4317365"/>
                  <wp:effectExtent l="0" t="0" r="635" b="63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96865" cy="4317365"/>
                          </a:xfrm>
                          <a:prstGeom prst="rect">
                            <a:avLst/>
                          </a:prstGeom>
                        </pic:spPr>
                      </pic:pic>
                    </a:graphicData>
                  </a:graphic>
                </wp:inline>
              </w:drawing>
            </w:r>
          </w:p>
        </w:tc>
      </w:tr>
      <w:tr w:rsidR="001019B1" w14:paraId="43DE4F81" w14:textId="77777777" w:rsidTr="004202D5">
        <w:tc>
          <w:tcPr>
            <w:tcW w:w="0" w:type="auto"/>
          </w:tcPr>
          <w:p w14:paraId="05EF2EAD" w14:textId="08FF9115" w:rsidR="001019B1" w:rsidRDefault="005E4E31" w:rsidP="00FA467B">
            <w:pPr>
              <w:pStyle w:val="Paragraph"/>
              <w:ind w:firstLine="0"/>
            </w:pPr>
            <w:r>
              <w:t xml:space="preserve">Note: This bubble map shows a vote-weighted representation of the 2020 election. It describes </w:t>
            </w:r>
            <w:r w:rsidR="009548E6">
              <w:t>three</w:t>
            </w:r>
            <w:r>
              <w:t xml:space="preserve"> simultaneous variables</w:t>
            </w:r>
            <w:r w:rsidR="00634F7B">
              <w:t>:</w:t>
            </w:r>
            <w:r>
              <w:t xml:space="preserve"> the winner of the county</w:t>
            </w:r>
            <w:r w:rsidR="002A2F81">
              <w:t>, the number of votes cast</w:t>
            </w:r>
            <w:r>
              <w:t xml:space="preserve">, and the number of votes the county was won by. Counties colored in blue were won by Joe Biden, and those colored in red were won by Donald Trump. The size of the circle indicates </w:t>
            </w:r>
            <w:r w:rsidR="002A2F81">
              <w:t>the number of votes</w:t>
            </w:r>
            <w:r w:rsidR="00E256CB">
              <w:t xml:space="preserve"> cast</w:t>
            </w:r>
            <w:r>
              <w:t>.</w:t>
            </w:r>
            <w:r w:rsidR="00E256CB">
              <w:t xml:space="preserve"> The opacity indicates what the margin of victory was.</w:t>
            </w:r>
            <w:r w:rsidR="00A07F21">
              <w:t xml:space="preserve"> Because the bubbles overlap, it can be hard to see the </w:t>
            </w:r>
            <w:r w:rsidR="00451542">
              <w:t>densest</w:t>
            </w:r>
            <w:r w:rsidR="00A07F21">
              <w:t xml:space="preserve"> areas with many counties.</w:t>
            </w:r>
          </w:p>
        </w:tc>
      </w:tr>
    </w:tbl>
    <w:p w14:paraId="2E55F317" w14:textId="77777777" w:rsidR="0062414F" w:rsidRDefault="0062414F" w:rsidP="00FA467B">
      <w:pPr>
        <w:ind w:firstLine="0"/>
      </w:pPr>
    </w:p>
    <w:p w14:paraId="4261632A" w14:textId="012BADDB" w:rsidR="00D4718A" w:rsidRPr="00D4718A" w:rsidRDefault="00FC2262" w:rsidP="00D4718A">
      <w:pPr>
        <w:pStyle w:val="Paragraph"/>
      </w:pPr>
      <w:r w:rsidRPr="00B17DE7">
        <w:rPr>
          <w:rStyle w:val="Heading3Char"/>
        </w:rPr>
        <w:t>Two-party vote share versus shares of total votes cast.</w:t>
      </w:r>
      <w:r>
        <w:t xml:space="preserve"> </w:t>
      </w:r>
      <w:r w:rsidR="00D4718A" w:rsidRPr="00D4718A">
        <w:t xml:space="preserve">Comparing the share of votes between the two major political parties and the distribution of votes among different demographic groups provides insights into President Trump's support. In 2020, </w:t>
      </w:r>
      <w:r w:rsidR="00D4718A" w:rsidRPr="00D4718A">
        <w:lastRenderedPageBreak/>
        <w:t xml:space="preserve">his level of support increased among all </w:t>
      </w:r>
      <w:r w:rsidR="00061B8E">
        <w:t xml:space="preserve">racial </w:t>
      </w:r>
      <w:r w:rsidR="00D4718A" w:rsidRPr="00D4718A">
        <w:t xml:space="preserve">subgroups, including Whites, Blacks, Hispanics, Asians, and Others, compared to 2016 (refer to </w:t>
      </w:r>
      <w:r w:rsidR="00D4718A" w:rsidRPr="00897C1C">
        <w:rPr>
          <w:b/>
          <w:bCs/>
        </w:rPr>
        <w:t>Table 2</w:t>
      </w:r>
      <w:r w:rsidR="00D4718A" w:rsidRPr="00D4718A">
        <w:t>). Notably, he gained an estimated 12% of the Black vote in 2020, up from 8% in 2016. Similarly, his estimated share of the Hispanic vote increased by four percentage points, reaching 32% in 2020. Additionally, he gained one percentage point more of the White vote in 2020 than in 2016.</w:t>
      </w:r>
    </w:p>
    <w:p w14:paraId="2D26144E" w14:textId="77777777" w:rsidR="00D4718A" w:rsidRPr="00D4718A" w:rsidRDefault="00D4718A" w:rsidP="00D4718A">
      <w:pPr>
        <w:pStyle w:val="Paragraph"/>
      </w:pPr>
      <w:r w:rsidRPr="00D4718A">
        <w:t>However, despite these gains, President Trump lost the election in 2020 after winning in 2016. So, why didn't he perform better in 2020? The answer lies in key differences between the two election years.</w:t>
      </w:r>
    </w:p>
    <w:p w14:paraId="28E5CA35" w14:textId="61624D28" w:rsidR="00D4718A" w:rsidRPr="00D4718A" w:rsidRDefault="00E61EDA" w:rsidP="00D4718A">
      <w:pPr>
        <w:pStyle w:val="Paragraph"/>
      </w:pPr>
      <w:r w:rsidRPr="00D4718A">
        <w:t xml:space="preserve">One crucial factor that contributed to Biden's victory over Trump was the composition of the electorate. </w:t>
      </w:r>
      <w:r w:rsidR="00D4718A" w:rsidRPr="00D4718A">
        <w:t>In 2020, both the raw number (+11.5 million) and proportion (+3 percentage points) of minority voters increased compared to 2016. Trump's support increased among all demographic subgroups in 2020, including Whites. At first glance, these facts might suggest that Biden performed worse than Clinton in terms of the popular vote share in 2016. However, to understand what happened, we need to examine changes in each group's share of the electorate, which depends on changes in the size of voting populations and changes in voting preferences within those populations.</w:t>
      </w:r>
    </w:p>
    <w:p w14:paraId="128B0CE0" w14:textId="754A91F8" w:rsidR="00D4718A" w:rsidRPr="00D4718A" w:rsidRDefault="00D4718A" w:rsidP="00D4718A">
      <w:pPr>
        <w:pStyle w:val="Paragraph"/>
      </w:pPr>
      <w:r w:rsidRPr="00D4718A">
        <w:t>In 2020, 67% of voters identified as White in the exit polls, which made any gains in this category overshadow decreases among other demographics. Consequently, the combination of losses among minority voters and gains among White voters resulted in Biden securing 81.2 million votes (51.3% of the popular vote) in 2020, compared to Clinton's 65.8 million votes (48.2%) in 2016.</w:t>
      </w:r>
    </w:p>
    <w:p w14:paraId="7B79BAFF" w14:textId="77777777" w:rsidR="00D4718A" w:rsidRPr="00D4718A" w:rsidRDefault="00D4718A" w:rsidP="00D4718A">
      <w:pPr>
        <w:pStyle w:val="Paragraph"/>
      </w:pPr>
      <w:r w:rsidRPr="00D4718A">
        <w:t xml:space="preserve">Moreover, the overall increase in voter turnout further strengthened Biden's </w:t>
      </w:r>
      <w:r w:rsidRPr="00D4718A">
        <w:lastRenderedPageBreak/>
        <w:t>margin of victory over Trump. While Trump lost to Clinton by 2.9 million votes in 2016, he faced a larger defeat in 2020, losing to Biden by 7 million votes.</w:t>
      </w:r>
    </w:p>
    <w:p w14:paraId="0807CFBC" w14:textId="05366C49" w:rsidR="00D4718A" w:rsidRPr="00D4718A" w:rsidRDefault="00D4718A" w:rsidP="00D4718A">
      <w:pPr>
        <w:pStyle w:val="Paragraph"/>
      </w:pPr>
      <w:r w:rsidRPr="00D4718A">
        <w:t>In 2016, Donald Trump won 54.3 million non-Hispanic White votes, accounting for 57% of the total votes and representing 70% of the electorate</w:t>
      </w:r>
      <w:r w:rsidR="00516733">
        <w:t xml:space="preserve"> (see </w:t>
      </w:r>
      <w:r w:rsidR="00516733" w:rsidRPr="00516733">
        <w:rPr>
          <w:b/>
          <w:bCs/>
        </w:rPr>
        <w:t>Table 3</w:t>
      </w:r>
      <w:r w:rsidR="00516733">
        <w:t>)</w:t>
      </w:r>
      <w:r w:rsidRPr="00D4718A">
        <w:t>. In the 2020 election, Trump managed to increase his votes among White voters to 61.6 million, making up 58% of the total White votes. However, the proportion of White voters in the electorate decreased to 67%. On the other hand, Hillary Clinton received 35.2 million White votes in 2016, comprising 37% of the total White votes. In 2020, Joe Biden garnered 43.5 million White votes, constituting 41% of the total White votes.</w:t>
      </w:r>
    </w:p>
    <w:p w14:paraId="2EB925F5" w14:textId="77777777" w:rsidR="00D4718A" w:rsidRPr="00D4718A" w:rsidRDefault="00D4718A" w:rsidP="00D4718A">
      <w:pPr>
        <w:pStyle w:val="Paragraph"/>
      </w:pPr>
      <w:r w:rsidRPr="00D4718A">
        <w:t>This means that the Democratic candidate for 2020 witnessed an increase of 8.3 million White votes compared to Clinton's performance in 2016. Meanwhile, the Republican candidate, Trump, saw an increase of 7.3 million votes among White voters. In terms of percentage points, Trump gained one percentage point, while Biden gained four percentage points more than Clinton. In raw numbers, Biden's increase among White voters in 2020 surpassed Trump's growth relative to his performance among that group in 2016 (see Table 3 for reference).</w:t>
      </w:r>
    </w:p>
    <w:p w14:paraId="0FF1E67F" w14:textId="77777777" w:rsidR="00D4718A" w:rsidRPr="00D4718A" w:rsidRDefault="00D4718A" w:rsidP="00D4718A">
      <w:pPr>
        <w:pStyle w:val="Paragraph"/>
      </w:pPr>
      <w:r w:rsidRPr="00D4718A">
        <w:t>While Trump made gains from minority voters in terms of the absolute number of votes received and the proportion of support, Biden's improved performance among the larger group of White voters offset those gains. Furthermore, despite Trump's percentage point gains among minority voters in 2020 compared to 2016, as well as gains in raw vote totals, Biden outperformed Clinton among minority voters since there were more minority voters in 2020 than in 2016.</w:t>
      </w:r>
    </w:p>
    <w:p w14:paraId="0F06ABFF" w14:textId="57C4BAD8" w:rsidR="00EA4B76" w:rsidRDefault="00D4718A" w:rsidP="00D4718A">
      <w:pPr>
        <w:pStyle w:val="Paragraph"/>
      </w:pPr>
      <w:r w:rsidRPr="00D4718A">
        <w:t>Another distinction lies in the total number of votes cast in each election. Turnout increased in 2020 for both minority and non-Hispanic White voters</w:t>
      </w:r>
      <w:r w:rsidR="007B559E">
        <w:t xml:space="preserve"> (see </w:t>
      </w:r>
      <w:r w:rsidR="007B559E" w:rsidRPr="007B559E">
        <w:rPr>
          <w:b/>
          <w:bCs/>
        </w:rPr>
        <w:t xml:space="preserve">Table </w:t>
      </w:r>
      <w:r w:rsidR="007B559E">
        <w:rPr>
          <w:b/>
          <w:bCs/>
        </w:rPr>
        <w:lastRenderedPageBreak/>
        <w:t>3</w:t>
      </w:r>
      <w:r w:rsidR="007B559E" w:rsidRPr="007B559E">
        <w:rPr>
          <w:b/>
          <w:bCs/>
        </w:rPr>
        <w:t>)</w:t>
      </w:r>
      <w:r w:rsidRPr="00D4718A">
        <w:t>. In 2016, approximately 95 million voters were non-Hispanic White, whereas in 2020, that number rose to approximately 106 million (a difference of 9 million). Similarly, the number of minority voters grew from 40.8 million in 2016 to 52.2 million in 2020 (a difference of 11.5 million). As a result, the percentage of minority voters within the electorate increased from roughly 30% in 2016 to 33% in 2020.</w:t>
      </w:r>
      <w:r w:rsidR="00EA4B76">
        <w:t xml:space="preserve"> </w:t>
      </w:r>
      <w:r w:rsidRPr="00D4718A">
        <w:t xml:space="preserve">Although Trump performed one percentage point better than Clinton among White voters in 2016, Biden's performance improved by four percentage points within the same demographic. </w:t>
      </w:r>
    </w:p>
    <w:p w14:paraId="63F77D60" w14:textId="1DE5AC10" w:rsidR="00D4718A" w:rsidRPr="00D4718A" w:rsidRDefault="00D4718A" w:rsidP="00D4718A">
      <w:pPr>
        <w:pStyle w:val="Paragraph"/>
      </w:pPr>
      <w:r w:rsidRPr="00212CE3">
        <w:t>It's important to note that exit polls do not express data in terms of two-party vote share, so the sum of Democratic and Republican shares does not necessarily add up to 100%.</w:t>
      </w:r>
      <w:r w:rsidRPr="00D4718A">
        <w:t xml:space="preserve"> In 2016, third-party candidates received a significant number of popular votes, totaling nearly 8 million votes (almost 5% of the electorate). However, in 2020, no candidate besides Trump or Biden received more than 1.25% of the national vote, with minor party candidates collectively accounting for less than 2% of the electorate's raw vote totals (refer to </w:t>
      </w:r>
      <w:r w:rsidRPr="00D4718A">
        <w:rPr>
          <w:b/>
          <w:bCs/>
        </w:rPr>
        <w:t xml:space="preserve">Table </w:t>
      </w:r>
      <w:r w:rsidR="006A4B67">
        <w:rPr>
          <w:b/>
          <w:bCs/>
        </w:rPr>
        <w:t>4</w:t>
      </w:r>
      <w:r w:rsidRPr="00D4718A">
        <w:t>).</w:t>
      </w:r>
    </w:p>
    <w:p w14:paraId="2891AAD0" w14:textId="77777777" w:rsidR="00D4718A" w:rsidRPr="00D4718A" w:rsidRDefault="00D4718A" w:rsidP="00D4718A">
      <w:pPr>
        <w:pStyle w:val="Paragraph"/>
      </w:pPr>
      <w:r w:rsidRPr="00D4718A">
        <w:t>Ultimately, what truly matters for Electoral College outcomes is where these changes occur. Since presidential elections consist of 51 separate statewide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p>
    <w:p w14:paraId="7752A65B" w14:textId="1F71C398" w:rsidR="00D4718A" w:rsidRPr="00D4718A" w:rsidRDefault="00D4718A" w:rsidP="00D4718A">
      <w:pPr>
        <w:pStyle w:val="Paragraph"/>
      </w:pPr>
      <w:r w:rsidRPr="00D4718A">
        <w:t>Considering all these factors</w:t>
      </w:r>
      <w:r w:rsidR="00CA1515">
        <w:t xml:space="preserve"> makes</w:t>
      </w:r>
      <w:r w:rsidRPr="00D4718A">
        <w:t xml:space="preserve"> clear </w:t>
      </w:r>
      <w:r w:rsidR="00CA1515">
        <w:t>how</w:t>
      </w:r>
      <w:r w:rsidRPr="00D4718A">
        <w:t xml:space="preserve"> Biden benefited from changes that occurred between 2016 and 2020, which played a decisive role in propelling him to the presidency, including narrow victories in several states that Trump had won by slim </w:t>
      </w:r>
      <w:r w:rsidRPr="00D4718A">
        <w:lastRenderedPageBreak/>
        <w:t>margins in 2016.</w:t>
      </w:r>
    </w:p>
    <w:tbl>
      <w:tblPr>
        <w:tblStyle w:val="TableGrid"/>
        <w:tblW w:w="0" w:type="auto"/>
        <w:tblLook w:val="04A0" w:firstRow="1" w:lastRow="0" w:firstColumn="1" w:lastColumn="0" w:noHBand="0" w:noVBand="1"/>
      </w:tblPr>
      <w:tblGrid>
        <w:gridCol w:w="8489"/>
      </w:tblGrid>
      <w:tr w:rsidR="00D62053" w:rsidRPr="00F87DD6" w14:paraId="527F5B4D" w14:textId="77777777" w:rsidTr="00B56814">
        <w:tc>
          <w:tcPr>
            <w:tcW w:w="8489" w:type="dxa"/>
          </w:tcPr>
          <w:p w14:paraId="05B02B72" w14:textId="07457B35" w:rsidR="00D62053" w:rsidRPr="00F87DD6" w:rsidRDefault="00D62053" w:rsidP="00A7479B">
            <w:pPr>
              <w:pStyle w:val="Tabletitle"/>
              <w:ind w:firstLine="0"/>
            </w:pPr>
            <w:r w:rsidRPr="00A7479B">
              <w:rPr>
                <w:b/>
                <w:bCs/>
              </w:rPr>
              <w:t>Table 2</w:t>
            </w:r>
            <w:r>
              <w:t xml:space="preserve"> - 2016 and 2020 Exit Polls, </w:t>
            </w:r>
            <w:r w:rsidR="00FC44DF">
              <w:t xml:space="preserve">by </w:t>
            </w:r>
            <w:r>
              <w:t>Race</w:t>
            </w:r>
          </w:p>
        </w:tc>
      </w:tr>
      <w:tr w:rsidR="00D62053" w:rsidRPr="00F87DD6" w14:paraId="3337CFB5" w14:textId="77777777" w:rsidTr="00B56814">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D62053" w:rsidRPr="00F87DD6" w14:paraId="34A5FF4A"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BC111" w14:textId="373DBD5E" w:rsidR="00D62053" w:rsidRPr="00F87DD6" w:rsidRDefault="00406343" w:rsidP="00814DCC">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A65B8" w14:textId="77777777" w:rsidR="00D62053" w:rsidRPr="00F87DD6" w:rsidRDefault="00D62053" w:rsidP="00814DCC">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D14B1" w14:textId="77777777" w:rsidR="00D62053" w:rsidRPr="00F87DD6" w:rsidRDefault="00D62053" w:rsidP="00814DCC">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CFA3C4" w14:textId="77777777" w:rsidR="00D62053" w:rsidRPr="00F87DD6" w:rsidRDefault="00D62053" w:rsidP="00814DCC">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A6B66" w14:textId="77777777" w:rsidR="00D62053" w:rsidRPr="00F87DD6" w:rsidRDefault="00D62053" w:rsidP="00814DCC">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6EFAF" w14:textId="77777777" w:rsidR="00D62053" w:rsidRPr="00F87DD6" w:rsidRDefault="00D62053" w:rsidP="00814DCC">
                  <w:pPr>
                    <w:pStyle w:val="TableContents"/>
                  </w:pPr>
                  <w:r w:rsidRPr="00F87DD6">
                    <w:t>Other racial/ethnic groups</w:t>
                  </w:r>
                </w:p>
              </w:tc>
            </w:tr>
            <w:tr w:rsidR="00D62053" w:rsidRPr="00F87DD6" w14:paraId="64FB0C92"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F973E" w14:textId="77777777" w:rsidR="00D62053" w:rsidRPr="00F87DD6" w:rsidRDefault="00D62053" w:rsidP="00814DCC">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A0BCD" w14:textId="77777777" w:rsidR="00D62053" w:rsidRPr="00F87DD6" w:rsidRDefault="00D62053" w:rsidP="00814DCC">
                  <w:pPr>
                    <w:pStyle w:val="TableContents"/>
                  </w:pPr>
                  <w:r w:rsidRPr="00F87DD6">
                    <w:t>70%</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38EFE" w14:textId="77777777" w:rsidR="00D62053" w:rsidRPr="00F87DD6" w:rsidRDefault="00D62053" w:rsidP="00814DCC">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15FBE" w14:textId="77777777" w:rsidR="00D62053" w:rsidRPr="00F87DD6" w:rsidRDefault="00D62053" w:rsidP="00814DCC">
                  <w:pPr>
                    <w:pStyle w:val="TableContents"/>
                  </w:pPr>
                  <w:r w:rsidRPr="00F87DD6">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2E213" w14:textId="77777777" w:rsidR="00D62053" w:rsidRPr="00F87DD6" w:rsidRDefault="00D62053" w:rsidP="00814DCC">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7DBE0" w14:textId="77777777" w:rsidR="00D62053" w:rsidRPr="00F87DD6" w:rsidRDefault="00D62053" w:rsidP="00814DCC">
                  <w:pPr>
                    <w:pStyle w:val="TableContents"/>
                  </w:pPr>
                  <w:r w:rsidRPr="00F87DD6">
                    <w:t>3%</w:t>
                  </w:r>
                </w:p>
              </w:tc>
            </w:tr>
            <w:tr w:rsidR="00D62053" w:rsidRPr="00F87DD6" w14:paraId="56410B06"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E21F9" w14:textId="77777777" w:rsidR="00D62053" w:rsidRPr="00F87DD6" w:rsidRDefault="00D62053" w:rsidP="00814DCC">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9F445" w14:textId="77777777" w:rsidR="00D62053" w:rsidRPr="00F87DD6" w:rsidRDefault="00D62053" w:rsidP="00814DCC">
                  <w:pPr>
                    <w:pStyle w:val="TableContents"/>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CD85A" w14:textId="77777777" w:rsidR="00D62053" w:rsidRPr="00F87DD6" w:rsidRDefault="00D62053" w:rsidP="00814DCC">
                  <w:pPr>
                    <w:pStyle w:val="TableContents"/>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4D400" w14:textId="77777777" w:rsidR="00D62053" w:rsidRPr="00F87DD6" w:rsidRDefault="00D62053" w:rsidP="00814DCC">
                  <w:pPr>
                    <w:pStyle w:val="TableContents"/>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605FF" w14:textId="77777777" w:rsidR="00D62053" w:rsidRPr="00F87DD6" w:rsidRDefault="00D62053" w:rsidP="00814DCC">
                  <w:pPr>
                    <w:pStyle w:val="TableContents"/>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10D89" w14:textId="77777777" w:rsidR="00D62053" w:rsidRPr="00F87DD6" w:rsidRDefault="00D62053" w:rsidP="00814DCC">
                  <w:pPr>
                    <w:pStyle w:val="TableContents"/>
                  </w:pPr>
                  <w:r w:rsidRPr="00F87DD6">
                    <w:t>56%</w:t>
                  </w:r>
                </w:p>
              </w:tc>
            </w:tr>
            <w:tr w:rsidR="00D62053" w:rsidRPr="00F87DD6" w14:paraId="40076A17"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0BF3F" w14:textId="77777777" w:rsidR="00D62053" w:rsidRPr="00F87DD6" w:rsidRDefault="00D62053" w:rsidP="00814DCC">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59419" w14:textId="77777777" w:rsidR="00D62053" w:rsidRPr="00F87DD6" w:rsidRDefault="00D62053" w:rsidP="00814DCC">
                  <w:pPr>
                    <w:pStyle w:val="TableContents"/>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F7678" w14:textId="77777777" w:rsidR="00D62053" w:rsidRPr="00F87DD6" w:rsidRDefault="00D62053" w:rsidP="00814DCC">
                  <w:pPr>
                    <w:pStyle w:val="TableContents"/>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0CF4F" w14:textId="77777777" w:rsidR="00D62053" w:rsidRPr="00F87DD6" w:rsidRDefault="00D62053" w:rsidP="00814DCC">
                  <w:pPr>
                    <w:pStyle w:val="TableContents"/>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1DCAF6" w14:textId="77777777" w:rsidR="00D62053" w:rsidRPr="00F87DD6" w:rsidRDefault="00D62053" w:rsidP="00814DCC">
                  <w:pPr>
                    <w:pStyle w:val="TableContents"/>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0213A" w14:textId="77777777" w:rsidR="00D62053" w:rsidRPr="00F87DD6" w:rsidRDefault="00D62053" w:rsidP="00814DCC">
                  <w:pPr>
                    <w:pStyle w:val="TableContents"/>
                  </w:pPr>
                  <w:r w:rsidRPr="00F87DD6">
                    <w:t>36%</w:t>
                  </w:r>
                </w:p>
              </w:tc>
            </w:tr>
            <w:tr w:rsidR="00773BD7" w:rsidRPr="00F87DD6" w14:paraId="540DF720" w14:textId="77777777" w:rsidTr="00814DCC">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689EB1F" w14:textId="0E3A9D1D" w:rsidR="00773BD7" w:rsidRPr="00F87DD6" w:rsidRDefault="00773BD7" w:rsidP="00814DCC">
                  <w:pPr>
                    <w:pStyle w:val="TableContents"/>
                  </w:pPr>
                  <w:r w:rsidRPr="00F87DD6">
                    <w:t>24,537 total respondents</w:t>
                  </w:r>
                </w:p>
              </w:tc>
            </w:tr>
            <w:tr w:rsidR="00D62053" w:rsidRPr="00F87DD6" w14:paraId="07413A7F" w14:textId="77777777" w:rsidTr="00814DCC">
              <w:trPr>
                <w:trHeight w:val="320"/>
                <w:jc w:val="center"/>
              </w:trPr>
              <w:tc>
                <w:tcPr>
                  <w:tcW w:w="1270" w:type="dxa"/>
                  <w:tcBorders>
                    <w:top w:val="single" w:sz="4" w:space="0" w:color="auto"/>
                    <w:left w:val="nil"/>
                    <w:bottom w:val="nil"/>
                    <w:right w:val="nil"/>
                  </w:tcBorders>
                  <w:shd w:val="clear" w:color="auto" w:fill="auto"/>
                  <w:noWrap/>
                  <w:vAlign w:val="center"/>
                  <w:hideMark/>
                </w:tcPr>
                <w:p w14:paraId="777DBAC9" w14:textId="77777777" w:rsidR="00D62053" w:rsidRPr="00F87DD6" w:rsidRDefault="00D62053" w:rsidP="00814DCC">
                  <w:pPr>
                    <w:pStyle w:val="TableContents"/>
                  </w:pPr>
                </w:p>
              </w:tc>
              <w:tc>
                <w:tcPr>
                  <w:tcW w:w="1095" w:type="dxa"/>
                  <w:tcBorders>
                    <w:top w:val="single" w:sz="4" w:space="0" w:color="auto"/>
                    <w:left w:val="nil"/>
                    <w:bottom w:val="nil"/>
                    <w:right w:val="nil"/>
                  </w:tcBorders>
                  <w:shd w:val="clear" w:color="auto" w:fill="auto"/>
                  <w:noWrap/>
                  <w:vAlign w:val="center"/>
                  <w:hideMark/>
                </w:tcPr>
                <w:p w14:paraId="2D73A755" w14:textId="77777777" w:rsidR="00D62053" w:rsidRPr="00F87DD6" w:rsidRDefault="00D62053" w:rsidP="00814DCC">
                  <w:pPr>
                    <w:pStyle w:val="TableContents"/>
                  </w:pPr>
                </w:p>
              </w:tc>
              <w:tc>
                <w:tcPr>
                  <w:tcW w:w="1184" w:type="dxa"/>
                  <w:tcBorders>
                    <w:top w:val="single" w:sz="4" w:space="0" w:color="auto"/>
                    <w:left w:val="nil"/>
                    <w:bottom w:val="nil"/>
                    <w:right w:val="nil"/>
                  </w:tcBorders>
                  <w:shd w:val="clear" w:color="auto" w:fill="auto"/>
                  <w:noWrap/>
                  <w:vAlign w:val="center"/>
                  <w:hideMark/>
                </w:tcPr>
                <w:p w14:paraId="48E73A86" w14:textId="77777777" w:rsidR="00D62053" w:rsidRPr="00F87DD6" w:rsidRDefault="00D62053" w:rsidP="00814DCC">
                  <w:pPr>
                    <w:pStyle w:val="TableContents"/>
                  </w:pPr>
                </w:p>
              </w:tc>
              <w:tc>
                <w:tcPr>
                  <w:tcW w:w="1184" w:type="dxa"/>
                  <w:tcBorders>
                    <w:top w:val="single" w:sz="4" w:space="0" w:color="auto"/>
                    <w:left w:val="nil"/>
                    <w:bottom w:val="nil"/>
                    <w:right w:val="nil"/>
                  </w:tcBorders>
                  <w:shd w:val="clear" w:color="auto" w:fill="auto"/>
                  <w:noWrap/>
                  <w:vAlign w:val="center"/>
                  <w:hideMark/>
                </w:tcPr>
                <w:p w14:paraId="69BD0DEE" w14:textId="77777777" w:rsidR="00D62053" w:rsidRPr="00F87DD6" w:rsidRDefault="00D62053" w:rsidP="00814DCC">
                  <w:pPr>
                    <w:pStyle w:val="TableContents"/>
                  </w:pPr>
                </w:p>
              </w:tc>
              <w:tc>
                <w:tcPr>
                  <w:tcW w:w="1184" w:type="dxa"/>
                  <w:tcBorders>
                    <w:top w:val="single" w:sz="4" w:space="0" w:color="auto"/>
                    <w:left w:val="nil"/>
                    <w:bottom w:val="nil"/>
                    <w:right w:val="nil"/>
                  </w:tcBorders>
                  <w:shd w:val="clear" w:color="auto" w:fill="auto"/>
                  <w:noWrap/>
                  <w:vAlign w:val="center"/>
                  <w:hideMark/>
                </w:tcPr>
                <w:p w14:paraId="14CC48D8" w14:textId="77777777" w:rsidR="00D62053" w:rsidRPr="00F87DD6" w:rsidRDefault="00D62053" w:rsidP="00814DCC">
                  <w:pPr>
                    <w:pStyle w:val="TableContents"/>
                  </w:pPr>
                </w:p>
              </w:tc>
              <w:tc>
                <w:tcPr>
                  <w:tcW w:w="2346" w:type="dxa"/>
                  <w:tcBorders>
                    <w:top w:val="single" w:sz="4" w:space="0" w:color="auto"/>
                    <w:left w:val="nil"/>
                    <w:bottom w:val="nil"/>
                    <w:right w:val="nil"/>
                  </w:tcBorders>
                  <w:shd w:val="clear" w:color="auto" w:fill="auto"/>
                  <w:noWrap/>
                  <w:vAlign w:val="center"/>
                  <w:hideMark/>
                </w:tcPr>
                <w:p w14:paraId="7C1330BA" w14:textId="77777777" w:rsidR="00D62053" w:rsidRPr="00F87DD6" w:rsidRDefault="00D62053" w:rsidP="00814DCC">
                  <w:pPr>
                    <w:pStyle w:val="TableContents"/>
                  </w:pPr>
                </w:p>
              </w:tc>
            </w:tr>
            <w:tr w:rsidR="00D62053" w:rsidRPr="00F87DD6" w14:paraId="1F144765"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5EAEC" w14:textId="38997AD9" w:rsidR="00D62053" w:rsidRPr="00F87DD6" w:rsidRDefault="00406343" w:rsidP="00814DCC">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23C7E" w14:textId="77777777" w:rsidR="00D62053" w:rsidRPr="00F87DD6" w:rsidRDefault="00D62053" w:rsidP="00814DCC">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B7A908" w14:textId="77777777" w:rsidR="00D62053" w:rsidRPr="00F87DD6" w:rsidRDefault="00D62053" w:rsidP="00814DCC">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C6A06" w14:textId="77777777" w:rsidR="00D62053" w:rsidRPr="00F87DD6" w:rsidRDefault="00D62053" w:rsidP="00814DCC">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C6B60" w14:textId="77777777" w:rsidR="00D62053" w:rsidRPr="00F87DD6" w:rsidRDefault="00D62053" w:rsidP="00814DCC">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0442D" w14:textId="77777777" w:rsidR="00D62053" w:rsidRPr="00F87DD6" w:rsidRDefault="00D62053" w:rsidP="00814DCC">
                  <w:pPr>
                    <w:pStyle w:val="TableContents"/>
                  </w:pPr>
                  <w:r w:rsidRPr="00F87DD6">
                    <w:t>Other racial/ethnic groups</w:t>
                  </w:r>
                </w:p>
              </w:tc>
            </w:tr>
            <w:tr w:rsidR="00D62053" w:rsidRPr="00F87DD6" w14:paraId="2E320244"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3A762" w14:textId="77777777" w:rsidR="00D62053" w:rsidRPr="00F87DD6" w:rsidRDefault="00D62053" w:rsidP="00814DCC">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9558E" w14:textId="77777777" w:rsidR="00D62053" w:rsidRPr="00F87DD6" w:rsidRDefault="00D62053" w:rsidP="00814DCC">
                  <w:pPr>
                    <w:pStyle w:val="TableContents"/>
                  </w:pPr>
                  <w:r w:rsidRPr="00F87DD6">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942B91" w14:textId="77777777" w:rsidR="00D62053" w:rsidRPr="00F87DD6" w:rsidRDefault="00D62053" w:rsidP="00814DCC">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7FA46" w14:textId="77777777" w:rsidR="00D62053" w:rsidRPr="00F87DD6" w:rsidRDefault="00D62053" w:rsidP="00814DCC">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9036D" w14:textId="77777777" w:rsidR="00D62053" w:rsidRPr="00F87DD6" w:rsidRDefault="00D62053" w:rsidP="00814DCC">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56F0C" w14:textId="77777777" w:rsidR="00D62053" w:rsidRPr="00F87DD6" w:rsidRDefault="00D62053" w:rsidP="00814DCC">
                  <w:pPr>
                    <w:pStyle w:val="TableContents"/>
                  </w:pPr>
                  <w:r w:rsidRPr="00F87DD6">
                    <w:t>4%</w:t>
                  </w:r>
                </w:p>
              </w:tc>
            </w:tr>
            <w:tr w:rsidR="00D62053" w:rsidRPr="00F87DD6" w14:paraId="4ED91749"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DBB8D" w14:textId="77777777" w:rsidR="00D62053" w:rsidRPr="00F87DD6" w:rsidRDefault="00D62053" w:rsidP="00814DCC">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0E9B1" w14:textId="77777777" w:rsidR="00D62053" w:rsidRPr="00F87DD6" w:rsidRDefault="00D62053" w:rsidP="00814DCC">
                  <w:pPr>
                    <w:pStyle w:val="TableContents"/>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1DA22" w14:textId="77777777" w:rsidR="00D62053" w:rsidRPr="00F87DD6" w:rsidRDefault="00D62053" w:rsidP="00814DCC">
                  <w:pPr>
                    <w:pStyle w:val="TableContents"/>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A11FC" w14:textId="77777777" w:rsidR="00D62053" w:rsidRPr="00F87DD6" w:rsidRDefault="00D62053" w:rsidP="00814DCC">
                  <w:pPr>
                    <w:pStyle w:val="TableContents"/>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BCE6" w14:textId="77777777" w:rsidR="00D62053" w:rsidRPr="00F87DD6" w:rsidRDefault="00D62053" w:rsidP="00814DCC">
                  <w:pPr>
                    <w:pStyle w:val="TableContents"/>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BA0EB" w14:textId="77777777" w:rsidR="00D62053" w:rsidRPr="00F87DD6" w:rsidRDefault="00D62053" w:rsidP="00814DCC">
                  <w:pPr>
                    <w:pStyle w:val="TableContents"/>
                  </w:pPr>
                  <w:r w:rsidRPr="00F87DD6">
                    <w:t>55%</w:t>
                  </w:r>
                </w:p>
              </w:tc>
            </w:tr>
            <w:tr w:rsidR="00D62053" w:rsidRPr="00F87DD6" w14:paraId="2C6200D0"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F2308" w14:textId="77777777" w:rsidR="00D62053" w:rsidRPr="00F87DD6" w:rsidRDefault="00D62053" w:rsidP="00814DCC">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FF01A" w14:textId="77777777" w:rsidR="00D62053" w:rsidRPr="00F87DD6" w:rsidRDefault="00D62053" w:rsidP="00814DCC">
                  <w:pPr>
                    <w:pStyle w:val="TableContents"/>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AFB93" w14:textId="77777777" w:rsidR="00D62053" w:rsidRPr="00F87DD6" w:rsidRDefault="00D62053" w:rsidP="00814DCC">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1FFFB" w14:textId="77777777" w:rsidR="00D62053" w:rsidRPr="00F87DD6" w:rsidRDefault="00D62053" w:rsidP="00814DCC">
                  <w:pPr>
                    <w:pStyle w:val="TableContents"/>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62843" w14:textId="77777777" w:rsidR="00D62053" w:rsidRPr="00F87DD6" w:rsidRDefault="00D62053" w:rsidP="00814DCC">
                  <w:pPr>
                    <w:pStyle w:val="TableContents"/>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35148" w14:textId="77777777" w:rsidR="00D62053" w:rsidRPr="00F87DD6" w:rsidRDefault="00D62053" w:rsidP="00814DCC">
                  <w:pPr>
                    <w:pStyle w:val="TableContents"/>
                  </w:pPr>
                  <w:r w:rsidRPr="00F87DD6">
                    <w:t>41%</w:t>
                  </w:r>
                </w:p>
              </w:tc>
            </w:tr>
            <w:tr w:rsidR="00773BD7" w:rsidRPr="00F87DD6" w14:paraId="0B8876B3" w14:textId="77777777" w:rsidTr="00814DCC">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7C2DFE7A" w14:textId="0788AEC5" w:rsidR="00773BD7" w:rsidRPr="00F87DD6" w:rsidRDefault="00773BD7" w:rsidP="00814DCC">
                  <w:pPr>
                    <w:pStyle w:val="TableContents"/>
                  </w:pPr>
                  <w:r w:rsidRPr="00F87DD6">
                    <w:t>15,590 total respondents</w:t>
                  </w:r>
                </w:p>
              </w:tc>
            </w:tr>
          </w:tbl>
          <w:p w14:paraId="46C5F43E" w14:textId="77777777" w:rsidR="00D62053" w:rsidRPr="00F87DD6" w:rsidRDefault="00D62053" w:rsidP="00B56814">
            <w:pPr>
              <w:pStyle w:val="Paragraph"/>
            </w:pPr>
          </w:p>
        </w:tc>
      </w:tr>
      <w:tr w:rsidR="00D62053" w:rsidRPr="00F87DD6" w14:paraId="40E5102E" w14:textId="77777777" w:rsidTr="00B56814">
        <w:tc>
          <w:tcPr>
            <w:tcW w:w="8489" w:type="dxa"/>
          </w:tcPr>
          <w:p w14:paraId="7F281CC8" w14:textId="4D015984" w:rsidR="00D62053" w:rsidRPr="00F87DD6" w:rsidRDefault="00FC44DF" w:rsidP="00814DCC">
            <w:pPr>
              <w:pStyle w:val="Paragraph"/>
              <w:ind w:firstLine="0"/>
            </w:pPr>
            <w:r>
              <w:t xml:space="preserve">Note: </w:t>
            </w:r>
            <w:r w:rsidR="00763F9F">
              <w:t>Exit Polls</w:t>
            </w:r>
            <w:r>
              <w:t xml:space="preserve"> </w:t>
            </w:r>
            <w:r w:rsidR="00763F9F">
              <w:t>conducted</w:t>
            </w:r>
            <w:r w:rsidR="00D63961" w:rsidRPr="00D63961">
              <w:t xml:space="preserve"> by Edison Research for the National Election Pool</w:t>
            </w:r>
            <w:r w:rsidR="00D828C2">
              <w:t>.</w:t>
            </w:r>
          </w:p>
        </w:tc>
      </w:tr>
    </w:tbl>
    <w:p w14:paraId="6A6A2F53" w14:textId="77777777" w:rsidR="00170EDB" w:rsidRPr="00170EDB" w:rsidRDefault="00170EDB" w:rsidP="009C066D">
      <w:pPr>
        <w:pStyle w:val="Newparagraph"/>
        <w:ind w:firstLine="0"/>
      </w:pPr>
    </w:p>
    <w:tbl>
      <w:tblPr>
        <w:tblStyle w:val="TableGrid"/>
        <w:tblW w:w="5000" w:type="pct"/>
        <w:tblLook w:val="04A0" w:firstRow="1" w:lastRow="0" w:firstColumn="1" w:lastColumn="0" w:noHBand="0" w:noVBand="1"/>
      </w:tblPr>
      <w:tblGrid>
        <w:gridCol w:w="8489"/>
      </w:tblGrid>
      <w:tr w:rsidR="00FD7FC1" w14:paraId="33F95353" w14:textId="77777777" w:rsidTr="00E21C71">
        <w:trPr>
          <w:trHeight w:val="389"/>
        </w:trPr>
        <w:tc>
          <w:tcPr>
            <w:tcW w:w="8489" w:type="dxa"/>
          </w:tcPr>
          <w:p w14:paraId="13BF7BB4" w14:textId="1AE51641" w:rsidR="00FD7FC1" w:rsidRDefault="00FD7FC1" w:rsidP="00814DCC">
            <w:pPr>
              <w:pStyle w:val="Tabletitle"/>
              <w:ind w:firstLine="0"/>
            </w:pPr>
            <w:r w:rsidRPr="00814DCC">
              <w:rPr>
                <w:b/>
                <w:bCs/>
              </w:rPr>
              <w:t>Table 3</w:t>
            </w:r>
            <w:r>
              <w:t xml:space="preserve"> – Change in Non-Hispanic White Votes between 2016 and 2020</w:t>
            </w:r>
          </w:p>
        </w:tc>
      </w:tr>
      <w:tr w:rsidR="00E21C71" w14:paraId="7125CD28" w14:textId="77777777" w:rsidTr="00E21C7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067"/>
              <w:gridCol w:w="2214"/>
              <w:gridCol w:w="2042"/>
            </w:tblGrid>
            <w:tr w:rsidR="00E21C71" w:rsidRPr="00986C46" w14:paraId="46DC29A4" w14:textId="77777777" w:rsidTr="003F0EB3">
              <w:trPr>
                <w:trHeight w:val="320"/>
              </w:trPr>
              <w:tc>
                <w:tcPr>
                  <w:tcW w:w="1300" w:type="dxa"/>
                  <w:shd w:val="clear" w:color="auto" w:fill="auto"/>
                  <w:noWrap/>
                  <w:vAlign w:val="center"/>
                  <w:hideMark/>
                </w:tcPr>
                <w:p w14:paraId="63A8FCD8" w14:textId="77777777" w:rsidR="00E21C71" w:rsidRPr="00986C46" w:rsidRDefault="00E21C71" w:rsidP="00814DCC">
                  <w:pPr>
                    <w:pStyle w:val="TableContents"/>
                  </w:pPr>
                </w:p>
              </w:tc>
              <w:tc>
                <w:tcPr>
                  <w:tcW w:w="1680" w:type="dxa"/>
                  <w:shd w:val="clear" w:color="auto" w:fill="auto"/>
                  <w:noWrap/>
                  <w:vAlign w:val="center"/>
                  <w:hideMark/>
                </w:tcPr>
                <w:p w14:paraId="64F8E20D" w14:textId="77777777" w:rsidR="00E21C71" w:rsidRPr="00986C46" w:rsidRDefault="00E21C71" w:rsidP="00814DCC">
                  <w:pPr>
                    <w:pStyle w:val="TableContents"/>
                  </w:pPr>
                  <w:r w:rsidRPr="00986C46">
                    <w:t>2016</w:t>
                  </w:r>
                </w:p>
              </w:tc>
              <w:tc>
                <w:tcPr>
                  <w:tcW w:w="1800" w:type="dxa"/>
                  <w:shd w:val="clear" w:color="auto" w:fill="auto"/>
                  <w:noWrap/>
                  <w:vAlign w:val="center"/>
                  <w:hideMark/>
                </w:tcPr>
                <w:p w14:paraId="3B050908" w14:textId="77777777" w:rsidR="00E21C71" w:rsidRPr="00986C46" w:rsidRDefault="00E21C71" w:rsidP="00814DCC">
                  <w:pPr>
                    <w:pStyle w:val="TableContents"/>
                  </w:pPr>
                  <w:r w:rsidRPr="00986C46">
                    <w:t>2020</w:t>
                  </w:r>
                </w:p>
              </w:tc>
              <w:tc>
                <w:tcPr>
                  <w:tcW w:w="1660" w:type="dxa"/>
                  <w:shd w:val="clear" w:color="auto" w:fill="auto"/>
                  <w:noWrap/>
                  <w:vAlign w:val="center"/>
                  <w:hideMark/>
                </w:tcPr>
                <w:p w14:paraId="4B38387E" w14:textId="77777777" w:rsidR="00E21C71" w:rsidRPr="00986C46" w:rsidRDefault="00E21C71" w:rsidP="00814DCC">
                  <w:pPr>
                    <w:pStyle w:val="TableContents"/>
                  </w:pPr>
                  <w:r w:rsidRPr="00986C46">
                    <w:t>Difference</w:t>
                  </w:r>
                </w:p>
              </w:tc>
            </w:tr>
            <w:tr w:rsidR="00E21C71" w:rsidRPr="00986C46" w14:paraId="6CA83FEB" w14:textId="77777777" w:rsidTr="003F0EB3">
              <w:trPr>
                <w:trHeight w:val="320"/>
              </w:trPr>
              <w:tc>
                <w:tcPr>
                  <w:tcW w:w="1300" w:type="dxa"/>
                  <w:shd w:val="clear" w:color="auto" w:fill="auto"/>
                  <w:noWrap/>
                  <w:vAlign w:val="center"/>
                  <w:hideMark/>
                </w:tcPr>
                <w:p w14:paraId="073659B0" w14:textId="77777777" w:rsidR="00E21C71" w:rsidRPr="00986C46" w:rsidRDefault="00E21C71" w:rsidP="00814DCC">
                  <w:pPr>
                    <w:pStyle w:val="TableContents"/>
                  </w:pPr>
                  <w:r w:rsidRPr="00986C46">
                    <w:t>Trump</w:t>
                  </w:r>
                </w:p>
              </w:tc>
              <w:tc>
                <w:tcPr>
                  <w:tcW w:w="1680" w:type="dxa"/>
                  <w:shd w:val="clear" w:color="auto" w:fill="auto"/>
                  <w:noWrap/>
                  <w:vAlign w:val="center"/>
                  <w:hideMark/>
                </w:tcPr>
                <w:p w14:paraId="4B1B77FF" w14:textId="592851D9" w:rsidR="00E21C71" w:rsidRPr="00986C46" w:rsidRDefault="00443C02" w:rsidP="00814DCC">
                  <w:pPr>
                    <w:pStyle w:val="TableContents"/>
                  </w:pPr>
                  <w:r w:rsidRPr="00443C02">
                    <w:t>54</w:t>
                  </w:r>
                  <w:r>
                    <w:t>,</w:t>
                  </w:r>
                  <w:r w:rsidRPr="00443C02">
                    <w:t>531</w:t>
                  </w:r>
                  <w:r>
                    <w:t>,</w:t>
                  </w:r>
                  <w:r w:rsidRPr="00443C02">
                    <w:t>026</w:t>
                  </w:r>
                  <w:r w:rsidR="00E21C71" w:rsidRPr="00986C46">
                    <w:t xml:space="preserve"> (57%)</w:t>
                  </w:r>
                </w:p>
              </w:tc>
              <w:tc>
                <w:tcPr>
                  <w:tcW w:w="1800" w:type="dxa"/>
                  <w:shd w:val="clear" w:color="auto" w:fill="auto"/>
                  <w:noWrap/>
                  <w:vAlign w:val="center"/>
                  <w:hideMark/>
                </w:tcPr>
                <w:p w14:paraId="77D76147" w14:textId="77777777" w:rsidR="00E21C71" w:rsidRPr="00986C46" w:rsidRDefault="00E21C71" w:rsidP="00814DCC">
                  <w:pPr>
                    <w:pStyle w:val="TableContents"/>
                  </w:pPr>
                  <w:r w:rsidRPr="00986C46">
                    <w:t>61,565,755 (58%)</w:t>
                  </w:r>
                </w:p>
              </w:tc>
              <w:tc>
                <w:tcPr>
                  <w:tcW w:w="1660" w:type="dxa"/>
                  <w:shd w:val="clear" w:color="auto" w:fill="auto"/>
                  <w:noWrap/>
                  <w:vAlign w:val="center"/>
                  <w:hideMark/>
                </w:tcPr>
                <w:p w14:paraId="1CBBD35C" w14:textId="369AF5F4" w:rsidR="00E21C71" w:rsidRPr="00986C46" w:rsidRDefault="00E21C71" w:rsidP="00814DCC">
                  <w:pPr>
                    <w:pStyle w:val="TableContents"/>
                  </w:pPr>
                  <w:r w:rsidRPr="00986C46">
                    <w:t>+</w:t>
                  </w:r>
                  <w:r w:rsidR="00443C02" w:rsidRPr="00443C02">
                    <w:t>7</w:t>
                  </w:r>
                  <w:r w:rsidR="00443C02">
                    <w:t>,</w:t>
                  </w:r>
                  <w:r w:rsidR="00443C02" w:rsidRPr="00443C02">
                    <w:t>034</w:t>
                  </w:r>
                  <w:r w:rsidR="00443C02">
                    <w:t>,</w:t>
                  </w:r>
                  <w:r w:rsidR="00443C02" w:rsidRPr="00443C02">
                    <w:t>729</w:t>
                  </w:r>
                </w:p>
              </w:tc>
            </w:tr>
            <w:tr w:rsidR="00E21C71" w:rsidRPr="00986C46" w14:paraId="011BD7F3" w14:textId="77777777" w:rsidTr="003F0EB3">
              <w:trPr>
                <w:trHeight w:val="320"/>
              </w:trPr>
              <w:tc>
                <w:tcPr>
                  <w:tcW w:w="1300" w:type="dxa"/>
                  <w:shd w:val="clear" w:color="auto" w:fill="auto"/>
                  <w:noWrap/>
                  <w:vAlign w:val="center"/>
                  <w:hideMark/>
                </w:tcPr>
                <w:p w14:paraId="0DA90FDD" w14:textId="77777777" w:rsidR="00E21C71" w:rsidRPr="00986C46" w:rsidRDefault="00E21C71" w:rsidP="00814DCC">
                  <w:pPr>
                    <w:pStyle w:val="TableContents"/>
                  </w:pPr>
                  <w:r w:rsidRPr="00986C46">
                    <w:t>Clinton/Biden</w:t>
                  </w:r>
                </w:p>
              </w:tc>
              <w:tc>
                <w:tcPr>
                  <w:tcW w:w="1680" w:type="dxa"/>
                  <w:shd w:val="clear" w:color="auto" w:fill="auto"/>
                  <w:noWrap/>
                  <w:vAlign w:val="center"/>
                  <w:hideMark/>
                </w:tcPr>
                <w:p w14:paraId="29D23D92" w14:textId="54CBC2D0" w:rsidR="00E21C71" w:rsidRPr="00986C46" w:rsidRDefault="00443C02" w:rsidP="00814DCC">
                  <w:pPr>
                    <w:pStyle w:val="TableContents"/>
                  </w:pPr>
                  <w:r w:rsidRPr="00443C02">
                    <w:t>35</w:t>
                  </w:r>
                  <w:r>
                    <w:t>,</w:t>
                  </w:r>
                  <w:r w:rsidRPr="00443C02">
                    <w:t>397</w:t>
                  </w:r>
                  <w:r>
                    <w:t>,</w:t>
                  </w:r>
                  <w:r w:rsidRPr="00443C02">
                    <w:t>332</w:t>
                  </w:r>
                  <w:r w:rsidR="00413B4C">
                    <w:t xml:space="preserve"> </w:t>
                  </w:r>
                  <w:r w:rsidR="00E21C71" w:rsidRPr="00986C46">
                    <w:t>(37%)</w:t>
                  </w:r>
                </w:p>
              </w:tc>
              <w:tc>
                <w:tcPr>
                  <w:tcW w:w="1800" w:type="dxa"/>
                  <w:shd w:val="clear" w:color="auto" w:fill="auto"/>
                  <w:noWrap/>
                  <w:vAlign w:val="center"/>
                  <w:hideMark/>
                </w:tcPr>
                <w:p w14:paraId="0190CAEE" w14:textId="77777777" w:rsidR="00E21C71" w:rsidRPr="00986C46" w:rsidRDefault="00E21C71" w:rsidP="00814DCC">
                  <w:pPr>
                    <w:pStyle w:val="TableContents"/>
                  </w:pPr>
                  <w:r w:rsidRPr="00986C46">
                    <w:t>43,520,620 (41%)</w:t>
                  </w:r>
                </w:p>
              </w:tc>
              <w:tc>
                <w:tcPr>
                  <w:tcW w:w="1660" w:type="dxa"/>
                  <w:shd w:val="clear" w:color="auto" w:fill="auto"/>
                  <w:noWrap/>
                  <w:vAlign w:val="center"/>
                  <w:hideMark/>
                </w:tcPr>
                <w:p w14:paraId="2AC5CB7A" w14:textId="08FDD96F" w:rsidR="00E21C71" w:rsidRPr="00986C46" w:rsidRDefault="00E21C71" w:rsidP="00814DCC">
                  <w:pPr>
                    <w:pStyle w:val="TableContents"/>
                  </w:pPr>
                  <w:r w:rsidRPr="00986C46">
                    <w:t>+</w:t>
                  </w:r>
                  <w:r w:rsidR="00443C02" w:rsidRPr="00443C02">
                    <w:t>8</w:t>
                  </w:r>
                  <w:r w:rsidR="00443C02">
                    <w:t>,</w:t>
                  </w:r>
                  <w:r w:rsidR="00443C02" w:rsidRPr="00443C02">
                    <w:t>123</w:t>
                  </w:r>
                  <w:r w:rsidR="00443C02">
                    <w:t>,</w:t>
                  </w:r>
                  <w:r w:rsidR="00443C02" w:rsidRPr="00443C02">
                    <w:t>288</w:t>
                  </w:r>
                </w:p>
              </w:tc>
            </w:tr>
            <w:tr w:rsidR="00E21C71" w:rsidRPr="00986C46" w14:paraId="1FEAFFD4" w14:textId="77777777" w:rsidTr="003F0EB3">
              <w:trPr>
                <w:trHeight w:val="320"/>
              </w:trPr>
              <w:tc>
                <w:tcPr>
                  <w:tcW w:w="1300" w:type="dxa"/>
                  <w:tcBorders>
                    <w:bottom w:val="single" w:sz="4" w:space="0" w:color="auto"/>
                  </w:tcBorders>
                  <w:shd w:val="clear" w:color="auto" w:fill="auto"/>
                  <w:noWrap/>
                  <w:vAlign w:val="center"/>
                  <w:hideMark/>
                </w:tcPr>
                <w:p w14:paraId="24382EFA" w14:textId="77777777" w:rsidR="00E21C71" w:rsidRPr="00986C46" w:rsidRDefault="00E21C71" w:rsidP="00814DCC">
                  <w:pPr>
                    <w:pStyle w:val="TableContents"/>
                  </w:pPr>
                  <w:r w:rsidRPr="00986C46">
                    <w:t>Other</w:t>
                  </w:r>
                </w:p>
              </w:tc>
              <w:tc>
                <w:tcPr>
                  <w:tcW w:w="1680" w:type="dxa"/>
                  <w:tcBorders>
                    <w:bottom w:val="single" w:sz="4" w:space="0" w:color="auto"/>
                  </w:tcBorders>
                  <w:shd w:val="clear" w:color="auto" w:fill="auto"/>
                  <w:noWrap/>
                  <w:vAlign w:val="center"/>
                  <w:hideMark/>
                </w:tcPr>
                <w:p w14:paraId="1A6EF6AA" w14:textId="0D2A7F81" w:rsidR="00E21C71" w:rsidRPr="00986C46" w:rsidRDefault="00443C02" w:rsidP="00814DCC">
                  <w:pPr>
                    <w:pStyle w:val="TableContents"/>
                  </w:pPr>
                  <w:r w:rsidRPr="00443C02">
                    <w:t>5</w:t>
                  </w:r>
                  <w:r>
                    <w:t>,</w:t>
                  </w:r>
                  <w:r w:rsidRPr="00443C02">
                    <w:t>740</w:t>
                  </w:r>
                  <w:r>
                    <w:t>,</w:t>
                  </w:r>
                  <w:r w:rsidRPr="00443C02">
                    <w:t>108</w:t>
                  </w:r>
                  <w:r w:rsidR="00E21C71" w:rsidRPr="00986C46">
                    <w:t xml:space="preserve"> (6%)</w:t>
                  </w:r>
                </w:p>
              </w:tc>
              <w:tc>
                <w:tcPr>
                  <w:tcW w:w="1800" w:type="dxa"/>
                  <w:tcBorders>
                    <w:bottom w:val="single" w:sz="4" w:space="0" w:color="auto"/>
                  </w:tcBorders>
                  <w:shd w:val="clear" w:color="auto" w:fill="auto"/>
                  <w:noWrap/>
                  <w:vAlign w:val="center"/>
                  <w:hideMark/>
                </w:tcPr>
                <w:p w14:paraId="2DF9AA2E" w14:textId="77777777" w:rsidR="00E21C71" w:rsidRPr="00986C46" w:rsidRDefault="00E21C71" w:rsidP="00814DCC">
                  <w:pPr>
                    <w:pStyle w:val="TableContents"/>
                  </w:pPr>
                  <w:r w:rsidRPr="00986C46">
                    <w:t>1,061,479 (1%)</w:t>
                  </w:r>
                </w:p>
              </w:tc>
              <w:tc>
                <w:tcPr>
                  <w:tcW w:w="1660" w:type="dxa"/>
                  <w:tcBorders>
                    <w:bottom w:val="single" w:sz="4" w:space="0" w:color="auto"/>
                  </w:tcBorders>
                  <w:shd w:val="clear" w:color="auto" w:fill="auto"/>
                  <w:noWrap/>
                  <w:vAlign w:val="center"/>
                  <w:hideMark/>
                </w:tcPr>
                <w:p w14:paraId="5E02790E" w14:textId="46E2F21B" w:rsidR="00E21C71" w:rsidRPr="00986C46" w:rsidRDefault="00E21C71" w:rsidP="00814DCC">
                  <w:pPr>
                    <w:pStyle w:val="TableContents"/>
                  </w:pPr>
                  <w:r w:rsidRPr="00986C46">
                    <w:t>-</w:t>
                  </w:r>
                  <w:r w:rsidR="00443C02" w:rsidRPr="00443C02">
                    <w:t>4</w:t>
                  </w:r>
                  <w:r w:rsidR="00443C02">
                    <w:t>,</w:t>
                  </w:r>
                  <w:r w:rsidR="00443C02" w:rsidRPr="00443C02">
                    <w:t>678</w:t>
                  </w:r>
                  <w:r w:rsidR="00443C02">
                    <w:t>,</w:t>
                  </w:r>
                  <w:r w:rsidR="00443C02" w:rsidRPr="00443C02">
                    <w:t>629</w:t>
                  </w:r>
                </w:p>
              </w:tc>
            </w:tr>
            <w:tr w:rsidR="00E21C71" w:rsidRPr="00986C46" w14:paraId="73AA1691" w14:textId="77777777" w:rsidTr="003F0EB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53784" w14:textId="77777777" w:rsidR="00E21C71" w:rsidRPr="00986C46" w:rsidRDefault="00E21C71" w:rsidP="00814DCC">
                  <w:pPr>
                    <w:pStyle w:val="TableContents"/>
                  </w:pPr>
                  <w:r w:rsidRPr="00986C4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F9213" w14:textId="1BAB299A" w:rsidR="00E21C71" w:rsidRPr="00986C46" w:rsidRDefault="00CD0684" w:rsidP="00814DCC">
                  <w:pPr>
                    <w:pStyle w:val="TableContents"/>
                  </w:pPr>
                  <w:r w:rsidRPr="00CD0684">
                    <w:t>95</w:t>
                  </w:r>
                  <w:r>
                    <w:t>,</w:t>
                  </w:r>
                  <w:r w:rsidRPr="00CD0684">
                    <w:t>668</w:t>
                  </w:r>
                  <w:r>
                    <w:t>,</w:t>
                  </w:r>
                  <w:r w:rsidRPr="00CD0684">
                    <w:t xml:space="preserve">466 </w:t>
                  </w:r>
                  <w:r w:rsidR="00E21C71" w:rsidRPr="00986C46">
                    <w:t>(70%)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3DBE9" w14:textId="77777777" w:rsidR="00E21C71" w:rsidRPr="00986C46" w:rsidRDefault="00E21C71" w:rsidP="00814DCC">
                  <w:pPr>
                    <w:pStyle w:val="TableContents"/>
                  </w:pPr>
                  <w:r w:rsidRPr="00986C4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860E6" w14:textId="7289D907" w:rsidR="00E21C71" w:rsidRPr="00986C46" w:rsidRDefault="00E21C71" w:rsidP="00814DCC">
                  <w:pPr>
                    <w:pStyle w:val="TableContents"/>
                  </w:pPr>
                  <w:r w:rsidRPr="00986C46">
                    <w:t>+</w:t>
                  </w:r>
                  <w:r w:rsidR="00CD0684" w:rsidRPr="00CD0684">
                    <w:t>10</w:t>
                  </w:r>
                  <w:r w:rsidR="00CD0684">
                    <w:t>,</w:t>
                  </w:r>
                  <w:r w:rsidR="00CD0684" w:rsidRPr="00CD0684">
                    <w:t>479</w:t>
                  </w:r>
                  <w:r w:rsidR="00CD0684">
                    <w:t>,</w:t>
                  </w:r>
                  <w:r w:rsidR="00CD0684" w:rsidRPr="00CD0684">
                    <w:t>387</w:t>
                  </w:r>
                </w:p>
              </w:tc>
            </w:tr>
            <w:tr w:rsidR="00E21C71" w:rsidRPr="00986C46" w14:paraId="66D64B00" w14:textId="77777777" w:rsidTr="003F0EB3">
              <w:trPr>
                <w:trHeight w:val="320"/>
              </w:trPr>
              <w:tc>
                <w:tcPr>
                  <w:tcW w:w="1300" w:type="dxa"/>
                  <w:tcBorders>
                    <w:top w:val="single" w:sz="4" w:space="0" w:color="auto"/>
                  </w:tcBorders>
                  <w:shd w:val="clear" w:color="auto" w:fill="auto"/>
                  <w:noWrap/>
                  <w:vAlign w:val="center"/>
                  <w:hideMark/>
                </w:tcPr>
                <w:p w14:paraId="5F30AFA9" w14:textId="78C9B320" w:rsidR="00E21C71" w:rsidRPr="00986C46" w:rsidRDefault="009C066D" w:rsidP="00814DCC">
                  <w:pPr>
                    <w:pStyle w:val="TableContents"/>
                  </w:pPr>
                  <w:r>
                    <w:t>All</w:t>
                  </w:r>
                  <w:r w:rsidR="00E21C71" w:rsidRPr="00986C46">
                    <w:t xml:space="preserve"> Votes</w:t>
                  </w:r>
                </w:p>
              </w:tc>
              <w:tc>
                <w:tcPr>
                  <w:tcW w:w="1680" w:type="dxa"/>
                  <w:tcBorders>
                    <w:top w:val="single" w:sz="4" w:space="0" w:color="auto"/>
                  </w:tcBorders>
                  <w:shd w:val="clear" w:color="auto" w:fill="auto"/>
                  <w:noWrap/>
                  <w:vAlign w:val="center"/>
                  <w:hideMark/>
                </w:tcPr>
                <w:p w14:paraId="69CFD151" w14:textId="57EE20F6" w:rsidR="00E21C71" w:rsidRPr="00986C46" w:rsidRDefault="00443C02" w:rsidP="00814DCC">
                  <w:pPr>
                    <w:pStyle w:val="TableContents"/>
                  </w:pPr>
                  <w:r w:rsidRPr="00443C02">
                    <w:t>136</w:t>
                  </w:r>
                  <w:r>
                    <w:t>,</w:t>
                  </w:r>
                  <w:r w:rsidRPr="00443C02">
                    <w:t>669</w:t>
                  </w:r>
                  <w:r>
                    <w:t>,</w:t>
                  </w:r>
                  <w:r w:rsidRPr="00443C02">
                    <w:t>237</w:t>
                  </w:r>
                </w:p>
              </w:tc>
              <w:tc>
                <w:tcPr>
                  <w:tcW w:w="1800" w:type="dxa"/>
                  <w:tcBorders>
                    <w:top w:val="single" w:sz="4" w:space="0" w:color="auto"/>
                  </w:tcBorders>
                  <w:shd w:val="clear" w:color="auto" w:fill="auto"/>
                  <w:noWrap/>
                  <w:vAlign w:val="center"/>
                  <w:hideMark/>
                </w:tcPr>
                <w:p w14:paraId="649DF1FB" w14:textId="77777777" w:rsidR="00E21C71" w:rsidRPr="00986C46" w:rsidRDefault="00E21C71" w:rsidP="00814DCC">
                  <w:pPr>
                    <w:pStyle w:val="TableContents"/>
                  </w:pPr>
                  <w:r w:rsidRPr="00986C46">
                    <w:t>158,429,631</w:t>
                  </w:r>
                </w:p>
              </w:tc>
              <w:tc>
                <w:tcPr>
                  <w:tcW w:w="1660" w:type="dxa"/>
                  <w:tcBorders>
                    <w:top w:val="single" w:sz="4" w:space="0" w:color="auto"/>
                  </w:tcBorders>
                  <w:shd w:val="clear" w:color="auto" w:fill="auto"/>
                  <w:noWrap/>
                  <w:vAlign w:val="center"/>
                  <w:hideMark/>
                </w:tcPr>
                <w:p w14:paraId="1A59170F" w14:textId="6B643411" w:rsidR="00E21C71" w:rsidRPr="00986C46" w:rsidRDefault="00E21C71" w:rsidP="00814DCC">
                  <w:pPr>
                    <w:pStyle w:val="TableContents"/>
                  </w:pPr>
                  <w:r w:rsidRPr="00986C46">
                    <w:t>+</w:t>
                  </w:r>
                  <w:r w:rsidR="00443C02" w:rsidRPr="00443C02">
                    <w:t>21</w:t>
                  </w:r>
                  <w:r w:rsidR="00443C02">
                    <w:t>,</w:t>
                  </w:r>
                  <w:r w:rsidR="00443C02" w:rsidRPr="00443C02">
                    <w:t>760</w:t>
                  </w:r>
                  <w:r w:rsidR="00443C02">
                    <w:t>,</w:t>
                  </w:r>
                  <w:r w:rsidR="00443C02" w:rsidRPr="00443C02">
                    <w:t>394</w:t>
                  </w:r>
                </w:p>
              </w:tc>
            </w:tr>
          </w:tbl>
          <w:p w14:paraId="5FA5A7DE" w14:textId="77777777" w:rsidR="00E21C71" w:rsidRDefault="00E21C71" w:rsidP="00E21C71">
            <w:pPr>
              <w:pStyle w:val="Newparagraph"/>
              <w:ind w:firstLine="0"/>
            </w:pPr>
          </w:p>
        </w:tc>
      </w:tr>
      <w:tr w:rsidR="00FD7FC1" w14:paraId="72FE4DBC" w14:textId="77777777" w:rsidTr="00E21C71">
        <w:trPr>
          <w:trHeight w:val="389"/>
        </w:trPr>
        <w:tc>
          <w:tcPr>
            <w:tcW w:w="8489" w:type="dxa"/>
          </w:tcPr>
          <w:p w14:paraId="523C6BBF" w14:textId="479589D6" w:rsidR="00FD7FC1" w:rsidRDefault="00FD7FC1" w:rsidP="00814DCC">
            <w:pPr>
              <w:pStyle w:val="Paragraph"/>
              <w:ind w:firstLine="0"/>
            </w:pPr>
            <w:r>
              <w:t>Note: The White proportion of the total votes cast was 70%. In 2020, it was 67%. Data from CNN Exit Polls, 2016, 2020.</w:t>
            </w:r>
            <w:r w:rsidR="00F56BBC">
              <w:t xml:space="preserve"> Data are estimated.</w:t>
            </w:r>
          </w:p>
        </w:tc>
      </w:tr>
    </w:tbl>
    <w:p w14:paraId="1906F6FF" w14:textId="06A6781F" w:rsidR="001019B1" w:rsidRDefault="001019B1" w:rsidP="00DE2A11">
      <w:pPr>
        <w:pStyle w:val="Paragraph"/>
      </w:pPr>
    </w:p>
    <w:p w14:paraId="282ED2BA" w14:textId="77777777" w:rsidR="00170EDB" w:rsidRPr="00170EDB" w:rsidRDefault="00170EDB" w:rsidP="00170EDB">
      <w:pPr>
        <w:pStyle w:val="Newparagraph"/>
      </w:pPr>
    </w:p>
    <w:tbl>
      <w:tblPr>
        <w:tblStyle w:val="TableGrid"/>
        <w:tblW w:w="0" w:type="auto"/>
        <w:tblLook w:val="04A0" w:firstRow="1" w:lastRow="0" w:firstColumn="1" w:lastColumn="0" w:noHBand="0" w:noVBand="1"/>
      </w:tblPr>
      <w:tblGrid>
        <w:gridCol w:w="2299"/>
        <w:gridCol w:w="2232"/>
        <w:gridCol w:w="2232"/>
        <w:gridCol w:w="1726"/>
      </w:tblGrid>
      <w:tr w:rsidR="00FD7FC1" w14:paraId="3F8FE4DC" w14:textId="77777777" w:rsidTr="00B56814">
        <w:tc>
          <w:tcPr>
            <w:tcW w:w="8489" w:type="dxa"/>
            <w:gridSpan w:val="4"/>
          </w:tcPr>
          <w:p w14:paraId="0FDD804E" w14:textId="77777777" w:rsidR="00FD7FC1" w:rsidRPr="00C27C5C" w:rsidRDefault="00FD7FC1" w:rsidP="00814DCC">
            <w:pPr>
              <w:pStyle w:val="Tabletitle"/>
              <w:ind w:firstLine="0"/>
            </w:pPr>
            <w:r w:rsidRPr="00814DCC">
              <w:rPr>
                <w:b/>
                <w:bCs/>
              </w:rPr>
              <w:t>Table 4</w:t>
            </w:r>
            <w:r w:rsidRPr="00C27C5C">
              <w:t xml:space="preserve"> – 2016 and 2020 Popular Vote Totals</w:t>
            </w:r>
          </w:p>
        </w:tc>
      </w:tr>
      <w:tr w:rsidR="00FD7FC1" w14:paraId="7DD64541" w14:textId="77777777" w:rsidTr="00B56814">
        <w:tc>
          <w:tcPr>
            <w:tcW w:w="2299" w:type="dxa"/>
            <w:vAlign w:val="center"/>
          </w:tcPr>
          <w:p w14:paraId="0E4BB26D" w14:textId="77777777" w:rsidR="00FD7FC1" w:rsidRDefault="00FD7FC1" w:rsidP="00814DCC">
            <w:pPr>
              <w:pStyle w:val="TableContents"/>
            </w:pPr>
          </w:p>
        </w:tc>
        <w:tc>
          <w:tcPr>
            <w:tcW w:w="2232" w:type="dxa"/>
            <w:vAlign w:val="center"/>
          </w:tcPr>
          <w:p w14:paraId="0908C5A9" w14:textId="77777777" w:rsidR="00FD7FC1" w:rsidRPr="002674EC" w:rsidRDefault="00FD7FC1" w:rsidP="00814DCC">
            <w:pPr>
              <w:pStyle w:val="TableContents"/>
            </w:pPr>
            <w:r w:rsidRPr="002674EC">
              <w:t>2016</w:t>
            </w:r>
          </w:p>
        </w:tc>
        <w:tc>
          <w:tcPr>
            <w:tcW w:w="2232" w:type="dxa"/>
            <w:vAlign w:val="center"/>
          </w:tcPr>
          <w:p w14:paraId="30939181" w14:textId="77777777" w:rsidR="00FD7FC1" w:rsidRPr="002674EC" w:rsidRDefault="00FD7FC1" w:rsidP="00814DCC">
            <w:pPr>
              <w:pStyle w:val="TableContents"/>
            </w:pPr>
            <w:r w:rsidRPr="002674EC">
              <w:t>2020</w:t>
            </w:r>
          </w:p>
        </w:tc>
        <w:tc>
          <w:tcPr>
            <w:tcW w:w="1726" w:type="dxa"/>
            <w:vAlign w:val="center"/>
          </w:tcPr>
          <w:p w14:paraId="2841C2AE" w14:textId="77777777" w:rsidR="00FD7FC1" w:rsidRPr="002674EC" w:rsidRDefault="00FD7FC1" w:rsidP="00814DCC">
            <w:pPr>
              <w:pStyle w:val="TableContents"/>
            </w:pPr>
            <w:r w:rsidRPr="002674EC">
              <w:t>Difference</w:t>
            </w:r>
          </w:p>
        </w:tc>
      </w:tr>
      <w:tr w:rsidR="00FD7FC1" w14:paraId="1F815971" w14:textId="77777777" w:rsidTr="00B56814">
        <w:tc>
          <w:tcPr>
            <w:tcW w:w="2299" w:type="dxa"/>
            <w:vAlign w:val="center"/>
          </w:tcPr>
          <w:p w14:paraId="202BC9B9" w14:textId="77777777" w:rsidR="00FD7FC1" w:rsidRPr="002674EC" w:rsidRDefault="00FD7FC1" w:rsidP="00814DCC">
            <w:pPr>
              <w:pStyle w:val="TableContents"/>
            </w:pPr>
            <w:r w:rsidRPr="002674EC">
              <w:t>Trump</w:t>
            </w:r>
          </w:p>
        </w:tc>
        <w:tc>
          <w:tcPr>
            <w:tcW w:w="2232" w:type="dxa"/>
            <w:vAlign w:val="center"/>
          </w:tcPr>
          <w:p w14:paraId="4AE68277" w14:textId="77777777" w:rsidR="00FD7FC1" w:rsidRDefault="00FD7FC1" w:rsidP="00814DCC">
            <w:pPr>
              <w:pStyle w:val="TableContents"/>
            </w:pPr>
            <w:r w:rsidRPr="007135D8">
              <w:t>62,984,825</w:t>
            </w:r>
            <w:r>
              <w:t xml:space="preserve"> (46.3%)</w:t>
            </w:r>
          </w:p>
        </w:tc>
        <w:tc>
          <w:tcPr>
            <w:tcW w:w="2232" w:type="dxa"/>
            <w:vAlign w:val="center"/>
          </w:tcPr>
          <w:p w14:paraId="0827FB48" w14:textId="77777777" w:rsidR="00FD7FC1" w:rsidRDefault="00FD7FC1" w:rsidP="00814DCC">
            <w:pPr>
              <w:pStyle w:val="TableContents"/>
            </w:pPr>
            <w:r w:rsidRPr="00F243B2">
              <w:t>74,223,975</w:t>
            </w:r>
            <w:r>
              <w:t xml:space="preserve"> (46.8%)</w:t>
            </w:r>
          </w:p>
        </w:tc>
        <w:tc>
          <w:tcPr>
            <w:tcW w:w="1726" w:type="dxa"/>
            <w:vAlign w:val="center"/>
          </w:tcPr>
          <w:p w14:paraId="00DFA9CA" w14:textId="77777777" w:rsidR="00FD7FC1" w:rsidRPr="00F243B2" w:rsidRDefault="00FD7FC1" w:rsidP="00814DCC">
            <w:pPr>
              <w:pStyle w:val="TableContents"/>
            </w:pPr>
            <w:r>
              <w:t>+</w:t>
            </w:r>
            <w:r w:rsidRPr="00E91D8D">
              <w:t>11,239,150</w:t>
            </w:r>
          </w:p>
        </w:tc>
      </w:tr>
      <w:tr w:rsidR="00FD7FC1" w14:paraId="0422E074" w14:textId="77777777" w:rsidTr="00B56814">
        <w:tc>
          <w:tcPr>
            <w:tcW w:w="2299" w:type="dxa"/>
            <w:vAlign w:val="center"/>
          </w:tcPr>
          <w:p w14:paraId="4050FA3A" w14:textId="77777777" w:rsidR="00FD7FC1" w:rsidRPr="002674EC" w:rsidRDefault="00FD7FC1" w:rsidP="00814DCC">
            <w:pPr>
              <w:pStyle w:val="TableContents"/>
            </w:pPr>
            <w:r w:rsidRPr="002674EC">
              <w:t>Clinton/Biden</w:t>
            </w:r>
          </w:p>
        </w:tc>
        <w:tc>
          <w:tcPr>
            <w:tcW w:w="2232" w:type="dxa"/>
            <w:vAlign w:val="center"/>
          </w:tcPr>
          <w:p w14:paraId="7D9C4E8F" w14:textId="77777777" w:rsidR="00FD7FC1" w:rsidRDefault="00FD7FC1" w:rsidP="00814DCC">
            <w:pPr>
              <w:pStyle w:val="TableContents"/>
            </w:pPr>
            <w:r w:rsidRPr="007135D8">
              <w:t>65,853,516</w:t>
            </w:r>
            <w:r>
              <w:t xml:space="preserve"> (48.4%)</w:t>
            </w:r>
          </w:p>
        </w:tc>
        <w:tc>
          <w:tcPr>
            <w:tcW w:w="2232" w:type="dxa"/>
            <w:vAlign w:val="center"/>
          </w:tcPr>
          <w:p w14:paraId="707EB10B" w14:textId="77777777" w:rsidR="00FD7FC1" w:rsidRDefault="00FD7FC1" w:rsidP="00814DCC">
            <w:pPr>
              <w:pStyle w:val="TableContents"/>
            </w:pPr>
            <w:r w:rsidRPr="00E105E6">
              <w:t>81,283,501</w:t>
            </w:r>
            <w:r>
              <w:t xml:space="preserve"> (51.3%)</w:t>
            </w:r>
          </w:p>
        </w:tc>
        <w:tc>
          <w:tcPr>
            <w:tcW w:w="1726" w:type="dxa"/>
            <w:vAlign w:val="center"/>
          </w:tcPr>
          <w:p w14:paraId="475ADED1" w14:textId="77777777" w:rsidR="00FD7FC1" w:rsidRPr="00E105E6" w:rsidRDefault="00FD7FC1" w:rsidP="00814DCC">
            <w:pPr>
              <w:pStyle w:val="TableContents"/>
            </w:pPr>
            <w:r>
              <w:t>+</w:t>
            </w:r>
            <w:r w:rsidRPr="00E91D8D">
              <w:t>15,429,985</w:t>
            </w:r>
          </w:p>
        </w:tc>
      </w:tr>
      <w:tr w:rsidR="00FD7FC1" w14:paraId="09275120" w14:textId="77777777" w:rsidTr="00B56814">
        <w:tc>
          <w:tcPr>
            <w:tcW w:w="2299" w:type="dxa"/>
            <w:vAlign w:val="center"/>
          </w:tcPr>
          <w:p w14:paraId="49098487" w14:textId="77777777" w:rsidR="00FD7FC1" w:rsidRPr="002674EC" w:rsidRDefault="00FD7FC1" w:rsidP="00814DCC">
            <w:pPr>
              <w:pStyle w:val="TableContents"/>
            </w:pPr>
            <w:r w:rsidRPr="002674EC">
              <w:lastRenderedPageBreak/>
              <w:t>Others</w:t>
            </w:r>
          </w:p>
        </w:tc>
        <w:tc>
          <w:tcPr>
            <w:tcW w:w="2232" w:type="dxa"/>
            <w:vAlign w:val="center"/>
          </w:tcPr>
          <w:p w14:paraId="0D2E0656" w14:textId="77777777" w:rsidR="00FD7FC1" w:rsidRDefault="00FD7FC1" w:rsidP="00814DCC">
            <w:pPr>
              <w:pStyle w:val="TableContents"/>
            </w:pPr>
            <w:r w:rsidRPr="00B51A77">
              <w:t>7,160,821</w:t>
            </w:r>
            <w:r>
              <w:t xml:space="preserve"> (5.3%)</w:t>
            </w:r>
          </w:p>
        </w:tc>
        <w:tc>
          <w:tcPr>
            <w:tcW w:w="2232" w:type="dxa"/>
            <w:vAlign w:val="center"/>
          </w:tcPr>
          <w:p w14:paraId="39B5DC2C" w14:textId="77777777" w:rsidR="00FD7FC1" w:rsidRDefault="00FD7FC1" w:rsidP="00814DCC">
            <w:pPr>
              <w:pStyle w:val="TableContents"/>
            </w:pPr>
            <w:r w:rsidRPr="00F243B2">
              <w:t>2,922,155</w:t>
            </w:r>
            <w:r>
              <w:t xml:space="preserve"> (1.8%)</w:t>
            </w:r>
          </w:p>
        </w:tc>
        <w:tc>
          <w:tcPr>
            <w:tcW w:w="1726" w:type="dxa"/>
            <w:vAlign w:val="center"/>
          </w:tcPr>
          <w:p w14:paraId="10CC500A" w14:textId="77777777" w:rsidR="00FD7FC1" w:rsidRPr="00F243B2" w:rsidRDefault="00FD7FC1" w:rsidP="00814DCC">
            <w:pPr>
              <w:pStyle w:val="TableContents"/>
            </w:pPr>
            <w:r w:rsidRPr="00A97B8E">
              <w:t>-4,238,666</w:t>
            </w:r>
          </w:p>
        </w:tc>
      </w:tr>
      <w:tr w:rsidR="00FD7FC1" w14:paraId="47B8856E" w14:textId="77777777" w:rsidTr="00B56814">
        <w:tc>
          <w:tcPr>
            <w:tcW w:w="2299" w:type="dxa"/>
            <w:vAlign w:val="center"/>
          </w:tcPr>
          <w:p w14:paraId="445FE2A9" w14:textId="73A6BEEF" w:rsidR="00FD7FC1" w:rsidRPr="002674EC" w:rsidRDefault="009C066D" w:rsidP="00814DCC">
            <w:pPr>
              <w:pStyle w:val="TableContents"/>
            </w:pPr>
            <w:r>
              <w:t>All Votes</w:t>
            </w:r>
          </w:p>
        </w:tc>
        <w:tc>
          <w:tcPr>
            <w:tcW w:w="2232" w:type="dxa"/>
            <w:vAlign w:val="center"/>
          </w:tcPr>
          <w:p w14:paraId="2D87436A" w14:textId="77777777" w:rsidR="00FD7FC1" w:rsidRPr="002674EC" w:rsidRDefault="00FD7FC1" w:rsidP="00814DCC">
            <w:pPr>
              <w:pStyle w:val="TableContents"/>
            </w:pPr>
            <w:r w:rsidRPr="002674EC">
              <w:t>135,999,162</w:t>
            </w:r>
          </w:p>
        </w:tc>
        <w:tc>
          <w:tcPr>
            <w:tcW w:w="2232" w:type="dxa"/>
            <w:vAlign w:val="center"/>
          </w:tcPr>
          <w:p w14:paraId="39320111" w14:textId="77777777" w:rsidR="00FD7FC1" w:rsidRPr="002674EC" w:rsidRDefault="00FD7FC1" w:rsidP="00814DCC">
            <w:pPr>
              <w:pStyle w:val="TableContents"/>
            </w:pPr>
            <w:r w:rsidRPr="002674EC">
              <w:t>158,429,631</w:t>
            </w:r>
          </w:p>
        </w:tc>
        <w:tc>
          <w:tcPr>
            <w:tcW w:w="1726" w:type="dxa"/>
            <w:vAlign w:val="center"/>
          </w:tcPr>
          <w:p w14:paraId="4E5FAE8F" w14:textId="77777777" w:rsidR="00FD7FC1" w:rsidRPr="002674EC" w:rsidRDefault="00FD7FC1" w:rsidP="00814DCC">
            <w:pPr>
              <w:pStyle w:val="TableContents"/>
            </w:pPr>
            <w:r w:rsidRPr="002674EC">
              <w:t>+22,430,469</w:t>
            </w:r>
          </w:p>
        </w:tc>
      </w:tr>
    </w:tbl>
    <w:p w14:paraId="1688BAEA" w14:textId="77777777" w:rsidR="00170EDB" w:rsidRPr="00170EDB" w:rsidRDefault="00170EDB" w:rsidP="004C2ED4">
      <w:pPr>
        <w:pStyle w:val="Newparagraph"/>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77777777" w:rsidR="008674C2" w:rsidRDefault="008674C2" w:rsidP="00814DCC">
            <w:pPr>
              <w:pStyle w:val="Paragraph"/>
              <w:ind w:firstLine="0"/>
            </w:pPr>
            <w:r>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&amp;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w:t>
            </w:r>
            <w:r>
              <w:lastRenderedPageBreak/>
              <w:t>2000, without the bonus, Al Gore would have been elected president, and in 1876 there also would have been no inversion had the two-seat bonus been eliminated. (Cervas &amp;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3"/>
      <w:bookmarkEnd w:id="4"/>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77777777" w:rsidR="001019B1" w:rsidRDefault="005E4E31" w:rsidP="000779B7">
      <w:pPr>
        <w:pStyle w:val="Paragraph"/>
      </w:pPr>
      <w:r>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Pr>
          <w:i/>
          <w:iCs/>
        </w:rPr>
        <w:t>Texas v. Pennsylvania</w:t>
      </w:r>
      <w:r>
        <w:t>, 592 U.S. ___, 2020).</w:t>
      </w:r>
      <w:r>
        <w:rPr>
          <w:rStyle w:val="FootnoteReference"/>
        </w:rPr>
        <w:footnoteReference w:id="19"/>
      </w:r>
      <w:r>
        <w:t xml:space="preserve"> </w:t>
      </w:r>
      <w:r>
        <w:lastRenderedPageBreak/>
        <w:t>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35C7DCCB" w:rsidR="001019B1"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differences.</w:t>
      </w:r>
    </w:p>
    <w:p w14:paraId="66FA37F5" w14:textId="48D6813F" w:rsidR="001019B1" w:rsidRDefault="005E4E31" w:rsidP="00A62ADA">
      <w:pPr>
        <w:pStyle w:val="Paragraph"/>
      </w:pPr>
      <w:r>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t>
      </w:r>
      <w:r>
        <w:lastRenderedPageBreak/>
        <w:t xml:space="preserve">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t>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exactly nothing! Indeed, for those familiar with elections, it shows a pattern that was predicted in advance (Foley &amp; Stewart III, 2020).</w:t>
      </w:r>
      <w:r>
        <w:rPr>
          <w:rStyle w:val="FootnoteReference"/>
        </w:rPr>
        <w:footnoteReference w:id="20"/>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21"/>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w:t>
      </w:r>
      <w:r>
        <w:lastRenderedPageBreak/>
        <w:t>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22"/>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lastRenderedPageBreak/>
        <w:t>Meretricious Probabilistic Reasoning</w:t>
      </w:r>
    </w:p>
    <w:p w14:paraId="4D2B77FE" w14:textId="2ADC00A4"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xml:space="preserve">. This fact was taken as evidence of fraud. But of course, not all Joe </w:t>
      </w:r>
      <w:proofErr w:type="spellStart"/>
      <w:r>
        <w:t>Fraziers</w:t>
      </w:r>
      <w:proofErr w:type="spellEnd"/>
      <w:r>
        <w:t>’ are the famous (and now dead) boxer. Similarly, instances,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w:t>
      </w:r>
      <w:r>
        <w:lastRenderedPageBreak/>
        <w:t>the group to have the same birthday to exceed 50%.</w:t>
      </w:r>
    </w:p>
    <w:p w14:paraId="3FB14CE3" w14:textId="427DB604" w:rsidR="001019B1" w:rsidRDefault="005E4E31" w:rsidP="00394F7C">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xml:space="preserve">. This product goes down much faster than one might think, and thus the probability that at least two people in the group share the same birthday, which is one minus this product, goes up much faster than one might think. Indeed, with only 75 people, the probability of a birthday match rises to 99.95%. In a similar way one can calculate the expected proportion of a group of size </w:t>
      </w:r>
      <m:oMath>
        <m:r>
          <w:rPr>
            <w:rFonts w:ascii="Cambria Math" w:hAnsi="Cambria Math"/>
          </w:rPr>
          <m:t>n</m:t>
        </m:r>
      </m:oMath>
      <w:r>
        <w:t xml:space="preserve"> who share a birthday with at least one other person in the group. 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Pr>
          <w:i/>
          <w:iCs/>
        </w:rPr>
        <w:t>evidence</w:t>
      </w:r>
      <w:r>
        <w:t xml:space="preserve"> of “double-voting” fraud</w:t>
      </w:r>
      <w:r w:rsidR="004D78B1">
        <w:t xml:space="preserve"> (</w:t>
      </w:r>
      <w:proofErr w:type="spellStart"/>
      <w:r w:rsidR="004D78B1">
        <w:t>Hasen</w:t>
      </w:r>
      <w:proofErr w:type="spellEnd"/>
      <w:r w:rsidR="00476F4E">
        <w:t>,</w:t>
      </w:r>
      <w:r w:rsidR="004D78B1">
        <w:t xml:space="preserve"> 2020</w:t>
      </w:r>
      <w:r w:rsidR="00476F4E">
        <w:t>;</w:t>
      </w:r>
      <w:r w:rsidR="004D78B1">
        <w:t xml:space="preserve"> Weiser et al., 2006).</w:t>
      </w:r>
    </w:p>
    <w:p w14:paraId="0FDF797C" w14:textId="1DD16E9C" w:rsidR="001019B1" w:rsidRDefault="005E4E31" w:rsidP="00AF2750">
      <w:pPr>
        <w:pStyle w:val="Paragraph"/>
      </w:pPr>
      <w:r>
        <w:t>For any given name, it is obviously harder to find someone</w:t>
      </w:r>
      <w:r w:rsidR="00D735F0" w:rsidRPr="00D735F0">
        <w:t xml:space="preserve"> </w:t>
      </w:r>
      <w:r w:rsidR="00D735F0">
        <w:t>with the same name,</w:t>
      </w:r>
      <w:r>
        <w:t xml:space="preserve"> born on the same day</w:t>
      </w:r>
      <w:r w:rsidR="00D735F0">
        <w:t>,</w:t>
      </w:r>
      <w:r>
        <w:t xml:space="preserve"> and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 Moreover, as a further complication, we must consider the degree of heterogeneity in the </w:t>
      </w:r>
      <w:r>
        <w:lastRenderedPageBreak/>
        <w:t>distribution of names.</w:t>
      </w:r>
      <w:r>
        <w:rPr>
          <w:rStyle w:val="FootnoteReference"/>
        </w:rPr>
        <w:footnoteReference w:id="23"/>
      </w:r>
      <w:r>
        <w:t xml:space="preserve"> But if we take name, birthday, and birth year as mutually independent factors,</w:t>
      </w:r>
      <w:r>
        <w:rPr>
          <w:rStyle w:val="FootnoteReference"/>
        </w:rPr>
        <w:footnoteReference w:id="24"/>
      </w:r>
      <w:r>
        <w:t xml:space="preserve"> then we can simply multiply probabilities.</w:t>
      </w:r>
      <w:r>
        <w:rPr>
          <w:rStyle w:val="FootnoteReference"/>
        </w:rPr>
        <w:footnoteReference w:id="25"/>
      </w:r>
      <w:r>
        <w:t xml:space="preserve"> </w:t>
      </w:r>
      <w:r w:rsidR="004A0CFF">
        <w:t>W</w:t>
      </w:r>
      <w:r>
        <w:t>e can further simplify by assuming a uniform distribution across the first two factors and assess the likelihood of two randomly chosen individuals bearing the same name from the name distribution in empirical data.</w:t>
      </w:r>
      <w:r>
        <w:rPr>
          <w:rStyle w:val="FootnoteReference"/>
        </w:rPr>
        <w:footnoteReference w:id="26"/>
      </w:r>
    </w:p>
    <w:p w14:paraId="0B4443D2" w14:textId="24781605" w:rsidR="001019B1" w:rsidRDefault="005E4E31" w:rsidP="00D63EB3">
      <w:pPr>
        <w:pStyle w:val="Paragraph"/>
      </w:pPr>
      <w:r>
        <w:lastRenderedPageBreak/>
        <w:t>Of course, multiplying probabilities for three different factors gives us low probability values, but not as low as one might think.</w:t>
      </w:r>
      <w:r w:rsidR="0012613E">
        <w:rPr>
          <w:rStyle w:val="FootnoteReference"/>
        </w:rPr>
        <w:footnoteReference w:id="27"/>
      </w:r>
      <w:r>
        <w:t xml:space="preserve"> For example, if a randomly chosen person has a 0.000074 percent chance of sharing both a first and a last name with the next randomly chosen person, which was the estimate from the McDonald &amp; Levitt (2008; p. 119, fn. 26)study,</w:t>
      </w:r>
      <w:r>
        <w:rPr>
          <w:rStyle w:val="FootnoteReference"/>
        </w:rPr>
        <w:footnoteReference w:id="28"/>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54EA847D" w14:textId="4CE0F648" w:rsidR="001019B1" w:rsidRDefault="005E4E31" w:rsidP="00D56CA7">
      <w:pPr>
        <w:pStyle w:val="Paragraph"/>
      </w:pPr>
      <w:proofErr w:type="spellStart"/>
      <w:r w:rsidRPr="00606B82">
        <w:rPr>
          <w:rStyle w:val="Heading3Char"/>
        </w:rPr>
        <w:t>Benford’s</w:t>
      </w:r>
      <w:proofErr w:type="spellEnd"/>
      <w:r w:rsidRPr="00606B82">
        <w:rPr>
          <w:rStyle w:val="Heading3Char"/>
        </w:rPr>
        <w:t xml:space="preserve">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w:t>
      </w:r>
      <w:r>
        <w:lastRenderedPageBreak/>
        <w:t>Result,” 2021). While it makes no sense to look at the first digits of election returns since these will be obviously contingent on the mean size of the units,</w:t>
      </w:r>
      <w:r>
        <w:rPr>
          <w:rStyle w:val="FootnoteReference"/>
        </w:rPr>
        <w:footnoteReference w:id="29"/>
      </w:r>
      <w:r>
        <w:t xml:space="preserve"> in investigating fraud, the frequency of digits other than the last or first digit has also been investigated. </w:t>
      </w:r>
      <w:proofErr w:type="spellStart"/>
      <w:r>
        <w:t>Benford’s</w:t>
      </w:r>
      <w:proofErr w:type="spellEnd"/>
      <w:r>
        <w:t xml:space="preserve"> Law,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proofErr w:type="spellStart"/>
      <w:r>
        <w:t>Benford’s</w:t>
      </w:r>
      <w:proofErr w:type="spellEnd"/>
      <w:r>
        <w:t xml:space="preserve"> Law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xml:space="preserve">. We will make no attempt to repeat the logic that leads to </w:t>
      </w:r>
      <w:proofErr w:type="spellStart"/>
      <w:r>
        <w:t>Benford’s</w:t>
      </w:r>
      <w:proofErr w:type="spellEnd"/>
      <w:r>
        <w:t xml:space="preserve"> Law (see the discussion of the supposed Law in Wikipedia and references therein);</w:t>
      </w:r>
      <w:r>
        <w:rPr>
          <w:rStyle w:val="FootnoteReference"/>
        </w:rPr>
        <w:footnoteReference w:id="30"/>
      </w:r>
      <w:r>
        <w:t xml:space="preserve"> we simply note that almost all of those who have investigated it empirically </w:t>
      </w:r>
      <w:r w:rsidR="00634F7B">
        <w:t xml:space="preserve">are </w:t>
      </w:r>
      <w:r>
        <w:t>dubious about its application to elections.</w:t>
      </w:r>
      <w:r>
        <w:rPr>
          <w:rStyle w:val="FootnoteReference"/>
        </w:rPr>
        <w:footnoteReference w:id="31"/>
      </w:r>
    </w:p>
    <w:p w14:paraId="43E987E7" w14:textId="77777777" w:rsidR="001019B1" w:rsidRDefault="005E4E31" w:rsidP="00DD26AD">
      <w:pPr>
        <w:pStyle w:val="Paragraph"/>
      </w:pPr>
      <w:r>
        <w:t xml:space="preserve">According to (Mebane, 2011), </w:t>
      </w:r>
      <w:proofErr w:type="spellStart"/>
      <w:r>
        <w:rPr>
          <w:i/>
          <w:iCs/>
        </w:rPr>
        <w:t>Benford’s</w:t>
      </w:r>
      <w:proofErr w:type="spellEnd"/>
      <w:r>
        <w:rPr>
          <w:i/>
          <w:iCs/>
        </w:rPr>
        <w:t xml:space="preserve">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lastRenderedPageBreak/>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w:t>
      </w:r>
      <w:proofErr w:type="spellStart"/>
      <w:r>
        <w:t>Benford’s</w:t>
      </w:r>
      <w:proofErr w:type="spellEnd"/>
      <w:r>
        <w:t xml:space="preserve"> Law expectation. But perhaps even more importantly, it is quite possible for </w:t>
      </w:r>
      <w:proofErr w:type="spellStart"/>
      <w:r>
        <w:t>Benford’s</w:t>
      </w:r>
      <w:proofErr w:type="spellEnd"/>
      <w:r>
        <w:t xml:space="preserve"> Law to work well for some candidates and badly for others since different candidates will have different means and variances in their vote distribution across units.</w:t>
      </w:r>
    </w:p>
    <w:p w14:paraId="78521E17" w14:textId="77777777"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58E9D740" w14:textId="2DBBBDE5" w:rsidR="001019B1"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w:t>
      </w:r>
      <w:r>
        <w:lastRenderedPageBreak/>
        <w:t xml:space="preserve">magnitude and geographic spread. The careful studies of fraud, such as the one of the 2020 election undertaken by the Ohio Secretary of State, reveals fraud at a miniscule level of fraud: 27 cases out of </w:t>
      </w:r>
      <w:r w:rsidR="00B73B83">
        <w:t xml:space="preserve">nearly </w:t>
      </w:r>
      <w:r>
        <w:t>6 million ballots cast in Ohio (McDade, 2022). However, findings such as those of the Ohio Secretary of State, rather than being taken as evidence that the fraud level was trivial, are sometimes interpreted for a high probability of massive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 xml:space="preserve">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 Here, the size of the fire remains unspecified. In the context of election fraud, confusing possibility with probability is likely to be more prevalent among those who see the world in conspiratorial terms. Gelman quotes one person who accepts claims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w:t>
      </w:r>
      <w:r>
        <w:lastRenderedPageBreak/>
        <w:t>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4D06EA74" w14:textId="77777777" w:rsidR="001019B1" w:rsidRDefault="005E4E31" w:rsidP="002004D9">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t xml:space="preserve">There are good reasons why ballot spoilage was lower in 2020 than in 2016 that have nothing to do with fraud, namely much greater effort on the part of election administrators to inform voters of what they needed to do to cast a valid ballot. For </w:t>
      </w:r>
      <w:r>
        <w:lastRenderedPageBreak/>
        <w:t>instance, popular late night comedy Stephen Colbert created a rather sophisticated website aimed at informing those in all 50 states about the specifics for casting a ballot in each of those states (</w:t>
      </w:r>
      <w:r>
        <w:rPr>
          <w:i/>
          <w:iCs/>
        </w:rPr>
        <w:t xml:space="preserve">Better </w:t>
      </w:r>
      <w:proofErr w:type="spellStart"/>
      <w:r>
        <w:rPr>
          <w:i/>
          <w:iCs/>
        </w:rPr>
        <w:t>Know</w:t>
      </w:r>
      <w:proofErr w:type="spellEnd"/>
      <w:r>
        <w:rPr>
          <w:i/>
          <w:iCs/>
        </w:rPr>
        <w:t xml:space="preserve">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32"/>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336E9296"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5E4E31" w:rsidRPr="00FA467B">
        <w:t>States That Permit Voters to Correct Signature Discrepancies</w:t>
      </w:r>
      <w:r w:rsidR="005E4E31">
        <w:t>, 2020).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lastRenderedPageBreak/>
        <w:t>ballots</w:t>
      </w:r>
      <w:r w:rsidR="009C5897">
        <w:t xml:space="preserve"> (Farley, 2020)</w:t>
      </w:r>
      <w:r w:rsidR="008A3259">
        <w:t>.</w:t>
      </w:r>
      <w:r w:rsidR="005569A0">
        <w:rPr>
          <w:rStyle w:val="FootnoteReference"/>
        </w:rPr>
        <w:footnoteReference w:id="33"/>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50E27C47" w14:textId="77777777" w:rsidR="001019B1" w:rsidRDefault="005E4E31" w:rsidP="008E19A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C06E1D">
            <w:pPr>
              <w:pStyle w:val="Paragraph"/>
            </w:pPr>
            <w:r>
              <w:t>Therefore, Biden must have lost the election (</w:t>
            </w:r>
            <w:proofErr w:type="spellStart"/>
            <w:r>
              <w:t>not</w:t>
            </w:r>
            <w:proofErr w:type="spellEnd"/>
            <w:r>
              <w:t xml:space="preserve">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34"/>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 xml:space="preserve">eliminate the states that gave the widest raw margin to Biden (California and New York and Massachusetts) from the calculations, Trump won a majority of the total vote in the </w:t>
      </w:r>
      <w:r>
        <w:lastRenderedPageBreak/>
        <w:t>remaining states – hence, we would not expect to see Biden coattails in those remaining states.</w:t>
      </w:r>
      <w:r>
        <w:rPr>
          <w:rStyle w:val="FootnoteReference"/>
        </w:rPr>
        <w:footnoteReference w:id="35"/>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36"/>
      </w:r>
      <w:r>
        <w:t xml:space="preserve"> But perhaps most importantly, there were 35 House constituencies carried by Trump in 2016 but with a Democratic House member elected in 2018,</w:t>
      </w:r>
      <w:r>
        <w:rPr>
          <w:rStyle w:val="FootnoteReference"/>
        </w:rPr>
        <w:footnoteReference w:id="37"/>
      </w:r>
      <w:r>
        <w:t xml:space="preserve"> and only 5 House constituencies lost by Trump in 2016 but with a Republican House member elected in 2018.</w:t>
      </w:r>
      <w:r>
        <w:rPr>
          <w:rStyle w:val="FootnoteReference"/>
        </w:rPr>
        <w:footnoteReference w:id="38"/>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9"/>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t>then they can be expected to carry almost all the bellwether counties (B),</w:t>
            </w:r>
          </w:p>
          <w:p w14:paraId="0E02E31E" w14:textId="7A4F15C3" w:rsidR="001019B1" w:rsidRDefault="005E4E31" w:rsidP="00380DDE">
            <w:pPr>
              <w:pStyle w:val="Paragraph"/>
            </w:pPr>
            <w:r>
              <w:t xml:space="preserve">Biden lost almost </w:t>
            </w:r>
            <w:r w:rsidR="00A61043">
              <w:t>all</w:t>
            </w:r>
            <w:r>
              <w:t xml:space="preserve"> the bellwether counties (not B)</w:t>
            </w:r>
          </w:p>
          <w:p w14:paraId="1FCFBAC3" w14:textId="77777777" w:rsidR="001019B1" w:rsidRDefault="005E4E31" w:rsidP="00380DDE">
            <w:pPr>
              <w:pStyle w:val="Paragraph"/>
            </w:pPr>
            <w:r>
              <w:lastRenderedPageBreak/>
              <w:t>Therefore, Biden must have lost the election (</w:t>
            </w:r>
            <w:proofErr w:type="spellStart"/>
            <w:r>
              <w:t>not</w:t>
            </w:r>
            <w:proofErr w:type="spellEnd"/>
            <w:r>
              <w:t xml:space="preserve">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5B314F10" w14:textId="4F0F8782" w:rsidR="001019B1" w:rsidRDefault="005E4E31" w:rsidP="00C72DD1">
      <w:pPr>
        <w:pStyle w:val="Paragraph"/>
      </w:pPr>
      <w:r>
        <w:t xml:space="preserve">Grofman &amp; Chen (2022) explain the predictive failures of bellwethers partly in terms of classic work of Deutsch &amp; </w:t>
      </w:r>
      <w:proofErr w:type="spellStart"/>
      <w:r>
        <w:t>Madow</w:t>
      </w:r>
      <w:proofErr w:type="spellEnd"/>
      <w:r>
        <w:t xml:space="preserve">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r>
        <w:t xml:space="preserve">The intuition here – which they examine at the level of counties – is a very simple one: in order to be a bellwether county, a county must vote for the </w:t>
      </w:r>
      <w:r>
        <w:lastRenderedPageBreak/>
        <w:t xml:space="preserve">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0DB306A9" w14:textId="6833BED1"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w:t>
      </w:r>
      <w:proofErr w:type="spellStart"/>
      <w:r>
        <w:t>Shurk</w:t>
      </w:r>
      <w:proofErr w:type="spellEnd"/>
      <w:r>
        <w:t xml:space="preserve"> (2020) noted that no incumbent who has won more than 75% of the primary vote has lost their election. Therefore, since Trump had won 94% of the primary vote, he must have won re-election.</w:t>
      </w:r>
      <w:r>
        <w:rPr>
          <w:rStyle w:val="FootnoteReference"/>
        </w:rPr>
        <w:footnoteReference w:id="39"/>
      </w:r>
      <w:r>
        <w:t xml:space="preserve"> </w:t>
      </w:r>
      <w:proofErr w:type="spellStart"/>
      <w:r>
        <w:t>Shurk</w:t>
      </w:r>
      <w:proofErr w:type="spellEnd"/>
      <w:r>
        <w:t xml:space="preserve"> also observes that </w:t>
      </w:r>
      <w:r>
        <w:lastRenderedPageBreak/>
        <w:t>“no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p>
    <w:p w14:paraId="057426C8" w14:textId="77777777" w:rsidR="0069572D" w:rsidRPr="00FD1597" w:rsidRDefault="0069572D" w:rsidP="00FD1597">
      <w:pPr>
        <w:pStyle w:val="Heading2"/>
      </w:pPr>
      <w:bookmarkStart w:id="9" w:name="Xddf1e3f8af86238264656d6e5c27c02ee40feb6"/>
      <w:bookmarkEnd w:id="8"/>
      <w:r w:rsidRPr="00FD1597">
        <w:t>Logically Valid Arguments with False Statistical Premises Using Comparisons Based on Features or Components of the Same Presidential Election</w:t>
      </w:r>
    </w:p>
    <w:p w14:paraId="54008A17" w14:textId="6B2C6335"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straight ticket votes (where a single check casts a vote for all candidates of a given party for all offices) </w:t>
      </w:r>
      <w:r w:rsidR="00222FA5">
        <w:t>or</w:t>
      </w:r>
      <w:r w:rsidRPr="00C2563D">
        <w:t xml:space="preserve"> </w:t>
      </w:r>
      <w:r w:rsidR="00222FA5">
        <w:t xml:space="preserve">when </w:t>
      </w:r>
      <w:r w:rsidRPr="00C2563D">
        <w:t xml:space="preserve">this box is not </w:t>
      </w:r>
      <w:r w:rsidR="003D0E71" w:rsidRPr="00C2563D">
        <w:t>checked,</w:t>
      </w:r>
      <w:r w:rsidR="00222FA5">
        <w:t xml:space="preserve"> and voters choose candidates for each contest separately</w:t>
      </w:r>
      <w:r w:rsidRPr="00C2563D">
        <w:t xml:space="preserve">. Ayyadurai (2020) claims that support levels in </w:t>
      </w:r>
      <w:r w:rsidRPr="00C2563D">
        <w:lastRenderedPageBreak/>
        <w:t xml:space="preserve">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8479"/>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t>This is, in principle, a valid argument.</w:t>
      </w:r>
      <w:r>
        <w:t xml:space="preserve"> </w:t>
      </w:r>
      <w:r w:rsidRPr="00B20E27">
        <w:t xml:space="preserve">But there are both statistical and </w:t>
      </w:r>
      <w:r w:rsidR="00B84E39" w:rsidRPr="00B20E27">
        <w:t>rational</w:t>
      </w:r>
      <w:r w:rsidRPr="00B20E27">
        <w:t xml:space="preserve"> </w:t>
      </w:r>
      <w:r w:rsidRPr="00B20E27">
        <w:lastRenderedPageBreak/>
        <w:t>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4D3B6578" w:rsidR="005D7FC6" w:rsidRDefault="000E7762" w:rsidP="000A60B8">
      <w:pPr>
        <w:pStyle w:val="Paragraph"/>
      </w:pPr>
      <w:r w:rsidRPr="00B20E27">
        <w:t xml:space="preserve">We show in </w:t>
      </w:r>
      <w:r w:rsidRPr="007348A3">
        <w:rPr>
          <w:b/>
          <w:bCs/>
        </w:rPr>
        <w:t xml:space="preserve">Figure </w:t>
      </w:r>
      <w:r w:rsidR="001921D2">
        <w:rPr>
          <w:b/>
          <w:bCs/>
        </w:rPr>
        <w:t>4</w:t>
      </w:r>
      <w:r w:rsidRPr="00B20E27">
        <w:t xml:space="preserve">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w:t>
      </w:r>
      <w:r w:rsidR="00C430B5">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straight-party vote and Biden’s share of split-ticket votes</w:t>
      </w:r>
      <w:r w:rsidR="00375C94">
        <w:t>, the same pattern emerges.</w:t>
      </w:r>
      <w:r w:rsidR="002D789D">
        <w:rPr>
          <w:rStyle w:val="FootnoteReference"/>
        </w:rPr>
        <w:footnoteReference w:id="40"/>
      </w: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021E6BF7" w:rsidR="00052826" w:rsidRDefault="00052826" w:rsidP="00400EC7">
            <w:pPr>
              <w:pStyle w:val="Figurecaption"/>
              <w:ind w:firstLine="0"/>
            </w:pPr>
            <w:r w:rsidRPr="00400EC7">
              <w:rPr>
                <w:b/>
                <w:bCs/>
              </w:rPr>
              <w:t xml:space="preserve">Figure </w:t>
            </w:r>
            <w:r w:rsidR="001921D2" w:rsidRPr="00400EC7">
              <w:rPr>
                <w:b/>
                <w:bCs/>
              </w:rPr>
              <w:t>4</w:t>
            </w:r>
            <w:r>
              <w:t xml:space="preserve"> – Kent County, Michigan 2020 election data plotted as Ayyadurai shows</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lastRenderedPageBreak/>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7D9537E5" w14:textId="79BE4421" w:rsidR="000E7762" w:rsidRPr="000A60B8" w:rsidRDefault="000E7762" w:rsidP="000A60B8">
      <w:pPr>
        <w:pStyle w:val="Paragraph"/>
      </w:pPr>
      <w:r w:rsidRPr="000A60B8">
        <w:t xml:space="preserve">We show in </w:t>
      </w:r>
      <w:r w:rsidRPr="00375C94">
        <w:rPr>
          <w:b/>
          <w:bCs/>
        </w:rPr>
        <w:t xml:space="preserve">Figure </w:t>
      </w:r>
      <w:r w:rsidR="001921D2">
        <w:rPr>
          <w:b/>
          <w:bCs/>
        </w:rPr>
        <w:t>4B</w:t>
      </w:r>
      <w:r w:rsidRPr="000A60B8">
        <w:t xml:space="preserve">, the same </w:t>
      </w:r>
      <w:r w:rsidR="00375C94">
        <w:t>scatterplot</w:t>
      </w:r>
      <w:r w:rsidR="004804EE">
        <w:t xml:space="preserve"> shown by</w:t>
      </w:r>
      <w:r w:rsidR="00375C94">
        <w:t xml:space="preserve"> </w:t>
      </w:r>
      <w:r w:rsidRPr="000A60B8">
        <w:t xml:space="preserve">Ayyadurai (2020)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1921D2">
        <w:rPr>
          <w:b/>
          <w:bCs/>
        </w:rPr>
        <w:t>5</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w:t>
      </w:r>
      <w:r w:rsidR="006C4674">
        <w:lastRenderedPageBreak/>
        <w:t xml:space="preserve">explanation for this, 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3FA409" w:rsidR="008C2E2D" w:rsidRPr="00B66B0F" w:rsidRDefault="000E7762" w:rsidP="00B66B0F">
      <w:pPr>
        <w:pStyle w:val="Paragraph"/>
        <w:rPr>
          <w:rFonts w:ascii="TimesNewRomanPS-BoldMT" w:hAnsi="TimesNewRomanPS-BoldMT" w:cs="TimesNewRomanPS-BoldMT"/>
          <w:color w:val="0070C0"/>
          <w14:ligatures w14:val="standardContextual"/>
        </w:rPr>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1921D2">
        <w:rPr>
          <w:b/>
          <w:bCs/>
        </w:rPr>
        <w:t>5</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3E8C66B2" w:rsidR="00501798" w:rsidRPr="009F1C9C" w:rsidRDefault="008D780D" w:rsidP="00400EC7">
            <w:pPr>
              <w:pStyle w:val="Tabletitle"/>
              <w:ind w:firstLine="0"/>
            </w:pPr>
            <w:r w:rsidRPr="00400EC7">
              <w:rPr>
                <w:b/>
                <w:bCs/>
              </w:rPr>
              <w:t xml:space="preserve">Figure </w:t>
            </w:r>
            <w:r w:rsidR="001921D2" w:rsidRPr="00400EC7">
              <w:rPr>
                <w:b/>
                <w:bCs/>
              </w:rPr>
              <w:t>5</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lastRenderedPageBreak/>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9120B70" w14:textId="41108554" w:rsidR="00584AB9" w:rsidRPr="00E3273E" w:rsidRDefault="00E3273E" w:rsidP="00584AB9">
      <w:pPr>
        <w:pStyle w:val="Newparagraph"/>
      </w:pPr>
      <w:r w:rsidRPr="00E3273E">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554D342" w14:textId="77777777" w:rsidR="00621568" w:rsidRDefault="005E4E31" w:rsidP="00621568">
      <w:pPr>
        <w:pStyle w:val="Paragraph"/>
      </w:pPr>
      <w:r w:rsidRPr="00606B82">
        <w:rPr>
          <w:rStyle w:val="Heading3Char"/>
        </w:rPr>
        <w:lastRenderedPageBreak/>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6AB28195" w:rsidR="00212CE3" w:rsidRPr="00212CE3" w:rsidRDefault="005E4E31" w:rsidP="00621568">
      <w:pPr>
        <w:pStyle w:val="Paragraph"/>
      </w:pPr>
      <w:r w:rsidRPr="00606B82">
        <w:rPr>
          <w:rStyle w:val="Heading3Char"/>
        </w:rPr>
        <w:t>Matching design (within-election comparisons of areas with and without fraud claims).</w:t>
      </w:r>
      <w:bookmarkStart w:id="10" w:name="conclusions"/>
      <w:bookmarkEnd w:id="2"/>
      <w:bookmarkEnd w:id="9"/>
      <w:r w:rsidR="00067044">
        <w:t xml:space="preserve"> </w:t>
      </w:r>
      <w:r w:rsidR="00212CE3" w:rsidRPr="00212CE3">
        <w:t xml:space="preserve">Lott (2020) offers various apparently sophisticated attempts to prove election fraud via statistical analysis.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50DF707B" w14:textId="5A194B35" w:rsidR="00212CE3" w:rsidRPr="00212CE3" w:rsidRDefault="00212CE3" w:rsidP="00212CE3">
      <w:pPr>
        <w:spacing w:line="480" w:lineRule="auto"/>
        <w:rPr>
          <w:b/>
          <w:bCs/>
        </w:rPr>
      </w:pPr>
      <w:r w:rsidRPr="00212CE3">
        <w:t xml:space="preserve">The research </w:t>
      </w:r>
      <w:r w:rsidRPr="00212CE3">
        <w:t>design for</w:t>
      </w:r>
      <w:r w:rsidRPr="00212CE3">
        <w:t xml:space="preserve">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w:t>
      </w:r>
      <w:r w:rsidRPr="00212CE3">
        <w:lastRenderedPageBreak/>
        <w:t>show that 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w:t>
      </w:r>
      <w:r w:rsidRPr="00212CE3">
        <w:t>again fail</w:t>
      </w:r>
      <w:r w:rsidRPr="00212CE3">
        <w:t xml:space="preserve"> to be supported. 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w:t>
      </w:r>
      <w:r w:rsidRPr="00212CE3">
        <w:t>absurd to</w:t>
      </w:r>
      <w:r w:rsidRPr="00212CE3">
        <w:t xml:space="preserve">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pPr>
        <w:spacing w:line="480" w:lineRule="auto"/>
      </w:pPr>
      <w:r w:rsidRPr="00212CE3">
        <w:t>The second test Lott (2020</w:t>
      </w:r>
      <w:r w:rsidRPr="00212CE3">
        <w:t>) runs</w:t>
      </w:r>
      <w:r w:rsidRPr="00212CE3">
        <w:t xml:space="preserve"> involves national data on units </w:t>
      </w:r>
      <w:r w:rsidRPr="00212CE3">
        <w:t>within battleground</w:t>
      </w:r>
      <w:r w:rsidRPr="00212CE3">
        <w:t xml:space="preserve">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w:t>
      </w:r>
      <w:r w:rsidRPr="00212CE3">
        <w:t>is that</w:t>
      </w:r>
      <w:r w:rsidRPr="00212CE3">
        <w:t xml:space="preserve">,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w:t>
      </w:r>
      <w:r w:rsidRPr="00212CE3">
        <w:t>that small</w:t>
      </w:r>
      <w:r w:rsidRPr="00212CE3">
        <w:t xml:space="preserve">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769C0B1D" w:rsidR="001019B1" w:rsidRDefault="005E4E31" w:rsidP="00DA49A7">
      <w:pPr>
        <w:spacing w:line="480" w:lineRule="auto"/>
      </w:pPr>
      <w:r>
        <w:t xml:space="preserve">To paraphrase Jeremy Bentham, claims of massive fraud based on aggregate level statistical features of the 2020 election are not just nonsense, but “nonsense on stilts” (Bentham, 2002). While it is impossible to address all the misleading claims and </w:t>
      </w:r>
      <w:r>
        <w:lastRenderedPageBreak/>
        <w:t xml:space="preserve">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We further note that although the rebuttal of claims in this essay are focused on those made by Republicans, misuses of statistics is not </w:t>
      </w:r>
      <w:r>
        <w:rPr>
          <w:i/>
          <w:iCs/>
        </w:rPr>
        <w:t>per se</w:t>
      </w:r>
      <w:r>
        <w:t xml:space="preserve"> partisan, and one </w:t>
      </w:r>
      <w:r w:rsidR="00636DC2">
        <w:t>does not need to look</w:t>
      </w:r>
      <w:r>
        <w:t xml:space="preserve"> hard to find statistical fallacies made by partisans of any stripe. </w:t>
      </w:r>
      <w:r w:rsidR="00DA49A7">
        <w:t>But</w:t>
      </w:r>
      <w:r>
        <w:t xml:space="preserve"> the scope of the claims made by former President Trump and his allies</w:t>
      </w:r>
      <w:r w:rsidR="00DA49A7">
        <w:t>, and the repetition of those claims despite repeated compelling rebuttal imply a credulity and willingness to believe in lies and/or</w:t>
      </w:r>
      <w:r w:rsidR="00C430B5">
        <w:t xml:space="preserve"> </w:t>
      </w:r>
      <w:r w:rsidR="00DA49A7">
        <w:t>a deliberate intent to deceive.</w:t>
      </w:r>
    </w:p>
    <w:p w14:paraId="126B2621" w14:textId="77777777" w:rsidR="001019B1" w:rsidRDefault="005E4E31">
      <w:pPr>
        <w:pStyle w:val="Heading1"/>
      </w:pPr>
      <w:bookmarkStart w:id="11" w:name="references"/>
      <w:bookmarkEnd w:id="10"/>
      <w:r>
        <w:t>References</w:t>
      </w:r>
    </w:p>
    <w:p w14:paraId="10E6B0F7" w14:textId="77777777" w:rsidR="00D12D71" w:rsidRPr="00D12D71" w:rsidRDefault="00D12D71" w:rsidP="00D12D71">
      <w:pPr>
        <w:pStyle w:val="References"/>
      </w:pPr>
      <w:r w:rsidRPr="00D12D71">
        <w:t xml:space="preserve">Abramowitz, Alan I., and Steven W. Webster. 2018. “Negative Partisanship: Why Americans Dislike Parties </w:t>
      </w:r>
      <w:proofErr w:type="gramStart"/>
      <w:r w:rsidRPr="00D12D71">
        <w:t>But</w:t>
      </w:r>
      <w:proofErr w:type="gramEnd"/>
      <w:r w:rsidRPr="00D12D71">
        <w:t xml:space="preserve">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r w:rsidRPr="00D12D71">
        <w:t xml:space="preserve"> (Accessed October 18, 2022).</w:t>
      </w:r>
    </w:p>
    <w:p w14:paraId="33A26FA5" w14:textId="77777777"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77777777" w:rsidR="001019B1" w:rsidRDefault="005E4E31" w:rsidP="00BA1453">
      <w:pPr>
        <w:pStyle w:val="References"/>
      </w:pPr>
      <w:r>
        <w:t xml:space="preserve">Ayyadurai, S. (2020, November 10). </w:t>
      </w:r>
      <w:proofErr w:type="spellStart"/>
      <w:proofErr w:type="gramStart"/>
      <w:r>
        <w:rPr>
          <w:i/>
          <w:iCs/>
        </w:rPr>
        <w:t>Dr.SHIVA</w:t>
      </w:r>
      <w:proofErr w:type="spellEnd"/>
      <w:proofErr w:type="gramEnd"/>
      <w:r>
        <w:rPr>
          <w:i/>
          <w:iCs/>
        </w:rPr>
        <w:t xml:space="preserve">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596F7ABB" w14:textId="77777777" w:rsidR="001019B1" w:rsidRDefault="005E4E31" w:rsidP="00BA1453">
      <w:pPr>
        <w:pStyle w:val="References"/>
      </w:pPr>
      <w:proofErr w:type="spellStart"/>
      <w:r>
        <w:t>Berlinski</w:t>
      </w:r>
      <w:proofErr w:type="spellEnd"/>
      <w:r>
        <w:t xml:space="preserve">, N., Doyle, M., Guess, A. M., Levy, G., Lyons, B., Montgomery, J. M., </w:t>
      </w:r>
      <w:proofErr w:type="spellStart"/>
      <w:r>
        <w:t>Nyhan</w:t>
      </w:r>
      <w:proofErr w:type="spellEnd"/>
      <w:r>
        <w:t xml:space="preserve">, B., &amp; </w:t>
      </w:r>
      <w:proofErr w:type="spellStart"/>
      <w:r>
        <w:t>Reifler</w:t>
      </w:r>
      <w:proofErr w:type="spellEnd"/>
      <w:r>
        <w:t xml:space="preserve">, J. (2021). The Effects of Unsubstantiated Claims of Voter </w:t>
      </w:r>
      <w:r>
        <w:lastRenderedPageBreak/>
        <w:t xml:space="preserve">Fraud on Confidence in Elections. </w:t>
      </w:r>
      <w:r>
        <w:rPr>
          <w:i/>
          <w:iCs/>
        </w:rPr>
        <w:t>Journal of Experimental Political Science</w:t>
      </w:r>
      <w:r>
        <w:t xml:space="preserve">, 1–16. </w:t>
      </w:r>
      <w:hyperlink r:id="rId21">
        <w:r>
          <w:t>https://doi.org/10.1017/XPS.2021.18</w:t>
        </w:r>
      </w:hyperlink>
    </w:p>
    <w:p w14:paraId="24C44BC6" w14:textId="77777777"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77777777" w:rsidR="00F34FE3" w:rsidRPr="00F34FE3" w:rsidRDefault="00F34FE3" w:rsidP="00F34FE3">
      <w:pPr>
        <w:pStyle w:val="References"/>
      </w:pPr>
      <w:r w:rsidRPr="00F34FE3">
        <w:t xml:space="preserve">Bishop, B., and R.G. Cushing. 2008.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77777777" w:rsidR="001019B1" w:rsidRDefault="005E4E31" w:rsidP="00BA1453">
      <w:pPr>
        <w:pStyle w:val="References"/>
      </w:pPr>
      <w:r>
        <w:t xml:space="preserve">Blanco, Adrian, Daniel Wolfe, and Amy Gardner. 2022. “Tracking which 2020 election deniers are winning, losing in the midterms.” </w:t>
      </w:r>
      <w:r>
        <w:rPr>
          <w:i/>
          <w:iCs/>
        </w:rPr>
        <w:t>Washington Post</w:t>
      </w:r>
      <w:r>
        <w:t xml:space="preserve">. </w:t>
      </w:r>
      <w:hyperlink r:id="rId24">
        <w:r>
          <w:t>https://www.washingtonpost.com/politics/interactive/2022/election-deniers-midterms/</w:t>
        </w:r>
      </w:hyperlink>
      <w:r>
        <w:t xml:space="preserve"> (Accessed May 19, 2023).</w:t>
      </w:r>
    </w:p>
    <w:p w14:paraId="06CA5766" w14:textId="77777777" w:rsidR="001019B1" w:rsidRDefault="005E4E31" w:rsidP="00BA1453">
      <w:pPr>
        <w:pStyle w:val="References"/>
      </w:pPr>
      <w:r>
        <w:t xml:space="preserve">Bliss, L., &amp; </w:t>
      </w:r>
      <w:proofErr w:type="spellStart"/>
      <w:r>
        <w:t>Patino</w:t>
      </w:r>
      <w:proofErr w:type="spellEnd"/>
      <w:r>
        <w:t xml:space="preserve">, M. (2020). </w:t>
      </w:r>
      <w:r>
        <w:rPr>
          <w:i/>
          <w:iCs/>
        </w:rPr>
        <w:t>How to Spot Misleading Election Maps</w:t>
      </w:r>
      <w:r>
        <w:t xml:space="preserve">. Bloomberg CityLab. </w:t>
      </w:r>
      <w:hyperlink r:id="rId25">
        <w:r>
          <w:t>https://www.bloomberg.com/news/articles/2020-11-03/a-complete-guide-to-misleading-election-maps</w:t>
        </w:r>
      </w:hyperlink>
    </w:p>
    <w:p w14:paraId="3C4B8863" w14:textId="3DD0E436"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77777777"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77777777" w:rsidR="001019B1" w:rsidRDefault="005E4E31" w:rsidP="00BA1453">
      <w:pPr>
        <w:pStyle w:val="References"/>
      </w:pPr>
      <w:r>
        <w:rPr>
          <w:i/>
          <w:iCs/>
        </w:rPr>
        <w:t xml:space="preserve">Cartographic Views of the 2020 US Presidential Election - </w:t>
      </w:r>
      <w:proofErr w:type="spellStart"/>
      <w:r>
        <w:rPr>
          <w:i/>
          <w:iCs/>
        </w:rPr>
        <w:t>Worldmapper</w:t>
      </w:r>
      <w:proofErr w:type="spellEnd"/>
      <w:r>
        <w:t xml:space="preserve">. (2020, November 27). World Mapper. </w:t>
      </w:r>
      <w:hyperlink r:id="rId28">
        <w:r>
          <w:t>https://worldmapper.org/us-presidential-election-2020/</w:t>
        </w:r>
      </w:hyperlink>
    </w:p>
    <w:p w14:paraId="40A3C0F7" w14:textId="77777777"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77777777" w:rsidR="001019B1" w:rsidRDefault="005E4E31" w:rsidP="00BA1453">
      <w:pPr>
        <w:pStyle w:val="References"/>
      </w:pPr>
      <w:proofErr w:type="spellStart"/>
      <w:r>
        <w:t>Corasaniti</w:t>
      </w:r>
      <w:proofErr w:type="spellEnd"/>
      <w:r>
        <w:t xml:space="preserve">,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2EC3B6D" w14:textId="63245C59" w:rsidR="00D05666" w:rsidRDefault="00D05666" w:rsidP="00D05666">
      <w:pPr>
        <w:pStyle w:val="References"/>
      </w:pPr>
      <w:r w:rsidRPr="00D05666">
        <w:t xml:space="preserve">Daniel A. Cox. 2021.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530058BD" w14:textId="433B9B28" w:rsidR="00286267" w:rsidRPr="00286267" w:rsidRDefault="00286267" w:rsidP="00286267">
      <w:pPr>
        <w:pStyle w:val="References"/>
      </w:pPr>
      <w:r w:rsidRPr="00286267">
        <w:lastRenderedPageBreak/>
        <w:t xml:space="preserve">Lane Cuthbert and Alexander Theodoridis. 2022. “Do Republicans really believe Trump won the 2020 election? Our research suggests that they do.” </w:t>
      </w:r>
      <w:r w:rsidRPr="00286267">
        <w:rPr>
          <w:i/>
          <w:iCs/>
        </w:rPr>
        <w:t>Washington Post</w:t>
      </w:r>
      <w:r w:rsidRPr="00286267">
        <w:t xml:space="preserve">. </w:t>
      </w:r>
      <w:hyperlink r:id="rId32" w:history="1">
        <w:r w:rsidRPr="00286267">
          <w:rPr>
            <w:rStyle w:val="Hyperlink"/>
          </w:rPr>
          <w:t>https://www.washingtonpost.com/politics/2022/01/07/republicans-big-lie-trump/</w:t>
        </w:r>
      </w:hyperlink>
    </w:p>
    <w:p w14:paraId="48685B53" w14:textId="77777777" w:rsidR="001019B1" w:rsidRDefault="005E4E31" w:rsidP="00BA1453">
      <w:pPr>
        <w:pStyle w:val="References"/>
      </w:pPr>
      <w:proofErr w:type="spellStart"/>
      <w:r>
        <w:t>Deckert</w:t>
      </w:r>
      <w:proofErr w:type="spellEnd"/>
      <w:r>
        <w:t xml:space="preserve">, J., </w:t>
      </w:r>
      <w:proofErr w:type="spellStart"/>
      <w:r>
        <w:t>Myagkov</w:t>
      </w:r>
      <w:proofErr w:type="spellEnd"/>
      <w:r>
        <w:t xml:space="preserve">, M., &amp; </w:t>
      </w:r>
      <w:proofErr w:type="spellStart"/>
      <w:r>
        <w:t>Ordeshook</w:t>
      </w:r>
      <w:proofErr w:type="spellEnd"/>
      <w:r>
        <w:t xml:space="preserve">, P. C. (2011). </w:t>
      </w:r>
      <w:proofErr w:type="spellStart"/>
      <w:r>
        <w:t>Benford’s</w:t>
      </w:r>
      <w:proofErr w:type="spellEnd"/>
      <w:r>
        <w:t xml:space="preserve"> Law and the Detection of Election Fraud. </w:t>
      </w:r>
      <w:r>
        <w:rPr>
          <w:i/>
          <w:iCs/>
        </w:rPr>
        <w:t>Political Analysis</w:t>
      </w:r>
      <w:r>
        <w:t xml:space="preserve">, </w:t>
      </w:r>
      <w:r>
        <w:rPr>
          <w:i/>
          <w:iCs/>
        </w:rPr>
        <w:t>19</w:t>
      </w:r>
      <w:r>
        <w:t xml:space="preserve">(3). </w:t>
      </w:r>
      <w:hyperlink r:id="rId33"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77777777" w:rsidR="001019B1" w:rsidRDefault="005E4E31" w:rsidP="00BA1453">
      <w:pPr>
        <w:pStyle w:val="References"/>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 xml:space="preserve">(1), 72–78. </w:t>
      </w:r>
      <w:hyperlink r:id="rId34">
        <w:r>
          <w:t>https://doi.org/10.1002/bs.3830060108</w:t>
        </w:r>
      </w:hyperlink>
    </w:p>
    <w:p w14:paraId="7C6B500E" w14:textId="77777777"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5">
        <w:r>
          <w:t>https://democrats.org/news/dnc-launches-new-digital-ads-in-pa-reaching-vote-by-mail-voters-how-to-return-your-ballot/</w:t>
        </w:r>
      </w:hyperlink>
    </w:p>
    <w:p w14:paraId="3BEB3700" w14:textId="77777777" w:rsidR="001019B1" w:rsidRDefault="005E4E31" w:rsidP="00BA1453">
      <w:pPr>
        <w:pStyle w:val="References"/>
      </w:pPr>
      <w:r>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 xml:space="preserve">(S1), 3–35. </w:t>
      </w:r>
      <w:hyperlink r:id="rId36">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13850BB6" w14:textId="77777777"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7">
        <w:r>
          <w:t>https://www.nytimes.com/2022/06/22/opinion/trump-conspiracy-theories.html</w:t>
        </w:r>
      </w:hyperlink>
    </w:p>
    <w:p w14:paraId="721F02EE" w14:textId="77777777" w:rsidR="001019B1" w:rsidRDefault="005E4E31" w:rsidP="00BA1453">
      <w:pPr>
        <w:pStyle w:val="References"/>
      </w:pPr>
      <w:r>
        <w:t xml:space="preserve">Eggers, A. C., </w:t>
      </w:r>
      <w:proofErr w:type="spellStart"/>
      <w:r>
        <w:t>Garro</w:t>
      </w:r>
      <w:proofErr w:type="spellEnd"/>
      <w:r>
        <w:t xml:space="preserve">,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8">
        <w:r>
          <w:t>https://doi.org/10.1073/pnas.2103619118</w:t>
        </w:r>
      </w:hyperlink>
    </w:p>
    <w:p w14:paraId="2AC05F0C" w14:textId="77777777"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9">
        <w:r>
          <w:t>https://books.google.com/books?id=-CnZDwAAQBAJ</w:t>
        </w:r>
      </w:hyperlink>
    </w:p>
    <w:p w14:paraId="33BA5FDE" w14:textId="6B289295" w:rsidR="00286267" w:rsidRPr="00286267" w:rsidRDefault="00286267" w:rsidP="00286267">
      <w:pPr>
        <w:pStyle w:val="References"/>
      </w:pPr>
      <w:r w:rsidRPr="00286267">
        <w:lastRenderedPageBreak/>
        <w:t xml:space="preserve">Fahey, James J. 2023. “The Big Lie: Expressive Responding and Misperceptions in the United States.” </w:t>
      </w:r>
      <w:r w:rsidRPr="00286267">
        <w:rPr>
          <w:i/>
          <w:iCs/>
        </w:rPr>
        <w:t>Journal of Experimental Political Science</w:t>
      </w:r>
      <w:r w:rsidRPr="00286267">
        <w:t xml:space="preserve"> 10(2): 267–278. </w:t>
      </w:r>
      <w:hyperlink r:id="rId40"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7777777"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41">
        <w:r>
          <w:t>https://www.factcheck.org/2020/11/ballot-curing-in-pennsylvania/</w:t>
        </w:r>
      </w:hyperlink>
    </w:p>
    <w:p w14:paraId="0F6A128E" w14:textId="77777777" w:rsidR="001019B1" w:rsidRDefault="005E4E31" w:rsidP="00BA1453">
      <w:pPr>
        <w:pStyle w:val="References"/>
      </w:pPr>
      <w:r>
        <w:t xml:space="preserve">Feldman, M. (2020). </w:t>
      </w:r>
      <w:r>
        <w:rPr>
          <w:i/>
          <w:iCs/>
        </w:rPr>
        <w:t xml:space="preserve">10 Voter Fraud Lies Debunked Informed citizens are </w:t>
      </w:r>
      <w:proofErr w:type="spellStart"/>
      <w:proofErr w:type="gramStart"/>
      <w:r>
        <w:rPr>
          <w:i/>
          <w:iCs/>
        </w:rPr>
        <w:t>our</w:t>
      </w:r>
      <w:proofErr w:type="spellEnd"/>
      <w:proofErr w:type="gramEnd"/>
      <w:r>
        <w:t xml:space="preserve">. </w:t>
      </w:r>
      <w:hyperlink r:id="rId42">
        <w: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7777777"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3">
        <w:r>
          <w:t>https://www.brookings.edu/blog/the-avenue/2021/01/21/a-demographic-contrast-biden-won-551-counties-home-to-67-million-more-americans-than-trumps-2588-counties/</w:t>
        </w:r>
      </w:hyperlink>
    </w:p>
    <w:p w14:paraId="5FA4B143" w14:textId="77777777" w:rsidR="001019B1" w:rsidRDefault="005E4E31" w:rsidP="00BA1453">
      <w:pPr>
        <w:pStyle w:val="References"/>
      </w:pPr>
      <w:proofErr w:type="spellStart"/>
      <w:r>
        <w:t>Galston</w:t>
      </w:r>
      <w:proofErr w:type="spellEnd"/>
      <w:r>
        <w:t xml:space="preserve">, W. A. (2020, December 21). Why did House Democrats underperform compared to Joe Biden? </w:t>
      </w:r>
      <w:r>
        <w:rPr>
          <w:i/>
          <w:iCs/>
        </w:rPr>
        <w:t>Brookings</w:t>
      </w:r>
      <w:r>
        <w:t xml:space="preserve">. </w:t>
      </w:r>
      <w:hyperlink r:id="rId44">
        <w:r>
          <w:t>https://www.brookings.edu/blog/fixgov/2020/12/21/why-did-house-democrats-underperform-compared-to-joe-biden/</w:t>
        </w:r>
      </w:hyperlink>
      <w:r>
        <w:t>.</w:t>
      </w:r>
    </w:p>
    <w:p w14:paraId="4C313C1E" w14:textId="77777777"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5">
        <w:r>
          <w:t>https://www.washingtonpost.com/politics/republican-trump-2022-midterms-election-falsehoods/2021/07/04/3a43438c-d36f-11eb-ae54-515e2f63d37d_story.html</w:t>
        </w:r>
      </w:hyperlink>
    </w:p>
    <w:p w14:paraId="17DC3081" w14:textId="77777777"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6">
        <w:r>
          <w:t>https://statmodeling.stat.columbia.edu/2021/08/21/alex-jones-and-the-fallacy-of-the-one-sided-bet/</w:t>
        </w:r>
      </w:hyperlink>
    </w:p>
    <w:p w14:paraId="753D8406" w14:textId="77777777"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7">
        <w:r>
          <w:t>https://www.wsbtv.com/news/politics/georgia-election-officials-</w:t>
        </w:r>
        <w:r>
          <w:lastRenderedPageBreak/>
          <w:t>show-frame-by-frame-what-really-happened-fulton-surveillance-video/T5M3PYIBYFHFFOD3CIB2ULDVDE/</w:t>
        </w:r>
      </w:hyperlink>
    </w:p>
    <w:p w14:paraId="53FEDF1A" w14:textId="77777777"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8">
        <w:r>
          <w:t>https://about.jstor.org/terms</w:t>
        </w:r>
      </w:hyperlink>
    </w:p>
    <w:p w14:paraId="73C1CB46" w14:textId="77777777"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9">
        <w:r>
          <w:t>https://doi.org/10.1017/S1537592721003285</w:t>
        </w:r>
      </w:hyperlink>
    </w:p>
    <w:p w14:paraId="6CA02CAB" w14:textId="77777777" w:rsidR="001019B1" w:rsidRDefault="005E4E31" w:rsidP="00BA1453">
      <w:pPr>
        <w:pStyle w:val="References"/>
      </w:pPr>
      <w:r>
        <w:t xml:space="preserve">Grofman, B., &amp; Chen, H. (2022). Understanding the Factors that Affect the Incidence of Bellwether Counties: A Conditional Probability Model. </w:t>
      </w:r>
      <w:r>
        <w:rPr>
          <w:i/>
          <w:iCs/>
        </w:rPr>
        <w:t>Political Research Quarterly</w:t>
      </w:r>
      <w:r>
        <w:t xml:space="preserve">. </w:t>
      </w:r>
      <w:hyperlink r:id="rId50">
        <w:r>
          <w:t>https://doi.org/10.1177/10659129211057601</w:t>
        </w:r>
      </w:hyperlink>
    </w:p>
    <w:p w14:paraId="57DEA038" w14:textId="77777777" w:rsidR="001019B1" w:rsidRDefault="005E4E31" w:rsidP="00BA1453">
      <w:pPr>
        <w:pStyle w:val="References"/>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1">
        <w:r>
          <w:t>https://doi.org/10.1089/elj.2013.0190</w:t>
        </w:r>
      </w:hyperlink>
    </w:p>
    <w:p w14:paraId="12B5672D" w14:textId="77777777" w:rsidR="001019B1" w:rsidRDefault="005E4E31" w:rsidP="00BA1453">
      <w:pPr>
        <w:pStyle w:val="References"/>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2">
        <w:r>
          <w:t>https://doi.org/10.1111/ssqu.12214</w:t>
        </w:r>
      </w:hyperlink>
    </w:p>
    <w:p w14:paraId="5443F33A" w14:textId="77777777" w:rsidR="001019B1" w:rsidRDefault="005E4E31" w:rsidP="00BA1453">
      <w:pPr>
        <w:pStyle w:val="References"/>
      </w:pPr>
      <w:proofErr w:type="spellStart"/>
      <w:r>
        <w:t>Hasen</w:t>
      </w:r>
      <w:proofErr w:type="spellEnd"/>
      <w:r>
        <w:t xml:space="preserve">, R. L. (2020). </w:t>
      </w:r>
      <w:r>
        <w:rPr>
          <w:i/>
          <w:iCs/>
        </w:rPr>
        <w:t>Election Meltdown: Dirty Tricks, Distrust, and the Threat to American Democracy</w:t>
      </w:r>
      <w:r>
        <w:t xml:space="preserve">. Yale University Press. </w:t>
      </w:r>
      <w:hyperlink r:id="rId53">
        <w:r>
          <w:t>https://www.amazon.com/Election-Meltdown-Distrust-American-Democracy/dp/0300248199</w:t>
        </w:r>
      </w:hyperlink>
    </w:p>
    <w:p w14:paraId="4DD6D5A8" w14:textId="77777777" w:rsidR="001019B1" w:rsidRDefault="005E4E31" w:rsidP="00BA1453">
      <w:pPr>
        <w:pStyle w:val="References"/>
      </w:pPr>
      <w:r>
        <w:t xml:space="preserve">Holman, M. R., &amp; Lay, J. C. (2018). They See Dead People (Voting): Correcting Misperceptions about Voter Fraud in the 2016 U.S. Presidential Election. </w:t>
      </w:r>
      <w:hyperlink r:id="rId54">
        <w:r>
          <w:rPr>
            <w:i/>
            <w:iCs/>
          </w:rPr>
          <w:t>Https://Doi.Org/10.1080/15377857.2018.1478656</w:t>
        </w:r>
      </w:hyperlink>
      <w:r>
        <w:t xml:space="preserve">, </w:t>
      </w:r>
      <w:r>
        <w:rPr>
          <w:i/>
          <w:iCs/>
        </w:rPr>
        <w:t>18</w:t>
      </w:r>
      <w:r>
        <w:t xml:space="preserve">(1–2), 31–68. </w:t>
      </w:r>
      <w:hyperlink r:id="rId55">
        <w:r>
          <w:t>https://doi.org/10.1080/15377857.2018.1478656</w:t>
        </w:r>
      </w:hyperlink>
    </w:p>
    <w:p w14:paraId="45CF62DA" w14:textId="77777777" w:rsidR="001019B1" w:rsidRDefault="005E4E31" w:rsidP="00BA1453">
      <w:pPr>
        <w:pStyle w:val="References"/>
      </w:pPr>
      <w:r>
        <w:t xml:space="preserve">Homans, C., &amp; Peterson, M. (2022, July 24). How ‘Stop the Steal’ Captured the American Right - The New York Times. </w:t>
      </w:r>
      <w:r>
        <w:rPr>
          <w:i/>
          <w:iCs/>
        </w:rPr>
        <w:t>The New York Times</w:t>
      </w:r>
      <w:r>
        <w:t xml:space="preserve">. </w:t>
      </w:r>
      <w:hyperlink r:id="rId56">
        <w:r>
          <w:t>https://www.nytimes.com/2022/07/19/magazine/stop-the-steal.html</w:t>
        </w:r>
      </w:hyperlink>
    </w:p>
    <w:p w14:paraId="40101059" w14:textId="77777777" w:rsidR="001019B1" w:rsidRDefault="005E4E31" w:rsidP="00BA1453">
      <w:pPr>
        <w:pStyle w:val="References"/>
      </w:pPr>
      <w:r>
        <w:t xml:space="preserve">Hopkins, D. A. (2017). </w:t>
      </w:r>
      <w:r>
        <w:rPr>
          <w:i/>
          <w:iCs/>
        </w:rPr>
        <w:t>Red Fighting Blue</w:t>
      </w:r>
      <w:r>
        <w:t xml:space="preserve">. Cambridge University Press. </w:t>
      </w:r>
      <w:hyperlink r:id="rId57">
        <w:r>
          <w:t>https://doi.org/10.1017/9781108123594</w:t>
        </w:r>
      </w:hyperlink>
    </w:p>
    <w:p w14:paraId="4350074A" w14:textId="77777777"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8">
        <w:r>
          <w:t>https://www.nytimes.com/2022/08/10/technology/voter-drop-box-conspiracy-theory.html</w:t>
        </w:r>
      </w:hyperlink>
    </w:p>
    <w:p w14:paraId="3D4ECEBE" w14:textId="356A7999" w:rsidR="00763037" w:rsidRPr="00763037" w:rsidRDefault="00763037" w:rsidP="00763037">
      <w:pPr>
        <w:pStyle w:val="References"/>
      </w:pPr>
      <w:r w:rsidRPr="00763037">
        <w:t xml:space="preserve">Iyengar, </w:t>
      </w:r>
      <w:proofErr w:type="spellStart"/>
      <w:r w:rsidRPr="00763037">
        <w:t>Shanto</w:t>
      </w:r>
      <w:proofErr w:type="spellEnd"/>
      <w:r w:rsidRPr="00763037">
        <w:t xml:space="preserve">, </w:t>
      </w:r>
      <w:proofErr w:type="spellStart"/>
      <w:r w:rsidRPr="00763037">
        <w:t>Yphtach</w:t>
      </w:r>
      <w:proofErr w:type="spellEnd"/>
      <w:r w:rsidRPr="00763037">
        <w:t xml:space="preserve"> </w:t>
      </w:r>
      <w:proofErr w:type="spellStart"/>
      <w:r w:rsidRPr="00763037">
        <w:t>Lelkes</w:t>
      </w:r>
      <w:proofErr w:type="spellEnd"/>
      <w:r w:rsidRPr="00763037">
        <w:t xml:space="preserve">, Matthew </w:t>
      </w:r>
      <w:proofErr w:type="spellStart"/>
      <w:r w:rsidRPr="00763037">
        <w:t>Levendusky</w:t>
      </w:r>
      <w:proofErr w:type="spellEnd"/>
      <w:r w:rsidRPr="00763037">
        <w:t xml:space="preserve">, Neil Malhotra, et al. 2019. “The Origins and Consequences of Affective Polarization in the United States.” </w:t>
      </w:r>
      <w:r w:rsidRPr="00763037">
        <w:rPr>
          <w:i/>
          <w:iCs/>
        </w:rPr>
        <w:t>Annual Review of Political Science</w:t>
      </w:r>
      <w:r w:rsidRPr="00763037">
        <w:t xml:space="preserve"> 22(1): 129–146. </w:t>
      </w:r>
      <w:hyperlink r:id="rId59" w:history="1">
        <w:r w:rsidRPr="00763037">
          <w:rPr>
            <w:rStyle w:val="Hyperlink"/>
          </w:rPr>
          <w:t>https://www.annualreviews.org/doi/10.1146/annurev-polisci-051117-073034</w:t>
        </w:r>
      </w:hyperlink>
    </w:p>
    <w:p w14:paraId="70347D5E" w14:textId="77777777"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60">
        <w:r>
          <w:t>https://doi.org/10.1002/polq.12866</w:t>
        </w:r>
      </w:hyperlink>
    </w:p>
    <w:p w14:paraId="7E29607C" w14:textId="331400C9" w:rsidR="00A6312A" w:rsidRDefault="00A6312A" w:rsidP="00A6312A">
      <w:pPr>
        <w:pStyle w:val="References"/>
      </w:pPr>
      <w:r w:rsidRPr="00A6312A">
        <w:t xml:space="preserve">Jacobson, Gary C. 2023. “The Dimensions, Origins, and Consequences of Belief in Donald Trump’s Big Lie.” </w:t>
      </w:r>
      <w:r w:rsidRPr="00A6312A">
        <w:rPr>
          <w:i/>
          <w:iCs/>
        </w:rPr>
        <w:t>Political Science Quarterly</w:t>
      </w:r>
      <w:r w:rsidRPr="00A6312A">
        <w:t xml:space="preserve"> 138(2): 133–166. </w:t>
      </w:r>
      <w:hyperlink r:id="rId61" w:history="1">
        <w:r w:rsidRPr="00A6312A">
          <w:rPr>
            <w:rStyle w:val="Hyperlink"/>
          </w:rPr>
          <w:t>https://doi.org/10.1093/psquar/qqac030</w:t>
        </w:r>
      </w:hyperlink>
    </w:p>
    <w:p w14:paraId="28BA7709" w14:textId="77777777" w:rsidR="001019B1" w:rsidRDefault="005E4E31" w:rsidP="00BA1453">
      <w:pPr>
        <w:pStyle w:val="References"/>
      </w:pPr>
      <w:r>
        <w:t xml:space="preserve">Jenny. (2020, November 7). </w:t>
      </w:r>
      <w:r>
        <w:rPr>
          <w:i/>
          <w:iCs/>
        </w:rPr>
        <w:t xml:space="preserve">Joe Biden’s votes violate </w:t>
      </w:r>
      <w:proofErr w:type="spellStart"/>
      <w:r>
        <w:rPr>
          <w:i/>
          <w:iCs/>
        </w:rPr>
        <w:t>Benford’s</w:t>
      </w:r>
      <w:proofErr w:type="spellEnd"/>
      <w:r>
        <w:rPr>
          <w:i/>
          <w:iCs/>
        </w:rPr>
        <w:t xml:space="preserve"> Law</w:t>
      </w:r>
      <w:r>
        <w:t xml:space="preserve">. 0–1. </w:t>
      </w:r>
      <w:hyperlink r:id="rId62">
        <w:r>
          <w:t>https://web.archive.org/web/20220417144342/https://gnews.org/534248/</w:t>
        </w:r>
      </w:hyperlink>
    </w:p>
    <w:p w14:paraId="14755FBA" w14:textId="77777777" w:rsidR="001019B1" w:rsidRDefault="005E4E31" w:rsidP="00BA1453">
      <w:pPr>
        <w:pStyle w:val="References"/>
      </w:pPr>
      <w:r>
        <w:t xml:space="preserve">Kabir, N. (2020, November 14). The Fraud </w:t>
      </w:r>
      <w:proofErr w:type="gramStart"/>
      <w:r>
        <w:t>Of</w:t>
      </w:r>
      <w:proofErr w:type="gramEnd"/>
      <w:r>
        <w:t xml:space="preserve"> Dr. Shiva Ayyadurai: Oakland County, Michigan | by </w:t>
      </w:r>
      <w:proofErr w:type="spellStart"/>
      <w:r>
        <w:t>Naim</w:t>
      </w:r>
      <w:proofErr w:type="spellEnd"/>
      <w:r>
        <w:t xml:space="preserve"> Kabir | Medium. </w:t>
      </w:r>
      <w:r>
        <w:rPr>
          <w:i/>
          <w:iCs/>
        </w:rPr>
        <w:t>Medium</w:t>
      </w:r>
      <w:r>
        <w:t xml:space="preserve">. </w:t>
      </w:r>
      <w:hyperlink r:id="rId63">
        <w:r>
          <w:t>https://naim-kabir.medium.com/the-fraud-of-dr-shiva-ayyadurai-oakland-county-michigan-1bc51bcebf1b</w:t>
        </w:r>
      </w:hyperlink>
    </w:p>
    <w:p w14:paraId="75E612AC" w14:textId="77777777" w:rsidR="001019B1" w:rsidRDefault="005E4E31" w:rsidP="00BA1453">
      <w:pPr>
        <w:pStyle w:val="References"/>
      </w:pPr>
      <w:r>
        <w:t xml:space="preserve">Kessler, G. (2020, December 18). The biggest </w:t>
      </w:r>
      <w:proofErr w:type="spellStart"/>
      <w:r>
        <w:t>Pinocchios</w:t>
      </w:r>
      <w:proofErr w:type="spellEnd"/>
      <w:r>
        <w:t xml:space="preserve"> of 2020. </w:t>
      </w:r>
      <w:r>
        <w:rPr>
          <w:i/>
          <w:iCs/>
        </w:rPr>
        <w:t>The Washington Post</w:t>
      </w:r>
      <w:r>
        <w:t xml:space="preserve">. </w:t>
      </w:r>
      <w:hyperlink r:id="rId64">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77777777"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5">
        <w:r>
          <w:t>https://press.uchicago.edu/ucp/books/book/chicago/F/bo11644533.html</w:t>
        </w:r>
      </w:hyperlink>
    </w:p>
    <w:p w14:paraId="1F8BB0C8" w14:textId="77777777"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6">
        <w:r>
          <w:t>https://www.</w:t>
        </w:r>
        <w:r>
          <w:t>n</w:t>
        </w:r>
        <w:r>
          <w:t>ytimes.com/2022/07/19/briefing/stop-the-steal-anti-democracy.html</w:t>
        </w:r>
      </w:hyperlink>
    </w:p>
    <w:p w14:paraId="17F83B37" w14:textId="0D6FF2E7" w:rsidR="00D67706" w:rsidRDefault="00D67706" w:rsidP="00D67706">
      <w:pPr>
        <w:pStyle w:val="References"/>
      </w:pPr>
      <w:r w:rsidRPr="00D67706">
        <w:lastRenderedPageBreak/>
        <w:t xml:space="preserve">Lewandowsky, Stephan, Gilles E. Gignac, and Samuel Vaughan. 2013. “The pivotal role of perceived scientific consensus in acceptance of science.” </w:t>
      </w:r>
      <w:r w:rsidRPr="00D67706">
        <w:rPr>
          <w:i/>
          <w:iCs/>
        </w:rPr>
        <w:t>Nature Climate Change</w:t>
      </w:r>
      <w:r w:rsidRPr="00D67706">
        <w:t xml:space="preserve"> 3(4): 399–404. </w:t>
      </w:r>
      <w:hyperlink r:id="rId67" w:history="1">
        <w:r w:rsidRPr="00D67706">
          <w:rPr>
            <w:rStyle w:val="Hyperlink"/>
          </w:rPr>
          <w:t>https://www.nature.com/articles/nclimate1720</w:t>
        </w:r>
      </w:hyperlink>
    </w:p>
    <w:p w14:paraId="4D09BB87" w14:textId="77777777" w:rsidR="001019B1" w:rsidRDefault="005E4E31" w:rsidP="00BA1453">
      <w:pPr>
        <w:pStyle w:val="References"/>
      </w:pPr>
      <w:r>
        <w:t xml:space="preserve">Lott, J. R. (n.d.). Simple tests for the extent of vote fraud with absentee and provisional ballots in the 2020 US presidential election John. </w:t>
      </w:r>
      <w:r>
        <w:rPr>
          <w:i/>
          <w:iCs/>
        </w:rPr>
        <w:t>Public Choice</w:t>
      </w:r>
      <w:r>
        <w:t>.</w:t>
      </w:r>
    </w:p>
    <w:p w14:paraId="096BFFD7" w14:textId="77777777"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8">
        <w:r>
          <w:t>http://dx.doi.org/10.2139/ssrn.3756988</w:t>
        </w:r>
      </w:hyperlink>
    </w:p>
    <w:p w14:paraId="0F428DC3" w14:textId="77777777" w:rsidR="001019B1" w:rsidRDefault="005E4E31" w:rsidP="00BA1453">
      <w:pPr>
        <w:pStyle w:val="References"/>
      </w:pPr>
      <w:r>
        <w:t xml:space="preserve">Matsumoto, R. (2021, February 1). Where Did All </w:t>
      </w:r>
      <w:proofErr w:type="gramStart"/>
      <w:r>
        <w:t>The</w:t>
      </w:r>
      <w:proofErr w:type="gramEnd"/>
      <w:r>
        <w:t xml:space="preserve"> Bellwether Counties Go? </w:t>
      </w:r>
      <w:r>
        <w:rPr>
          <w:i/>
          <w:iCs/>
        </w:rPr>
        <w:t>FiveThirtyEight</w:t>
      </w:r>
      <w:r>
        <w:t xml:space="preserve">. </w:t>
      </w:r>
      <w:hyperlink r:id="rId69">
        <w:r>
          <w:t>https://fivethirtyeight.com/features/where-did-all-the-bellwether-counties-go/</w:t>
        </w:r>
      </w:hyperlink>
    </w:p>
    <w:p w14:paraId="07451D3A" w14:textId="77777777" w:rsidR="001019B1" w:rsidRDefault="005E4E31" w:rsidP="00BA1453">
      <w:pPr>
        <w:pStyle w:val="References"/>
      </w:pPr>
      <w:proofErr w:type="spellStart"/>
      <w:r>
        <w:t>McClallen</w:t>
      </w:r>
      <w:proofErr w:type="spellEnd"/>
      <w:r>
        <w:t xml:space="preserve">, S. (2021, June 17). Over 7,000 affidavits delivered to Michigan lawmakers claim election fraud | Michigan | thecentersquare.com. </w:t>
      </w:r>
      <w:r>
        <w:rPr>
          <w:i/>
          <w:iCs/>
        </w:rPr>
        <w:t>The Center Square</w:t>
      </w:r>
      <w:r>
        <w:t xml:space="preserve">. </w:t>
      </w:r>
      <w:hyperlink r:id="rId70">
        <w:r>
          <w:t>https://www.thecentersquare.com/michigan/over-7-000-affidavits-delivered-to-michigan-lawmakers-claim-election-fraud/article_78b6812c-cf98-11eb-868e-734c5e3a51de.html</w:t>
        </w:r>
      </w:hyperlink>
    </w:p>
    <w:p w14:paraId="017EF412" w14:textId="77777777"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1">
        <w:r>
          <w:t>https://www.newsweek.com/ohio-secretary-state-touts-security-election-process-after-referring-27-fraud-cases-1675215</w:t>
        </w:r>
      </w:hyperlink>
    </w:p>
    <w:p w14:paraId="7E65FA47" w14:textId="77777777"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2">
        <w:r>
          <w:t>https://doi.org/10.1089/elj.2008.7202</w:t>
        </w:r>
      </w:hyperlink>
    </w:p>
    <w:p w14:paraId="293F6849" w14:textId="77777777" w:rsidR="001019B1" w:rsidRDefault="005E4E31" w:rsidP="00BA1453">
      <w:pPr>
        <w:pStyle w:val="References"/>
      </w:pPr>
      <w:r>
        <w:t xml:space="preserve">McGreal, Chris. 2020. “‘He made a connection’: how did Trump manage to boost his support among rural Americans?” The Guardian. </w:t>
      </w:r>
      <w:hyperlink r:id="rId73">
        <w:r>
          <w:t>https://www.theguardian.com/us-news/2020/nov/20/trump-made-a-connection-here-rural-supporters-iowa</w:t>
        </w:r>
      </w:hyperlink>
      <w:r>
        <w:t xml:space="preserve"> (Accessed May 22, 2023).</w:t>
      </w:r>
    </w:p>
    <w:p w14:paraId="00908C85" w14:textId="77777777" w:rsidR="001019B1" w:rsidRDefault="005E4E31" w:rsidP="00BA1453">
      <w:pPr>
        <w:pStyle w:val="References"/>
      </w:pPr>
      <w:r>
        <w:t>Mebane, W. R. (2011). Comment on “</w:t>
      </w:r>
      <w:proofErr w:type="spellStart"/>
      <w:r>
        <w:t>Benford’s</w:t>
      </w:r>
      <w:proofErr w:type="spellEnd"/>
      <w:r>
        <w:t xml:space="preserve"> Law and the Detection of Election Fraud.” </w:t>
      </w:r>
      <w:r>
        <w:rPr>
          <w:i/>
          <w:iCs/>
        </w:rPr>
        <w:t>Political Analysis</w:t>
      </w:r>
      <w:r>
        <w:t xml:space="preserve">, </w:t>
      </w:r>
      <w:r>
        <w:rPr>
          <w:i/>
          <w:iCs/>
        </w:rPr>
        <w:t>19</w:t>
      </w:r>
      <w:r>
        <w:t xml:space="preserve">(3), 269–272. </w:t>
      </w:r>
      <w:hyperlink r:id="rId74">
        <w:r>
          <w:t>https://doi.org/10.1093/pan/mpr024</w:t>
        </w:r>
      </w:hyperlink>
    </w:p>
    <w:p w14:paraId="446B6F2E" w14:textId="77777777" w:rsidR="001019B1" w:rsidRDefault="005E4E31" w:rsidP="00BA1453">
      <w:pPr>
        <w:pStyle w:val="References"/>
      </w:pPr>
      <w:r>
        <w:t xml:space="preserve">Mebane, W. R. (2020). </w:t>
      </w:r>
      <w:r>
        <w:rPr>
          <w:i/>
          <w:iCs/>
        </w:rPr>
        <w:t xml:space="preserve">Inappropriate Applications of </w:t>
      </w:r>
      <w:proofErr w:type="spellStart"/>
      <w:r>
        <w:rPr>
          <w:i/>
          <w:iCs/>
        </w:rPr>
        <w:t>Benford’s</w:t>
      </w:r>
      <w:proofErr w:type="spellEnd"/>
      <w:r>
        <w:rPr>
          <w:i/>
          <w:iCs/>
        </w:rPr>
        <w:t xml:space="preserve"> Law Regularities to Some Data from the 2020 Presidential Election in the United States *</w:t>
      </w:r>
      <w:r>
        <w:t xml:space="preserve">. </w:t>
      </w:r>
      <w:r>
        <w:rPr>
          <w:i/>
          <w:iCs/>
        </w:rPr>
        <w:t>1045</w:t>
      </w:r>
      <w:r>
        <w:t xml:space="preserve">. </w:t>
      </w:r>
      <w:hyperlink r:id="rId75">
        <w:r>
          <w:t>https://github.com/cjph8914/2020_benfords</w:t>
        </w:r>
      </w:hyperlink>
    </w:p>
    <w:p w14:paraId="68951FA3" w14:textId="77777777" w:rsidR="001019B1" w:rsidRDefault="005E4E31" w:rsidP="00BA1453">
      <w:pPr>
        <w:pStyle w:val="References"/>
      </w:pPr>
      <w:r>
        <w:lastRenderedPageBreak/>
        <w:t xml:space="preserve">Mebane, W. R., &amp; Kalinin, K. (2009). Comparative Election Fraud Detection. </w:t>
      </w:r>
      <w:r>
        <w:rPr>
          <w:i/>
          <w:iCs/>
        </w:rPr>
        <w:t>APSA 2009 Toronto Meeting Paper</w:t>
      </w:r>
      <w:r>
        <w:t xml:space="preserve">, </w:t>
      </w:r>
      <w:r>
        <w:rPr>
          <w:i/>
          <w:iCs/>
        </w:rPr>
        <w:t>1045</w:t>
      </w:r>
      <w:r>
        <w:t xml:space="preserve">. </w:t>
      </w:r>
      <w:hyperlink r:id="rId76">
        <w:r>
          <w:t>https://papers.ssrn.com/Sol3/papers.cfm?abstract_id=1450078</w:t>
        </w:r>
      </w:hyperlink>
    </w:p>
    <w:p w14:paraId="3BEB930C" w14:textId="77777777" w:rsidR="001019B1" w:rsidRDefault="005E4E31" w:rsidP="00BA1453">
      <w:pPr>
        <w:pStyle w:val="References"/>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xml:space="preserve">. </w:t>
      </w:r>
      <w:hyperlink r:id="rId77">
        <w:r>
          <w:t>https://www.nytimes.com/2022/08/03/us/politics/gop-election-deniers-trump-arizona-michigan.html</w:t>
        </w:r>
      </w:hyperlink>
    </w:p>
    <w:p w14:paraId="58AEDE3C" w14:textId="77777777" w:rsidR="0008609A" w:rsidRPr="0008609A" w:rsidRDefault="0008609A" w:rsidP="0008609A">
      <w:pPr>
        <w:pStyle w:val="References"/>
      </w:pPr>
      <w:r w:rsidRPr="0008609A">
        <w:t xml:space="preserve">Ogden, Daniel. 2013. </w:t>
      </w:r>
      <w:proofErr w:type="spellStart"/>
      <w:r w:rsidRPr="0008609A">
        <w:rPr>
          <w:i/>
          <w:iCs/>
        </w:rPr>
        <w:t>Drakon</w:t>
      </w:r>
      <w:proofErr w:type="spellEnd"/>
      <w:r w:rsidRPr="0008609A">
        <w:rPr>
          <w:i/>
          <w:iCs/>
        </w:rPr>
        <w:t>: Dragon Myth and Serpent Cult in the Greek and Roman Worlds</w:t>
      </w:r>
      <w:r w:rsidRPr="0008609A">
        <w:t>. OUP Oxford.</w:t>
      </w:r>
    </w:p>
    <w:p w14:paraId="5774FD3D" w14:textId="77777777"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8">
        <w:r>
          <w:t>https://www.youtube.com/watch?v=aokNwKx7gM8</w:t>
        </w:r>
      </w:hyperlink>
    </w:p>
    <w:p w14:paraId="10504ADC" w14:textId="1CD8A597" w:rsidR="00D9612F" w:rsidRPr="00D9612F" w:rsidRDefault="00D9612F" w:rsidP="00D9612F">
      <w:pPr>
        <w:pStyle w:val="References"/>
      </w:pPr>
      <w:r w:rsidRPr="00D9612F">
        <w:t xml:space="preserve">Paul, Christopher, and Miriam Matthews. 2016. 16 </w:t>
      </w:r>
      <w:r w:rsidRPr="00D9612F">
        <w:rPr>
          <w:i/>
          <w:iCs/>
        </w:rPr>
        <w:t>The Russian “Firehose of Falsehood” Propaganda Model Why It Might Work and Options to Counter It</w:t>
      </w:r>
      <w:r w:rsidRPr="00D9612F">
        <w:t xml:space="preserve">. RAND Corporation. </w:t>
      </w:r>
      <w:hyperlink r:id="rId79" w:history="1">
        <w:r w:rsidRPr="00D9612F">
          <w:rPr>
            <w:rStyle w:val="Hyperlink"/>
          </w:rPr>
          <w:t>https://www.rand.org/pubs/perspectives/PE198.html</w:t>
        </w:r>
      </w:hyperlink>
      <w:r w:rsidRPr="00D9612F">
        <w:t xml:space="preserve"> </w:t>
      </w:r>
    </w:p>
    <w:p w14:paraId="46A7FB99" w14:textId="77777777" w:rsidR="00691023" w:rsidRPr="00691023" w:rsidRDefault="00691023" w:rsidP="00691023">
      <w:pPr>
        <w:pStyle w:val="References"/>
      </w:pPr>
      <w:r w:rsidRPr="00691023">
        <w:t xml:space="preserve">Pennycook, Gordon, Tyrone D. Cannon, and David G. Rand. 2018. “Prior exposure increases perceived accuracy of fake news.” </w:t>
      </w:r>
      <w:r w:rsidRPr="00691023">
        <w:rPr>
          <w:i/>
          <w:iCs/>
        </w:rPr>
        <w:t>Journal of Experimental Psychology. General</w:t>
      </w:r>
      <w:r w:rsidRPr="00691023">
        <w:t xml:space="preserve"> 147(12): 1865–1880.</w:t>
      </w:r>
    </w:p>
    <w:p w14:paraId="08E9965E" w14:textId="272AC5AD" w:rsidR="0000102B" w:rsidRPr="0000102B" w:rsidRDefault="0000102B" w:rsidP="0000102B">
      <w:pPr>
        <w:pStyle w:val="References"/>
      </w:pPr>
      <w:r w:rsidRPr="0000102B">
        <w:t xml:space="preserve">Peterson, Erik, and </w:t>
      </w:r>
      <w:proofErr w:type="spellStart"/>
      <w:r w:rsidRPr="0000102B">
        <w:t>Shanto</w:t>
      </w:r>
      <w:proofErr w:type="spellEnd"/>
      <w:r w:rsidRPr="0000102B">
        <w:t xml:space="preserve"> Iyengar. 2021. “Partisan Gaps in Political Information and Information-Seeking Behavior: Motivated Reasoning or Cheerleading?” </w:t>
      </w:r>
      <w:r w:rsidRPr="0000102B">
        <w:rPr>
          <w:i/>
          <w:iCs/>
        </w:rPr>
        <w:t>American Journal of Political Science</w:t>
      </w:r>
      <w:r w:rsidRPr="0000102B">
        <w:t xml:space="preserve"> 65(1): 133–147. </w:t>
      </w:r>
      <w:hyperlink r:id="rId80" w:history="1">
        <w:r w:rsidRPr="0000102B">
          <w:rPr>
            <w:rStyle w:val="Hyperlink"/>
          </w:rPr>
          <w:t>https://www.jstor.org/stable/45415617</w:t>
        </w:r>
      </w:hyperlink>
    </w:p>
    <w:p w14:paraId="775EBFD7" w14:textId="157906E0" w:rsidR="00101C70" w:rsidRDefault="00101C70" w:rsidP="00101C70">
      <w:pPr>
        <w:pStyle w:val="References"/>
      </w:pPr>
      <w:r w:rsidRPr="00101C70">
        <w:t xml:space="preserve">Poniewozik, James. 2023. “Everybody Knows What Fox News Is Now.” </w:t>
      </w:r>
      <w:r w:rsidRPr="00101C70">
        <w:rPr>
          <w:i/>
          <w:iCs/>
        </w:rPr>
        <w:t>The New York Times</w:t>
      </w:r>
      <w:r w:rsidRPr="00101C70">
        <w:t xml:space="preserve">. </w:t>
      </w:r>
      <w:hyperlink r:id="rId81" w:history="1">
        <w:r w:rsidRPr="00101C70">
          <w:rPr>
            <w:rStyle w:val="Hyperlink"/>
          </w:rPr>
          <w:t>https://www.nytimes.com/2023/04/19/arts/television/fox-news-settlement.html</w:t>
        </w:r>
      </w:hyperlink>
      <w:r w:rsidRPr="00101C70">
        <w:t xml:space="preserve"> (Accessed May 24, 2023).</w:t>
      </w:r>
    </w:p>
    <w:p w14:paraId="7B64825F" w14:textId="77777777" w:rsidR="0043073D" w:rsidRPr="0043073D" w:rsidRDefault="0043073D" w:rsidP="0043073D">
      <w:pPr>
        <w:pStyle w:val="References"/>
      </w:pPr>
      <w:r w:rsidRPr="0043073D">
        <w:t xml:space="preserve">Prior, Markus. 2013. “Media and Political Polarization.” </w:t>
      </w:r>
      <w:r w:rsidRPr="0043073D">
        <w:rPr>
          <w:i/>
          <w:iCs/>
        </w:rPr>
        <w:t>Annual Review of Political Science</w:t>
      </w:r>
      <w:r w:rsidRPr="0043073D">
        <w:t xml:space="preserve"> 16(1): 101–127. </w:t>
      </w:r>
      <w:hyperlink r:id="rId82" w:history="1">
        <w:r w:rsidRPr="0043073D">
          <w:rPr>
            <w:rStyle w:val="Hyperlink"/>
          </w:rPr>
          <w:t>https://www.annualreviews.org/doi/10.1146/annurev-polisci-100711-135242</w:t>
        </w:r>
      </w:hyperlink>
      <w:r w:rsidRPr="0043073D">
        <w:t xml:space="preserve"> (Accessed October 18, 2022).</w:t>
      </w:r>
    </w:p>
    <w:p w14:paraId="3E23EABF" w14:textId="77777777"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3">
        <w:r>
          <w:t>https://www.bbc.com/news/election-us-2020-55016029</w:t>
        </w:r>
      </w:hyperlink>
    </w:p>
    <w:p w14:paraId="67E72E9E" w14:textId="77777777" w:rsidR="00C010FD" w:rsidRPr="00C010FD" w:rsidRDefault="00C010FD" w:rsidP="00C010FD">
      <w:pPr>
        <w:pStyle w:val="References"/>
      </w:pPr>
      <w:r w:rsidRPr="00C010FD">
        <w:t xml:space="preserve">Robertson, Ronald E. et al. 2023. “Users choose to engage with more partisan news than they are exposed to on Google Search.” </w:t>
      </w:r>
      <w:r w:rsidRPr="00C010FD">
        <w:rPr>
          <w:i/>
          <w:iCs/>
        </w:rPr>
        <w:t>Nature</w:t>
      </w:r>
      <w:r w:rsidRPr="00C010FD">
        <w:t xml:space="preserve">: 1–7. </w:t>
      </w:r>
      <w:hyperlink r:id="rId84" w:history="1">
        <w:r w:rsidRPr="00C010FD">
          <w:rPr>
            <w:rStyle w:val="Hyperlink"/>
          </w:rPr>
          <w:t>https://www.nature.com/articles/s41586-023-06078-5</w:t>
        </w:r>
      </w:hyperlink>
      <w:r w:rsidRPr="00C010FD">
        <w:t xml:space="preserve"> (Accessed May 24, 2023).</w:t>
      </w:r>
    </w:p>
    <w:p w14:paraId="02F17636" w14:textId="77777777" w:rsidR="001019B1" w:rsidRDefault="005E4E31" w:rsidP="00BA1453">
      <w:pPr>
        <w:pStyle w:val="References"/>
      </w:pPr>
      <w:r>
        <w:lastRenderedPageBreak/>
        <w:t xml:space="preserve">Russian elections once again had a suspiciously neat result. (2021, October 11). </w:t>
      </w:r>
      <w:r>
        <w:rPr>
          <w:i/>
          <w:iCs/>
        </w:rPr>
        <w:t>The Economist</w:t>
      </w:r>
      <w:r>
        <w:t xml:space="preserve">. </w:t>
      </w:r>
      <w:hyperlink r:id="rId85">
        <w:r>
          <w:t>https://www.economist.com/graphic-detail/2021/10/11/russian-elections-once-again-had-a-suspiciously-neat-result</w:t>
        </w:r>
      </w:hyperlink>
    </w:p>
    <w:p w14:paraId="04509A69" w14:textId="77777777" w:rsidR="001019B1" w:rsidRDefault="005E4E31" w:rsidP="00BA1453">
      <w:pPr>
        <w:pStyle w:val="References"/>
      </w:pPr>
      <w:r>
        <w:t xml:space="preserve">Sadeghi, M. (2020, November 14). Fact </w:t>
      </w:r>
      <w:proofErr w:type="gramStart"/>
      <w:r>
        <w:t>check :</w:t>
      </w:r>
      <w:proofErr w:type="gramEnd"/>
      <w:r>
        <w:t xml:space="preserve"> No evidence vote was cast in Joe Frazier’s name. </w:t>
      </w:r>
      <w:r>
        <w:rPr>
          <w:i/>
          <w:iCs/>
        </w:rPr>
        <w:t>USA Today</w:t>
      </w:r>
      <w:r>
        <w:t xml:space="preserve">. </w:t>
      </w:r>
      <w:hyperlink r:id="rId86">
        <w:r>
          <w:t>https://www.usatoday.com/story/news/factcheck/2020/11/14/fact-check-no-evidence-late-joe-frazier-voted-2020-election/6283956002/</w:t>
        </w:r>
      </w:hyperlink>
    </w:p>
    <w:p w14:paraId="234068BE" w14:textId="77777777" w:rsidR="001019B1" w:rsidRDefault="005E4E31" w:rsidP="00BA1453">
      <w:pPr>
        <w:pStyle w:val="References"/>
      </w:pPr>
      <w:proofErr w:type="spellStart"/>
      <w:r>
        <w:t>Sganga</w:t>
      </w:r>
      <w:proofErr w:type="spellEnd"/>
      <w:r>
        <w:t xml:space="preserve">, N. (2022, June 3). U.S. finds no evidence flaws in Dominion voting machines were ever exploited - CBS News. </w:t>
      </w:r>
      <w:r>
        <w:rPr>
          <w:i/>
          <w:iCs/>
        </w:rPr>
        <w:t>CBS News</w:t>
      </w:r>
      <w:r>
        <w:t xml:space="preserve">. </w:t>
      </w:r>
      <w:hyperlink r:id="rId87">
        <w:r>
          <w:t>https://www.cbsnews.com/news/dominion-voting-machines-2020-election-cisa/</w:t>
        </w:r>
      </w:hyperlink>
    </w:p>
    <w:p w14:paraId="78FF0D23" w14:textId="77777777" w:rsidR="001019B1" w:rsidRDefault="005E4E31" w:rsidP="00BA1453">
      <w:pPr>
        <w:pStyle w:val="References"/>
      </w:pPr>
      <w:proofErr w:type="spellStart"/>
      <w:r>
        <w:t>Shurk</w:t>
      </w:r>
      <w:proofErr w:type="spellEnd"/>
      <w:r>
        <w:t xml:space="preserve">, J. B. (2020, November 23). 5 More Ways Joe Biden Magically Outperformed Election Norms. </w:t>
      </w:r>
      <w:r>
        <w:rPr>
          <w:i/>
          <w:iCs/>
        </w:rPr>
        <w:t>The Federalist</w:t>
      </w:r>
      <w:r>
        <w:t xml:space="preserve">. </w:t>
      </w:r>
      <w:hyperlink r:id="rId88">
        <w:r>
          <w:t>https://thefederalist.com/2020/11/23/5-more-ways-joe-biden-magically-outperformed-election-norms/</w:t>
        </w:r>
      </w:hyperlink>
    </w:p>
    <w:p w14:paraId="6BA7FDA6" w14:textId="77777777" w:rsidR="001019B1" w:rsidRDefault="005E4E31" w:rsidP="00BA1453">
      <w:pPr>
        <w:pStyle w:val="References"/>
      </w:pPr>
      <w:proofErr w:type="spellStart"/>
      <w:r>
        <w:t>Skelley</w:t>
      </w:r>
      <w:proofErr w:type="spellEnd"/>
      <w:r>
        <w:t>, Geoffrey, Elena Mejia, Amelia Thomson-</w:t>
      </w:r>
      <w:proofErr w:type="spellStart"/>
      <w:r>
        <w:t>DeVeaux</w:t>
      </w:r>
      <w:proofErr w:type="spellEnd"/>
      <w:r>
        <w:t xml:space="preserve">, and Laura Bronner. 2020. “Why </w:t>
      </w:r>
      <w:proofErr w:type="gramStart"/>
      <w:r>
        <w:t>The</w:t>
      </w:r>
      <w:proofErr w:type="gramEnd"/>
      <w:r>
        <w:t xml:space="preserve"> Suburbs Have Shifted Blue.” FiveThirtyEight. </w:t>
      </w:r>
      <w:hyperlink r:id="rId89">
        <w:r>
          <w:t>https://fivethirtyeight.com/features/why-the-suburbs-have-shifted-blue/</w:t>
        </w:r>
      </w:hyperlink>
      <w:r>
        <w:t xml:space="preserve"> (Accessed May 22, 2023).</w:t>
      </w:r>
    </w:p>
    <w:p w14:paraId="26BAAA30" w14:textId="77777777" w:rsidR="001019B1" w:rsidRDefault="005E4E31" w:rsidP="00BA1453">
      <w:pPr>
        <w:pStyle w:val="References"/>
      </w:pPr>
      <w:proofErr w:type="spellStart"/>
      <w:r>
        <w:t>Solender</w:t>
      </w:r>
      <w:proofErr w:type="spellEnd"/>
      <w:r>
        <w:t xml:space="preserve">, A. (2020, December 10). These Are </w:t>
      </w:r>
      <w:proofErr w:type="gramStart"/>
      <w:r>
        <w:t>The</w:t>
      </w:r>
      <w:proofErr w:type="gramEnd"/>
      <w:r>
        <w:t xml:space="preserve"> Republicans Who Have Acknowledged Biden’s Victory. </w:t>
      </w:r>
      <w:r>
        <w:rPr>
          <w:i/>
          <w:iCs/>
        </w:rPr>
        <w:t>Forbes</w:t>
      </w:r>
      <w:r>
        <w:t xml:space="preserve">. </w:t>
      </w:r>
      <w:hyperlink r:id="rId90">
        <w:r>
          <w:t>https://www.forbes.com/sites/andrewsolender/2020/12/10/these-are-the-republicans-who-have-acknowledged-bidens-victory/?sh=7e71eaea417b</w:t>
        </w:r>
      </w:hyperlink>
    </w:p>
    <w:p w14:paraId="621FC808" w14:textId="77777777" w:rsidR="001019B1" w:rsidRDefault="005E4E31" w:rsidP="00BA1453">
      <w:pPr>
        <w:pStyle w:val="References"/>
      </w:pPr>
      <w:r>
        <w:rPr>
          <w:i/>
          <w:iCs/>
        </w:rPr>
        <w:t>States That Permit Voters to Correct Signature Discrepancies</w:t>
      </w:r>
      <w:r>
        <w:t xml:space="preserve">. (2020). National Conference of State Legislatures. </w:t>
      </w:r>
      <w:hyperlink r:id="rId91">
        <w:r>
          <w:t>https://www.ncsl.org/research/elections-and-campaigns/vopp-table-15-states-that-permit-voters-to-correct-signature-discrepancies.aspx</w:t>
        </w:r>
      </w:hyperlink>
    </w:p>
    <w:p w14:paraId="7849B784" w14:textId="77777777" w:rsidR="001019B1" w:rsidRDefault="005E4E31" w:rsidP="00BA1453">
      <w:pPr>
        <w:pStyle w:val="References"/>
      </w:pPr>
      <w:r>
        <w:t xml:space="preserve">Swenson, A. (2020, December 29). There were not more votes than voters in Pennsylvania. </w:t>
      </w:r>
      <w:r>
        <w:rPr>
          <w:i/>
          <w:iCs/>
        </w:rPr>
        <w:t>AP News</w:t>
      </w:r>
      <w:r>
        <w:t xml:space="preserve">. </w:t>
      </w:r>
      <w:hyperlink r:id="rId92">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37D2C7DE" w14:textId="77777777"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7777777"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3">
        <w:r>
          <w:t>https://polsci.umass.edu/toplines-and-</w:t>
        </w:r>
        <w:r>
          <w:lastRenderedPageBreak/>
          <w:t>crosstabs-december-2021-national-poll-presidential-election-jan-6th-insurrection-us</w:t>
        </w:r>
      </w:hyperlink>
    </w:p>
    <w:p w14:paraId="3F1F422D" w14:textId="77777777"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4">
        <w:r>
          <w:t>https://www.inquirer.com/news/bruce-bartman-election-fraud-delaware-county-20201221.html</w:t>
        </w:r>
      </w:hyperlink>
    </w:p>
    <w:p w14:paraId="0B99E5F6" w14:textId="2B1D9523" w:rsidR="00691023" w:rsidRDefault="00691023" w:rsidP="00691023">
      <w:pPr>
        <w:pStyle w:val="References"/>
      </w:pPr>
      <w:proofErr w:type="spellStart"/>
      <w:r w:rsidRPr="00691023">
        <w:t>Vellani</w:t>
      </w:r>
      <w:proofErr w:type="spellEnd"/>
      <w:r w:rsidRPr="00691023">
        <w:t xml:space="preserve">, Valentina, Sarah Zheng, </w:t>
      </w:r>
      <w:proofErr w:type="spellStart"/>
      <w:r w:rsidRPr="00691023">
        <w:t>Dilay</w:t>
      </w:r>
      <w:proofErr w:type="spellEnd"/>
      <w:r w:rsidRPr="00691023">
        <w:t xml:space="preserve"> </w:t>
      </w:r>
      <w:proofErr w:type="spellStart"/>
      <w:r w:rsidRPr="00691023">
        <w:t>Ercelik</w:t>
      </w:r>
      <w:proofErr w:type="spellEnd"/>
      <w:r w:rsidRPr="00691023">
        <w:t xml:space="preserve">, and </w:t>
      </w:r>
      <w:proofErr w:type="spellStart"/>
      <w:r w:rsidRPr="00691023">
        <w:t>Tali</w:t>
      </w:r>
      <w:proofErr w:type="spellEnd"/>
      <w:r w:rsidRPr="00691023">
        <w:t xml:space="preserve"> </w:t>
      </w:r>
      <w:proofErr w:type="spellStart"/>
      <w:r w:rsidRPr="00691023">
        <w:t>Sharot</w:t>
      </w:r>
      <w:proofErr w:type="spellEnd"/>
      <w:r w:rsidRPr="00691023">
        <w:t xml:space="preserve">. 2023. “The illusory truth effect leads to the spread of misinformation.” </w:t>
      </w:r>
      <w:r w:rsidRPr="00691023">
        <w:rPr>
          <w:i/>
          <w:iCs/>
        </w:rPr>
        <w:t>Cognition</w:t>
      </w:r>
      <w:r w:rsidRPr="00691023">
        <w:t xml:space="preserve"> 236: 105421. </w:t>
      </w:r>
      <w:hyperlink r:id="rId95" w:history="1">
        <w:r w:rsidRPr="00691023">
          <w:rPr>
            <w:rStyle w:val="Hyperlink"/>
          </w:rPr>
          <w:t>https://www.sciencedirect.com/science/article/pii/S0010027723000550</w:t>
        </w:r>
      </w:hyperlink>
    </w:p>
    <w:p w14:paraId="2D3A8992" w14:textId="77777777" w:rsidR="001019B1" w:rsidRDefault="005E4E31" w:rsidP="00BA1453">
      <w:pPr>
        <w:pStyle w:val="References"/>
      </w:pPr>
      <w:r>
        <w:rPr>
          <w:i/>
          <w:iCs/>
        </w:rPr>
        <w:t>Voting Outside the Polling Place: Absentee, All-Mail and other Voting at Home Options</w:t>
      </w:r>
      <w:r>
        <w:t xml:space="preserve">. (2022, March 15). National Conference of State Legislatures. </w:t>
      </w:r>
      <w:hyperlink r:id="rId96">
        <w:r>
          <w:t>https://www.ncsl.org/research/elections-and-campaigns/absentee-and-early-voting.aspx</w:t>
        </w:r>
      </w:hyperlink>
    </w:p>
    <w:p w14:paraId="39BC7BFC" w14:textId="77777777" w:rsidR="001019B1" w:rsidRDefault="005E4E31" w:rsidP="00BA1453">
      <w:pPr>
        <w:pStyle w:val="References"/>
      </w:pPr>
      <w:r>
        <w:t xml:space="preserve">Weiser, W. r., Levitt, J., &amp; Munoz, A. (2006). </w:t>
      </w:r>
      <w:r>
        <w:rPr>
          <w:i/>
          <w:iCs/>
        </w:rPr>
        <w:t>Making the List: Database Matching and Verification Processes for Voter Registration | Brennan Center for Justice</w:t>
      </w:r>
      <w:r>
        <w:t xml:space="preserve">. </w:t>
      </w:r>
      <w:hyperlink r:id="rId97">
        <w:r>
          <w:t>https://www.brennancenter.org/our-work/research-reports/making-list-database-matching-and-verification-processes-voter</w:t>
        </w:r>
      </w:hyperlink>
    </w:p>
    <w:p w14:paraId="0EED3323" w14:textId="529D80F8"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8">
        <w:r>
          <w:t>https://www.chicagotribune.com/columns/eric-zorn/ct-polling-ignorance-facts-trump-zorn-perspec-0106-md-20170105-column.html</w:t>
        </w:r>
      </w:hyperlink>
      <w:bookmarkEnd w:id="11"/>
    </w:p>
    <w:sectPr w:rsidR="001019B1" w:rsidSect="00074B81">
      <w:footerReference w:type="even" r:id="rId99"/>
      <w:footerReference w:type="default" r:id="rId100"/>
      <w:pgSz w:w="11901"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A02A8" w14:textId="77777777" w:rsidR="00A65A8B" w:rsidRDefault="00A65A8B">
      <w:r>
        <w:separator/>
      </w:r>
    </w:p>
  </w:endnote>
  <w:endnote w:type="continuationSeparator" w:id="0">
    <w:p w14:paraId="25B5696F" w14:textId="77777777" w:rsidR="00A65A8B" w:rsidRDefault="00A65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71142DE2"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0CF6CF58"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56BDD" w14:textId="77777777" w:rsidR="00A65A8B" w:rsidRDefault="00A65A8B">
      <w:r>
        <w:separator/>
      </w:r>
    </w:p>
  </w:footnote>
  <w:footnote w:type="continuationSeparator" w:id="0">
    <w:p w14:paraId="1D428051" w14:textId="77777777" w:rsidR="00A65A8B" w:rsidRDefault="00A65A8B">
      <w:r>
        <w:continuationSeparator/>
      </w:r>
    </w:p>
  </w:footnote>
  <w:footnote w:id="1">
    <w:p w14:paraId="4D47FB95" w14:textId="1F20970A" w:rsidR="001019B1" w:rsidRDefault="005E4E31" w:rsidP="0000102B">
      <w:pPr>
        <w:pStyle w:val="FootnoteText"/>
      </w:pPr>
      <w:r>
        <w:rPr>
          <w:rStyle w:val="FootnoteReference"/>
        </w:rPr>
        <w:footnoteRef/>
      </w:r>
      <w:r>
        <w:t xml:space="preserve"> This research was partially supported by the Peltason Chair of Democracy Studies, University of California, Irvine. The views expressed are solely those of the authors. The authors thank Sean Birch for his helpful assistance.</w:t>
      </w:r>
      <w:r w:rsidR="009A2ECC">
        <w:t xml:space="preserve"> Title based on a Truth Social post by former President Donald Trump, December 3, 2022: </w:t>
      </w:r>
      <w:r w:rsidR="009A2ECC" w:rsidRPr="009A2ECC">
        <w:t>https://truthsocial.com/@realDonaldTrump/posts/109449803240069864</w:t>
      </w:r>
    </w:p>
  </w:footnote>
  <w:footnote w:id="2">
    <w:p w14:paraId="5D8B57F2" w14:textId="77777777" w:rsidR="001019B1" w:rsidRDefault="005E4E31" w:rsidP="0000102B">
      <w:pPr>
        <w:pStyle w:val="FootnoteText"/>
      </w:pPr>
      <w:r>
        <w:rPr>
          <w:rStyle w:val="FootnoteReference"/>
        </w:rPr>
        <w:footnoteRef/>
      </w:r>
      <w:r>
        <w:t xml:space="preserve"> University of California, Irvine, </w:t>
      </w:r>
      <w:hyperlink r:id="rId1">
        <w:r>
          <w:t>bgrofman@uci.edu</w:t>
        </w:r>
      </w:hyperlink>
      <w:r>
        <w:t xml:space="preserve">, </w:t>
      </w:r>
      <w:hyperlink r:id="rId2">
        <w:r>
          <w:t>https://orcid.org/0000-0002-2801-3351</w:t>
        </w:r>
      </w:hyperlink>
    </w:p>
  </w:footnote>
  <w:footnote w:id="3">
    <w:p w14:paraId="45B9D06E" w14:textId="77777777" w:rsidR="001019B1" w:rsidRDefault="005E4E31" w:rsidP="0000102B">
      <w:pPr>
        <w:pStyle w:val="FootnoteText"/>
      </w:pPr>
      <w:r>
        <w:rPr>
          <w:rStyle w:val="FootnoteReference"/>
        </w:rPr>
        <w:footnoteRef/>
      </w:r>
      <w:r>
        <w:t xml:space="preserve"> Carnegie Mellon University, </w:t>
      </w:r>
      <w:hyperlink r:id="rId3">
        <w:r>
          <w:t>cervas@cmu.edu</w:t>
        </w:r>
      </w:hyperlink>
      <w:r>
        <w:t xml:space="preserve">, </w:t>
      </w:r>
      <w:hyperlink r:id="rId4">
        <w:r>
          <w:t>https://orcid.org/0000-0001-9686-6308</w:t>
        </w:r>
      </w:hyperlink>
    </w:p>
  </w:footnote>
  <w:footnote w:id="4">
    <w:p w14:paraId="6C96FA84" w14:textId="552EA323" w:rsidR="0000102B" w:rsidRDefault="0000102B" w:rsidP="0000102B">
      <w:pPr>
        <w:pStyle w:val="FootnoteText"/>
      </w:pPr>
      <w:r>
        <w:rPr>
          <w:rStyle w:val="FootnoteReference"/>
        </w:rPr>
        <w:footnoteRef/>
      </w:r>
      <w:r>
        <w:t xml:space="preserve"> Evidence suggests that these voters sincerely hold these beliefs. See </w:t>
      </w:r>
      <w:r>
        <w:t>Cuthbert and Theodoridis, 2022; Fahey, 2023</w:t>
      </w:r>
      <w:r>
        <w:t>. Cf. Peterson and Iyengar, 2021.</w:t>
      </w:r>
    </w:p>
  </w:footnote>
  <w:footnote w:id="5">
    <w:p w14:paraId="6DF6CEDB" w14:textId="771471C0" w:rsidR="001019B1" w:rsidRDefault="005E4E31" w:rsidP="0000102B">
      <w:pPr>
        <w:pStyle w:val="FootnoteText"/>
      </w:pPr>
      <w:r>
        <w:rPr>
          <w:rStyle w:val="FootnoteReference"/>
        </w:rPr>
        <w:footnoteRef/>
      </w:r>
      <w:r>
        <w:t xml:space="preserve"> Over 170 federal or statewide candidates won their general election contests in November 2022. Thus, although many of the over 291 candidates for these offices that emerged from the primary lost</w:t>
      </w:r>
      <w:r w:rsidR="00BD581B">
        <w:t xml:space="preserve"> in the general election</w:t>
      </w:r>
      <w:r>
        <w:t>, enough won their elections to exert influence on future election administration. See e.g., Blanco et al (2022).</w:t>
      </w:r>
    </w:p>
  </w:footnote>
  <w:footnote w:id="6">
    <w:p w14:paraId="2EA96D90" w14:textId="7413E5B7" w:rsidR="00D05666" w:rsidRDefault="00D05666">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7">
    <w:p w14:paraId="7900E9EC" w14:textId="2D1543F6" w:rsidR="00D67706" w:rsidRDefault="00D67706">
      <w:pPr>
        <w:pStyle w:val="FootnoteText"/>
      </w:pPr>
      <w:r>
        <w:rPr>
          <w:rStyle w:val="FootnoteReference"/>
        </w:rPr>
        <w:footnoteRef/>
      </w:r>
      <w:r>
        <w:t xml:space="preserve"> For instance, casting doubt on scientific consensus can affect people’s </w:t>
      </w:r>
      <w:r w:rsidR="000C6A04">
        <w:t xml:space="preserve">beliefs </w:t>
      </w:r>
      <w:r>
        <w:t>(Lewandowsky et al, 2013).</w:t>
      </w:r>
    </w:p>
  </w:footnote>
  <w:footnote w:id="8">
    <w:p w14:paraId="16B1F412" w14:textId="19D04402" w:rsidR="005233F0" w:rsidRDefault="005233F0">
      <w:pPr>
        <w:pStyle w:val="FootnoteText"/>
      </w:pPr>
      <w:r>
        <w:rPr>
          <w:rStyle w:val="FootnoteReference"/>
        </w:rPr>
        <w:footnoteRef/>
      </w:r>
      <w:r>
        <w:t xml:space="preserve"> Describing Russian model of propaganda, RAND has coined the phrase “firehose of falsehood”.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9">
    <w:p w14:paraId="0573A3DF" w14:textId="77777777" w:rsidR="001019B1" w:rsidRDefault="005E4E31" w:rsidP="0000102B">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0">
    <w:p w14:paraId="4062521E" w14:textId="77777777" w:rsidR="001019B1" w:rsidRDefault="005E4E31" w:rsidP="0000102B">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1">
    <w:p w14:paraId="16F513E8" w14:textId="37CB9A6F" w:rsidR="001019B1" w:rsidRDefault="005E4E31" w:rsidP="0000102B">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r w:rsidR="007A54B6">
        <w:t>.</w:t>
      </w:r>
    </w:p>
  </w:footnote>
  <w:footnote w:id="12">
    <w:p w14:paraId="254A3EA6" w14:textId="77777777" w:rsidR="004D3145" w:rsidRDefault="004D3145" w:rsidP="0000102B">
      <w:pPr>
        <w:pStyle w:val="FootnoteText"/>
      </w:pPr>
      <w:r>
        <w:rPr>
          <w:rStyle w:val="FootnoteReference"/>
        </w:rPr>
        <w:footnoteRef/>
      </w:r>
      <w:r>
        <w:t xml:space="preserve"> Moreover, in understanding Electoral College outcomes, we need also to look at the geographic location of each candidate’s support.</w:t>
      </w:r>
    </w:p>
  </w:footnote>
  <w:footnote w:id="13">
    <w:p w14:paraId="26056042" w14:textId="3E2F53A3" w:rsidR="008724E9" w:rsidRDefault="008724E9" w:rsidP="0000102B">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14">
    <w:p w14:paraId="76846E58" w14:textId="1BD268BB" w:rsidR="0052471C" w:rsidRDefault="0052471C">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15">
    <w:p w14:paraId="71279AA4" w14:textId="7E100C98" w:rsidR="00310740" w:rsidRPr="00310740" w:rsidRDefault="00310740" w:rsidP="0000102B">
      <w:pPr>
        <w:pStyle w:val="FootnoteText"/>
      </w:pPr>
      <w:r>
        <w:rPr>
          <w:rStyle w:val="FootnoteReference"/>
        </w:rPr>
        <w:footnoteRef/>
      </w:r>
      <w:r>
        <w:t xml:space="preserve"> </w:t>
      </w:r>
      <w:r w:rsidRPr="00310740">
        <w:rPr>
          <w:lang w:val="en-GB"/>
        </w:rPr>
        <w:t>Data is estimated, as no official national election results are compiled.</w:t>
      </w:r>
      <w:r w:rsidR="003E5E56">
        <w:t xml:space="preserve"> </w:t>
      </w:r>
      <w:r w:rsidR="003E5E56" w:rsidRPr="003E5E56">
        <w:t xml:space="preserve">Dave </w:t>
      </w:r>
      <w:proofErr w:type="spellStart"/>
      <w:r w:rsidR="003E5E56" w:rsidRPr="003E5E56">
        <w:t>Leip’s</w:t>
      </w:r>
      <w:proofErr w:type="spellEnd"/>
      <w:r w:rsidR="003E5E56" w:rsidRPr="003E5E56">
        <w:t xml:space="preserve"> Atlas of Presidential Elections, a widely reputed accumulator of election results, reports totals that do not match the certified, official federal elections results produced by the FEC.</w:t>
      </w:r>
      <w:r w:rsidR="00E661D8">
        <w:t xml:space="preserve"> The </w:t>
      </w:r>
      <w:r w:rsidR="00E661D8" w:rsidRPr="00E661D8">
        <w:t>Brookings</w:t>
      </w:r>
      <w:r w:rsidR="00E661D8">
        <w:t xml:space="preserve"> Institute</w:t>
      </w:r>
      <w:r w:rsidR="00E661D8" w:rsidRPr="00E661D8">
        <w:t xml:space="preserve"> reports the differential to be 2,588</w:t>
      </w:r>
      <w:r w:rsidR="00396E4C">
        <w:t xml:space="preserve"> Trump counties</w:t>
      </w:r>
      <w:r w:rsidR="00E661D8" w:rsidRPr="00E661D8">
        <w:t xml:space="preserve"> </w:t>
      </w:r>
      <w:r w:rsidR="00396E4C">
        <w:t>to</w:t>
      </w:r>
      <w:r w:rsidR="00E661D8" w:rsidRPr="00E661D8">
        <w:t xml:space="preserve"> 551 </w:t>
      </w:r>
      <w:r w:rsidR="00396E4C">
        <w:t xml:space="preserve">Biden counties </w:t>
      </w:r>
      <w:r w:rsidR="00E661D8" w:rsidRPr="00E661D8">
        <w:t>(Frey, 2021).</w:t>
      </w:r>
    </w:p>
  </w:footnote>
  <w:footnote w:id="16">
    <w:p w14:paraId="530957F0" w14:textId="77777777" w:rsidR="001019B1" w:rsidRDefault="005E4E31" w:rsidP="0000102B">
      <w:pPr>
        <w:pStyle w:val="FootnoteText"/>
      </w:pPr>
      <w:r>
        <w:rPr>
          <w:rStyle w:val="FootnoteReference"/>
        </w:rPr>
        <w:footnoteRef/>
      </w:r>
      <w:r>
        <w:t xml:space="preserve"> For a nice overview of political graphics of different kinds, including a cartogram of the 2020 presidential election at the county level, see Bliss &amp; </w:t>
      </w:r>
      <w:proofErr w:type="spellStart"/>
      <w:r>
        <w:t>Patino</w:t>
      </w:r>
      <w:proofErr w:type="spellEnd"/>
      <w:r>
        <w:t xml:space="preserve"> (2020). See also Cartographic Views of the 2020 US Presidential Election - </w:t>
      </w:r>
      <w:proofErr w:type="spellStart"/>
      <w:r>
        <w:t>Worldmapper</w:t>
      </w:r>
      <w:proofErr w:type="spellEnd"/>
      <w:r>
        <w:t xml:space="preserve"> (2020).</w:t>
      </w:r>
    </w:p>
  </w:footnote>
  <w:footnote w:id="17">
    <w:p w14:paraId="287F75EB" w14:textId="77777777" w:rsidR="001019B1" w:rsidRDefault="005E4E31" w:rsidP="0000102B">
      <w:pPr>
        <w:pStyle w:val="FootnoteText"/>
      </w:pPr>
      <w:r>
        <w:rPr>
          <w:rStyle w:val="FootnoteReference"/>
        </w:rPr>
        <w:footnoteRef/>
      </w:r>
      <w:r>
        <w:t xml:space="preserve"> Though, note that the circle size in our map is scaled using the square root of the vote total, so the circle size itself is not a linear scale.</w:t>
      </w:r>
    </w:p>
  </w:footnote>
  <w:footnote w:id="18">
    <w:p w14:paraId="45288F45" w14:textId="0837CCD0" w:rsidR="0006296B" w:rsidRDefault="0006296B" w:rsidP="0000102B">
      <w:pPr>
        <w:pStyle w:val="FootnoteText"/>
      </w:pPr>
      <w:r>
        <w:rPr>
          <w:rStyle w:val="FootnoteReference"/>
        </w:rPr>
        <w:footnoteRef/>
      </w:r>
      <w:r>
        <w:t xml:space="preserve"> The number of votes cast in Los Angeles County surpassed </w:t>
      </w:r>
      <w:r w:rsidR="00866FA4">
        <w:t>the total votes in 39 states!</w:t>
      </w:r>
    </w:p>
  </w:footnote>
  <w:footnote w:id="19">
    <w:p w14:paraId="0C215E20" w14:textId="77777777" w:rsidR="001019B1" w:rsidRDefault="005E4E31" w:rsidP="0000102B">
      <w:pPr>
        <w:pStyle w:val="FootnoteText"/>
      </w:pPr>
      <w:r>
        <w:rPr>
          <w:rStyle w:val="FootnoteReference"/>
        </w:rPr>
        <w:footnoteRef/>
      </w:r>
      <w:r>
        <w:t xml:space="preserve"> As we noted earlier, we are providing a compendium; this and other claims of Dr. Cicchetti have already been rebutted elsewhere (see e.g., </w:t>
      </w:r>
      <w:hyperlink r:id="rId5">
        <w:r>
          <w:t>http://web.archive.org/web/20220416221931/https://reason.com/volokh/2020/12/09/more-on-statistical-stupidity-at-scotus/</w:t>
        </w:r>
      </w:hyperlink>
      <w:r>
        <w:t xml:space="preserve"> and </w:t>
      </w:r>
      <w:hyperlink r:id="rId6">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Texas v. Pennsylvania, including Dr. Cicchetti’s report, can be found here: </w:t>
      </w:r>
      <w:hyperlink r:id="rId7">
        <w:r>
          <w:t>https://www.supremecourt.gov/DocketPDF/22/22O155/163048/20201208132827887_TX-v-State-ExpedMot%202020-12-07%20FINAL.pdf</w:t>
        </w:r>
      </w:hyperlink>
    </w:p>
  </w:footnote>
  <w:footnote w:id="20">
    <w:p w14:paraId="77249B22" w14:textId="77777777" w:rsidR="001019B1" w:rsidRDefault="005E4E31" w:rsidP="0000102B">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21">
    <w:p w14:paraId="52605951" w14:textId="77777777" w:rsidR="001019B1" w:rsidRDefault="005E4E31" w:rsidP="0000102B">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22">
    <w:p w14:paraId="554F5CE7" w14:textId="724BCE60" w:rsidR="001019B1" w:rsidRDefault="005E4E31" w:rsidP="0000102B">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23">
    <w:p w14:paraId="4B5F73B9" w14:textId="77777777" w:rsidR="001019B1" w:rsidRDefault="005E4E31" w:rsidP="0000102B">
      <w:pPr>
        <w:pStyle w:val="FootnoteText"/>
      </w:pPr>
      <w:r>
        <w:rPr>
          <w:rStyle w:val="FootnoteReference"/>
        </w:rPr>
        <w:footnoteRef/>
      </w:r>
      <w:r>
        <w:t xml:space="preserve"> 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&amp; Garcia, 2014, 2015).</w:t>
      </w:r>
    </w:p>
  </w:footnote>
  <w:footnote w:id="24">
    <w:p w14:paraId="27E74A9D" w14:textId="4F6E17F6" w:rsidR="001019B1" w:rsidRDefault="005E4E31" w:rsidP="0000102B">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25">
    <w:p w14:paraId="6F262AAB" w14:textId="77777777" w:rsidR="001019B1" w:rsidRDefault="005E4E31" w:rsidP="0000102B">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reasons the likelihood of a given combination being repeated will depend, </w:t>
      </w:r>
      <w:r>
        <w:rPr>
          <w:i/>
          <w:iCs/>
        </w:rPr>
        <w:t>ceteris paribus</w:t>
      </w:r>
      <w:r>
        <w:t>, on how common is the name.</w:t>
      </w:r>
    </w:p>
  </w:footnote>
  <w:footnote w:id="26">
    <w:p w14:paraId="263FE6D2" w14:textId="77777777" w:rsidR="001019B1" w:rsidRDefault="005E4E31" w:rsidP="0000102B">
      <w:pPr>
        <w:pStyle w:val="FootnoteText"/>
      </w:pPr>
      <w:r>
        <w:rPr>
          <w:rStyle w:val="FootnoteReference"/>
        </w:rPr>
        <w:footnoteRef/>
      </w:r>
      <w:r>
        <w:t xml:space="preserve"> The most sophisticated study of double voting of which we are aware (McDonald &amp; Levitt, 2008) 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 see p. 119). The more there are birth bulges (as in the post-WWII baby boom), the more likely it is that two randomly chosen individuals will share the same year of birth, and some names are much more prevalent than others.</w:t>
      </w:r>
    </w:p>
  </w:footnote>
  <w:footnote w:id="27">
    <w:p w14:paraId="2DF17EA1" w14:textId="6AC3FE2D" w:rsidR="0012613E" w:rsidRDefault="0012613E" w:rsidP="0000102B">
      <w:pPr>
        <w:pStyle w:val="FootnoteText"/>
      </w:pPr>
      <w:r>
        <w:rPr>
          <w:rStyle w:val="FootnoteReference"/>
        </w:rPr>
        <w:footnoteRef/>
      </w:r>
      <w:r>
        <w:t xml:space="preserve"> And, of course, this assumes that the probabilities are independent of each other.</w:t>
      </w:r>
    </w:p>
  </w:footnote>
  <w:footnote w:id="28">
    <w:p w14:paraId="7C86D423" w14:textId="4663F674" w:rsidR="001019B1" w:rsidRDefault="005E4E31" w:rsidP="0000102B">
      <w:pPr>
        <w:pStyle w:val="FootnoteText"/>
      </w:pPr>
      <w:r>
        <w:rPr>
          <w:rStyle w:val="FootnoteReference"/>
        </w:rPr>
        <w:footnoteRef/>
      </w:r>
      <w:r>
        <w:t xml:space="preserve"> For further compatibility with the McDonald &amp; Levitt (2008) study, in the model, presented below, we also took our birth year time</w:t>
      </w:r>
      <w:r w:rsidR="00D27C98">
        <w:t>-</w:t>
      </w:r>
      <w:r>
        <w:t>period as a 64-year span.</w:t>
      </w:r>
    </w:p>
  </w:footnote>
  <w:footnote w:id="29">
    <w:p w14:paraId="5B85385A" w14:textId="77777777" w:rsidR="001019B1" w:rsidRDefault="005E4E31" w:rsidP="0000102B">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0">
    <w:p w14:paraId="5B70038B" w14:textId="77777777" w:rsidR="001019B1" w:rsidRDefault="005E4E31" w:rsidP="0000102B">
      <w:pPr>
        <w:pStyle w:val="FootnoteText"/>
      </w:pPr>
      <w:r>
        <w:rPr>
          <w:rStyle w:val="FootnoteReference"/>
        </w:rPr>
        <w:footnoteRef/>
      </w:r>
      <w:r>
        <w:t xml:space="preserve"> Wikipedia entry on </w:t>
      </w:r>
      <w:proofErr w:type="spellStart"/>
      <w:r>
        <w:t>Benford’s</w:t>
      </w:r>
      <w:proofErr w:type="spellEnd"/>
      <w:r>
        <w:t xml:space="preserve"> Law: </w:t>
      </w:r>
      <w:hyperlink r:id="rId8" w:anchor="cite_note-37">
        <w:r>
          <w:t>https://en.wikipedia.org/wiki/Benford%27s_law#cite_note-37</w:t>
        </w:r>
      </w:hyperlink>
    </w:p>
  </w:footnote>
  <w:footnote w:id="31">
    <w:p w14:paraId="7344C961" w14:textId="77777777" w:rsidR="001019B1" w:rsidRDefault="005E4E31" w:rsidP="0000102B">
      <w:pPr>
        <w:pStyle w:val="FootnoteText"/>
      </w:pPr>
      <w:r>
        <w:rPr>
          <w:rStyle w:val="FootnoteReference"/>
        </w:rPr>
        <w:footnoteRef/>
      </w:r>
      <w:r>
        <w:t xml:space="preserve"> See e.g., </w:t>
      </w:r>
      <w:proofErr w:type="spellStart"/>
      <w:r>
        <w:t>Deckert</w:t>
      </w:r>
      <w:proofErr w:type="spellEnd"/>
      <w:r>
        <w:t xml:space="preserve"> et al.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32">
    <w:p w14:paraId="30AB313B" w14:textId="77777777" w:rsidR="001019B1" w:rsidRDefault="005E4E31" w:rsidP="0000102B">
      <w:pPr>
        <w:pStyle w:val="FootnoteText"/>
      </w:pPr>
      <w:r>
        <w:rPr>
          <w:rStyle w:val="FootnoteReference"/>
        </w:rPr>
        <w:footnoteRef/>
      </w:r>
      <w:r>
        <w:t xml:space="preserve"> In Pennsylvania, this included pointing viewers to a website developed by the Department of State. Ads featured prominent actors and athletes from the state.</w:t>
      </w:r>
    </w:p>
  </w:footnote>
  <w:footnote w:id="33">
    <w:p w14:paraId="1B5D5883" w14:textId="2F92EC39" w:rsidR="005569A0" w:rsidRPr="00623643" w:rsidRDefault="005569A0" w:rsidP="0000102B">
      <w:pPr>
        <w:pStyle w:val="FootnoteText"/>
      </w:pPr>
      <w:r>
        <w:rPr>
          <w:rStyle w:val="FootnoteReference"/>
        </w:rPr>
        <w:footnoteRef/>
      </w:r>
      <w:r>
        <w:t xml:space="preserve"> Trump</w:t>
      </w:r>
      <w:r w:rsidR="005B2A5D">
        <w:t xml:space="preserve">’s White House Press Secretary Kayleigh </w:t>
      </w:r>
      <w:proofErr w:type="spellStart"/>
      <w:r w:rsidR="005B2A5D">
        <w:t>McEnany</w:t>
      </w:r>
      <w:proofErr w:type="spellEnd"/>
      <w:r w:rsidR="005B2A5D">
        <w:t xml:space="preserve">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34">
    <w:p w14:paraId="328C71D6" w14:textId="77777777" w:rsidR="001019B1" w:rsidRDefault="005E4E31" w:rsidP="0000102B">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5">
    <w:p w14:paraId="51EEB5FC" w14:textId="77777777" w:rsidR="001019B1" w:rsidRDefault="005E4E31" w:rsidP="0000102B">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36">
    <w:p w14:paraId="4DC8614F" w14:textId="77777777" w:rsidR="001019B1" w:rsidRDefault="005E4E31" w:rsidP="0000102B">
      <w:pPr>
        <w:pStyle w:val="FootnoteText"/>
      </w:pPr>
      <w:r>
        <w:rPr>
          <w:rStyle w:val="FootnoteReference"/>
        </w:rPr>
        <w:footnoteRef/>
      </w:r>
      <w:r>
        <w:t xml:space="preserve"> Figure omitted for space reasons.</w:t>
      </w:r>
    </w:p>
  </w:footnote>
  <w:footnote w:id="37">
    <w:p w14:paraId="1B49E898" w14:textId="77777777" w:rsidR="001019B1" w:rsidRDefault="005E4E31" w:rsidP="0000102B">
      <w:pPr>
        <w:pStyle w:val="FootnoteText"/>
      </w:pPr>
      <w:r>
        <w:rPr>
          <w:rStyle w:val="FootnoteReference"/>
        </w:rPr>
        <w:footnoteRef/>
      </w:r>
      <w:r>
        <w:t xml:space="preserve"> An increase of 22 from 2016.</w:t>
      </w:r>
    </w:p>
  </w:footnote>
  <w:footnote w:id="38">
    <w:p w14:paraId="7D6CE156" w14:textId="77777777" w:rsidR="001019B1" w:rsidRDefault="005E4E31" w:rsidP="0000102B">
      <w:pPr>
        <w:pStyle w:val="FootnoteText"/>
      </w:pPr>
      <w:r>
        <w:rPr>
          <w:rStyle w:val="FootnoteReference"/>
        </w:rPr>
        <w:footnoteRef/>
      </w:r>
      <w:r>
        <w:t xml:space="preserve"> A decrease by 19 from 2016.</w:t>
      </w:r>
    </w:p>
  </w:footnote>
  <w:footnote w:id="39">
    <w:p w14:paraId="570D1BE1" w14:textId="2E7FEA48" w:rsidR="001019B1" w:rsidRDefault="005E4E31" w:rsidP="0000102B">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9">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0">
    <w:p w14:paraId="1C58F72D" w14:textId="39547086" w:rsidR="002D789D" w:rsidRDefault="002D789D" w:rsidP="0000102B">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w:t>
      </w:r>
      <w:proofErr w:type="spellStart"/>
      <w:r>
        <w:t>Garro</w:t>
      </w:r>
      <w:proofErr w:type="spellEnd"/>
      <w:r>
        <w:t>, and Grimmer main rebuttal to the Ayyadurai (2020) claim uses the logic of latent variable analysis by demonstrating how regression to the mean effects lead to negatively sloped regression lines in the situation posited by Ayyadurai.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6"/>
  </w:num>
  <w:num w:numId="2" w16cid:durableId="152337591">
    <w:abstractNumId w:val="20"/>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18"/>
  </w:num>
  <w:num w:numId="14" w16cid:durableId="590240376">
    <w:abstractNumId w:val="21"/>
  </w:num>
  <w:num w:numId="15" w16cid:durableId="1571578211">
    <w:abstractNumId w:val="15"/>
  </w:num>
  <w:num w:numId="16" w16cid:durableId="749230849">
    <w:abstractNumId w:val="17"/>
  </w:num>
  <w:num w:numId="17" w16cid:durableId="835610722">
    <w:abstractNumId w:val="12"/>
  </w:num>
  <w:num w:numId="18" w16cid:durableId="319238676">
    <w:abstractNumId w:val="0"/>
  </w:num>
  <w:num w:numId="19" w16cid:durableId="327829872">
    <w:abstractNumId w:val="13"/>
  </w:num>
  <w:num w:numId="20" w16cid:durableId="1333535024">
    <w:abstractNumId w:val="21"/>
  </w:num>
  <w:num w:numId="21" w16cid:durableId="314144466">
    <w:abstractNumId w:val="21"/>
  </w:num>
  <w:num w:numId="22" w16cid:durableId="1750422787">
    <w:abstractNumId w:val="21"/>
  </w:num>
  <w:num w:numId="23" w16cid:durableId="7029153">
    <w:abstractNumId w:val="21"/>
  </w:num>
  <w:num w:numId="24" w16cid:durableId="1863670518">
    <w:abstractNumId w:val="18"/>
  </w:num>
  <w:num w:numId="25" w16cid:durableId="257369660">
    <w:abstractNumId w:val="19"/>
  </w:num>
  <w:num w:numId="26" w16cid:durableId="1126581323">
    <w:abstractNumId w:val="22"/>
  </w:num>
  <w:num w:numId="27" w16cid:durableId="1069570363">
    <w:abstractNumId w:val="23"/>
  </w:num>
  <w:num w:numId="28" w16cid:durableId="1710297290">
    <w:abstractNumId w:val="21"/>
  </w:num>
  <w:num w:numId="29" w16cid:durableId="1563590580">
    <w:abstractNumId w:val="14"/>
  </w:num>
  <w:num w:numId="30" w16cid:durableId="2076202095">
    <w:abstractNumId w:val="24"/>
  </w:num>
  <w:num w:numId="31" w16cid:durableId="119623152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E99"/>
    <w:rsid w:val="000118EF"/>
    <w:rsid w:val="000166B0"/>
    <w:rsid w:val="00020C53"/>
    <w:rsid w:val="00022BE1"/>
    <w:rsid w:val="00024665"/>
    <w:rsid w:val="00032C11"/>
    <w:rsid w:val="000375A0"/>
    <w:rsid w:val="0004254F"/>
    <w:rsid w:val="0004373A"/>
    <w:rsid w:val="00050C0B"/>
    <w:rsid w:val="00052826"/>
    <w:rsid w:val="00053A2A"/>
    <w:rsid w:val="00061B8E"/>
    <w:rsid w:val="00061E6C"/>
    <w:rsid w:val="000625A4"/>
    <w:rsid w:val="0006296B"/>
    <w:rsid w:val="00067044"/>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60B8"/>
    <w:rsid w:val="000B73C7"/>
    <w:rsid w:val="000C5733"/>
    <w:rsid w:val="000C6A04"/>
    <w:rsid w:val="000D263C"/>
    <w:rsid w:val="000D4341"/>
    <w:rsid w:val="000D66DF"/>
    <w:rsid w:val="000E7762"/>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750"/>
    <w:rsid w:val="00146811"/>
    <w:rsid w:val="00157D4A"/>
    <w:rsid w:val="001637C3"/>
    <w:rsid w:val="001645A8"/>
    <w:rsid w:val="00170EDB"/>
    <w:rsid w:val="00177C2F"/>
    <w:rsid w:val="00177F97"/>
    <w:rsid w:val="00190E23"/>
    <w:rsid w:val="001921D2"/>
    <w:rsid w:val="00197C32"/>
    <w:rsid w:val="001A57DF"/>
    <w:rsid w:val="001B27A4"/>
    <w:rsid w:val="001B47C4"/>
    <w:rsid w:val="001C37D1"/>
    <w:rsid w:val="001C3BCA"/>
    <w:rsid w:val="001C41B6"/>
    <w:rsid w:val="001D1E66"/>
    <w:rsid w:val="001D6E8B"/>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22FA5"/>
    <w:rsid w:val="00223B73"/>
    <w:rsid w:val="00227AA8"/>
    <w:rsid w:val="002316BB"/>
    <w:rsid w:val="00237C8C"/>
    <w:rsid w:val="002411F6"/>
    <w:rsid w:val="00245805"/>
    <w:rsid w:val="0025682A"/>
    <w:rsid w:val="002631A1"/>
    <w:rsid w:val="00263E56"/>
    <w:rsid w:val="00267132"/>
    <w:rsid w:val="002674EC"/>
    <w:rsid w:val="0027207F"/>
    <w:rsid w:val="00275156"/>
    <w:rsid w:val="002803E6"/>
    <w:rsid w:val="00280992"/>
    <w:rsid w:val="00281128"/>
    <w:rsid w:val="00281E24"/>
    <w:rsid w:val="00286267"/>
    <w:rsid w:val="002934E0"/>
    <w:rsid w:val="0029508A"/>
    <w:rsid w:val="00297F94"/>
    <w:rsid w:val="002A16CE"/>
    <w:rsid w:val="002A2F81"/>
    <w:rsid w:val="002A30F9"/>
    <w:rsid w:val="002A5A3D"/>
    <w:rsid w:val="002A6320"/>
    <w:rsid w:val="002A6576"/>
    <w:rsid w:val="002A7D15"/>
    <w:rsid w:val="002B2008"/>
    <w:rsid w:val="002B2E48"/>
    <w:rsid w:val="002B4FD1"/>
    <w:rsid w:val="002B6773"/>
    <w:rsid w:val="002B7EF1"/>
    <w:rsid w:val="002C0795"/>
    <w:rsid w:val="002C43A7"/>
    <w:rsid w:val="002C5922"/>
    <w:rsid w:val="002D131C"/>
    <w:rsid w:val="002D1FD5"/>
    <w:rsid w:val="002D34EA"/>
    <w:rsid w:val="002D5253"/>
    <w:rsid w:val="002D532F"/>
    <w:rsid w:val="002D789D"/>
    <w:rsid w:val="002D790A"/>
    <w:rsid w:val="002E3E46"/>
    <w:rsid w:val="002E54AF"/>
    <w:rsid w:val="002E6BCF"/>
    <w:rsid w:val="002F1B4E"/>
    <w:rsid w:val="002F497E"/>
    <w:rsid w:val="002F688B"/>
    <w:rsid w:val="002F6F94"/>
    <w:rsid w:val="00300667"/>
    <w:rsid w:val="003024D0"/>
    <w:rsid w:val="00307505"/>
    <w:rsid w:val="00310740"/>
    <w:rsid w:val="00316B75"/>
    <w:rsid w:val="00321EBE"/>
    <w:rsid w:val="00325C65"/>
    <w:rsid w:val="00334D77"/>
    <w:rsid w:val="0033655B"/>
    <w:rsid w:val="003425B5"/>
    <w:rsid w:val="003427BF"/>
    <w:rsid w:val="00344EF5"/>
    <w:rsid w:val="0035657B"/>
    <w:rsid w:val="003568E4"/>
    <w:rsid w:val="003576A8"/>
    <w:rsid w:val="003600C5"/>
    <w:rsid w:val="00360286"/>
    <w:rsid w:val="003607AD"/>
    <w:rsid w:val="00375C94"/>
    <w:rsid w:val="00380DDE"/>
    <w:rsid w:val="0038249E"/>
    <w:rsid w:val="0038649D"/>
    <w:rsid w:val="00390D68"/>
    <w:rsid w:val="00391FB0"/>
    <w:rsid w:val="00394D63"/>
    <w:rsid w:val="00394F7C"/>
    <w:rsid w:val="00396E4C"/>
    <w:rsid w:val="003A3BF4"/>
    <w:rsid w:val="003B1C9A"/>
    <w:rsid w:val="003B627B"/>
    <w:rsid w:val="003B633A"/>
    <w:rsid w:val="003C6B02"/>
    <w:rsid w:val="003D07BF"/>
    <w:rsid w:val="003D0E71"/>
    <w:rsid w:val="003D0EF9"/>
    <w:rsid w:val="003D28EC"/>
    <w:rsid w:val="003D419F"/>
    <w:rsid w:val="003D6FF6"/>
    <w:rsid w:val="003E02F1"/>
    <w:rsid w:val="003E0B65"/>
    <w:rsid w:val="003E46AF"/>
    <w:rsid w:val="003E4738"/>
    <w:rsid w:val="003E5E56"/>
    <w:rsid w:val="003E6557"/>
    <w:rsid w:val="003E705F"/>
    <w:rsid w:val="003F494D"/>
    <w:rsid w:val="00400EC7"/>
    <w:rsid w:val="004036B2"/>
    <w:rsid w:val="00406343"/>
    <w:rsid w:val="00406D4C"/>
    <w:rsid w:val="00410D00"/>
    <w:rsid w:val="004123E0"/>
    <w:rsid w:val="00413B4C"/>
    <w:rsid w:val="00414716"/>
    <w:rsid w:val="00417660"/>
    <w:rsid w:val="004202D5"/>
    <w:rsid w:val="004232D7"/>
    <w:rsid w:val="004247D9"/>
    <w:rsid w:val="00424E39"/>
    <w:rsid w:val="00425955"/>
    <w:rsid w:val="0043073D"/>
    <w:rsid w:val="00430853"/>
    <w:rsid w:val="00436BC6"/>
    <w:rsid w:val="004425AC"/>
    <w:rsid w:val="004432C2"/>
    <w:rsid w:val="00443C02"/>
    <w:rsid w:val="00451542"/>
    <w:rsid w:val="004528EC"/>
    <w:rsid w:val="00462E2B"/>
    <w:rsid w:val="00463130"/>
    <w:rsid w:val="0046382B"/>
    <w:rsid w:val="00472239"/>
    <w:rsid w:val="00475106"/>
    <w:rsid w:val="00476F4E"/>
    <w:rsid w:val="00477306"/>
    <w:rsid w:val="00477ADD"/>
    <w:rsid w:val="004804EE"/>
    <w:rsid w:val="00480752"/>
    <w:rsid w:val="0048192D"/>
    <w:rsid w:val="00486702"/>
    <w:rsid w:val="00487682"/>
    <w:rsid w:val="00491D33"/>
    <w:rsid w:val="00491E6E"/>
    <w:rsid w:val="00492779"/>
    <w:rsid w:val="00492BDB"/>
    <w:rsid w:val="00494F15"/>
    <w:rsid w:val="004A02F8"/>
    <w:rsid w:val="004A0CFF"/>
    <w:rsid w:val="004A64AA"/>
    <w:rsid w:val="004B1AC7"/>
    <w:rsid w:val="004B5C65"/>
    <w:rsid w:val="004B6465"/>
    <w:rsid w:val="004C1555"/>
    <w:rsid w:val="004C2ED4"/>
    <w:rsid w:val="004C2F62"/>
    <w:rsid w:val="004C5B83"/>
    <w:rsid w:val="004D041F"/>
    <w:rsid w:val="004D3145"/>
    <w:rsid w:val="004D5045"/>
    <w:rsid w:val="004D78B1"/>
    <w:rsid w:val="004E0362"/>
    <w:rsid w:val="004F0A7F"/>
    <w:rsid w:val="004F0B55"/>
    <w:rsid w:val="004F2023"/>
    <w:rsid w:val="004F5229"/>
    <w:rsid w:val="004F6A31"/>
    <w:rsid w:val="00501798"/>
    <w:rsid w:val="005020DA"/>
    <w:rsid w:val="00516733"/>
    <w:rsid w:val="00521102"/>
    <w:rsid w:val="005233F0"/>
    <w:rsid w:val="0052471C"/>
    <w:rsid w:val="00527D63"/>
    <w:rsid w:val="00527D6E"/>
    <w:rsid w:val="00534316"/>
    <w:rsid w:val="00542186"/>
    <w:rsid w:val="00546E2E"/>
    <w:rsid w:val="00547AC7"/>
    <w:rsid w:val="005513E4"/>
    <w:rsid w:val="00552BF7"/>
    <w:rsid w:val="005538C4"/>
    <w:rsid w:val="005569A0"/>
    <w:rsid w:val="005648EA"/>
    <w:rsid w:val="005729AA"/>
    <w:rsid w:val="0058284C"/>
    <w:rsid w:val="00582928"/>
    <w:rsid w:val="00584AB9"/>
    <w:rsid w:val="00592D38"/>
    <w:rsid w:val="005A1D44"/>
    <w:rsid w:val="005A1F8E"/>
    <w:rsid w:val="005A2B65"/>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354A"/>
    <w:rsid w:val="00604395"/>
    <w:rsid w:val="006044AC"/>
    <w:rsid w:val="00605E01"/>
    <w:rsid w:val="00606B82"/>
    <w:rsid w:val="00606E3F"/>
    <w:rsid w:val="00615E6F"/>
    <w:rsid w:val="00616655"/>
    <w:rsid w:val="00621568"/>
    <w:rsid w:val="00623643"/>
    <w:rsid w:val="00623B97"/>
    <w:rsid w:val="0062414F"/>
    <w:rsid w:val="006302AC"/>
    <w:rsid w:val="00631274"/>
    <w:rsid w:val="00632295"/>
    <w:rsid w:val="00634F7B"/>
    <w:rsid w:val="00636DC2"/>
    <w:rsid w:val="00640508"/>
    <w:rsid w:val="00640869"/>
    <w:rsid w:val="00640C1C"/>
    <w:rsid w:val="006429EE"/>
    <w:rsid w:val="0064660B"/>
    <w:rsid w:val="00647765"/>
    <w:rsid w:val="00660C87"/>
    <w:rsid w:val="00663C84"/>
    <w:rsid w:val="00671D38"/>
    <w:rsid w:val="00672704"/>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6A2A"/>
    <w:rsid w:val="00710E70"/>
    <w:rsid w:val="007111ED"/>
    <w:rsid w:val="007135D8"/>
    <w:rsid w:val="00722AB7"/>
    <w:rsid w:val="00724619"/>
    <w:rsid w:val="007348A3"/>
    <w:rsid w:val="007363E6"/>
    <w:rsid w:val="00741AA1"/>
    <w:rsid w:val="00741B55"/>
    <w:rsid w:val="00745A31"/>
    <w:rsid w:val="00751C5F"/>
    <w:rsid w:val="00751DD8"/>
    <w:rsid w:val="00761390"/>
    <w:rsid w:val="00763037"/>
    <w:rsid w:val="00763F9F"/>
    <w:rsid w:val="00764275"/>
    <w:rsid w:val="00764CC7"/>
    <w:rsid w:val="00765D75"/>
    <w:rsid w:val="00767D50"/>
    <w:rsid w:val="00773BD7"/>
    <w:rsid w:val="00777F81"/>
    <w:rsid w:val="00786B1A"/>
    <w:rsid w:val="0079363E"/>
    <w:rsid w:val="00794F9C"/>
    <w:rsid w:val="007A54B6"/>
    <w:rsid w:val="007A59F5"/>
    <w:rsid w:val="007A66D6"/>
    <w:rsid w:val="007A69A4"/>
    <w:rsid w:val="007B559E"/>
    <w:rsid w:val="007B5A6C"/>
    <w:rsid w:val="007C0DC6"/>
    <w:rsid w:val="007C10E7"/>
    <w:rsid w:val="007C1786"/>
    <w:rsid w:val="007C33D5"/>
    <w:rsid w:val="007C72F5"/>
    <w:rsid w:val="007D0B0E"/>
    <w:rsid w:val="007D1CBE"/>
    <w:rsid w:val="007D59DF"/>
    <w:rsid w:val="007D5FEB"/>
    <w:rsid w:val="007E4FA2"/>
    <w:rsid w:val="00806F82"/>
    <w:rsid w:val="00812DCE"/>
    <w:rsid w:val="00814166"/>
    <w:rsid w:val="00814DCC"/>
    <w:rsid w:val="00815AC8"/>
    <w:rsid w:val="00821DC2"/>
    <w:rsid w:val="008365B9"/>
    <w:rsid w:val="008366F0"/>
    <w:rsid w:val="00837DD2"/>
    <w:rsid w:val="00840816"/>
    <w:rsid w:val="00843ED3"/>
    <w:rsid w:val="00843F8B"/>
    <w:rsid w:val="008448A7"/>
    <w:rsid w:val="0084792E"/>
    <w:rsid w:val="00851BF6"/>
    <w:rsid w:val="008521A7"/>
    <w:rsid w:val="00860386"/>
    <w:rsid w:val="0086407F"/>
    <w:rsid w:val="008646C6"/>
    <w:rsid w:val="00866FA4"/>
    <w:rsid w:val="008674C2"/>
    <w:rsid w:val="008724E9"/>
    <w:rsid w:val="00872C5A"/>
    <w:rsid w:val="008834D2"/>
    <w:rsid w:val="00886E8B"/>
    <w:rsid w:val="008903EE"/>
    <w:rsid w:val="0089521C"/>
    <w:rsid w:val="00895B2F"/>
    <w:rsid w:val="00897C1C"/>
    <w:rsid w:val="008A3259"/>
    <w:rsid w:val="008A5B79"/>
    <w:rsid w:val="008B226D"/>
    <w:rsid w:val="008C2E2D"/>
    <w:rsid w:val="008D68D7"/>
    <w:rsid w:val="008D780D"/>
    <w:rsid w:val="008E19AE"/>
    <w:rsid w:val="008F1C44"/>
    <w:rsid w:val="00901181"/>
    <w:rsid w:val="009013AF"/>
    <w:rsid w:val="00903024"/>
    <w:rsid w:val="00905ADC"/>
    <w:rsid w:val="00905C61"/>
    <w:rsid w:val="00910529"/>
    <w:rsid w:val="009114C8"/>
    <w:rsid w:val="0093255E"/>
    <w:rsid w:val="009334F2"/>
    <w:rsid w:val="00935244"/>
    <w:rsid w:val="009400C4"/>
    <w:rsid w:val="00942A92"/>
    <w:rsid w:val="009519F8"/>
    <w:rsid w:val="00953D89"/>
    <w:rsid w:val="009548E6"/>
    <w:rsid w:val="0095628F"/>
    <w:rsid w:val="009570D3"/>
    <w:rsid w:val="0096040B"/>
    <w:rsid w:val="009654E6"/>
    <w:rsid w:val="009664AF"/>
    <w:rsid w:val="009721AF"/>
    <w:rsid w:val="009735A0"/>
    <w:rsid w:val="00982660"/>
    <w:rsid w:val="00992D1C"/>
    <w:rsid w:val="00997F4F"/>
    <w:rsid w:val="009A24B3"/>
    <w:rsid w:val="009A2ECC"/>
    <w:rsid w:val="009A4B4E"/>
    <w:rsid w:val="009A5C8F"/>
    <w:rsid w:val="009B6CD2"/>
    <w:rsid w:val="009C066D"/>
    <w:rsid w:val="009C0B98"/>
    <w:rsid w:val="009C0F5F"/>
    <w:rsid w:val="009C5897"/>
    <w:rsid w:val="009C7120"/>
    <w:rsid w:val="009D063C"/>
    <w:rsid w:val="009D0B7D"/>
    <w:rsid w:val="009D2139"/>
    <w:rsid w:val="009E2848"/>
    <w:rsid w:val="009E3AFE"/>
    <w:rsid w:val="009E5041"/>
    <w:rsid w:val="009F1C9C"/>
    <w:rsid w:val="009F4C36"/>
    <w:rsid w:val="00A024C1"/>
    <w:rsid w:val="00A03801"/>
    <w:rsid w:val="00A05435"/>
    <w:rsid w:val="00A07F21"/>
    <w:rsid w:val="00A232DD"/>
    <w:rsid w:val="00A30E72"/>
    <w:rsid w:val="00A43F81"/>
    <w:rsid w:val="00A50BDB"/>
    <w:rsid w:val="00A51BCC"/>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7DE7"/>
    <w:rsid w:val="00B3168F"/>
    <w:rsid w:val="00B31997"/>
    <w:rsid w:val="00B31B37"/>
    <w:rsid w:val="00B367F4"/>
    <w:rsid w:val="00B36987"/>
    <w:rsid w:val="00B419DB"/>
    <w:rsid w:val="00B50E24"/>
    <w:rsid w:val="00B516E2"/>
    <w:rsid w:val="00B51A77"/>
    <w:rsid w:val="00B520AF"/>
    <w:rsid w:val="00B52713"/>
    <w:rsid w:val="00B571B1"/>
    <w:rsid w:val="00B57A54"/>
    <w:rsid w:val="00B61387"/>
    <w:rsid w:val="00B620BA"/>
    <w:rsid w:val="00B65215"/>
    <w:rsid w:val="00B653A2"/>
    <w:rsid w:val="00B66B0F"/>
    <w:rsid w:val="00B72C54"/>
    <w:rsid w:val="00B73B83"/>
    <w:rsid w:val="00B84E39"/>
    <w:rsid w:val="00B8793F"/>
    <w:rsid w:val="00B87A00"/>
    <w:rsid w:val="00B92B7C"/>
    <w:rsid w:val="00B932CD"/>
    <w:rsid w:val="00BA0849"/>
    <w:rsid w:val="00BA1453"/>
    <w:rsid w:val="00BA14C1"/>
    <w:rsid w:val="00BA4855"/>
    <w:rsid w:val="00BA51A4"/>
    <w:rsid w:val="00BA60C2"/>
    <w:rsid w:val="00BB0C8E"/>
    <w:rsid w:val="00BB1FF2"/>
    <w:rsid w:val="00BB3F61"/>
    <w:rsid w:val="00BB6296"/>
    <w:rsid w:val="00BD4DEF"/>
    <w:rsid w:val="00BD581B"/>
    <w:rsid w:val="00BE447F"/>
    <w:rsid w:val="00BE71B6"/>
    <w:rsid w:val="00BF26A0"/>
    <w:rsid w:val="00BF438E"/>
    <w:rsid w:val="00BF4AA4"/>
    <w:rsid w:val="00C010FD"/>
    <w:rsid w:val="00C06E1D"/>
    <w:rsid w:val="00C0756A"/>
    <w:rsid w:val="00C0758D"/>
    <w:rsid w:val="00C10129"/>
    <w:rsid w:val="00C12723"/>
    <w:rsid w:val="00C12C9F"/>
    <w:rsid w:val="00C130F1"/>
    <w:rsid w:val="00C16D75"/>
    <w:rsid w:val="00C17C8C"/>
    <w:rsid w:val="00C2001D"/>
    <w:rsid w:val="00C213C2"/>
    <w:rsid w:val="00C21470"/>
    <w:rsid w:val="00C21DB9"/>
    <w:rsid w:val="00C25AA3"/>
    <w:rsid w:val="00C27C5C"/>
    <w:rsid w:val="00C27D29"/>
    <w:rsid w:val="00C27DCA"/>
    <w:rsid w:val="00C328FE"/>
    <w:rsid w:val="00C347B8"/>
    <w:rsid w:val="00C4133A"/>
    <w:rsid w:val="00C42D3C"/>
    <w:rsid w:val="00C430B5"/>
    <w:rsid w:val="00C555AD"/>
    <w:rsid w:val="00C5734A"/>
    <w:rsid w:val="00C6010A"/>
    <w:rsid w:val="00C604FC"/>
    <w:rsid w:val="00C61CF2"/>
    <w:rsid w:val="00C67F0D"/>
    <w:rsid w:val="00C72002"/>
    <w:rsid w:val="00C72DD1"/>
    <w:rsid w:val="00C77765"/>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4413"/>
    <w:rsid w:val="00CC017B"/>
    <w:rsid w:val="00CC02D9"/>
    <w:rsid w:val="00CC2C92"/>
    <w:rsid w:val="00CD0684"/>
    <w:rsid w:val="00CD30F4"/>
    <w:rsid w:val="00CD5403"/>
    <w:rsid w:val="00CD61FE"/>
    <w:rsid w:val="00CE2C51"/>
    <w:rsid w:val="00CE3E80"/>
    <w:rsid w:val="00CF13BF"/>
    <w:rsid w:val="00CF2D82"/>
    <w:rsid w:val="00CF5E7E"/>
    <w:rsid w:val="00D02F27"/>
    <w:rsid w:val="00D05666"/>
    <w:rsid w:val="00D0629F"/>
    <w:rsid w:val="00D0644C"/>
    <w:rsid w:val="00D07E18"/>
    <w:rsid w:val="00D1029B"/>
    <w:rsid w:val="00D10EF6"/>
    <w:rsid w:val="00D12D71"/>
    <w:rsid w:val="00D20357"/>
    <w:rsid w:val="00D25820"/>
    <w:rsid w:val="00D27C98"/>
    <w:rsid w:val="00D327C5"/>
    <w:rsid w:val="00D35BBA"/>
    <w:rsid w:val="00D4227A"/>
    <w:rsid w:val="00D4250F"/>
    <w:rsid w:val="00D42853"/>
    <w:rsid w:val="00D4316F"/>
    <w:rsid w:val="00D44BCA"/>
    <w:rsid w:val="00D4718A"/>
    <w:rsid w:val="00D50E92"/>
    <w:rsid w:val="00D51EEA"/>
    <w:rsid w:val="00D54B87"/>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E2A11"/>
    <w:rsid w:val="00DE3214"/>
    <w:rsid w:val="00DE4096"/>
    <w:rsid w:val="00DE4C88"/>
    <w:rsid w:val="00DE71AB"/>
    <w:rsid w:val="00DF249A"/>
    <w:rsid w:val="00DF5502"/>
    <w:rsid w:val="00DF599F"/>
    <w:rsid w:val="00E02945"/>
    <w:rsid w:val="00E04FDD"/>
    <w:rsid w:val="00E105E6"/>
    <w:rsid w:val="00E111A2"/>
    <w:rsid w:val="00E11CBB"/>
    <w:rsid w:val="00E21476"/>
    <w:rsid w:val="00E21C71"/>
    <w:rsid w:val="00E239BA"/>
    <w:rsid w:val="00E256CB"/>
    <w:rsid w:val="00E3113F"/>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69D"/>
    <w:rsid w:val="00EA2B2A"/>
    <w:rsid w:val="00EA4B76"/>
    <w:rsid w:val="00EA7A13"/>
    <w:rsid w:val="00EB3E2F"/>
    <w:rsid w:val="00EB3EE6"/>
    <w:rsid w:val="00EC49F9"/>
    <w:rsid w:val="00EC7A22"/>
    <w:rsid w:val="00ED4C91"/>
    <w:rsid w:val="00EE4DAF"/>
    <w:rsid w:val="00EF07CD"/>
    <w:rsid w:val="00EF2940"/>
    <w:rsid w:val="00EF4F10"/>
    <w:rsid w:val="00EF6D86"/>
    <w:rsid w:val="00EF7DCE"/>
    <w:rsid w:val="00F04CE4"/>
    <w:rsid w:val="00F06D00"/>
    <w:rsid w:val="00F12C01"/>
    <w:rsid w:val="00F15CDC"/>
    <w:rsid w:val="00F1660C"/>
    <w:rsid w:val="00F201E8"/>
    <w:rsid w:val="00F23C02"/>
    <w:rsid w:val="00F243B2"/>
    <w:rsid w:val="00F327F6"/>
    <w:rsid w:val="00F34FE3"/>
    <w:rsid w:val="00F46C7A"/>
    <w:rsid w:val="00F51983"/>
    <w:rsid w:val="00F52371"/>
    <w:rsid w:val="00F5511B"/>
    <w:rsid w:val="00F55D0E"/>
    <w:rsid w:val="00F56521"/>
    <w:rsid w:val="00F56BBC"/>
    <w:rsid w:val="00F61C06"/>
    <w:rsid w:val="00F64F95"/>
    <w:rsid w:val="00F656D1"/>
    <w:rsid w:val="00F71D4F"/>
    <w:rsid w:val="00F71E6F"/>
    <w:rsid w:val="00F755BD"/>
    <w:rsid w:val="00F864E0"/>
    <w:rsid w:val="00F87DD6"/>
    <w:rsid w:val="00F9050C"/>
    <w:rsid w:val="00F97C95"/>
    <w:rsid w:val="00FA3106"/>
    <w:rsid w:val="00FA3258"/>
    <w:rsid w:val="00FA467B"/>
    <w:rsid w:val="00FA780A"/>
    <w:rsid w:val="00FB1084"/>
    <w:rsid w:val="00FB3393"/>
    <w:rsid w:val="00FB4238"/>
    <w:rsid w:val="00FC2262"/>
    <w:rsid w:val="00FC44DF"/>
    <w:rsid w:val="00FD04C5"/>
    <w:rsid w:val="00FD1597"/>
    <w:rsid w:val="00FD651C"/>
    <w:rsid w:val="00FD7FC1"/>
    <w:rsid w:val="00FE40CD"/>
    <w:rsid w:val="00FE4627"/>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1C06"/>
    <w:pPr>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00102B"/>
    <w:pPr>
      <w:spacing w:line="480" w:lineRule="auto"/>
      <w:ind w:left="284" w:hanging="284"/>
    </w:pPr>
    <w:rPr>
      <w:sz w:val="22"/>
      <w:szCs w:val="20"/>
      <w:lang w:eastAsia="en-GB"/>
    </w:rPr>
  </w:style>
  <w:style w:type="character" w:customStyle="1" w:styleId="FootnoteTextChar">
    <w:name w:val="Footnote Text Char"/>
    <w:basedOn w:val="DefaultParagraphFont"/>
    <w:link w:val="FootnoteText"/>
    <w:rsid w:val="0000102B"/>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contextualSpacing/>
    </w:pPr>
    <w:rPr>
      <w:lang w:eastAsia="en-GB"/>
    </w:r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ennancenter.org/our-work/research-reports/10-voter-fraud-lies-debunked" TargetMode="External"/><Relationship Id="rId47" Type="http://schemas.openxmlformats.org/officeDocument/2006/relationships/hyperlink" Target="https://www.wsbtv.com/news/politics/georgia-election-officials-show-frame-by-frame-what-really-happened-fulton-surveillance-video/T5M3PYIBYFHFFOD3CIB2ULDVDE/" TargetMode="External"/><Relationship Id="rId63" Type="http://schemas.openxmlformats.org/officeDocument/2006/relationships/hyperlink" Target="https://naim-kabir.medium.com/the-fraud-of-dr-shiva-ayyadurai-oakland-county-michigan-1bc51bcebf1b" TargetMode="External"/><Relationship Id="rId68" Type="http://schemas.openxmlformats.org/officeDocument/2006/relationships/hyperlink" Target="http://dx.doi.org/10.2139/ssrn.3756988" TargetMode="External"/><Relationship Id="rId84" Type="http://schemas.openxmlformats.org/officeDocument/2006/relationships/hyperlink" Target="https://www.nature.com/articles/s41586-023-06078-5" TargetMode="External"/><Relationship Id="rId89" Type="http://schemas.openxmlformats.org/officeDocument/2006/relationships/hyperlink" Target="https://fivethirtyeight.com/features/why-the-suburbs-have-shifted-blue/"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washingtonpost.com/politics/2022/01/07/republicans-big-lie-trump/" TargetMode="External"/><Relationship Id="rId37" Type="http://schemas.openxmlformats.org/officeDocument/2006/relationships/hyperlink" Target="https://www.nytimes.com/2022/06/22/opinion/trump-conspiracy-theories.html" TargetMode="External"/><Relationship Id="rId53" Type="http://schemas.openxmlformats.org/officeDocument/2006/relationships/hyperlink" Target="https://www.amazon.com/Election-Meltdown-Distrust-American-Democracy/dp/0300248199" TargetMode="External"/><Relationship Id="rId58" Type="http://schemas.openxmlformats.org/officeDocument/2006/relationships/hyperlink" Target="https://www.nytimes.com/2022/08/10/technology/voter-drop-box-conspiracy-theory.html" TargetMode="External"/><Relationship Id="rId74" Type="http://schemas.openxmlformats.org/officeDocument/2006/relationships/hyperlink" Target="https://doi.org/10.1093/pan/mpr024" TargetMode="External"/><Relationship Id="rId79" Type="http://schemas.openxmlformats.org/officeDocument/2006/relationships/hyperlink" Target="https://www.rand.org/pubs/perspectives/PE198.html" TargetMode="External"/><Relationship Id="rId102" Type="http://schemas.microsoft.com/office/2011/relationships/people" Target="people.xml"/><Relationship Id="rId5" Type="http://schemas.openxmlformats.org/officeDocument/2006/relationships/footnotes" Target="footnotes.xml"/><Relationship Id="rId90" Type="http://schemas.openxmlformats.org/officeDocument/2006/relationships/hyperlink" Target="https://www.forbes.com/sites/andrewsolender/2020/12/10/these-are-the-republicans-who-have-acknowledged-bidens-victory/?sh=7e71eaea417b" TargetMode="External"/><Relationship Id="rId95" Type="http://schemas.openxmlformats.org/officeDocument/2006/relationships/hyperlink" Target="https://www.sciencedirect.com/science/article/pii/S0010027723000550"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the-avenue/2021/01/21/a-demographic-contrast-biden-won-551-counties-home-to-67-million-more-americans-than-trumps-2588-counties/" TargetMode="External"/><Relationship Id="rId48" Type="http://schemas.openxmlformats.org/officeDocument/2006/relationships/hyperlink" Target="https://about.jstor.org/terms" TargetMode="External"/><Relationship Id="rId64" Type="http://schemas.openxmlformats.org/officeDocument/2006/relationships/hyperlink" Target="https://www.washingtonpost.com/politics/2020/12/18/biggest-pinocchios-2020" TargetMode="External"/><Relationship Id="rId69" Type="http://schemas.openxmlformats.org/officeDocument/2006/relationships/hyperlink" Target="https://fivethirtyeight.com/features/where-did-all-the-bellwether-counties-go/" TargetMode="External"/><Relationship Id="rId80" Type="http://schemas.openxmlformats.org/officeDocument/2006/relationships/hyperlink" Target="https://www.jstor.org/stable/45415617" TargetMode="External"/><Relationship Id="rId85" Type="http://schemas.openxmlformats.org/officeDocument/2006/relationships/hyperlink" Target="https://www.economist.com/graphic-detail/2021/10/11/russian-elections-once-again-had-a-suspiciously-neat-result"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8" Type="http://schemas.openxmlformats.org/officeDocument/2006/relationships/hyperlink" Target="https://doi.org/10.1073/pnas.2103619118" TargetMode="External"/><Relationship Id="rId46" Type="http://schemas.openxmlformats.org/officeDocument/2006/relationships/hyperlink" Target="https://statmodeling.stat.columbia.edu/2021/08/21/alex-jones-and-the-fallacy-of-the-one-sided-bet/" TargetMode="External"/><Relationship Id="rId59" Type="http://schemas.openxmlformats.org/officeDocument/2006/relationships/hyperlink" Target="https://www.annualreviews.org/doi/10.1146/annurev-polisci-051117-073034" TargetMode="External"/><Relationship Id="rId67" Type="http://schemas.openxmlformats.org/officeDocument/2006/relationships/hyperlink" Target="https://www.nature.com/articles/nclimate1720" TargetMode="External"/><Relationship Id="rId103" Type="http://schemas.openxmlformats.org/officeDocument/2006/relationships/theme" Target="theme/theme1.xml"/><Relationship Id="rId20" Type="http://schemas.openxmlformats.org/officeDocument/2006/relationships/hyperlink" Target="https://www.youtube.com/watch?v=Ztu5Y5obWPk" TargetMode="External"/><Relationship Id="rId41" Type="http://schemas.openxmlformats.org/officeDocument/2006/relationships/hyperlink" Target="https://www.factcheck.org/2020/11/ballot-curing-in-pennsylvania/" TargetMode="External"/><Relationship Id="rId54" Type="http://schemas.openxmlformats.org/officeDocument/2006/relationships/hyperlink" Target="Https://Doi.Org/10.1080/15377857.2018.1478656" TargetMode="External"/><Relationship Id="rId62" Type="http://schemas.openxmlformats.org/officeDocument/2006/relationships/hyperlink" Target="https://web.archive.org/web/20220417144342/https://gnews.org/534248/" TargetMode="External"/><Relationship Id="rId70" Type="http://schemas.openxmlformats.org/officeDocument/2006/relationships/hyperlink" Target="https://www.thecentersquare.com/michigan/over-7-000-affidavits-delivered-to-michigan-lawmakers-claim-election-fraud/article_78b6812c-cf98-11eb-868e-734c5e3a51de.html" TargetMode="External"/><Relationship Id="rId75" Type="http://schemas.openxmlformats.org/officeDocument/2006/relationships/hyperlink" Target="https://github.com/cjph8914/2020_benfords" TargetMode="External"/><Relationship Id="rId83" Type="http://schemas.openxmlformats.org/officeDocument/2006/relationships/hyperlink" Target="https://www.bbc.com/news/election-us-2020-55016029" TargetMode="External"/><Relationship Id="rId88" Type="http://schemas.openxmlformats.org/officeDocument/2006/relationships/hyperlink" Target="https://thefederalist.com/2020/11/23/5-more-ways-joe-biden-magically-outperformed-election-norms/" TargetMode="External"/><Relationship Id="rId91" Type="http://schemas.openxmlformats.org/officeDocument/2006/relationships/hyperlink" Target="https://www.ncsl.org/research/elections-and-campaigns/vopp-table-15-states-that-permit-voters-to-correct-signature-discrepancies.aspx" TargetMode="External"/><Relationship Id="rId96" Type="http://schemas.openxmlformats.org/officeDocument/2006/relationships/hyperlink" Target="https://www.ncsl.org/research/elections-and-campaigns/absentee-and-early-voting.asp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doi.org/10.1111/POPS.12568" TargetMode="External"/><Relationship Id="rId49" Type="http://schemas.openxmlformats.org/officeDocument/2006/relationships/hyperlink" Target="https://doi.org/10.1017/S1537592721003285" TargetMode="External"/><Relationship Id="rId57" Type="http://schemas.openxmlformats.org/officeDocument/2006/relationships/hyperlink" Target="https://doi.org/10.1017/9781108123594"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brookings.edu/blog/fixgov/2020/12/21/why-did-house-democrats-underperform-compared-to-joe-biden/" TargetMode="External"/><Relationship Id="rId52" Type="http://schemas.openxmlformats.org/officeDocument/2006/relationships/hyperlink" Target="https://doi.org/10.1111/ssqu.12214" TargetMode="External"/><Relationship Id="rId60" Type="http://schemas.openxmlformats.org/officeDocument/2006/relationships/hyperlink" Target="https://doi.org/10.1002/polq.12866" TargetMode="External"/><Relationship Id="rId65" Type="http://schemas.openxmlformats.org/officeDocument/2006/relationships/hyperlink" Target="https://press.uchicago.edu/ucp/books/book/chicago/F/bo11644533.html" TargetMode="External"/><Relationship Id="rId73" Type="http://schemas.openxmlformats.org/officeDocument/2006/relationships/hyperlink" Target="https://www.theguardian.com/us-news/2020/nov/20/trump-made-a-connection-here-rural-supporters-iowa" TargetMode="External"/><Relationship Id="rId78" Type="http://schemas.openxmlformats.org/officeDocument/2006/relationships/hyperlink" Target="https://www.youtube.com/watch?v=aokNwKx7gM8" TargetMode="External"/><Relationship Id="rId81" Type="http://schemas.openxmlformats.org/officeDocument/2006/relationships/hyperlink" Target="https://www.nytimes.com/2023/04/19/arts/television/fox-news-settlement.html" TargetMode="External"/><Relationship Id="rId86" Type="http://schemas.openxmlformats.org/officeDocument/2006/relationships/hyperlink" Target="https://www.usatoday.com/story/news/factcheck/2020/11/14/fact-check-no-evidence-late-joe-frazier-voted-2020-election/6283956002/" TargetMode="External"/><Relationship Id="rId94" Type="http://schemas.openxmlformats.org/officeDocument/2006/relationships/hyperlink" Target="https://www.inquirer.com/news/bruce-bartman-election-fraud-delaware-county-20201221.html"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books.google.com/books?id=-CnZDwAAQBAJ" TargetMode="External"/><Relationship Id="rId34" Type="http://schemas.openxmlformats.org/officeDocument/2006/relationships/hyperlink" Target="https://doi.org/10.1002/bs.3830060108" TargetMode="External"/><Relationship Id="rId50" Type="http://schemas.openxmlformats.org/officeDocument/2006/relationships/hyperlink" Target="https://doi.org/10.1177/10659129211057601" TargetMode="External"/><Relationship Id="rId55" Type="http://schemas.openxmlformats.org/officeDocument/2006/relationships/hyperlink" Target="https://doi.org/10.1080/15377857.2018.1478656" TargetMode="External"/><Relationship Id="rId76" Type="http://schemas.openxmlformats.org/officeDocument/2006/relationships/hyperlink" Target="https://papers.ssrn.com/Sol3/papers.cfm?abstract_id=1450078" TargetMode="External"/><Relationship Id="rId97" Type="http://schemas.openxmlformats.org/officeDocument/2006/relationships/hyperlink" Target="https://www.brennancenter.org/our-work/research-reports/making-list-database-matching-and-verification-processes-voter" TargetMode="External"/><Relationship Id="rId7" Type="http://schemas.openxmlformats.org/officeDocument/2006/relationships/image" Target="media/image1.png"/><Relationship Id="rId71" Type="http://schemas.openxmlformats.org/officeDocument/2006/relationships/hyperlink" Target="https://www.newsweek.com/ohio-secretary-state-touts-security-election-process-after-referring-27-fraud-cases-1675215" TargetMode="External"/><Relationship Id="rId92" Type="http://schemas.openxmlformats.org/officeDocument/2006/relationships/hyperlink" Target="https://apnews.com/article/fact-checking-afs:Content:9887147615"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45" Type="http://schemas.openxmlformats.org/officeDocument/2006/relationships/hyperlink" Target="https://www.washingtonpost.com/politics/republican-trump-2022-midterms-election-falsehoods/2021/07/04/3a43438c-d36f-11eb-ae54-515e2f63d37d_story.html" TargetMode="External"/><Relationship Id="rId66" Type="http://schemas.openxmlformats.org/officeDocument/2006/relationships/hyperlink" Target="https://www.nytimes.com/2022/07/19/briefing/stop-the-steal-anti-democracy.html" TargetMode="External"/><Relationship Id="rId87" Type="http://schemas.openxmlformats.org/officeDocument/2006/relationships/hyperlink" Target="https://www.cbsnews.com/news/dominion-voting-machines-2020-election-cisa/" TargetMode="External"/><Relationship Id="rId61" Type="http://schemas.openxmlformats.org/officeDocument/2006/relationships/hyperlink" Target="https://doi.org/10.1093/psquar/qqac030" TargetMode="External"/><Relationship Id="rId82" Type="http://schemas.openxmlformats.org/officeDocument/2006/relationships/hyperlink" Target="https://www.annualreviews.org/doi/10.1146/annurev-polisci-100711-135242"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emocrats.org/news/dnc-launches-new-digital-ads-in-pa-reaching-vote-by-mail-voters-how-to-return-your-ballot/" TargetMode="External"/><Relationship Id="rId56" Type="http://schemas.openxmlformats.org/officeDocument/2006/relationships/hyperlink" Target="https://www.nytimes.com/2022/07/19/magazine/stop-the-steal.html" TargetMode="External"/><Relationship Id="rId77" Type="http://schemas.openxmlformats.org/officeDocument/2006/relationships/hyperlink" Target="https://www.nytimes.com/2022/08/03/us/politics/gop-election-deniers-trump-arizona-michigan.html" TargetMode="External"/><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s://doi.org/10.1089/elj.2013.0190" TargetMode="External"/><Relationship Id="rId72" Type="http://schemas.openxmlformats.org/officeDocument/2006/relationships/hyperlink" Target="https://doi.org/10.1089/elj.2008.7202" TargetMode="External"/><Relationship Id="rId93" Type="http://schemas.openxmlformats.org/officeDocument/2006/relationships/hyperlink" Target="https://polsci.umass.edu/toplines-and-crosstabs-december-2021-national-poll-presidential-election-jan-6th-insurrection-us" TargetMode="External"/><Relationship Id="rId98" Type="http://schemas.openxmlformats.org/officeDocument/2006/relationships/hyperlink" Target="https://www.chicagotribune.com/columns/eric-zorn/ct-polling-ignorance-facts-trump-zorn-perspec-0106-md-20170105-column.html"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enford%27s_law" TargetMode="External"/><Relationship Id="rId3" Type="http://schemas.openxmlformats.org/officeDocument/2006/relationships/hyperlink" Target="mailto:cervas@cmu.edu" TargetMode="External"/><Relationship Id="rId7" Type="http://schemas.openxmlformats.org/officeDocument/2006/relationships/hyperlink" Target="https://www.supremecourt.gov/DocketPDF/22/22O155/163048/20201208132827887_TX-v-State-ExpedMot%202020-12-07%20FINAL.pdf" TargetMode="External"/><Relationship Id="rId2" Type="http://schemas.openxmlformats.org/officeDocument/2006/relationships/hyperlink" Target="https://orcid.org/0000-0002-2801-3351" TargetMode="External"/><Relationship Id="rId1" Type="http://schemas.openxmlformats.org/officeDocument/2006/relationships/hyperlink" Target="mailto:bgrofman@uci.edu" TargetMode="External"/><Relationship Id="rId6" Type="http://schemas.openxmlformats.org/officeDocument/2006/relationships/hyperlink" Target="http://web.archive.org/web/20220416221815/https://statmodeling.stat.columbia.edu/2020/12/08/the-p-value-is-4-76x10%E2%88%92264-1-in-a-quadrillion/" TargetMode="External"/><Relationship Id="rId5" Type="http://schemas.openxmlformats.org/officeDocument/2006/relationships/hyperlink" Target="http://web.archive.org/web/20220416221931/https://reason.com/volokh/2020/12/09/more-on-statistical-stupidity-at-scotus/" TargetMode="External"/><Relationship Id="rId4" Type="http://schemas.openxmlformats.org/officeDocument/2006/relationships/hyperlink" Target="https://orcid.org/0000-0001-9686-6308" TargetMode="External"/><Relationship Id="rId9" Type="http://schemas.openxmlformats.org/officeDocument/2006/relationships/hyperlink" Target="https://twitter.com/davidchapman141/status/1315440579485069314?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TotalTime>
  <Pages>57</Pages>
  <Words>14167</Words>
  <Characters>80755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94733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23</cp:revision>
  <dcterms:created xsi:type="dcterms:W3CDTF">2023-10-30T17:05:00Z</dcterms:created>
  <dcterms:modified xsi:type="dcterms:W3CDTF">2023-10-30T20:55:00Z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