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65E4137" w14:textId="53A53924" w:rsidR="00BC0DF8" w:rsidRDefault="00D26BC5" w:rsidP="005317A1">
      <w:pPr>
        <w:pStyle w:val="Title"/>
      </w:pPr>
      <w:r w:rsidRPr="00663437">
        <w:t>A Compendium*</w:t>
      </w:r>
    </w:p>
    <w:p w14:paraId="048E005C" w14:textId="77777777" w:rsidR="005317A1" w:rsidRPr="005317A1" w:rsidRDefault="005317A1" w:rsidP="005317A1"/>
    <w:p w14:paraId="2B7FDB7A" w14:textId="77777777" w:rsidR="00D26BC5" w:rsidRPr="00663437" w:rsidRDefault="00D26BC5" w:rsidP="005317A1">
      <w:pPr>
        <w:pStyle w:val="AbstractText"/>
        <w:spacing w:line="240" w:lineRule="auto"/>
        <w:jc w:val="center"/>
      </w:pPr>
      <w:r w:rsidRPr="00663437">
        <w:t>Bernard Grofman</w:t>
      </w:r>
    </w:p>
    <w:p w14:paraId="6313ABD6" w14:textId="77777777" w:rsidR="00D26BC5" w:rsidRPr="00663437" w:rsidRDefault="00D26BC5" w:rsidP="005317A1">
      <w:pPr>
        <w:pStyle w:val="AbstractText"/>
        <w:spacing w:line="240" w:lineRule="auto"/>
        <w:jc w:val="center"/>
      </w:pPr>
      <w:r w:rsidRPr="00663437">
        <w:t>University of California, Irvine</w:t>
      </w:r>
    </w:p>
    <w:p w14:paraId="04B42CC1" w14:textId="77777777" w:rsidR="00D26BC5" w:rsidRPr="00663437" w:rsidRDefault="00000000" w:rsidP="005317A1">
      <w:pPr>
        <w:pStyle w:val="AbstractText"/>
        <w:spacing w:line="240" w:lineRule="auto"/>
        <w:jc w:val="center"/>
      </w:pPr>
      <w:hyperlink r:id="rId8">
        <w:r w:rsidR="00D26BC5" w:rsidRPr="00663437">
          <w:rPr>
            <w:color w:val="000000"/>
            <w:u w:val="single"/>
          </w:rPr>
          <w:t>bgrofman@uci.edu</w:t>
        </w:r>
      </w:hyperlink>
    </w:p>
    <w:p w14:paraId="2AB3B4F9" w14:textId="462C7D66" w:rsidR="00D26BC5" w:rsidRDefault="00000000" w:rsidP="005317A1">
      <w:pPr>
        <w:pStyle w:val="AbstractText"/>
        <w:spacing w:line="240" w:lineRule="auto"/>
        <w:jc w:val="center"/>
      </w:pPr>
      <w:hyperlink r:id="rId9" w:history="1">
        <w:r w:rsidR="005317A1" w:rsidRPr="00246606">
          <w:rPr>
            <w:rStyle w:val="Hyperlink"/>
            <w:rFonts w:ascii="Arial" w:hAnsi="Arial"/>
          </w:rPr>
          <w:t>https://orcid.org/0000-0002-2801-3351</w:t>
        </w:r>
      </w:hyperlink>
    </w:p>
    <w:p w14:paraId="411C5C61" w14:textId="77777777" w:rsidR="005317A1" w:rsidRPr="00663437" w:rsidRDefault="005317A1" w:rsidP="005317A1">
      <w:pPr>
        <w:pStyle w:val="AbstractText"/>
        <w:spacing w:line="240" w:lineRule="auto"/>
        <w:jc w:val="center"/>
      </w:pPr>
    </w:p>
    <w:p w14:paraId="4B32859B" w14:textId="77777777" w:rsidR="00D26BC5" w:rsidRPr="00663437" w:rsidRDefault="00D26BC5" w:rsidP="005317A1">
      <w:pPr>
        <w:pStyle w:val="AbstractText"/>
        <w:spacing w:line="240" w:lineRule="auto"/>
        <w:jc w:val="center"/>
      </w:pPr>
      <w:r w:rsidRPr="00663437">
        <w:t>Jonathan Cervas</w:t>
      </w:r>
    </w:p>
    <w:p w14:paraId="6C3C5A48" w14:textId="77777777" w:rsidR="00D26BC5" w:rsidRPr="00663437" w:rsidRDefault="00D26BC5" w:rsidP="005317A1">
      <w:pPr>
        <w:pStyle w:val="AbstractText"/>
        <w:spacing w:line="240" w:lineRule="auto"/>
        <w:jc w:val="center"/>
      </w:pPr>
      <w:r w:rsidRPr="00663437">
        <w:t>Carnegie Mellon University</w:t>
      </w:r>
    </w:p>
    <w:p w14:paraId="6260673A" w14:textId="77777777" w:rsidR="00D26BC5" w:rsidRPr="00663437" w:rsidRDefault="00000000" w:rsidP="005317A1">
      <w:pPr>
        <w:pStyle w:val="AbstractText"/>
        <w:spacing w:line="240" w:lineRule="auto"/>
        <w:jc w:val="center"/>
      </w:pPr>
      <w:hyperlink r:id="rId10">
        <w:r w:rsidR="00D26BC5" w:rsidRPr="00663437">
          <w:rPr>
            <w:color w:val="000000"/>
            <w:u w:val="single"/>
          </w:rPr>
          <w:t>cervas@cmu.edu</w:t>
        </w:r>
      </w:hyperlink>
    </w:p>
    <w:p w14:paraId="11D82069" w14:textId="728E300D" w:rsidR="0092069E" w:rsidRDefault="00000000" w:rsidP="005317A1">
      <w:pPr>
        <w:pStyle w:val="AbstractText"/>
        <w:spacing w:line="240" w:lineRule="auto"/>
        <w:jc w:val="center"/>
      </w:pPr>
      <w:hyperlink r:id="rId11" w:history="1">
        <w:r w:rsidR="005317A1" w:rsidRPr="00246606">
          <w:rPr>
            <w:rStyle w:val="Hyperlink"/>
            <w:rFonts w:ascii="Arial" w:hAnsi="Arial"/>
          </w:rPr>
          <w:t>https://orcid.org/0000-0001-9686-6308</w:t>
        </w:r>
      </w:hyperlink>
    </w:p>
    <w:p w14:paraId="1E89DE18" w14:textId="77777777" w:rsidR="005317A1" w:rsidRDefault="005317A1" w:rsidP="005317A1">
      <w:pPr>
        <w:pStyle w:val="AbstractText"/>
        <w:spacing w:line="240" w:lineRule="auto"/>
        <w:jc w:val="center"/>
      </w:pPr>
    </w:p>
    <w:p w14:paraId="3F419A1C" w14:textId="25026443" w:rsidR="00D26BC5" w:rsidRPr="001F0E67" w:rsidRDefault="00204A88" w:rsidP="00204A88">
      <w:pPr>
        <w:pStyle w:val="AbstractText"/>
        <w:jc w:val="center"/>
      </w:pPr>
      <w:r>
        <w:fldChar w:fldCharType="begin"/>
      </w:r>
      <w:r>
        <w:instrText xml:space="preserve"> DATE \@ "M/d/yy h:mm am/pm" </w:instrText>
      </w:r>
      <w:r>
        <w:fldChar w:fldCharType="separate"/>
      </w:r>
      <w:r w:rsidR="00464CD6">
        <w:rPr>
          <w:noProof/>
        </w:rPr>
        <w:t>9/3/22 1:29 PM</w:t>
      </w:r>
      <w:r>
        <w:fldChar w:fldCharType="end"/>
      </w:r>
    </w:p>
    <w:p w14:paraId="37DC8325" w14:textId="2D0D1293"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r w:rsidR="00FD5948">
        <w:t>. The authors thank Sean Birch for his helpful assistance.</w:t>
      </w:r>
    </w:p>
    <w:p w14:paraId="613A0822" w14:textId="77777777" w:rsidR="00237FA2" w:rsidRDefault="00237FA2">
      <w:pPr>
        <w:spacing w:before="0" w:line="240" w:lineRule="auto"/>
        <w:ind w:firstLine="0"/>
        <w:jc w:val="left"/>
        <w:rPr>
          <w:b/>
          <w:color w:val="000000"/>
        </w:rPr>
      </w:pPr>
      <w:r>
        <w:rPr>
          <w:b/>
          <w:color w:val="000000"/>
        </w:rPr>
        <w:br w:type="page"/>
      </w:r>
    </w:p>
    <w:p w14:paraId="64F4B708" w14:textId="062554FC" w:rsidR="00D26BC5" w:rsidRPr="00663437" w:rsidRDefault="00D26BC5" w:rsidP="005D1770">
      <w:pPr>
        <w:ind w:firstLine="0"/>
        <w:jc w:val="center"/>
      </w:pPr>
      <w:r w:rsidRPr="00663437">
        <w:rPr>
          <w:b/>
          <w:color w:val="000000"/>
        </w:rPr>
        <w:lastRenderedPageBreak/>
        <w:t>ABSTRACT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Content>
          <w:r w:rsidR="00E64DD3" w:rsidRPr="00E64DD3">
            <w:rPr>
              <w:color w:val="000000"/>
            </w:rPr>
            <w:t xml:space="preserve">(Gardner, 2021; </w:t>
          </w:r>
          <w:proofErr w:type="spellStart"/>
          <w:r w:rsidR="00E64DD3" w:rsidRPr="00E64DD3">
            <w:rPr>
              <w:color w:val="000000"/>
            </w:rPr>
            <w:t>Solender</w:t>
          </w:r>
          <w:proofErr w:type="spellEnd"/>
          <w:r w:rsidR="00E64DD3" w:rsidRPr="00E64DD3">
            <w:rPr>
              <w:color w:val="000000"/>
            </w:rPr>
            <w:t>,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Content>
          <w:r w:rsidR="00E64DD3" w:rsidRPr="00E64DD3">
            <w:rPr>
              <w:color w:val="000000"/>
            </w:rPr>
            <w:t>(</w:t>
          </w:r>
          <w:proofErr w:type="spellStart"/>
          <w:r w:rsidR="00E64DD3" w:rsidRPr="00E64DD3">
            <w:rPr>
              <w:color w:val="000000"/>
            </w:rPr>
            <w:t>McClallen</w:t>
          </w:r>
          <w:proofErr w:type="spellEnd"/>
          <w:r w:rsidR="00E64DD3" w:rsidRPr="00E64DD3">
            <w:rPr>
              <w:color w:val="000000"/>
            </w:rPr>
            <w:t>,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Content>
          <w:r w:rsidR="00E64DD3" w:rsidRPr="00E64DD3">
            <w:rPr>
              <w:color w:val="000000"/>
            </w:rPr>
            <w:t>(</w:t>
          </w:r>
          <w:proofErr w:type="spellStart"/>
          <w:r w:rsidR="00E64DD3" w:rsidRPr="00E64DD3">
            <w:rPr>
              <w:color w:val="000000"/>
            </w:rPr>
            <w:t>Sganga</w:t>
          </w:r>
          <w:proofErr w:type="spellEnd"/>
          <w:r w:rsidR="00E64DD3" w:rsidRPr="00E64DD3">
            <w:rPr>
              <w:color w:val="000000"/>
            </w:rPr>
            <w:t>,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Content>
          <w:r w:rsidR="00E64DD3">
            <w:t>(</w:t>
          </w:r>
          <w:proofErr w:type="spellStart"/>
          <w:r w:rsidR="00E64DD3">
            <w:t>Berlinski</w:t>
          </w:r>
          <w:proofErr w:type="spellEnd"/>
          <w:r w:rsidR="00E64DD3">
            <w:t xml:space="preserve">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E02915">
        <w:trPr>
          <w:jc w:val="center"/>
        </w:trPr>
        <w:tc>
          <w:tcPr>
            <w:tcW w:w="5000" w:type="pct"/>
          </w:tcPr>
          <w:p w14:paraId="17DE71B3" w14:textId="1768B70D" w:rsidR="006E54D9" w:rsidRPr="004673EF" w:rsidRDefault="006E54D9" w:rsidP="00E02915">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E02915">
        <w:trPr>
          <w:jc w:val="center"/>
        </w:trPr>
        <w:tc>
          <w:tcPr>
            <w:tcW w:w="5000" w:type="pct"/>
          </w:tcPr>
          <w:p w14:paraId="1FB2482A" w14:textId="77777777" w:rsidR="006E54D9" w:rsidRDefault="006E54D9" w:rsidP="00E02915">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3" cstate="hq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E02915">
        <w:trPr>
          <w:jc w:val="center"/>
        </w:trPr>
        <w:tc>
          <w:tcPr>
            <w:tcW w:w="5000" w:type="pct"/>
          </w:tcPr>
          <w:p w14:paraId="7C926FB7" w14:textId="3FD7709C" w:rsidR="006E54D9" w:rsidRPr="00273231" w:rsidRDefault="006E54D9" w:rsidP="00E02915">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5" cstate="hq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7" cstate="hq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cstate="hq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share distribution for Donald Trump in 2016 was not the same as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Content>
          <w:r w:rsidR="00E64DD3" w:rsidRPr="00E64DD3">
            <w:rPr>
              <w:color w:val="000000"/>
            </w:rPr>
            <w:t>(Sadeghi, 2020)</w:t>
          </w:r>
        </w:sdtContent>
      </w:sdt>
      <w:r w:rsidRPr="00663437">
        <w:t xml:space="preserve">. But of course, not all Joe </w:t>
      </w:r>
      <w:proofErr w:type="spellStart"/>
      <w:r w:rsidRPr="00663437">
        <w:t>Fraziers</w:t>
      </w:r>
      <w:proofErr w:type="spellEnd"/>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ins w:id="0" w:author="Jonathan Cervas" w:date="2022-09-03T13:29:00Z">
                <w:rPr>
                  <w:rFonts w:ascii="Cambria Math" w:hAnsi="Cambria Math"/>
                  <w:i/>
                </w:rPr>
              </w:ins>
            </m:ctrlPr>
          </m:dPr>
          <m:e>
            <m:r>
              <w:rPr>
                <w:rFonts w:ascii="Cambria Math" w:hAnsi="Cambria Math"/>
              </w:rPr>
              <m:t>1-</m:t>
            </m:r>
            <m:f>
              <m:fPr>
                <m:ctrlPr>
                  <w:ins w:id="1" w:author="Jonathan Cervas" w:date="2022-09-03T13:29:00Z">
                    <w:rPr>
                      <w:rFonts w:ascii="Cambria Math" w:hAnsi="Cambria Math"/>
                      <w:i/>
                    </w:rPr>
                  </w:ins>
                </m:ctrlPr>
              </m:fPr>
              <m:num>
                <m:r>
                  <w:rPr>
                    <w:rFonts w:ascii="Cambria Math" w:hAnsi="Cambria Math"/>
                  </w:rPr>
                  <m:t>1</m:t>
                </m:r>
              </m:num>
              <m:den>
                <m:r>
                  <w:rPr>
                    <w:rFonts w:ascii="Cambria Math" w:hAnsi="Cambria Math"/>
                  </w:rPr>
                  <m:t>365</m:t>
                </m:r>
              </m:den>
            </m:f>
          </m:e>
        </m:d>
        <m:r>
          <w:rPr>
            <w:rFonts w:ascii="Cambria Math" w:hAnsi="Cambria Math"/>
          </w:rPr>
          <m:t>*</m:t>
        </m:r>
        <m:d>
          <m:dPr>
            <m:ctrlPr>
              <w:ins w:id="2" w:author="Jonathan Cervas" w:date="2022-09-03T13:29:00Z">
                <w:rPr>
                  <w:rFonts w:ascii="Cambria Math" w:hAnsi="Cambria Math"/>
                  <w:i/>
                </w:rPr>
              </w:ins>
            </m:ctrlPr>
          </m:dPr>
          <m:e>
            <m:r>
              <w:rPr>
                <w:rFonts w:ascii="Cambria Math" w:hAnsi="Cambria Math"/>
              </w:rPr>
              <m:t>1-</m:t>
            </m:r>
            <m:f>
              <m:fPr>
                <m:ctrlPr>
                  <w:ins w:id="3" w:author="Jonathan Cervas" w:date="2022-09-03T13:29:00Z">
                    <w:rPr>
                      <w:rFonts w:ascii="Cambria Math" w:hAnsi="Cambria Math"/>
                      <w:i/>
                    </w:rPr>
                  </w:ins>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ins w:id="4" w:author="Jonathan Cervas" w:date="2022-09-03T13:29:00Z">
                <w:rPr>
                  <w:rFonts w:ascii="Cambria Math" w:hAnsi="Cambria Math"/>
                  <w:i/>
                </w:rPr>
              </w:ins>
            </m:ctrlPr>
          </m:dPr>
          <m:e>
            <m:r>
              <w:rPr>
                <w:rFonts w:ascii="Cambria Math" w:hAnsi="Cambria Math"/>
              </w:rPr>
              <m:t>1-</m:t>
            </m:r>
            <m:f>
              <m:fPr>
                <m:ctrlPr>
                  <w:ins w:id="5" w:author="Jonathan Cervas" w:date="2022-09-03T13:29:00Z">
                    <w:rPr>
                      <w:rFonts w:ascii="Cambria Math" w:hAnsi="Cambria Math"/>
                      <w:i/>
                    </w:rPr>
                  </w:ins>
                </m:ctrlPr>
              </m:fPr>
              <m:num>
                <m:r>
                  <w:rPr>
                    <w:rFonts w:ascii="Cambria Math" w:hAnsi="Cambria Math"/>
                  </w:rPr>
                  <m:t>3</m:t>
                </m:r>
              </m:num>
              <m:den>
                <m:r>
                  <w:rPr>
                    <w:rFonts w:ascii="Cambria Math" w:hAnsi="Cambria Math"/>
                  </w:rPr>
                  <m:t>365</m:t>
                </m:r>
              </m:den>
            </m:f>
          </m:e>
        </m:d>
        <m:r>
          <w:rPr>
            <w:rFonts w:ascii="Cambria Math" w:hAnsi="Cambria Math"/>
          </w:rPr>
          <m:t>*… *</m:t>
        </m:r>
        <m:d>
          <m:dPr>
            <m:ctrlPr>
              <w:ins w:id="6" w:author="Jonathan Cervas" w:date="2022-09-03T13:29:00Z">
                <w:rPr>
                  <w:rFonts w:ascii="Cambria Math" w:hAnsi="Cambria Math"/>
                  <w:i/>
                </w:rPr>
              </w:ins>
            </m:ctrlPr>
          </m:dPr>
          <m:e>
            <m:r>
              <w:rPr>
                <w:rFonts w:ascii="Cambria Math" w:hAnsi="Cambria Math"/>
              </w:rPr>
              <m:t>1-</m:t>
            </m:r>
            <m:f>
              <m:fPr>
                <m:ctrlPr>
                  <w:ins w:id="7" w:author="Jonathan Cervas" w:date="2022-09-03T13:29:00Z">
                    <w:rPr>
                      <w:rFonts w:ascii="Cambria Math" w:hAnsi="Cambria Math"/>
                      <w:i/>
                    </w:rPr>
                  </w:ins>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E02915">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Content>
          <w:r w:rsidR="00E64DD3">
            <w:t>(</w:t>
          </w:r>
          <w:r w:rsidR="00E64DD3">
            <w:rPr>
              <w:i/>
              <w:iCs/>
            </w:rPr>
            <w:t xml:space="preserve">Better </w:t>
          </w:r>
          <w:proofErr w:type="spellStart"/>
          <w:r w:rsidR="00E64DD3">
            <w:rPr>
              <w:i/>
              <w:iCs/>
            </w:rPr>
            <w:t>Know</w:t>
          </w:r>
          <w:proofErr w:type="spellEnd"/>
          <w:r w:rsidR="00E64DD3">
            <w:rPr>
              <w:i/>
              <w:iCs/>
            </w:rPr>
            <w:t xml:space="preserve">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E02915">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Content>
          <w:r w:rsidR="00E64DD3" w:rsidRPr="00E64DD3">
            <w:rPr>
              <w:color w:val="000000"/>
            </w:rPr>
            <w:t>(Campbell, 1986)</w:t>
          </w:r>
        </w:sdtContent>
      </w:sdt>
      <w:r w:rsidRPr="00663437">
        <w:t xml:space="preserve">.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E02915">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000000"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Content>
          <w:r w:rsidR="00E64DD3">
            <w:t xml:space="preserve">Deutsch &amp; </w:t>
          </w:r>
          <w:proofErr w:type="spellStart"/>
          <w:r w:rsidR="00E64DD3">
            <w:t>Madow</w:t>
          </w:r>
          <w:proofErr w:type="spellEnd"/>
          <w:r w:rsidR="00E64DD3">
            <w:t xml:space="preserve">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Content>
          <w:proofErr w:type="spellStart"/>
          <w:r w:rsidR="00E64DD3" w:rsidRPr="00E64DD3">
            <w:rPr>
              <w:color w:val="000000"/>
            </w:rPr>
            <w:t>Shurk</w:t>
          </w:r>
          <w:proofErr w:type="spellEnd"/>
          <w:r w:rsidR="00E64DD3" w:rsidRPr="00E64DD3">
            <w:rPr>
              <w:color w:val="000000"/>
            </w:rPr>
            <w:t xml:space="preserve">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E02915">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ins w:id="9"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ins w:id="10"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ins w:id="11"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ins w:id="12"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2</m:t>
            </m:r>
          </m:sub>
        </m:sSub>
        <m:d>
          <m:dPr>
            <m:ctrlPr>
              <w:ins w:id="13" w:author="Jonathan Cervas" w:date="2022-09-03T13:29:00Z">
                <w:rPr>
                  <w:rFonts w:ascii="Cambria Math" w:hAnsi="Cambria Math"/>
                  <w:i/>
                </w:rPr>
              </w:ins>
            </m:ctrlPr>
          </m:dPr>
          <m:e>
            <m:r>
              <w:rPr>
                <w:rFonts w:ascii="Cambria Math" w:hAnsi="Cambria Math"/>
              </w:rPr>
              <m:t>1-s</m:t>
            </m:r>
          </m:e>
        </m:d>
      </m:oMath>
      <w:r w:rsidR="00D26BC5" w:rsidRPr="00663437">
        <w:t xml:space="preserve">, or with </w:t>
      </w:r>
      <m:oMath>
        <m:sSub>
          <m:sSubPr>
            <m:ctrlPr>
              <w:ins w:id="14"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 xml:space="preserve">2 </m:t>
            </m:r>
          </m:sub>
        </m:sSub>
        <m:d>
          <m:dPr>
            <m:ctrlPr>
              <w:ins w:id="15" w:author="Jonathan Cervas" w:date="2022-09-03T13:29:00Z">
                <w:rPr>
                  <w:rFonts w:ascii="Cambria Math" w:hAnsi="Cambria Math"/>
                  <w:i/>
                </w:rPr>
              </w:ins>
            </m:ctrlPr>
          </m:dPr>
          <m:e>
            <m:r>
              <w:rPr>
                <w:rFonts w:ascii="Cambria Math" w:hAnsi="Cambria Math"/>
              </w:rPr>
              <m:t>1-s</m:t>
            </m:r>
          </m:e>
        </m:d>
        <m:r>
          <w:rPr>
            <w:rFonts w:ascii="Cambria Math" w:hAnsi="Cambria Math"/>
          </w:rPr>
          <m:t xml:space="preserve"> – </m:t>
        </m:r>
        <m:sSub>
          <m:sSubPr>
            <m:ctrlPr>
              <w:ins w:id="16"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ins w:id="17"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ins w:id="18"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000000"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096002E7" w14:textId="7306A039" w:rsidR="00FE6B22" w:rsidRDefault="00F248D8" w:rsidP="004B3465">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0065763C">
        <w:rPr>
          <w:rFonts w:eastAsia="Gungsuh"/>
        </w:rPr>
        <w:t>S</w:t>
      </w:r>
      <w:r w:rsidRPr="0089504B">
        <w:rPr>
          <w:rFonts w:eastAsia="Gungsuh"/>
        </w:rPr>
        <w:t>ince the total vote</w:t>
      </w:r>
      <w:r w:rsidR="00FE6B22">
        <w:rPr>
          <w:rFonts w:eastAsia="Gungsuh"/>
        </w:rPr>
        <w:t xml:space="preserve"> in a precinct</w:t>
      </w:r>
      <w:r w:rsidR="009A622A">
        <w:rPr>
          <w:rFonts w:eastAsia="Gungsuh"/>
        </w:rPr>
        <w:t xml:space="preserve">, </w:t>
      </w:r>
      <m:oMath>
        <m:sSub>
          <m:sSubPr>
            <m:ctrlPr>
              <w:ins w:id="19"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oMath>
      <w:r w:rsidR="009A622A">
        <w:rPr>
          <w:rFonts w:eastAsia="Gungsuh"/>
        </w:rPr>
        <w:t>,</w:t>
      </w:r>
      <w:r w:rsidRPr="0089504B">
        <w:rPr>
          <w:rFonts w:eastAsia="Gungsuh"/>
        </w:rPr>
        <w:t xml:space="preserve"> is the sum of the two types of ballots</w:t>
      </w:r>
      <w:r w:rsidR="009A622A">
        <w:rPr>
          <w:rFonts w:eastAsia="Gungsuh"/>
        </w:rPr>
        <w:t xml:space="preserve">, </w:t>
      </w:r>
      <m:oMath>
        <m:sSub>
          <m:sSubPr>
            <m:ctrlPr>
              <w:ins w:id="20" w:author="Jonathan Cervas" w:date="2022-09-03T13:29: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oMath>
      <w:r w:rsidR="009A622A">
        <w:rPr>
          <w:rFonts w:eastAsia="Gungsuh"/>
        </w:rPr>
        <w:t xml:space="preserve"> or </w:t>
      </w:r>
      <m:oMath>
        <m:sSub>
          <m:sSubPr>
            <m:ctrlPr>
              <w:ins w:id="21" w:author="Jonathan Cervas" w:date="2022-09-03T13:29: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oMath>
      <w:r w:rsidRPr="0089504B">
        <w:rPr>
          <w:rFonts w:eastAsia="Gungsuh"/>
        </w:rPr>
        <w:t xml:space="preserve">, </w:t>
      </w:r>
      <w:r w:rsidR="00FE6B22">
        <w:rPr>
          <w:rFonts w:eastAsia="Gungsuh"/>
        </w:rPr>
        <w:t xml:space="preserve">and </w:t>
      </w:r>
      <w:r w:rsidR="00FE6B22" w:rsidRPr="00F40B39">
        <w:rPr>
          <w:rFonts w:eastAsia="Gungsuh"/>
        </w:rPr>
        <w:t xml:space="preserve">with </w:t>
      </w:r>
      <m:oMath>
        <m:r>
          <w:rPr>
            <w:rFonts w:ascii="Cambria Math" w:eastAsia="Gungsuh" w:hAnsi="Cambria Math"/>
          </w:rPr>
          <m:t>0</m:t>
        </m:r>
        <m:r>
          <w:rPr>
            <w:rFonts w:ascii="Cambria Math" w:eastAsia="Gungsuh" w:hAnsi="Cambria Math" w:cs="Arial"/>
          </w:rPr>
          <m:t>≤</m:t>
        </m:r>
        <m:sSub>
          <m:sSubPr>
            <m:ctrlPr>
              <w:ins w:id="22" w:author="Jonathan Cervas" w:date="2022-09-03T13:29:00Z">
                <w:rPr>
                  <w:rFonts w:ascii="Cambria Math" w:eastAsia="Gungsuh" w:hAnsi="Cambria Math" w:cs="Arial"/>
                  <w:i/>
                </w:rPr>
              </w:ins>
            </m:ctrlPr>
          </m:sSubPr>
          <m:e>
            <m:r>
              <w:rPr>
                <w:rFonts w:ascii="Cambria Math" w:eastAsia="Gungsuh" w:hAnsi="Cambria Math" w:cs="Arial"/>
              </w:rPr>
              <m:t>P</m:t>
            </m:r>
          </m:e>
          <m:sub>
            <m:r>
              <w:rPr>
                <w:rFonts w:ascii="Cambria Math" w:eastAsia="Gungsuh" w:hAnsi="Cambria Math" w:cs="Arial"/>
              </w:rPr>
              <m:t>i</m:t>
            </m:r>
          </m:sub>
        </m:sSub>
        <m:r>
          <w:rPr>
            <w:rFonts w:ascii="Cambria Math" w:eastAsia="Gungsuh" w:hAnsi="Cambria Math" w:cs="Arial"/>
          </w:rPr>
          <m:t>+</m:t>
        </m:r>
        <m:sSub>
          <m:sSubPr>
            <m:ctrlPr>
              <w:ins w:id="23" w:author="Jonathan Cervas" w:date="2022-09-03T13:29:00Z">
                <w:rPr>
                  <w:rFonts w:ascii="Cambria Math" w:eastAsia="Gungsuh" w:hAnsi="Cambria Math" w:cs="Arial"/>
                  <w:i/>
                </w:rPr>
              </w:ins>
            </m:ctrlPr>
          </m:sSubPr>
          <m:e>
            <m:r>
              <w:rPr>
                <w:rFonts w:ascii="Cambria Math" w:eastAsia="Gungsuh" w:hAnsi="Cambria Math" w:cs="Arial"/>
              </w:rPr>
              <m:t>M</m:t>
            </m:r>
          </m:e>
          <m:sub>
            <m:r>
              <w:rPr>
                <w:rFonts w:ascii="Cambria Math" w:eastAsia="Gungsuh" w:hAnsi="Cambria Math" w:cs="Arial"/>
              </w:rPr>
              <m:t>i</m:t>
            </m:r>
          </m:sub>
        </m:sSub>
        <m:r>
          <w:rPr>
            <w:rFonts w:ascii="Cambria Math" w:eastAsia="Gungsuh" w:hAnsi="Cambria Math" w:cs="Arial"/>
          </w:rPr>
          <m:t>≤1</m:t>
        </m:r>
      </m:oMath>
      <w:r w:rsidR="00FE6B22" w:rsidRPr="00F40B39">
        <w:rPr>
          <w:rFonts w:eastAsia="Gungsuh"/>
        </w:rPr>
        <w:t>.</w:t>
      </w:r>
      <w:r w:rsidR="00FE6B22" w:rsidRPr="0089504B">
        <w:rPr>
          <w:rFonts w:eastAsia="Gungsuh"/>
        </w:rPr>
        <w:t xml:space="preserve"> </w:t>
      </w:r>
      <w:r w:rsidR="00FE6B22">
        <w:rPr>
          <w:rFonts w:eastAsia="Gungsuh"/>
        </w:rPr>
        <w:t>W</w:t>
      </w:r>
      <w:r w:rsidRPr="0089504B">
        <w:rPr>
          <w:rFonts w:eastAsia="Gungsuh"/>
        </w:rPr>
        <w:t>e can posit that</w:t>
      </w:r>
      <w:r w:rsidR="00FE6B22">
        <w:rPr>
          <w:rFonts w:eastAsia="Gungsuh"/>
        </w:rPr>
        <w:t>,</w:t>
      </w:r>
      <w:r w:rsidR="006D35D3">
        <w:rPr>
          <w:rFonts w:eastAsia="Gungsuh"/>
        </w:rPr>
        <w:t xml:space="preserve"> </w:t>
      </w:r>
      <w:r w:rsidR="00FE6B22">
        <w:rPr>
          <w:rFonts w:eastAsia="Gungsuh"/>
        </w:rPr>
        <w:t>on average,</w:t>
      </w:r>
      <w:r w:rsidR="00FE6B22" w:rsidRPr="0089504B">
        <w:rPr>
          <w:rFonts w:eastAsia="Gungsuh"/>
        </w:rPr>
        <w:t xml:space="preserve"> </w:t>
      </w:r>
      <w:r w:rsidRPr="0089504B">
        <w:rPr>
          <w:rFonts w:eastAsia="Gungsuh"/>
        </w:rPr>
        <w:t>one (say, in-person</w:t>
      </w:r>
      <w:r w:rsidR="009A622A">
        <w:rPr>
          <w:rFonts w:eastAsia="Gungsuh"/>
        </w:rPr>
        <w:t xml:space="preserve">, </w:t>
      </w:r>
      <m:oMath>
        <m:acc>
          <m:accPr>
            <m:ctrlPr>
              <w:ins w:id="24" w:author="Jonathan Cervas" w:date="2022-09-03T13:29:00Z">
                <w:rPr>
                  <w:rFonts w:ascii="Cambria Math" w:eastAsia="Gungsuh" w:hAnsi="Cambria Math"/>
                </w:rPr>
              </w:ins>
            </m:ctrlPr>
          </m:accPr>
          <m:e>
            <m:sSub>
              <m:sSubPr>
                <m:ctrlPr>
                  <w:ins w:id="25" w:author="Jonathan Cervas" w:date="2022-09-03T13:29: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e>
        </m:acc>
      </m:oMath>
      <w:r w:rsidRPr="0089504B">
        <w:rPr>
          <w:rFonts w:eastAsia="Gungsuh"/>
        </w:rPr>
        <w:t>)</w:t>
      </w:r>
      <w:r w:rsidR="00034724">
        <w:rPr>
          <w:rFonts w:eastAsia="Gungsuh"/>
        </w:rPr>
        <w:t>,</w:t>
      </w:r>
      <w:r w:rsidR="007C7752">
        <w:rPr>
          <w:rFonts w:eastAsia="Gungsuh"/>
        </w:rPr>
        <w:t xml:space="preserve"> is</w:t>
      </w:r>
      <w:r w:rsidRPr="0089504B">
        <w:rPr>
          <w:rFonts w:eastAsia="Gungsuh"/>
        </w:rPr>
        <w:t xml:space="preserve"> </w:t>
      </w:r>
      <w:r w:rsidR="00FE6B22">
        <w:rPr>
          <w:rFonts w:eastAsia="Gungsuh"/>
        </w:rPr>
        <w:t xml:space="preserve">not correlated with </w:t>
      </w:r>
      <m:oMath>
        <m:acc>
          <m:accPr>
            <m:ctrlPr>
              <w:ins w:id="26" w:author="Jonathan Cervas" w:date="2022-09-03T13:29:00Z">
                <w:rPr>
                  <w:rFonts w:ascii="Cambria Math" w:eastAsia="Gungsuh" w:hAnsi="Cambria Math"/>
                </w:rPr>
              </w:ins>
            </m:ctrlPr>
          </m:accPr>
          <m:e>
            <m:sSub>
              <m:sSubPr>
                <m:ctrlPr>
                  <w:ins w:id="27"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 xml:space="preserve"> (and therefore </w:t>
      </w:r>
      <m:oMath>
        <m:acc>
          <m:accPr>
            <m:ctrlPr>
              <w:ins w:id="28" w:author="Jonathan Cervas" w:date="2022-09-03T13:29:00Z">
                <w:rPr>
                  <w:rFonts w:ascii="Cambria Math" w:eastAsia="Gungsuh" w:hAnsi="Cambria Math"/>
                </w:rPr>
              </w:ins>
            </m:ctrlPr>
          </m:accPr>
          <m:e>
            <m:sSub>
              <m:sSubPr>
                <m:ctrlPr>
                  <w:ins w:id="29" w:author="Jonathan Cervas" w:date="2022-09-03T13:29: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e>
        </m:acc>
      </m:oMath>
      <w:r w:rsidR="005337CE">
        <w:rPr>
          <w:rFonts w:eastAsia="Gungsuh"/>
        </w:rPr>
        <w:t xml:space="preserve"> is not correlated with </w:t>
      </w:r>
      <m:oMath>
        <m:acc>
          <m:accPr>
            <m:ctrlPr>
              <w:ins w:id="30" w:author="Jonathan Cervas" w:date="2022-09-03T13:29:00Z">
                <w:rPr>
                  <w:rFonts w:ascii="Cambria Math" w:eastAsia="Gungsuh" w:hAnsi="Cambria Math"/>
                </w:rPr>
              </w:ins>
            </m:ctrlPr>
          </m:accPr>
          <m:e>
            <m:sSub>
              <m:sSubPr>
                <m:ctrlPr>
                  <w:ins w:id="31"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w:t>
      </w:r>
    </w:p>
    <w:p w14:paraId="3D44B5D9" w14:textId="698AB574" w:rsidR="00F248D8" w:rsidRPr="00F248D8" w:rsidRDefault="00AA6CC6" w:rsidP="004B3465">
      <w:pPr>
        <w:rPr>
          <w:rFonts w:eastAsia="Gungsuh"/>
        </w:rPr>
      </w:pPr>
      <w:r w:rsidRPr="00F6335E">
        <w:rPr>
          <w:rFonts w:eastAsia="Gungsuh"/>
        </w:rPr>
        <w:t xml:space="preserve">We show in Figure 3 that </w:t>
      </w:r>
      <w:r w:rsidR="0007643C" w:rsidRPr="00F6335E">
        <w:rPr>
          <w:rFonts w:eastAsia="Gungsuh"/>
        </w:rPr>
        <w:t>the</w:t>
      </w:r>
      <w:r w:rsidRPr="00F6335E">
        <w:rPr>
          <w:rFonts w:eastAsia="Gungsuh"/>
        </w:rPr>
        <w:t xml:space="preserve"> assumption</w:t>
      </w:r>
      <w:r w:rsidR="0007643C" w:rsidRPr="00F6335E">
        <w:rPr>
          <w:rFonts w:eastAsia="Gungsuh"/>
        </w:rPr>
        <w:t xml:space="preserve"> of independence</w:t>
      </w:r>
      <w:r w:rsidRPr="00F6335E">
        <w:rPr>
          <w:rFonts w:eastAsia="Gungsuh"/>
        </w:rPr>
        <w:t xml:space="preserve"> is meritless.</w:t>
      </w:r>
    </w:p>
    <w:p w14:paraId="37275A7B" w14:textId="760CD478" w:rsidR="00D26BC5" w:rsidRPr="00EE5526" w:rsidRDefault="00E6494C" w:rsidP="004F2CAD">
      <w:pPr>
        <w:rPr>
          <w:bCs/>
          <w:szCs w:val="20"/>
        </w:rPr>
      </w:pPr>
      <w:r w:rsidRPr="00663437">
        <w:rPr>
          <w:rFonts w:eastAsia="Gungsuh"/>
        </w:rPr>
        <w:lastRenderedPageBreak/>
        <w:t>If this assumption</w:t>
      </w:r>
      <w:r w:rsidR="005337CE">
        <w:rPr>
          <w:rFonts w:eastAsia="Gungsuh"/>
        </w:rPr>
        <w:t>, which is critical to Lott’s argument</w:t>
      </w:r>
      <w:r w:rsidRPr="00663437">
        <w:rPr>
          <w:rFonts w:eastAsia="Gungsuh"/>
        </w:rPr>
        <w:t xml:space="preserve"> </w:t>
      </w:r>
      <w:r w:rsidR="00186FEE">
        <w:rPr>
          <w:rFonts w:eastAsia="Gungsuh"/>
        </w:rPr>
        <w:t xml:space="preserve">were to </w:t>
      </w:r>
      <w:r w:rsidRPr="00663437">
        <w:rPr>
          <w:rFonts w:eastAsia="Gungsuh"/>
        </w:rPr>
        <w:t>hold, then we can write the in-person vote</w:t>
      </w:r>
      <w:r w:rsidR="005337CE">
        <w:rPr>
          <w:rFonts w:eastAsia="Gungsuh"/>
        </w:rPr>
        <w:t xml:space="preserve"> </w:t>
      </w:r>
      <w:r w:rsidR="00097342">
        <w:rPr>
          <w:rFonts w:eastAsia="Gungsuh"/>
        </w:rPr>
        <w:t>share</w:t>
      </w:r>
      <w:r w:rsidRPr="00663437">
        <w:rPr>
          <w:rFonts w:eastAsia="Gungsuh"/>
        </w:rPr>
        <w:t xml:space="preserve"> difference between the precincts</w:t>
      </w:r>
      <w:r w:rsidR="00097342">
        <w:rPr>
          <w:rFonts w:eastAsia="Gungsuh"/>
        </w:rPr>
        <w:t xml:space="preserve"> (weighed by the population in the precincts)</w:t>
      </w:r>
      <w:r w:rsidRPr="00663437">
        <w:rPr>
          <w:rFonts w:eastAsia="Gungsuh"/>
        </w:rPr>
        <w:t xml:space="preserve"> in </w:t>
      </w:r>
      <w:r w:rsidR="00097342">
        <w:rPr>
          <w:rFonts w:eastAsia="Gungsuh"/>
        </w:rPr>
        <w:t>a</w:t>
      </w:r>
      <w:r w:rsidRPr="00663437">
        <w:rPr>
          <w:rFonts w:eastAsia="Gungsuh"/>
        </w:rPr>
        <w:t xml:space="preserve"> pro-Trump county</w:t>
      </w:r>
      <w:r>
        <w:rPr>
          <w:rFonts w:eastAsia="Gungsuh"/>
        </w:rPr>
        <w:t xml:space="preserve"> </w:t>
      </w:r>
      <w:r w:rsidRPr="00663437">
        <w:rPr>
          <w:rFonts w:eastAsia="Gungsuh"/>
        </w:rPr>
        <w:t xml:space="preserve">and those in </w:t>
      </w:r>
      <w:r w:rsidR="00097342">
        <w:rPr>
          <w:rFonts w:eastAsia="Gungsuh"/>
        </w:rPr>
        <w:t>a</w:t>
      </w:r>
      <w:r w:rsidRPr="00663437">
        <w:rPr>
          <w:rFonts w:eastAsia="Gungsuh"/>
        </w:rPr>
        <w:t xml:space="preserve"> pro-Biden county as </w:t>
      </w:r>
      <m:oMath>
        <m:acc>
          <m:accPr>
            <m:ctrlPr>
              <w:ins w:id="32" w:author="Jonathan Cervas" w:date="2022-09-03T13:29:00Z">
                <w:rPr>
                  <w:rFonts w:ascii="Cambria Math" w:eastAsia="Gungsuh" w:hAnsi="Cambria Math"/>
                </w:rPr>
              </w:ins>
            </m:ctrlPr>
          </m:accPr>
          <m:e>
            <m:r>
              <w:rPr>
                <w:rFonts w:ascii="Cambria Math" w:eastAsia="Gungsuh" w:hAnsi="Cambria Math"/>
              </w:rPr>
              <m:t>P</m:t>
            </m:r>
          </m:e>
        </m:acc>
        <m:r>
          <w:rPr>
            <w:rFonts w:ascii="Cambria Math" w:eastAsia="Gungsuh" w:hAnsi="Cambria Math"/>
          </w:rPr>
          <m:t>*</m:t>
        </m:r>
        <m:d>
          <m:dPr>
            <m:ctrlPr>
              <w:ins w:id="33" w:author="Jonathan Cervas" w:date="2022-09-03T13:29:00Z">
                <w:rPr>
                  <w:rFonts w:ascii="Cambria Math" w:eastAsia="Gungsuh" w:hAnsi="Cambria Math"/>
                  <w:i/>
                </w:rPr>
              </w:ins>
            </m:ctrlPr>
          </m:dPr>
          <m:e>
            <m:sSub>
              <m:sSubPr>
                <m:ctrlPr>
                  <w:ins w:id="34"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35"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36" w:author="Jonathan Cervas" w:date="2022-09-03T13:29:00Z">
                <w:rPr>
                  <w:rFonts w:ascii="Cambria Math" w:hAnsi="Cambria Math"/>
                  <w:i/>
                </w:rPr>
              </w:ins>
            </m:ctrlPr>
          </m:e>
        </m:d>
      </m:oMath>
      <w:r w:rsidR="00D26BC5" w:rsidRPr="00663437">
        <w:t>,</w:t>
      </w:r>
      <w:r w:rsidR="001F7182">
        <w:t xml:space="preserve"> where </w:t>
      </w:r>
      <m:oMath>
        <m:r>
          <w:rPr>
            <w:rFonts w:ascii="Cambria Math" w:hAnsi="Cambria Math"/>
          </w:rPr>
          <m:t>V</m:t>
        </m:r>
      </m:oMath>
      <w:r w:rsidR="001F7182">
        <w:t xml:space="preserve"> is the Trump share of </w:t>
      </w:r>
      <w:r w:rsidR="00A06054">
        <w:t>each</w:t>
      </w:r>
      <w:r w:rsidR="001F7182">
        <w:t xml:space="preserve"> county’s vote</w:t>
      </w:r>
      <w:r w:rsidR="004F2CAD">
        <w:t xml:space="preserve">. We </w:t>
      </w:r>
      <w:r w:rsidR="00D26BC5" w:rsidRPr="00663437">
        <w:t>can</w:t>
      </w:r>
      <w:r w:rsidR="004F2CAD">
        <w:t xml:space="preserve"> likewise</w:t>
      </w:r>
      <w:r w:rsidR="00D26BC5" w:rsidRPr="00663437">
        <w:t xml:space="preserve"> write the </w:t>
      </w:r>
      <w:r w:rsidR="002A5FB9">
        <w:t>mail-in</w:t>
      </w:r>
      <w:r w:rsidR="00D26BC5" w:rsidRPr="00663437">
        <w:t xml:space="preserve"> vote difference between the precincts in the pro-Trump county and those in the pro-Biden county as </w:t>
      </w:r>
      <m:oMath>
        <m:acc>
          <m:accPr>
            <m:ctrlPr>
              <w:ins w:id="37" w:author="Jonathan Cervas" w:date="2022-09-03T13:29:00Z">
                <w:rPr>
                  <w:rFonts w:ascii="Cambria Math" w:hAnsi="Cambria Math"/>
                </w:rPr>
              </w:ins>
            </m:ctrlPr>
          </m:accPr>
          <m:e>
            <m:r>
              <w:rPr>
                <w:rFonts w:ascii="Cambria Math" w:eastAsia="Gungsuh" w:hAnsi="Cambria Math"/>
              </w:rPr>
              <m:t>M</m:t>
            </m:r>
          </m:e>
        </m:acc>
        <m:r>
          <w:rPr>
            <w:rFonts w:ascii="Cambria Math" w:eastAsia="Gungsuh" w:hAnsi="Cambria Math"/>
          </w:rPr>
          <m:t>*</m:t>
        </m:r>
        <m:d>
          <m:dPr>
            <m:ctrlPr>
              <w:ins w:id="38" w:author="Jonathan Cervas" w:date="2022-09-03T13:29:00Z">
                <w:rPr>
                  <w:rFonts w:ascii="Cambria Math" w:eastAsia="Gungsuh" w:hAnsi="Cambria Math"/>
                  <w:i/>
                </w:rPr>
              </w:ins>
            </m:ctrlPr>
          </m:dPr>
          <m:e>
            <m:sSub>
              <m:sSubPr>
                <m:ctrlPr>
                  <w:ins w:id="39"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40"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41" w:author="Jonathan Cervas" w:date="2022-09-03T13:29:00Z">
                <w:rPr>
                  <w:rFonts w:ascii="Cambria Math" w:hAnsi="Cambria Math"/>
                  <w:i/>
                </w:rPr>
              </w:ins>
            </m:ctrlPr>
          </m:e>
        </m:d>
      </m:oMath>
      <w:r w:rsidR="0035102F">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w:t>
      </w:r>
      <w:r w:rsidR="00790CEE">
        <w:rPr>
          <w:bCs/>
          <w:szCs w:val="20"/>
        </w:rPr>
        <w:t>dependent</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 xml:space="preserve">as the </w:t>
      </w:r>
      <w:r w:rsidR="00790CEE">
        <w:rPr>
          <w:bCs/>
          <w:szCs w:val="20"/>
        </w:rPr>
        <w:t>independent variable</w:t>
      </w:r>
      <w:r w:rsidR="00D26BC5" w:rsidRPr="00663437">
        <w:rPr>
          <w:bCs/>
          <w:szCs w:val="20"/>
        </w:rPr>
        <w:t>.</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m:oMath>
        <m:r>
          <w:rPr>
            <w:rFonts w:ascii="Cambria Math" w:hAnsi="Cambria Math"/>
            <w:szCs w:val="20"/>
          </w:rPr>
          <m:t>y=</m:t>
        </m:r>
        <m:d>
          <m:dPr>
            <m:begChr m:val="["/>
            <m:endChr m:val="]"/>
            <m:ctrlPr>
              <w:ins w:id="42" w:author="Jonathan Cervas" w:date="2022-09-03T13:29:00Z">
                <w:rPr>
                  <w:rFonts w:ascii="Cambria Math" w:hAnsi="Cambria Math"/>
                  <w:bCs/>
                  <w:i/>
                  <w:szCs w:val="20"/>
                </w:rPr>
              </w:ins>
            </m:ctrlPr>
          </m:dPr>
          <m:e>
            <m:d>
              <m:dPr>
                <m:ctrlPr>
                  <w:ins w:id="43" w:author="Jonathan Cervas" w:date="2022-09-03T13:29:00Z">
                    <w:rPr>
                      <w:rFonts w:ascii="Cambria Math" w:hAnsi="Cambria Math"/>
                      <w:bCs/>
                      <w:i/>
                      <w:szCs w:val="20"/>
                    </w:rPr>
                  </w:ins>
                </m:ctrlPr>
              </m:dPr>
              <m:e>
                <m:acc>
                  <m:accPr>
                    <m:ctrlPr>
                      <w:ins w:id="44" w:author="Jonathan Cervas" w:date="2022-09-03T13:29:00Z">
                        <w:rPr>
                          <w:rFonts w:ascii="Cambria Math" w:hAnsi="Cambria Math"/>
                          <w:bCs/>
                          <w:szCs w:val="20"/>
                        </w:rPr>
                      </w:ins>
                    </m:ctrlPr>
                  </m:accPr>
                  <m:e>
                    <m:r>
                      <w:rPr>
                        <w:rFonts w:ascii="Cambria Math" w:hAnsi="Cambria Math"/>
                        <w:szCs w:val="20"/>
                      </w:rPr>
                      <m:t>P</m:t>
                    </m:r>
                  </m:e>
                </m:acc>
                <m:r>
                  <m:rPr>
                    <m:lit/>
                  </m:rPr>
                  <w:rPr>
                    <w:rFonts w:ascii="Cambria Math" w:hAnsi="Cambria Math"/>
                    <w:szCs w:val="20"/>
                  </w:rPr>
                  <m:t>/</m:t>
                </m:r>
                <m:acc>
                  <m:accPr>
                    <m:ctrlPr>
                      <w:ins w:id="45" w:author="Jonathan Cervas" w:date="2022-09-03T13:29:00Z">
                        <w:rPr>
                          <w:rFonts w:ascii="Cambria Math" w:hAnsi="Cambria Math"/>
                          <w:bCs/>
                          <w:szCs w:val="20"/>
                        </w:rPr>
                      </w:ins>
                    </m:ctrlPr>
                  </m:accPr>
                  <m:e>
                    <m:r>
                      <w:rPr>
                        <w:rFonts w:ascii="Cambria Math" w:hAnsi="Cambria Math"/>
                        <w:szCs w:val="20"/>
                      </w:rPr>
                      <m:t>M</m:t>
                    </m:r>
                  </m:e>
                </m:acc>
              </m:e>
            </m:d>
          </m:e>
        </m:d>
        <m:r>
          <w:rPr>
            <w:rFonts w:ascii="Cambria Math" w:hAnsi="Cambria Math"/>
            <w:szCs w:val="20"/>
          </w:rPr>
          <m:t>x</m:t>
        </m:r>
      </m:oMath>
      <w:r w:rsidR="00B6080D" w:rsidRPr="00B6080D">
        <w:rPr>
          <w:bCs/>
          <w:szCs w:val="20"/>
        </w:rPr>
        <w:t xml:space="preserve"> </w:t>
      </w:r>
      <w:r w:rsidR="00D26BC5" w:rsidRPr="00EE5526">
        <w:rPr>
          <w:bCs/>
          <w:szCs w:val="20"/>
        </w:rPr>
        <w:t>.</w:t>
      </w:r>
    </w:p>
    <w:p w14:paraId="184154FE" w14:textId="1040BEC8"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r w:rsidR="009A0F45" w:rsidRPr="008626CE">
        <w:rPr>
          <w:color w:val="000000" w:themeColor="text1"/>
        </w:rPr>
        <w:t xml:space="preserve">Moreover, </w:t>
      </w:r>
      <w:r w:rsidR="00695129" w:rsidRPr="008626CE">
        <w:rPr>
          <w:color w:val="000000" w:themeColor="text1"/>
        </w:rPr>
        <w:t xml:space="preserve">the </w:t>
      </w:r>
      <w:r w:rsidR="00AC256C">
        <w:rPr>
          <w:color w:val="000000" w:themeColor="text1"/>
        </w:rPr>
        <w:t>two</w:t>
      </w:r>
      <w:r w:rsidR="00695129" w:rsidRPr="008626CE">
        <w:rPr>
          <w:color w:val="000000" w:themeColor="text1"/>
        </w:rPr>
        <w:t xml:space="preserve"> counties have similar levels of </w:t>
      </w:r>
      <w:r w:rsidR="00716576" w:rsidRPr="008626CE">
        <w:rPr>
          <w:color w:val="000000" w:themeColor="text1"/>
        </w:rPr>
        <w:t>in-person voting</w:t>
      </w:r>
      <w:r w:rsidR="00AC256C">
        <w:rPr>
          <w:color w:val="000000" w:themeColor="text1"/>
        </w:rPr>
        <w:t xml:space="preserve"> at similar precinct Trump support</w:t>
      </w:r>
      <w:r w:rsidR="00716576" w:rsidRPr="008626CE">
        <w:rPr>
          <w:color w:val="000000" w:themeColor="text1"/>
        </w:rPr>
        <w:t>.</w:t>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E02915">
        <w:tc>
          <w:tcPr>
            <w:tcW w:w="5000" w:type="pct"/>
          </w:tcPr>
          <w:p w14:paraId="304AD2CA" w14:textId="305FC9E1" w:rsidR="00C80DDE" w:rsidRPr="0091412C" w:rsidRDefault="00C80DDE" w:rsidP="00E02915">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E02915">
        <w:tc>
          <w:tcPr>
            <w:tcW w:w="4235" w:type="pct"/>
          </w:tcPr>
          <w:p w14:paraId="35F1A394" w14:textId="0A5D6F0F" w:rsidR="00C80DDE" w:rsidRDefault="00BE155C" w:rsidP="00E02915">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E02915">
        <w:tc>
          <w:tcPr>
            <w:tcW w:w="5000" w:type="pct"/>
          </w:tcPr>
          <w:p w14:paraId="7686D7F5" w14:textId="2B2C5859" w:rsidR="00C80DDE" w:rsidRPr="0091412C" w:rsidRDefault="00C80DDE" w:rsidP="00E02915">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77DE2020" w14:textId="77777777" w:rsidR="00391209" w:rsidRDefault="00D26BC5" w:rsidP="00391209">
      <w:pPr>
        <w:pStyle w:val="Heading1"/>
      </w:pPr>
      <w:r w:rsidRPr="00224DFC">
        <w:t>Conclusions</w:t>
      </w:r>
    </w:p>
    <w:p w14:paraId="12597C9A" w14:textId="6E6B8748" w:rsidR="00291CA0" w:rsidRDefault="00206EF2" w:rsidP="00391209">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Content>
          <w:r w:rsidR="00E64DD3" w:rsidRPr="00391209">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Content>
        <w:p w14:paraId="17858B4E" w14:textId="77777777" w:rsidR="00E64DD3" w:rsidRDefault="00E64DD3" w:rsidP="00051F79">
          <w:pPr>
            <w:autoSpaceDE w:val="0"/>
            <w:autoSpaceDN w:val="0"/>
            <w:ind w:hanging="480"/>
            <w:jc w:val="left"/>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proofErr w:type="spellStart"/>
          <w:r>
            <w:rPr>
              <w:i/>
              <w:iCs/>
            </w:rPr>
            <w:t>Dr.SHIVA</w:t>
          </w:r>
          <w:proofErr w:type="spellEnd"/>
          <w:r>
            <w:rPr>
              <w:i/>
              <w:iCs/>
            </w:rPr>
            <w:t xml:space="preserve">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proofErr w:type="spellStart"/>
          <w:r>
            <w:t>Berlinski</w:t>
          </w:r>
          <w:proofErr w:type="spellEnd"/>
          <w:r>
            <w:t xml:space="preserve">, N., Doyle, M., Guess, A. M., Levy, G., Lyons, B., Montgomery, J. M., Nyhan, B., &amp; </w:t>
          </w:r>
          <w:proofErr w:type="spellStart"/>
          <w:r>
            <w:t>Reifler</w:t>
          </w:r>
          <w:proofErr w:type="spellEnd"/>
          <w:r>
            <w:t xml:space="preserve">,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w:t>
          </w:r>
          <w:proofErr w:type="spellStart"/>
          <w:r>
            <w:t>Patino</w:t>
          </w:r>
          <w:proofErr w:type="spellEnd"/>
          <w:r>
            <w:t xml:space="preserve">,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 xml:space="preserve">Cartographic Views of the 2020 US Presidential Election - </w:t>
          </w:r>
          <w:proofErr w:type="spellStart"/>
          <w:r>
            <w:rPr>
              <w:i/>
              <w:iCs/>
            </w:rPr>
            <w:t>Worldmapper</w:t>
          </w:r>
          <w:proofErr w:type="spellEnd"/>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proofErr w:type="spellStart"/>
          <w:r>
            <w:lastRenderedPageBreak/>
            <w:t>Corasaniti</w:t>
          </w:r>
          <w:proofErr w:type="spellEnd"/>
          <w:r>
            <w:t xml:space="preserve">,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proofErr w:type="spellStart"/>
          <w:r>
            <w:t>Deckert</w:t>
          </w:r>
          <w:proofErr w:type="spellEnd"/>
          <w:r>
            <w:t xml:space="preserve">, J., </w:t>
          </w:r>
          <w:proofErr w:type="spellStart"/>
          <w:r>
            <w:t>Myagkov</w:t>
          </w:r>
          <w:proofErr w:type="spellEnd"/>
          <w:r>
            <w:t xml:space="preserve">,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 xml:space="preserve">10 Voter Fraud Lies Debunked Informed citizens are </w:t>
          </w:r>
          <w:proofErr w:type="spellStart"/>
          <w:r>
            <w:rPr>
              <w:i/>
              <w:iCs/>
            </w:rPr>
            <w:t>our</w:t>
          </w:r>
          <w:proofErr w:type="spellEnd"/>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proofErr w:type="spellStart"/>
          <w:r>
            <w:t>Galston</w:t>
          </w:r>
          <w:proofErr w:type="spellEnd"/>
          <w:r>
            <w:t xml:space="preserve">,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w:t>
          </w:r>
          <w:proofErr w:type="spellStart"/>
          <w:r>
            <w:t>Naim</w:t>
          </w:r>
          <w:proofErr w:type="spellEnd"/>
          <w:r>
            <w:t xml:space="preserve">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w:t>
          </w:r>
          <w:proofErr w:type="spellStart"/>
          <w:r>
            <w:t>Pinocchios</w:t>
          </w:r>
          <w:proofErr w:type="spellEnd"/>
          <w:r>
            <w:t xml:space="preserve">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proofErr w:type="spellStart"/>
          <w:r>
            <w:t>McClallen</w:t>
          </w:r>
          <w:proofErr w:type="spellEnd"/>
          <w:r>
            <w:t xml:space="preserve">,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proofErr w:type="spellStart"/>
          <w:r>
            <w:t>Sganga</w:t>
          </w:r>
          <w:proofErr w:type="spellEnd"/>
          <w:r>
            <w:t xml:space="preserve">,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proofErr w:type="spellStart"/>
          <w:r>
            <w:t>Shurk</w:t>
          </w:r>
          <w:proofErr w:type="spellEnd"/>
          <w:r>
            <w:t xml:space="preserve">,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proofErr w:type="spellStart"/>
          <w:r>
            <w:t>Solender</w:t>
          </w:r>
          <w:proofErr w:type="spellEnd"/>
          <w:r>
            <w:t xml:space="preserve">,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1C33F" w14:textId="77777777" w:rsidR="00660FFB" w:rsidRDefault="00660FFB" w:rsidP="00D26BC5">
      <w:pPr>
        <w:spacing w:before="0" w:line="240" w:lineRule="auto"/>
      </w:pPr>
      <w:r>
        <w:separator/>
      </w:r>
    </w:p>
  </w:endnote>
  <w:endnote w:type="continuationSeparator" w:id="0">
    <w:p w14:paraId="519B70F9" w14:textId="77777777" w:rsidR="00660FFB" w:rsidRDefault="00660FFB" w:rsidP="00D26BC5">
      <w:pPr>
        <w:spacing w:before="0" w:line="240" w:lineRule="auto"/>
      </w:pPr>
      <w:r>
        <w:continuationSeparator/>
      </w:r>
    </w:p>
  </w:endnote>
  <w:endnote w:type="continuationNotice" w:id="1">
    <w:p w14:paraId="55AF8B9B" w14:textId="77777777" w:rsidR="00660FFB" w:rsidRDefault="00660FF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E02915" w:rsidRDefault="00E02915" w:rsidP="00E02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E02915" w:rsidRDefault="00E02915"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0903DD8C" w:rsidR="00E02915" w:rsidRDefault="00E02915" w:rsidP="00E02915">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sidR="00051F79">
          <w:rPr>
            <w:rStyle w:val="PageNumber"/>
            <w:noProof/>
          </w:rPr>
          <w:t>10</w:t>
        </w:r>
        <w:r>
          <w:rPr>
            <w:rStyle w:val="PageNumber"/>
          </w:rPr>
          <w:fldChar w:fldCharType="end"/>
        </w:r>
      </w:sdtContent>
    </w:sdt>
  </w:p>
  <w:p w14:paraId="1E95A3D0" w14:textId="6AA7C83D" w:rsidR="00E02915" w:rsidRDefault="00E02915"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70F2E" w14:textId="77777777" w:rsidR="00660FFB" w:rsidRDefault="00660FFB" w:rsidP="00D26BC5">
      <w:pPr>
        <w:spacing w:before="0" w:line="240" w:lineRule="auto"/>
      </w:pPr>
      <w:r>
        <w:separator/>
      </w:r>
    </w:p>
  </w:footnote>
  <w:footnote w:type="continuationSeparator" w:id="0">
    <w:p w14:paraId="0CDFF5CF" w14:textId="77777777" w:rsidR="00660FFB" w:rsidRDefault="00660FFB" w:rsidP="00D26BC5">
      <w:pPr>
        <w:spacing w:before="0" w:line="240" w:lineRule="auto"/>
      </w:pPr>
      <w:r>
        <w:continuationSeparator/>
      </w:r>
    </w:p>
  </w:footnote>
  <w:footnote w:type="continuationNotice" w:id="1">
    <w:p w14:paraId="3991CB2C" w14:textId="77777777" w:rsidR="00660FFB" w:rsidRDefault="00660FFB">
      <w:pPr>
        <w:spacing w:before="0" w:line="240" w:lineRule="auto"/>
      </w:pPr>
    </w:p>
  </w:footnote>
  <w:footnote w:id="2">
    <w:p w14:paraId="570BE270" w14:textId="56593419" w:rsidR="00E02915" w:rsidRDefault="00E02915">
      <w:pPr>
        <w:pStyle w:val="FootnoteText"/>
      </w:pPr>
      <w:r>
        <w:rPr>
          <w:rStyle w:val="FootnoteReference"/>
        </w:rPr>
        <w:footnoteRef/>
      </w:r>
      <w:r>
        <w:t xml:space="preserve"> </w:t>
      </w:r>
      <w:r>
        <w:tab/>
        <w:t xml:space="preserve">For fraud claims about earlier elections see e.g.,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Content>
          <w:r w:rsidRPr="00E64DD3">
            <w:rPr>
              <w:color w:val="000000"/>
            </w:rPr>
            <w:t>Zorn (2017)</w:t>
          </w:r>
        </w:sdtContent>
      </w:sdt>
      <w:r>
        <w:t>.</w:t>
      </w:r>
    </w:p>
  </w:footnote>
  <w:footnote w:id="3">
    <w:p w14:paraId="482AEF3B" w14:textId="1B1E4470" w:rsidR="00E02915" w:rsidRDefault="00E02915">
      <w:pPr>
        <w:pStyle w:val="FootnoteText"/>
      </w:pPr>
      <w:r>
        <w:rPr>
          <w:rStyle w:val="FootnoteReference"/>
        </w:rPr>
        <w:footnoteRef/>
      </w:r>
      <w:r>
        <w:t xml:space="preserve"> </w:t>
      </w:r>
      <w:r>
        <w:tab/>
        <w:t xml:space="preserve">For example, post-election audits that take place outside the regular legal framework for election certification have been demanded in contexts where they make no sense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Content>
          <w:r w:rsidRPr="00E64DD3">
            <w:rPr>
              <w:color w:val="000000"/>
            </w:rPr>
            <w:t>(Bump, 2022a)</w:t>
          </w:r>
        </w:sdtContent>
      </w:sdt>
      <w:r>
        <w:t xml:space="preserve">. </w:t>
      </w:r>
    </w:p>
  </w:footnote>
  <w:footnote w:id="4">
    <w:p w14:paraId="2DAF1CBA" w14:textId="32DF432E" w:rsidR="00E02915" w:rsidRDefault="00E02915" w:rsidP="00F11A67">
      <w:pPr>
        <w:pStyle w:val="FootnoteText"/>
      </w:pPr>
      <w:r>
        <w:rPr>
          <w:rStyle w:val="FootnoteReference"/>
        </w:rPr>
        <w:footnoteRef/>
      </w:r>
      <w:r>
        <w:t xml:space="preserve"> </w:t>
      </w:r>
      <w:r>
        <w:tab/>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E02915" w:rsidRPr="00F2567F" w:rsidRDefault="00E02915"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One obvious key</w:t>
      </w:r>
      <w:r w:rsidRPr="00F2567F">
        <w:t xml:space="preserve"> factor </w:t>
      </w:r>
      <w:r>
        <w:t xml:space="preserve">is the level of present-day polarization, in which partisan identities shape beliefs. Strongly embedded partisan identities mean that the public polarizes on the fraud claim based on partisanship. Relatedly, we have a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Content>
          <w:r w:rsidRPr="00E64DD3">
            <w:rPr>
              <w:color w:val="000000"/>
            </w:rPr>
            <w:t>Lenz (2012)</w:t>
          </w:r>
        </w:sdtContent>
      </w:sdt>
      <w:r>
        <w:t xml:space="preserve">, among others, have shown that the </w:t>
      </w:r>
      <w:r w:rsidRPr="00F2567F">
        <w:t>public changes its policy views to match the politicians they support</w:t>
      </w:r>
      <w:r>
        <w:t xml:space="preserve"> (e.g., attitudes toward Russia among Republicans track Trump’s changing views about Putin). Also, sources supporting the claim of Trump’s having won the 2020 election </w:t>
      </w:r>
      <w:r w:rsidRPr="00F2567F">
        <w:t>denigrate the reliability of the mainstream media who refute the fraud claim and insist that the mainstream media are simply partisan mouthpieces for the Democrats</w:t>
      </w:r>
      <w:r>
        <w:t xml:space="preserve">. </w:t>
      </w:r>
    </w:p>
  </w:footnote>
  <w:footnote w:id="6">
    <w:p w14:paraId="0DF173D5" w14:textId="1ECCFDFC" w:rsidR="00E02915" w:rsidRDefault="00E02915" w:rsidP="00A33D69">
      <w:pPr>
        <w:pStyle w:val="FootnoteText"/>
      </w:pPr>
      <w:r>
        <w:rPr>
          <w:rStyle w:val="FootnoteReference"/>
        </w:rPr>
        <w:footnoteRef/>
      </w:r>
      <w:r>
        <w:t xml:space="preserve"> </w:t>
      </w:r>
      <w:r>
        <w:tab/>
        <w:t>We would note, though, that media choice is not the only factor. 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 xml:space="preserve">For example, claims that a particular election had more voters than were registered were </w:t>
      </w:r>
      <w:r w:rsidRPr="00F2567F">
        <w:t>subsequently rebutted by showing that the list of eligible voters used for the comparison was incomplete</w:t>
      </w:r>
      <w:r>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Content>
          <w:r w:rsidRPr="00E64DD3">
            <w:rPr>
              <w:color w:val="000000"/>
            </w:rPr>
            <w:t>(Reality Check team, 2020)</w:t>
          </w:r>
        </w:sdtContent>
      </w:sdt>
      <w:r w:rsidRPr="00F2567F">
        <w:t>)</w:t>
      </w:r>
      <w:r>
        <w:t xml:space="preserve">. </w:t>
      </w:r>
      <w:r w:rsidRPr="00F2567F">
        <w:t>And there were follow-up pieces in the mainstream press repeating multiple claims of fraud and their rebuttals</w:t>
      </w:r>
      <w:r>
        <w:t xml:space="preserve">, sometimes drawing on social science analysis such as the discussion of fallacious 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Content>
          <w:r w:rsidRPr="00E64DD3">
            <w:rPr>
              <w:color w:val="000000"/>
            </w:rPr>
            <w:t>Eggers et al. (2021)</w:t>
          </w:r>
        </w:sdtContent>
      </w:sdt>
      <w:r>
        <w:t xml:space="preserve">. We might also note that,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Content>
          <w:r w:rsidRPr="00E64DD3">
            <w:rPr>
              <w:color w:val="000000"/>
            </w:rPr>
            <w:t>(Kessler, 2020)</w:t>
          </w:r>
        </w:sdtContent>
      </w:sdt>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E02915" w:rsidRDefault="00E02915">
      <w:pPr>
        <w:pStyle w:val="FootnoteText"/>
      </w:pPr>
      <w:r>
        <w:rPr>
          <w:rStyle w:val="FootnoteReference"/>
        </w:rPr>
        <w:footnoteRef/>
      </w:r>
      <w:r>
        <w:t xml:space="preserve"> </w:t>
      </w:r>
      <w:r>
        <w:tab/>
      </w:r>
      <w:r w:rsidRPr="00663437">
        <w:t xml:space="preserve">Similarly, we do not wish to argue </w:t>
      </w:r>
      <w:r>
        <w:t xml:space="preserve">about </w:t>
      </w:r>
      <w:r w:rsidRPr="00663437">
        <w:t>what state or federal courts should or should not have decided about election law</w:t>
      </w:r>
      <w:r>
        <w:t xml:space="preserve"> in the cases brough before them in 2020.</w:t>
      </w:r>
    </w:p>
  </w:footnote>
  <w:footnote w:id="8">
    <w:p w14:paraId="7C9B351B" w14:textId="4BB4B3B0" w:rsidR="00E02915" w:rsidRDefault="00E02915" w:rsidP="003B7907">
      <w:pPr>
        <w:pStyle w:val="FootnoteText"/>
      </w:pPr>
      <w:r>
        <w:rPr>
          <w:rStyle w:val="FootnoteReference"/>
        </w:rPr>
        <w:t>6</w:t>
      </w:r>
      <w:r>
        <w:t xml:space="preserve"> </w:t>
      </w:r>
      <w:r>
        <w:tab/>
        <w:t xml:space="preserve">We do, however, believe that the </w:t>
      </w:r>
      <w:r w:rsidRPr="00F2567F">
        <w:t>framework</w:t>
      </w:r>
      <w:r>
        <w:t xml:space="preserve"> of classifying election-related statistical fallacies that we offer may prove useful to other scholars.</w:t>
      </w:r>
    </w:p>
  </w:footnote>
  <w:footnote w:id="9">
    <w:p w14:paraId="7B091CE9" w14:textId="37CAB9CE" w:rsidR="00E02915" w:rsidRPr="00962931" w:rsidRDefault="00E02915"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Content>
          <w:r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Content>
          <w:r>
            <w:rPr>
              <w:rFonts w:eastAsia="Times New Roman"/>
            </w:rPr>
            <w:t xml:space="preserve">(Alba &amp; Frenkel, 2021; </w:t>
          </w:r>
          <w:proofErr w:type="spellStart"/>
          <w:r>
            <w:rPr>
              <w:rFonts w:eastAsia="Times New Roman"/>
            </w:rPr>
            <w:t>Corasaniti</w:t>
          </w:r>
          <w:proofErr w:type="spellEnd"/>
          <w:r>
            <w:rPr>
              <w:rFonts w:eastAsia="Times New Roman"/>
            </w:rPr>
            <w:t xml:space="preserve"> et al., 2020; Feldman, 2020)</w:t>
          </w:r>
        </w:sdtContent>
      </w:sdt>
      <w:r w:rsidRPr="00F2567F">
        <w:t>, but these primarily include claims that do not fall within the scope of this essay</w:t>
      </w:r>
    </w:p>
  </w:footnote>
  <w:footnote w:id="10">
    <w:p w14:paraId="15B5F142" w14:textId="7C2A91D9" w:rsidR="00E02915" w:rsidRPr="00962931" w:rsidRDefault="00E0291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Pr>
          <w:rStyle w:val="FootnoteTextChar"/>
        </w:rPr>
        <w:t>overview of</w:t>
      </w:r>
      <w:r w:rsidRPr="00EF29EE">
        <w:rPr>
          <w:rStyle w:val="FootnoteTextChar"/>
        </w:rPr>
        <w:t xml:space="preserve"> political graphics of different kinds, </w:t>
      </w:r>
      <w:r>
        <w:rPr>
          <w:rStyle w:val="FootnoteTextChar"/>
        </w:rPr>
        <w:t xml:space="preserve">including a cartogram of the 2020 presidential election at the county level, </w:t>
      </w:r>
      <w:r w:rsidRPr="00EF29EE">
        <w:rPr>
          <w:rStyle w:val="FootnoteTextChar"/>
        </w:rPr>
        <w:t>see</w:t>
      </w:r>
      <w:r>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Content>
          <w:r>
            <w:rPr>
              <w:rFonts w:eastAsia="Times New Roman"/>
            </w:rPr>
            <w:t xml:space="preserve">Bliss &amp; </w:t>
          </w:r>
          <w:proofErr w:type="spellStart"/>
          <w:r>
            <w:rPr>
              <w:rFonts w:eastAsia="Times New Roman"/>
            </w:rPr>
            <w:t>Patino</w:t>
          </w:r>
          <w:proofErr w:type="spellEnd"/>
          <w:r>
            <w:rPr>
              <w:rFonts w:eastAsia="Times New Roman"/>
            </w:rPr>
            <w:t xml:space="preserve"> (2020)</w:t>
          </w:r>
        </w:sdtContent>
      </w:sdt>
      <w:r w:rsidRPr="00EF29EE">
        <w:rPr>
          <w:rStyle w:val="FootnoteTextChar"/>
        </w:rPr>
        <w:t>. See also</w:t>
      </w:r>
      <w:r>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Content>
          <w:r w:rsidRPr="00E64DD3">
            <w:rPr>
              <w:rFonts w:eastAsia="Times New Roman"/>
              <w:color w:val="000000"/>
            </w:rPr>
            <w:t xml:space="preserve">Cartographic Views of the 2020 US Presidential Election - </w:t>
          </w:r>
          <w:proofErr w:type="spellStart"/>
          <w:r w:rsidRPr="00E64DD3">
            <w:rPr>
              <w:rFonts w:eastAsia="Times New Roman"/>
              <w:color w:val="000000"/>
            </w:rPr>
            <w:t>Worldmapper</w:t>
          </w:r>
          <w:proofErr w:type="spellEnd"/>
          <w:r w:rsidRPr="00E64DD3">
            <w:rPr>
              <w:rFonts w:eastAsia="Times New Roman"/>
              <w:color w:val="000000"/>
            </w:rPr>
            <w:t xml:space="preserve"> (2020)</w:t>
          </w:r>
        </w:sdtContent>
      </w:sdt>
      <w:r w:rsidRPr="00EF29EE">
        <w:rPr>
          <w:rStyle w:val="FootnoteTextChar"/>
        </w:rPr>
        <w:t>.</w:t>
      </w:r>
      <w:r>
        <w:rPr>
          <w:rStyle w:val="FootnoteTextChar"/>
        </w:rPr>
        <w:t xml:space="preserve"> </w:t>
      </w:r>
    </w:p>
  </w:footnote>
  <w:footnote w:id="11">
    <w:p w14:paraId="0C14C9AF" w14:textId="1DCAB539" w:rsidR="00E02915" w:rsidRDefault="00E02915">
      <w:pPr>
        <w:pStyle w:val="FootnoteText"/>
      </w:pPr>
      <w:r>
        <w:rPr>
          <w:rStyle w:val="FootnoteReference"/>
        </w:rPr>
        <w:footnoteRef/>
      </w:r>
      <w:r>
        <w:t xml:space="preserve"> </w:t>
      </w:r>
      <w:r>
        <w:tab/>
        <w:t>Though, note that the circle size in our map is scaled using the square root of the vote total, so the circle size itself is not a linear scale.</w:t>
      </w:r>
    </w:p>
  </w:footnote>
  <w:footnote w:id="12">
    <w:p w14:paraId="4AE05F4F" w14:textId="77777777" w:rsidR="00E02915" w:rsidRPr="00962931" w:rsidRDefault="00E0291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E02915" w:rsidRPr="00E76056" w:rsidRDefault="00E02915" w:rsidP="00E76056">
      <w:pPr>
        <w:pStyle w:val="FootnoteText"/>
      </w:pPr>
      <w:r w:rsidRPr="00962931">
        <w:rPr>
          <w:rStyle w:val="FootnoteReference"/>
          <w:rFonts w:cs="Arial"/>
          <w:szCs w:val="20"/>
        </w:rPr>
        <w:footnoteRef/>
      </w:r>
      <w:r w:rsidRPr="00962931">
        <w:t xml:space="preserve"> ​​</w:t>
      </w:r>
      <w:r w:rsidRPr="00962931">
        <w:tab/>
      </w:r>
      <w:r w:rsidRPr="00E76056">
        <w:t>Clinton won a plurality of the vote in 2016, not a majority. Several third-party candidates combined had vote totals surpassing the margin between Trump and Clinton.</w:t>
      </w:r>
    </w:p>
    <w:p w14:paraId="3F51FB3E" w14:textId="6346E388" w:rsidR="00E02915" w:rsidRPr="00E76056" w:rsidRDefault="00E02915" w:rsidP="00E76056">
      <w:pPr>
        <w:pStyle w:val="FootnoteText"/>
      </w:pPr>
      <w:r w:rsidRPr="00E76056">
        <w:tab/>
      </w:r>
      <w:r w:rsidRPr="00E76056">
        <w:rPr>
          <w:rStyle w:val="Hyperlink"/>
          <w:rFonts w:ascii="Arial" w:hAnsi="Arial"/>
          <w:color w:val="auto"/>
          <w:u w:val="none"/>
        </w:rPr>
        <w:t>https://www.fec.gov/resources/cms-content/documents/2020presgeresults.pdf</w:t>
      </w:r>
    </w:p>
    <w:p w14:paraId="47204820" w14:textId="4A29ADCB" w:rsidR="00E02915" w:rsidRPr="00E76056" w:rsidRDefault="00E02915" w:rsidP="00E76056">
      <w:pPr>
        <w:pStyle w:val="FootnoteText"/>
      </w:pPr>
      <w:r w:rsidRPr="00E76056">
        <w:tab/>
        <w:t>https://www.fec.gov/resources/cms-content/documents/federalelections2016.pdf</w:t>
      </w:r>
    </w:p>
  </w:footnote>
  <w:footnote w:id="14">
    <w:p w14:paraId="3C7BD2DC" w14:textId="599E6C86" w:rsidR="00E02915" w:rsidRPr="00E76056" w:rsidRDefault="00E0291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Pr>
          <w:rStyle w:val="FootnoteTextChar"/>
        </w:rPr>
        <w:t xml:space="preserve"> are </w:t>
      </w:r>
      <w:r w:rsidRPr="00E76056">
        <w:rPr>
          <w:rStyle w:val="FootnoteTextChar"/>
        </w:rPr>
        <w:t>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w:t>
      </w:r>
      <w:r>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Content>
          <w:r>
            <w:rPr>
              <w:rFonts w:eastAsia="Times New Roman"/>
            </w:rPr>
            <w:t>(Cervas &amp; Grofman, 2019)</w:t>
          </w:r>
        </w:sdtContent>
      </w:sdt>
      <w:r w:rsidRPr="00E76056">
        <w:rPr>
          <w:rStyle w:val="FootnoteTextChar"/>
        </w:rPr>
        <w:t>. The vote in an Electoral College with only 438 members (538 minus 100 for the senate bonus) in 2016 would have been 248/438 (56.6%) as compared to the actual EC, 306/538 (56.9%); while Biden’s percentage an Electoral College of 438 members in 2020 would only one have gone up from 256/438 (58.4%) from the actual result of 306/538 (56.9%).</w:t>
      </w:r>
    </w:p>
    <w:p w14:paraId="75551697" w14:textId="500266C4" w:rsidR="00E02915" w:rsidRPr="00374E5F" w:rsidRDefault="00E02915" w:rsidP="00E76056">
      <w:pPr>
        <w:pStyle w:val="FootnoteText"/>
        <w:rPr>
          <w:rFonts w:cs="Arial"/>
          <w:color w:val="000000"/>
        </w:rPr>
      </w:pPr>
      <w:r w:rsidRPr="00E76056">
        <w:rPr>
          <w:rStyle w:val="FootnoteTextChar"/>
        </w:rPr>
        <w:tab/>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Content>
          <w:r>
            <w:rPr>
              <w:rFonts w:eastAsia="Times New Roman"/>
            </w:rPr>
            <w:t>(Cervas &amp; Grofman, 2019; Table 2, pp. 1328-29)</w:t>
          </w:r>
        </w:sdtContent>
      </w:sdt>
      <w:r w:rsidRPr="00E76056">
        <w:rPr>
          <w:rStyle w:val="FootnoteTextChar"/>
        </w:rPr>
        <w:t>. Of course, we must be careful in asserting counterfactuals. For example, had there been no two-seat bonus in 2000</w:t>
      </w:r>
      <w:r>
        <w:rPr>
          <w:rStyle w:val="FootnoteTextChar"/>
        </w:rPr>
        <w:t>,</w:t>
      </w:r>
      <w:r w:rsidRPr="00E76056">
        <w:rPr>
          <w:rStyle w:val="FootnoteTextChar"/>
        </w:rPr>
        <w:t xml:space="preserve"> Gore and Bush might have deployed campaign resources differently.</w:t>
      </w:r>
      <w:r w:rsidRPr="00374E5F">
        <w:rPr>
          <w:rFonts w:cs="Arial"/>
          <w:b/>
          <w:color w:val="000000"/>
        </w:rPr>
        <w:t xml:space="preserve"> </w:t>
      </w:r>
    </w:p>
  </w:footnote>
  <w:footnote w:id="15">
    <w:p w14:paraId="571FA4C0" w14:textId="65A7C06D" w:rsidR="00E02915" w:rsidRPr="005317A1" w:rsidRDefault="00E02915"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voters. Moreover, even though President Trump made percentage point gains among minority voters in 2020 compared to 2016, as well as gains in raw vote totals, nonetheless, in terms of total votes from minority voters, Biden also did better than Clinton since there were more minority voters in 2020 than in 2016. To understand what is happening we need to look at changes in each group’s share of the electorate, which is a function of the change in the size of the voting populations and the change in vote propensities among those populations.</w:t>
      </w:r>
    </w:p>
  </w:footnote>
  <w:footnote w:id="16">
    <w:p w14:paraId="397F5371" w14:textId="77777777" w:rsidR="00E02915" w:rsidRPr="00EC5C75" w:rsidRDefault="00E02915"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E02915" w:rsidRDefault="00E02915">
      <w:pPr>
        <w:pStyle w:val="FootnoteText"/>
      </w:pPr>
      <w:r>
        <w:rPr>
          <w:rStyle w:val="FootnoteReference"/>
        </w:rPr>
        <w:footnoteRef/>
      </w:r>
      <w:r>
        <w:t xml:space="preserve"> </w:t>
      </w:r>
      <w:r>
        <w:tab/>
        <w:t xml:space="preserve">Moreover, in understanding Electoral College outcomes, we need also to look at the </w:t>
      </w:r>
      <w:r w:rsidRPr="00663437">
        <w:t xml:space="preserve">geographic location </w:t>
      </w:r>
      <w:r>
        <w:t>of each candidate’s support</w:t>
      </w:r>
      <w:r w:rsidRPr="00663437">
        <w:t>.</w:t>
      </w:r>
    </w:p>
  </w:footnote>
  <w:footnote w:id="18">
    <w:p w14:paraId="5ED02430" w14:textId="354C1B03" w:rsidR="00E02915" w:rsidRPr="00962931" w:rsidRDefault="00E0291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 xml:space="preserve">As we noted earlier, we are providing a compendium; this and other claims of Dr. Cicchetti have already been rebutted elsewhere (see e.g., http://web.archive.org/web/20220416221931/https://reason.com/volokh/2020/12/09/more-on-statistical-stupidity-at-scotus/ and http://web.archive.org/web/20220416221815/https://statmodeling.stat.columbia.edu/2020/12/08/the-p-value-is-4-76x10%E2%88%92264-1-in-a-quadrillion/. 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In the hearings by the House Select Committee investigating January 6, this</w:t>
      </w:r>
      <w:r>
        <w:t xml:space="preserve"> discrepancy between the patterns in early and late votes</w:t>
      </w:r>
      <w:r w:rsidRPr="00CF787B">
        <w:t xml:space="preserve"> was referred to as a “red mirage</w:t>
      </w:r>
      <w:r>
        <w:t>.</w:t>
      </w:r>
      <w:r w:rsidRPr="00CF787B">
        <w:t>”</w:t>
      </w:r>
    </w:p>
  </w:footnote>
  <w:footnote w:id="20">
    <w:p w14:paraId="03B99364" w14:textId="493760E3"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balloting, e.g., </w:t>
      </w:r>
      <w:r>
        <w:t>e</w:t>
      </w:r>
      <w:r w:rsidRPr="00CF787B">
        <w:t xml:space="preserve">ight states conduct general elections entirely by mail.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Content>
          <w:r>
            <w:rPr>
              <w:rFonts w:eastAsia="Times New Roman"/>
            </w:rPr>
            <w:t>(</w:t>
          </w:r>
          <w:r>
            <w:rPr>
              <w:rFonts w:eastAsia="Times New Roman"/>
              <w:i/>
              <w:iCs/>
            </w:rPr>
            <w:t>Voting Outside the Polling Place: Absentee, All-Mail and Other Voting at Home Options</w:t>
          </w:r>
          <w:r>
            <w:rPr>
              <w:rFonts w:eastAsia="Times New Roman"/>
            </w:rPr>
            <w:t>, 2022)</w:t>
          </w:r>
        </w:sdtContent>
      </w:sdt>
      <w:r>
        <w:t xml:space="preserve">. </w:t>
      </w:r>
      <w:r w:rsidRPr="00CF787B">
        <w:t>All of these, except Utah, voted their electors to both Clinton and Biden.</w:t>
      </w:r>
    </w:p>
  </w:footnote>
  <w:footnote w:id="21">
    <w:p w14:paraId="780691E9" w14:textId="217736E3"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Content>
          <w:r w:rsidRPr="00E64DD3">
            <w:rPr>
              <w:rFonts w:eastAsia="Times New Roman"/>
              <w:color w:val="000000"/>
            </w:rPr>
            <w:t>Voting Outside the Polling Place: Absentee, All-Mail and Other Voting at Home Options (2022; Table 16)</w:t>
          </w:r>
        </w:sdtContent>
      </w:sdt>
      <w:r>
        <w:rPr>
          <w:color w:val="000000"/>
        </w:rPr>
        <w:t>.</w:t>
      </w:r>
    </w:p>
  </w:footnote>
  <w:footnote w:id="22">
    <w:p w14:paraId="72093B26" w14:textId="06DB5E65" w:rsidR="00E02915" w:rsidRPr="00962931" w:rsidRDefault="00E0291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Pr="001E256A">
        <w:t xml:space="preserve">. A program that calculates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E02915" w:rsidRPr="00962931" w:rsidRDefault="00E02915" w:rsidP="00EC5C75">
      <w:pPr>
        <w:pStyle w:val="FootnoteText"/>
        <w:rPr>
          <w:rFonts w:cs="Arial"/>
          <w:bCs/>
          <w:szCs w:val="20"/>
        </w:rPr>
      </w:pPr>
      <w:r w:rsidRPr="00EC5C75">
        <w:rPr>
          <w:rStyle w:val="FootnoteReference"/>
        </w:rPr>
        <w:footnoteRef/>
      </w:r>
      <w:r w:rsidRPr="00EC5C75">
        <w:rPr>
          <w:rStyle w:val="FootnoteTextChar"/>
        </w:rPr>
        <w:t xml:space="preserve"> </w:t>
      </w:r>
      <w:r w:rsidRPr="00EC5C75">
        <w:rPr>
          <w:rStyle w:val="FootnoteTextChar"/>
        </w:rPr>
        <w:tab/>
      </w:r>
      <w:r w:rsidRPr="001E256A">
        <w:t>Matching procedures are sometimes used to identify duplicate voter registration entries. States are required to maintain lists of eligible voters, which are complicated by people migrating between counties and states, but also within neighborhoods and municipalities. But matching procedures sometimes lead to “false positives”, where it appears two entries are the same people, but they are in fact not. See more in</w:t>
      </w:r>
      <w:r>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Content>
          <w:r w:rsidRPr="00E64DD3">
            <w:rPr>
              <w:color w:val="000000"/>
            </w:rPr>
            <w:t>(Hasen, 2020)</w:t>
          </w:r>
        </w:sdtContent>
      </w:sdt>
      <w:r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Content>
          <w:r w:rsidRPr="00E64DD3">
            <w:rPr>
              <w:color w:val="000000"/>
            </w:rPr>
            <w:t>(Weiser et al., 2006)</w:t>
          </w:r>
        </w:sdtContent>
      </w:sdt>
      <w:r>
        <w:rPr>
          <w:color w:val="000000"/>
        </w:rPr>
        <w:t>.</w:t>
      </w:r>
    </w:p>
  </w:footnote>
  <w:footnote w:id="24">
    <w:p w14:paraId="12606619" w14:textId="47C880F0" w:rsidR="00E02915" w:rsidRPr="00962931" w:rsidRDefault="00E0291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Content>
          <w:r>
            <w:rPr>
              <w:rFonts w:eastAsia="Times New Roman"/>
            </w:rPr>
            <w:t>(Grofman &amp; Garcia, 2014, 2015)</w:t>
          </w:r>
        </w:sdtContent>
      </w:sdt>
      <w:r w:rsidRPr="001E256A">
        <w:t xml:space="preserve">. </w:t>
      </w:r>
    </w:p>
  </w:footnote>
  <w:footnote w:id="25">
    <w:p w14:paraId="17399B29" w14:textId="52DF0ED0" w:rsidR="00E02915" w:rsidRPr="00962931" w:rsidRDefault="00E0291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Content>
          <w:r>
            <w:rPr>
              <w:rFonts w:eastAsia="Times New Roman"/>
            </w:rPr>
            <w:t>(c.f., Grofman &amp; Garcia, 2014, 2015)</w:t>
          </w:r>
        </w:sdtContent>
      </w:sdt>
    </w:p>
  </w:footnote>
  <w:footnote w:id="26">
    <w:p w14:paraId="180231B7" w14:textId="497F7A07" w:rsidR="00E02915" w:rsidRPr="00962931" w:rsidRDefault="00E0291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 xml:space="preserve">Note that the probability of finding such a match from among a set of n voters must not be confused with the probability of any </w:t>
      </w:r>
      <w:r>
        <w:t>specific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71E066DB" w:rsidR="00E02915" w:rsidRPr="00962931" w:rsidRDefault="00E0291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The most sophisticated study of double voting of which we are aware</w:t>
      </w:r>
      <w:r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Content>
          <w:r>
            <w:rPr>
              <w:rFonts w:eastAsia="Times New Roman"/>
            </w:rPr>
            <w:t>(McDonald &amp; Levitt, 2008)</w:t>
          </w:r>
        </w:sdtContent>
      </w:sdt>
      <w:r>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w:rPr>
            <w:rFonts w:ascii="Cambria Math" w:hAnsi="Cambria Math"/>
          </w:rPr>
          <m:t>≅</m:t>
        </m:r>
        <m:f>
          <m:fPr>
            <m:type m:val="lin"/>
            <m:ctrlPr>
              <w:ins w:id="8" w:author="Unknown" w:date="2022-09-03T13:31:00Z">
                <w:rPr>
                  <w:rFonts w:ascii="Cambria Math" w:hAnsi="Cambria Math"/>
                  <w:i/>
                </w:rPr>
              </w:ins>
            </m:ctrlPr>
          </m:fPr>
          <m:num>
            <m:r>
              <w:rPr>
                <w:rFonts w:ascii="Cambria Math" w:hAnsi="Cambria Math"/>
              </w:rPr>
              <m:t>(487-433)</m:t>
            </m:r>
          </m:num>
          <m:den>
            <m:r>
              <w:rPr>
                <w:rFonts w:ascii="Cambria Math" w:hAnsi="Cambria Math"/>
              </w:rPr>
              <m:t>433</m:t>
            </m:r>
          </m:den>
        </m:f>
      </m:oMath>
      <w:r w:rsidR="00464CD6">
        <w:t xml:space="preserve"> </w:t>
      </w:r>
      <w:r w:rsidRPr="001E256A">
        <w:t xml:space="preserve">,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E02915" w:rsidRPr="00962931" w:rsidRDefault="00E0291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Content>
          <w:r>
            <w:rPr>
              <w:rFonts w:eastAsia="Times New Roman"/>
            </w:rPr>
            <w:t>McDonald &amp; Levitt (2008)</w:t>
          </w:r>
        </w:sdtContent>
      </w:sdt>
      <w:r>
        <w:t xml:space="preserve"> </w:t>
      </w:r>
      <w:r w:rsidRPr="001E256A">
        <w:t xml:space="preserve">study, in the model, presented below, we also took our birth year time period as a 64-year span. </w:t>
      </w:r>
    </w:p>
  </w:footnote>
  <w:footnote w:id="29">
    <w:p w14:paraId="2B6A7470" w14:textId="3D84612B" w:rsidR="00E02915" w:rsidRPr="00962931" w:rsidRDefault="00E0291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Content>
          <w:r w:rsidRPr="00E64DD3">
            <w:rPr>
              <w:rFonts w:cs="Arial"/>
              <w:color w:val="000000"/>
              <w:szCs w:val="20"/>
            </w:rPr>
            <w:t>Mebane (2020)</w:t>
          </w:r>
        </w:sdtContent>
      </w:sdt>
      <w:r>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E02915" w:rsidRPr="00962931" w:rsidRDefault="00E0291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Content>
          <w:r w:rsidRPr="00E64DD3">
            <w:rPr>
              <w:rStyle w:val="FootnoteTextChar"/>
              <w:color w:val="000000"/>
            </w:rPr>
            <w:t>(Jenny, 2020)</w:t>
          </w:r>
        </w:sdtContent>
      </w:sdt>
      <w:r w:rsidRPr="00FE1E1D">
        <w:rPr>
          <w:rStyle w:val="FootnoteTextChar"/>
          <w:rFonts w:ascii="Calibri" w:hAnsi="Calibri" w:cs="Calibri"/>
        </w:rPr>
        <w:t>﻿</w:t>
      </w:r>
      <w:r>
        <w:rPr>
          <w:rStyle w:val="FootnoteTextChar"/>
          <w:rFonts w:ascii="Calibri" w:hAnsi="Calibri" w:cs="Calibri"/>
        </w:rPr>
        <w:t>.</w:t>
      </w:r>
    </w:p>
  </w:footnote>
  <w:footnote w:id="31">
    <w:p w14:paraId="14FBFCC9" w14:textId="4C4213F2" w:rsidR="00E02915" w:rsidRPr="00962931" w:rsidRDefault="00E0291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Wikipedia entry [Benford’s Law]: </w:t>
      </w:r>
      <w:hyperlink r:id="rId5" w:anchor="cite_note-37" w:history="1">
        <w:r w:rsidRPr="00FE1E1D">
          <w:rPr>
            <w:rStyle w:val="FootnoteTextChar"/>
          </w:rPr>
          <w:t>https://en.wikipedia.org/wiki/Benford%27s_law#cite_note-37</w:t>
        </w:r>
      </w:hyperlink>
    </w:p>
  </w:footnote>
  <w:footnote w:id="32">
    <w:p w14:paraId="221D799F" w14:textId="78685375" w:rsidR="00E02915" w:rsidRPr="00962931" w:rsidRDefault="00E0291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Content>
          <w:proofErr w:type="spellStart"/>
          <w:r w:rsidRPr="00E64DD3">
            <w:rPr>
              <w:rStyle w:val="FootnoteTextChar"/>
              <w:color w:val="000000"/>
            </w:rPr>
            <w:t>Deckert</w:t>
          </w:r>
          <w:proofErr w:type="spellEnd"/>
          <w:r w:rsidRPr="00E64DD3">
            <w:rPr>
              <w:rStyle w:val="FootnoteTextChar"/>
              <w:color w:val="000000"/>
            </w:rPr>
            <w:t xml:space="preserve"> et al. (2011)</w:t>
          </w:r>
        </w:sdtContent>
      </w:sdt>
      <w:r>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Content>
          <w:r w:rsidRPr="00E64DD3">
            <w:rPr>
              <w:rStyle w:val="FootnoteTextChar"/>
              <w:color w:val="000000"/>
            </w:rPr>
            <w:t>(Mebane, 2020)</w:t>
          </w:r>
        </w:sdtContent>
      </w:sdt>
      <w:r>
        <w:rPr>
          <w:rStyle w:val="FootnoteTextChar"/>
          <w:color w:val="000000"/>
        </w:rPr>
        <w:t>.</w:t>
      </w:r>
    </w:p>
  </w:footnote>
  <w:footnote w:id="33">
    <w:p w14:paraId="7329B57B" w14:textId="3CD72464" w:rsidR="00E02915" w:rsidRPr="00962931" w:rsidRDefault="00E02915" w:rsidP="00BA12EA">
      <w:pPr>
        <w:pStyle w:val="FootnoteText"/>
        <w:rPr>
          <w:rFonts w:eastAsia="Open Sans Light"/>
        </w:rPr>
      </w:pPr>
      <w:r w:rsidRPr="00962931">
        <w:rPr>
          <w:rStyle w:val="FootnoteReference"/>
          <w:rFonts w:cs="Arial"/>
          <w:szCs w:val="20"/>
        </w:rPr>
        <w:footnoteRef/>
      </w:r>
      <w:r w:rsidRPr="00962931">
        <w:t xml:space="preserve"> </w:t>
      </w:r>
      <w:r w:rsidRPr="00962931">
        <w:tab/>
      </w:r>
      <w:r w:rsidRPr="00992445">
        <w:t xml:space="preserve">There is also a belief in </w:t>
      </w:r>
      <w:r>
        <w:t xml:space="preserve">conservative internet circles </w:t>
      </w:r>
      <w:r w:rsidRPr="00992445">
        <w:t>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“in an attempt to further President Trump’s campaign</w:t>
      </w:r>
      <w:r>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Content>
          <w:r w:rsidRPr="00E64DD3">
            <w:rPr>
              <w:color w:val="000000"/>
            </w:rPr>
            <w:t>(Vella, 2020).</w:t>
          </w:r>
        </w:sdtContent>
      </w:sdt>
    </w:p>
  </w:footnote>
  <w:footnote w:id="34">
    <w:p w14:paraId="5DDE50C9" w14:textId="227C7358" w:rsidR="00E02915" w:rsidRPr="00992445" w:rsidRDefault="00E0291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Pr="00E64DD3">
            <w:rPr>
              <w:color w:val="000000"/>
            </w:rPr>
            <w:t>Gelman, 2021)</w:t>
          </w:r>
        </w:sdtContent>
      </w:sdt>
      <w:r>
        <w:rPr>
          <w:color w:val="000000"/>
        </w:rPr>
        <w:t xml:space="preserve"> </w:t>
      </w:r>
      <w:r w:rsidRPr="00992445">
        <w:t>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such as Obama is a Muslim as saying: “We see what they want us to see, I mean anything could be anything.”</w:t>
      </w:r>
    </w:p>
  </w:footnote>
  <w:footnote w:id="35">
    <w:p w14:paraId="5F730EE0" w14:textId="01BDF460" w:rsidR="00E02915" w:rsidRPr="007A0C00" w:rsidRDefault="00E0291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E02915" w:rsidRPr="00962931" w:rsidRDefault="00E0291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Content>
          <w:r w:rsidRPr="00E64DD3">
            <w:rPr>
              <w:color w:val="000000"/>
            </w:rPr>
            <w:t xml:space="preserve"> Morris Fiorina (2017) “Unstable Majorities”</w:t>
          </w:r>
        </w:sdtContent>
      </w:sdt>
      <w:r w:rsidRPr="00E00BF4">
        <w:t>, and</w:t>
      </w:r>
      <w:r>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Content>
          <w:r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Content>
          <w:proofErr w:type="spellStart"/>
          <w:r w:rsidRPr="00E64DD3">
            <w:rPr>
              <w:color w:val="000000"/>
            </w:rPr>
            <w:t>Galston</w:t>
          </w:r>
          <w:proofErr w:type="spellEnd"/>
          <w:r w:rsidRPr="00E64DD3">
            <w:rPr>
              <w:color w:val="000000"/>
            </w:rPr>
            <w:t xml:space="preserve"> (2020)</w:t>
          </w:r>
        </w:sdtContent>
      </w:sdt>
      <w:r w:rsidRPr="00E00BF4">
        <w:t>.</w:t>
      </w:r>
    </w:p>
  </w:footnote>
  <w:footnote w:id="38">
    <w:p w14:paraId="15DBFAD7" w14:textId="072407C3" w:rsidR="00E02915" w:rsidRPr="00962931" w:rsidRDefault="00E0291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House Democrats nationally underperformed their 2018 performance, which accounts for the fourteen net seats gained by the Republicans. Relative to the 115th Congress (2016-2018), the 177th Congress (2021-2023) has 28 more Democrats.</w:t>
      </w:r>
    </w:p>
  </w:footnote>
  <w:footnote w:id="39">
    <w:p w14:paraId="3332D08A"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E02915" w:rsidRPr="00962931" w:rsidRDefault="00E0291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Content>
          <w:r>
            <w:rPr>
              <w:rFonts w:eastAsia="Times New Roman"/>
            </w:rPr>
            <w:t>(Grofman &amp; Chen, 2022)</w:t>
          </w:r>
        </w:sdtContent>
      </w:sdt>
      <w:r>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E02915" w:rsidRPr="00962931" w:rsidRDefault="00E0291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Content>
          <w:r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E02915" w:rsidRPr="00962931" w:rsidRDefault="00E02915" w:rsidP="002D47E0">
      <w:pPr>
        <w:pStyle w:val="FootnoteText"/>
        <w:rPr>
          <w:rFonts w:cs="Arial"/>
          <w:color w:val="000000"/>
          <w:szCs w:val="20"/>
        </w:rPr>
      </w:pPr>
      <w:r w:rsidRPr="00962931">
        <w:rPr>
          <w:rFonts w:cs="Arial"/>
          <w:szCs w:val="20"/>
        </w:rPr>
        <w:t xml:space="preserve"> </w:t>
      </w:r>
      <w:r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Content>
          <w:r w:rsidRPr="00E64DD3">
            <w:rPr>
              <w:color w:val="000000"/>
            </w:rPr>
            <w:t>(Downs, 1957)</w:t>
          </w:r>
        </w:sdtContent>
      </w:sdt>
      <w:r w:rsidRPr="00962931">
        <w:t xml:space="preserve">, and the empirical fact that modern elections are increasingly competitive at the national </w:t>
      </w:r>
      <w:r>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Content>
          <w:r w:rsidRPr="00E64DD3">
            <w:rPr>
              <w:color w:val="000000"/>
            </w:rPr>
            <w:t>(Lee, 2016)</w:t>
          </w:r>
        </w:sdtContent>
      </w:sdt>
      <w:r w:rsidRPr="00962931">
        <w:t xml:space="preserve"> even though less competitive for other offices, such as the U.S. House (https://alarm-redist.github.io/fifty-states/)</w:t>
      </w:r>
      <w:r>
        <w:t>.</w:t>
      </w:r>
    </w:p>
  </w:footnote>
  <w:footnote w:id="46">
    <w:p w14:paraId="7885D1FB" w14:textId="5069A2F7"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E02915" w:rsidRDefault="00E02915">
      <w:pPr>
        <w:pStyle w:val="FootnoteText"/>
      </w:pPr>
      <w:r>
        <w:rPr>
          <w:rStyle w:val="FootnoteReference"/>
        </w:rPr>
        <w:footnoteRef/>
      </w:r>
      <w:r>
        <w:t xml:space="preserve"> </w:t>
      </w:r>
      <w:r>
        <w:tab/>
        <w:t>Ayyadurai has a Ph.D. from MIT in biological engineering.</w:t>
      </w:r>
    </w:p>
  </w:footnote>
  <w:footnote w:id="48">
    <w:p w14:paraId="40D572B5" w14:textId="5573BD16"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Content>
          <w:r w:rsidRPr="00E64DD3">
            <w:rPr>
              <w:color w:val="000000"/>
            </w:rPr>
            <w:t>Ayyadurai (2020)</w:t>
          </w:r>
        </w:sdtContent>
      </w:sdt>
      <w:r w:rsidRPr="00962931">
        <w:t>is presented in</w:t>
      </w:r>
      <w:r>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Content>
          <w:r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Content>
          <w:r w:rsidRPr="00E64DD3">
            <w:rPr>
              <w:color w:val="000000"/>
            </w:rPr>
            <w:t>Kabir (2020)</w:t>
          </w:r>
        </w:sdtContent>
      </w:sdt>
      <w:r>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Content>
          <w:r w:rsidRPr="00E64DD3">
            <w:rPr>
              <w:color w:val="000000"/>
            </w:rPr>
            <w:t>Parker (2020)</w:t>
          </w:r>
        </w:sdtContent>
      </w:sdt>
      <w:r w:rsidRPr="00962931">
        <w:t xml:space="preserve">, each of whom show empirical evidence of the party-independence of results. However,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Content>
          <w:r w:rsidRPr="00E64DD3">
            <w:rPr>
              <w:color w:val="000000"/>
            </w:rPr>
            <w:t>Ayyadurai (2020)</w:t>
          </w:r>
        </w:sdtContent>
      </w:sdt>
      <w:r>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ression lines in the situation posited by Ayyadurai.</w:t>
      </w:r>
    </w:p>
  </w:footnote>
  <w:footnote w:id="49">
    <w:p w14:paraId="09D4A1F6" w14:textId="37D55CDF" w:rsidR="00E02915" w:rsidRPr="0052068B" w:rsidRDefault="00E02915"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E02915" w:rsidRPr="00962931" w:rsidRDefault="00E02915" w:rsidP="002D47E0">
      <w:pPr>
        <w:pStyle w:val="FootnoteText"/>
        <w:rPr>
          <w:bCs/>
        </w:rPr>
      </w:pPr>
      <w:r w:rsidRPr="00962931">
        <w:rPr>
          <w:rStyle w:val="FootnoteReference"/>
          <w:rFonts w:cs="Arial"/>
          <w:szCs w:val="20"/>
        </w:rPr>
        <w:footnoteRef/>
      </w:r>
      <w:r w:rsidRPr="00962931">
        <w:t xml:space="preserve"> </w:t>
      </w:r>
      <w:r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Content>
          <w:r w:rsidRPr="00E64DD3">
            <w:rPr>
              <w:color w:val="000000"/>
            </w:rPr>
            <w:t>Lott (2020)</w:t>
          </w:r>
        </w:sdtContent>
      </w:sdt>
      <w:r>
        <w:rPr>
          <w:color w:val="000000"/>
        </w:rPr>
        <w:t xml:space="preserve"> </w:t>
      </w:r>
      <w:r w:rsidRPr="002D47E0">
        <w:t xml:space="preserve">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Content>
          <w:r w:rsidRPr="00E64DD3">
            <w:rPr>
              <w:color w:val="000000"/>
            </w:rPr>
            <w:t>Eggers et al. (2021)</w:t>
          </w:r>
        </w:sdtContent>
      </w:sdt>
      <w:r w:rsidRPr="002D47E0">
        <w:t>.</w:t>
      </w:r>
    </w:p>
  </w:footnote>
  <w:footnote w:id="51">
    <w:p w14:paraId="3C79E4E0" w14:textId="58C98F48" w:rsidR="00E02915" w:rsidRDefault="00E02915"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r w:rsidR="00464CD6" w:rsidRPr="00E64DD3">
        <w:rPr>
          <w:bCs/>
          <w:color w:val="000000"/>
        </w:rPr>
        <w:t xml:space="preserve">Eggers et al., </w:t>
      </w:r>
      <w:r w:rsidR="00464CD6">
        <w:rPr>
          <w:bCs/>
          <w:color w:val="000000"/>
        </w:rPr>
        <w:t xml:space="preserve">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Content>
          <w:r w:rsidRPr="00E64DD3">
            <w:rPr>
              <w:bCs/>
              <w:color w:val="000000"/>
            </w:rPr>
            <w:t>(2021)</w:t>
          </w:r>
        </w:sdtContent>
      </w:sdt>
      <w:r w:rsidR="00464CD6">
        <w:rPr>
          <w:bCs/>
          <w:color w:val="000000"/>
        </w:rPr>
        <w:t xml:space="preserve"> </w:t>
      </w:r>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E02915" w:rsidRPr="00DD4A90" w:rsidRDefault="00E02915"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E02915" w:rsidRDefault="00E02915">
      <w:pPr>
        <w:pStyle w:val="FootnoteText"/>
      </w:pPr>
      <w:r>
        <w:rPr>
          <w:rStyle w:val="FootnoteReference"/>
        </w:rPr>
        <w:footnoteRef/>
      </w:r>
      <w:r>
        <w:t xml:space="preserve"> </w:t>
      </w:r>
      <w:r>
        <w:tab/>
        <w:t xml:space="preserve">Counties following different procedures for allowing the correction of what would be invalid ballots in Pennsylvania was challenged and led to a lawsuit. White House Press Secretary Kayleigh </w:t>
      </w:r>
      <w:proofErr w:type="spellStart"/>
      <w:r>
        <w:t>McEnany</w:t>
      </w:r>
      <w:proofErr w:type="spellEnd"/>
      <w:r>
        <w:t xml:space="preserve"> said that the PA Secretary of State allowed ballot curing to </w:t>
      </w:r>
      <w:r w:rsidRPr="00E57505">
        <w:t>“tip the scales of an election to functionally favor the Democrat Party.”</w:t>
      </w:r>
      <w:r>
        <w:t xml:space="preserve"> But all counties were provided the opportunity to cure ballots, even if some refused to. For more information in the differential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Content>
          <w:r w:rsidRPr="00E64DD3">
            <w:rPr>
              <w:color w:val="000000"/>
            </w:rPr>
            <w:t>(Farley, 2020)</w:t>
          </w:r>
        </w:sdtContent>
      </w:sdt>
      <w:r>
        <w:rPr>
          <w:color w:val="000000"/>
        </w:rPr>
        <w:t>.</w:t>
      </w:r>
    </w:p>
  </w:footnote>
  <w:footnote w:id="54">
    <w:p w14:paraId="4BBAC77F" w14:textId="3490AC2D" w:rsidR="00E02915" w:rsidRDefault="00E02915"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Rather, he finds that countries with more durable coalitions also have a higher-than-average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63511194">
    <w:abstractNumId w:val="13"/>
  </w:num>
  <w:num w:numId="2" w16cid:durableId="1565330636">
    <w:abstractNumId w:val="13"/>
  </w:num>
  <w:num w:numId="3" w16cid:durableId="1706174729">
    <w:abstractNumId w:val="13"/>
  </w:num>
  <w:num w:numId="4" w16cid:durableId="489491816">
    <w:abstractNumId w:val="12"/>
  </w:num>
  <w:num w:numId="5" w16cid:durableId="1110664500">
    <w:abstractNumId w:val="0"/>
  </w:num>
  <w:num w:numId="6" w16cid:durableId="1031226141">
    <w:abstractNumId w:val="1"/>
  </w:num>
  <w:num w:numId="7" w16cid:durableId="420565675">
    <w:abstractNumId w:val="2"/>
  </w:num>
  <w:num w:numId="8" w16cid:durableId="1710453660">
    <w:abstractNumId w:val="3"/>
  </w:num>
  <w:num w:numId="9" w16cid:durableId="855114658">
    <w:abstractNumId w:val="8"/>
  </w:num>
  <w:num w:numId="10" w16cid:durableId="1151291736">
    <w:abstractNumId w:val="4"/>
  </w:num>
  <w:num w:numId="11" w16cid:durableId="1556165473">
    <w:abstractNumId w:val="5"/>
  </w:num>
  <w:num w:numId="12" w16cid:durableId="1621257722">
    <w:abstractNumId w:val="6"/>
  </w:num>
  <w:num w:numId="13" w16cid:durableId="458185303">
    <w:abstractNumId w:val="7"/>
  </w:num>
  <w:num w:numId="14" w16cid:durableId="1013529828">
    <w:abstractNumId w:val="9"/>
  </w:num>
  <w:num w:numId="15" w16cid:durableId="631060257">
    <w:abstractNumId w:val="10"/>
  </w:num>
  <w:num w:numId="16" w16cid:durableId="104622038">
    <w:abstractNumId w:val="14"/>
  </w:num>
  <w:num w:numId="17" w16cid:durableId="554022">
    <w:abstractNumId w:val="10"/>
  </w:num>
  <w:num w:numId="18" w16cid:durableId="748189042">
    <w:abstractNumId w:val="10"/>
  </w:num>
  <w:num w:numId="19" w16cid:durableId="907107281">
    <w:abstractNumId w:val="10"/>
  </w:num>
  <w:num w:numId="20" w16cid:durableId="641156808">
    <w:abstractNumId w:val="10"/>
  </w:num>
  <w:num w:numId="21" w16cid:durableId="593363044">
    <w:abstractNumId w:val="10"/>
  </w:num>
  <w:num w:numId="22" w16cid:durableId="1236863700">
    <w:abstractNumId w:val="10"/>
  </w:num>
  <w:num w:numId="23" w16cid:durableId="1851530968">
    <w:abstractNumId w:val="11"/>
  </w:num>
  <w:num w:numId="24" w16cid:durableId="526213450">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4724"/>
    <w:rsid w:val="00036A86"/>
    <w:rsid w:val="00042A66"/>
    <w:rsid w:val="00042EDF"/>
    <w:rsid w:val="00044DB9"/>
    <w:rsid w:val="00051F79"/>
    <w:rsid w:val="00054ED5"/>
    <w:rsid w:val="00057578"/>
    <w:rsid w:val="000606BA"/>
    <w:rsid w:val="00060FD2"/>
    <w:rsid w:val="000621F8"/>
    <w:rsid w:val="00064891"/>
    <w:rsid w:val="00064F5B"/>
    <w:rsid w:val="0006734A"/>
    <w:rsid w:val="00070664"/>
    <w:rsid w:val="0007643C"/>
    <w:rsid w:val="00077156"/>
    <w:rsid w:val="00077C02"/>
    <w:rsid w:val="00080834"/>
    <w:rsid w:val="00084C34"/>
    <w:rsid w:val="00091C8C"/>
    <w:rsid w:val="00093F1B"/>
    <w:rsid w:val="00094F23"/>
    <w:rsid w:val="000956C6"/>
    <w:rsid w:val="00095E42"/>
    <w:rsid w:val="0009659A"/>
    <w:rsid w:val="00097342"/>
    <w:rsid w:val="000A05C1"/>
    <w:rsid w:val="000A0906"/>
    <w:rsid w:val="000A1218"/>
    <w:rsid w:val="000A7D59"/>
    <w:rsid w:val="000B20AA"/>
    <w:rsid w:val="000B2FB6"/>
    <w:rsid w:val="000B5DDD"/>
    <w:rsid w:val="000B7A40"/>
    <w:rsid w:val="000C2FEC"/>
    <w:rsid w:val="000C3E95"/>
    <w:rsid w:val="000C4F43"/>
    <w:rsid w:val="000C7A4C"/>
    <w:rsid w:val="000C7E8A"/>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39A4"/>
    <w:rsid w:val="001762F2"/>
    <w:rsid w:val="001772E8"/>
    <w:rsid w:val="00177B47"/>
    <w:rsid w:val="00186872"/>
    <w:rsid w:val="00186B31"/>
    <w:rsid w:val="00186F47"/>
    <w:rsid w:val="00186FEE"/>
    <w:rsid w:val="0019710F"/>
    <w:rsid w:val="001A26D7"/>
    <w:rsid w:val="001A29A8"/>
    <w:rsid w:val="001A5B01"/>
    <w:rsid w:val="001A5DF1"/>
    <w:rsid w:val="001A7B3A"/>
    <w:rsid w:val="001B10D6"/>
    <w:rsid w:val="001B1468"/>
    <w:rsid w:val="001B22B3"/>
    <w:rsid w:val="001B7ECF"/>
    <w:rsid w:val="001C08B8"/>
    <w:rsid w:val="001C3F62"/>
    <w:rsid w:val="001C503F"/>
    <w:rsid w:val="001C5C44"/>
    <w:rsid w:val="001C71C8"/>
    <w:rsid w:val="001C7339"/>
    <w:rsid w:val="001D251A"/>
    <w:rsid w:val="001D3B96"/>
    <w:rsid w:val="001D4D1F"/>
    <w:rsid w:val="001E256A"/>
    <w:rsid w:val="001E7049"/>
    <w:rsid w:val="001E7248"/>
    <w:rsid w:val="001F0558"/>
    <w:rsid w:val="001F0E67"/>
    <w:rsid w:val="001F1332"/>
    <w:rsid w:val="001F51BE"/>
    <w:rsid w:val="001F7182"/>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41550"/>
    <w:rsid w:val="00342FEA"/>
    <w:rsid w:val="0034656E"/>
    <w:rsid w:val="0035102F"/>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1209"/>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4CD6"/>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465"/>
    <w:rsid w:val="004B3E77"/>
    <w:rsid w:val="004B546D"/>
    <w:rsid w:val="004B5ABA"/>
    <w:rsid w:val="004B711D"/>
    <w:rsid w:val="004C4926"/>
    <w:rsid w:val="004D06A5"/>
    <w:rsid w:val="004D1B41"/>
    <w:rsid w:val="004D5171"/>
    <w:rsid w:val="004D56B3"/>
    <w:rsid w:val="004E0945"/>
    <w:rsid w:val="004E7474"/>
    <w:rsid w:val="004F0E43"/>
    <w:rsid w:val="004F23E5"/>
    <w:rsid w:val="004F2CAD"/>
    <w:rsid w:val="004F3D45"/>
    <w:rsid w:val="004F41F6"/>
    <w:rsid w:val="005004D7"/>
    <w:rsid w:val="0051076C"/>
    <w:rsid w:val="005156E9"/>
    <w:rsid w:val="005163F2"/>
    <w:rsid w:val="0052068B"/>
    <w:rsid w:val="00520C90"/>
    <w:rsid w:val="005236B2"/>
    <w:rsid w:val="005317A1"/>
    <w:rsid w:val="005325D1"/>
    <w:rsid w:val="005337CE"/>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5763C"/>
    <w:rsid w:val="00660D5A"/>
    <w:rsid w:val="00660FFB"/>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5C1"/>
    <w:rsid w:val="006C3A99"/>
    <w:rsid w:val="006C5303"/>
    <w:rsid w:val="006D194F"/>
    <w:rsid w:val="006D35D3"/>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835"/>
    <w:rsid w:val="00733E3F"/>
    <w:rsid w:val="00740585"/>
    <w:rsid w:val="00740A88"/>
    <w:rsid w:val="0074564C"/>
    <w:rsid w:val="00750D4C"/>
    <w:rsid w:val="00753D11"/>
    <w:rsid w:val="007566D5"/>
    <w:rsid w:val="00757A45"/>
    <w:rsid w:val="00761663"/>
    <w:rsid w:val="00761866"/>
    <w:rsid w:val="00772F96"/>
    <w:rsid w:val="00775C4A"/>
    <w:rsid w:val="00782C2F"/>
    <w:rsid w:val="00787994"/>
    <w:rsid w:val="00790CEE"/>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C7752"/>
    <w:rsid w:val="007D18A5"/>
    <w:rsid w:val="007D6B50"/>
    <w:rsid w:val="007E056B"/>
    <w:rsid w:val="007E0DE9"/>
    <w:rsid w:val="007E1470"/>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428"/>
    <w:rsid w:val="008A2B80"/>
    <w:rsid w:val="008A414B"/>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185"/>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F45"/>
    <w:rsid w:val="009A2C54"/>
    <w:rsid w:val="009A53C7"/>
    <w:rsid w:val="009A60D7"/>
    <w:rsid w:val="009A622A"/>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513D"/>
    <w:rsid w:val="00A06054"/>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A6CC6"/>
    <w:rsid w:val="00AB6378"/>
    <w:rsid w:val="00AC256C"/>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6389F"/>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4C22"/>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E6EA5"/>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3E1"/>
    <w:rsid w:val="00DE0C61"/>
    <w:rsid w:val="00DE21BF"/>
    <w:rsid w:val="00DE6CD1"/>
    <w:rsid w:val="00DF00E8"/>
    <w:rsid w:val="00DF3715"/>
    <w:rsid w:val="00E00BF4"/>
    <w:rsid w:val="00E02915"/>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5813"/>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E5526"/>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B39"/>
    <w:rsid w:val="00F40F42"/>
    <w:rsid w:val="00F43550"/>
    <w:rsid w:val="00F47B11"/>
    <w:rsid w:val="00F47D1F"/>
    <w:rsid w:val="00F604C5"/>
    <w:rsid w:val="00F61009"/>
    <w:rsid w:val="00F6335E"/>
    <w:rsid w:val="00F638E8"/>
    <w:rsid w:val="00F70FC0"/>
    <w:rsid w:val="00F75D8B"/>
    <w:rsid w:val="00F771AF"/>
    <w:rsid w:val="00F81E81"/>
    <w:rsid w:val="00F93A03"/>
    <w:rsid w:val="00F94BD8"/>
    <w:rsid w:val="00F9542B"/>
    <w:rsid w:val="00F97C88"/>
    <w:rsid w:val="00FA2D3B"/>
    <w:rsid w:val="00FA5B7B"/>
    <w:rsid w:val="00FB0451"/>
    <w:rsid w:val="00FB2C83"/>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6B22"/>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30"/>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customStyle="1" w:styleId="UnresolvedMention1">
    <w:name w:val="Unresolved Mention1"/>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grofman@uci.edu" TargetMode="External"/><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686-6308"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svg"/><Relationship Id="rId28" Type="http://schemas.microsoft.com/office/2011/relationships/people" Target="people.xml"/><Relationship Id="rId10" Type="http://schemas.openxmlformats.org/officeDocument/2006/relationships/hyperlink" Target="mailto:cervas@cmu.edu" TargetMode="External"/><Relationship Id="rId4" Type="http://schemas.openxmlformats.org/officeDocument/2006/relationships/settings" Target="settings.xml"/><Relationship Id="rId9" Type="http://schemas.openxmlformats.org/officeDocument/2006/relationships/hyperlink" Target="https://orcid.org/0000-0002-2801-3351" TargetMode="External"/><Relationship Id="rId14" Type="http://schemas.openxmlformats.org/officeDocument/2006/relationships/image" Target="media/image3.svg"/><Relationship Id="rId22" Type="http://schemas.openxmlformats.org/officeDocument/2006/relationships/image" Target="media/image8.png"/><Relationship Id="rId27" Type="http://schemas.openxmlformats.org/officeDocument/2006/relationships/fontTable" Target="fontTable.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214"/>
    <w:rsid w:val="001A216A"/>
    <w:rsid w:val="003A4BD7"/>
    <w:rsid w:val="00406D5B"/>
    <w:rsid w:val="00430879"/>
    <w:rsid w:val="00494DC5"/>
    <w:rsid w:val="00681048"/>
    <w:rsid w:val="00987067"/>
    <w:rsid w:val="00BC32C8"/>
    <w:rsid w:val="00E26BB9"/>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4DC5"/>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259B4-0070-4848-9DED-4B3A4AA9C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58</Pages>
  <Words>9800</Words>
  <Characters>60764</Characters>
  <Application>Microsoft Office Word</Application>
  <DocSecurity>0</DocSecurity>
  <Lines>1047</Lines>
  <Paragraphs>551</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70013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9</cp:revision>
  <dcterms:created xsi:type="dcterms:W3CDTF">2022-09-01T19:16:00Z</dcterms:created>
  <dcterms:modified xsi:type="dcterms:W3CDTF">2022-09-03T17:36:00Z</dcterms:modified>
  <cp:category/>
</cp:coreProperties>
</file>