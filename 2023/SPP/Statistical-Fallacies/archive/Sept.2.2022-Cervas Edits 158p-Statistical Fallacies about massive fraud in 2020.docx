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68DD9" w14:textId="0A61C4A1" w:rsidR="00D26BC5" w:rsidRPr="00663437" w:rsidRDefault="00D26BC5" w:rsidP="005C21F0">
      <w:pPr>
        <w:pStyle w:val="Title"/>
      </w:pPr>
      <w:r w:rsidRPr="00663437">
        <w:t>Fallacies in Statistically-Based Claims about Massive Election Fraud in 2020:</w:t>
      </w:r>
    </w:p>
    <w:p w14:paraId="165E4137" w14:textId="53A53924" w:rsidR="00BC0DF8" w:rsidRDefault="00D26BC5" w:rsidP="005317A1">
      <w:pPr>
        <w:pStyle w:val="Title"/>
      </w:pPr>
      <w:r w:rsidRPr="00663437">
        <w:t>A Compendium*</w:t>
      </w:r>
    </w:p>
    <w:p w14:paraId="048E005C" w14:textId="77777777" w:rsidR="005317A1" w:rsidRPr="005317A1" w:rsidRDefault="005317A1" w:rsidP="005317A1"/>
    <w:p w14:paraId="2B7FDB7A" w14:textId="77777777" w:rsidR="00D26BC5" w:rsidRPr="00663437" w:rsidRDefault="00D26BC5" w:rsidP="005317A1">
      <w:pPr>
        <w:pStyle w:val="AbstractText"/>
        <w:spacing w:line="240" w:lineRule="auto"/>
        <w:jc w:val="center"/>
      </w:pPr>
      <w:r w:rsidRPr="00663437">
        <w:t>Bernard Grofman</w:t>
      </w:r>
    </w:p>
    <w:p w14:paraId="6313ABD6" w14:textId="77777777" w:rsidR="00D26BC5" w:rsidRPr="00663437" w:rsidRDefault="00D26BC5" w:rsidP="005317A1">
      <w:pPr>
        <w:pStyle w:val="AbstractText"/>
        <w:spacing w:line="240" w:lineRule="auto"/>
        <w:jc w:val="center"/>
      </w:pPr>
      <w:r w:rsidRPr="00663437">
        <w:t>University of California, Irvine</w:t>
      </w:r>
    </w:p>
    <w:p w14:paraId="04B42CC1" w14:textId="77777777" w:rsidR="00D26BC5" w:rsidRPr="00663437" w:rsidRDefault="00000000" w:rsidP="005317A1">
      <w:pPr>
        <w:pStyle w:val="AbstractText"/>
        <w:spacing w:line="240" w:lineRule="auto"/>
        <w:jc w:val="center"/>
      </w:pPr>
      <w:hyperlink r:id="rId8">
        <w:r w:rsidR="00D26BC5" w:rsidRPr="00663437">
          <w:rPr>
            <w:color w:val="000000"/>
            <w:u w:val="single"/>
          </w:rPr>
          <w:t>bgrofman@uci.edu</w:t>
        </w:r>
      </w:hyperlink>
    </w:p>
    <w:p w14:paraId="2AB3B4F9" w14:textId="462C7D66" w:rsidR="00D26BC5" w:rsidRDefault="00000000" w:rsidP="005317A1">
      <w:pPr>
        <w:pStyle w:val="AbstractText"/>
        <w:spacing w:line="240" w:lineRule="auto"/>
        <w:jc w:val="center"/>
      </w:pPr>
      <w:hyperlink r:id="rId9" w:history="1">
        <w:r w:rsidR="005317A1" w:rsidRPr="00246606">
          <w:rPr>
            <w:rStyle w:val="Hyperlink"/>
            <w:rFonts w:ascii="Arial" w:hAnsi="Arial"/>
          </w:rPr>
          <w:t>https://orcid.org/0000-0002-2801-3351</w:t>
        </w:r>
      </w:hyperlink>
    </w:p>
    <w:p w14:paraId="411C5C61" w14:textId="77777777" w:rsidR="005317A1" w:rsidRPr="00663437" w:rsidRDefault="005317A1" w:rsidP="005317A1">
      <w:pPr>
        <w:pStyle w:val="AbstractText"/>
        <w:spacing w:line="240" w:lineRule="auto"/>
        <w:jc w:val="center"/>
      </w:pPr>
    </w:p>
    <w:p w14:paraId="4B32859B" w14:textId="77777777" w:rsidR="00D26BC5" w:rsidRPr="00663437" w:rsidRDefault="00D26BC5" w:rsidP="005317A1">
      <w:pPr>
        <w:pStyle w:val="AbstractText"/>
        <w:spacing w:line="240" w:lineRule="auto"/>
        <w:jc w:val="center"/>
      </w:pPr>
      <w:r w:rsidRPr="00663437">
        <w:t>Jonathan Cervas</w:t>
      </w:r>
    </w:p>
    <w:p w14:paraId="6C3C5A48" w14:textId="77777777" w:rsidR="00D26BC5" w:rsidRPr="00663437" w:rsidRDefault="00D26BC5" w:rsidP="005317A1">
      <w:pPr>
        <w:pStyle w:val="AbstractText"/>
        <w:spacing w:line="240" w:lineRule="auto"/>
        <w:jc w:val="center"/>
      </w:pPr>
      <w:r w:rsidRPr="00663437">
        <w:t>Carnegie Mellon University</w:t>
      </w:r>
    </w:p>
    <w:p w14:paraId="6260673A" w14:textId="77777777" w:rsidR="00D26BC5" w:rsidRPr="00663437" w:rsidRDefault="00000000" w:rsidP="005317A1">
      <w:pPr>
        <w:pStyle w:val="AbstractText"/>
        <w:spacing w:line="240" w:lineRule="auto"/>
        <w:jc w:val="center"/>
      </w:pPr>
      <w:hyperlink r:id="rId10">
        <w:r w:rsidR="00D26BC5" w:rsidRPr="00663437">
          <w:rPr>
            <w:color w:val="000000"/>
            <w:u w:val="single"/>
          </w:rPr>
          <w:t>cervas@cmu.edu</w:t>
        </w:r>
      </w:hyperlink>
    </w:p>
    <w:p w14:paraId="11D82069" w14:textId="728E300D" w:rsidR="0092069E" w:rsidRDefault="00000000" w:rsidP="005317A1">
      <w:pPr>
        <w:pStyle w:val="AbstractText"/>
        <w:spacing w:line="240" w:lineRule="auto"/>
        <w:jc w:val="center"/>
      </w:pPr>
      <w:hyperlink r:id="rId11" w:history="1">
        <w:r w:rsidR="005317A1" w:rsidRPr="00246606">
          <w:rPr>
            <w:rStyle w:val="Hyperlink"/>
            <w:rFonts w:ascii="Arial" w:hAnsi="Arial"/>
          </w:rPr>
          <w:t>https://orcid.org/0000-0001-9686-6308</w:t>
        </w:r>
      </w:hyperlink>
    </w:p>
    <w:p w14:paraId="1E89DE18" w14:textId="77777777" w:rsidR="005317A1" w:rsidRDefault="005317A1" w:rsidP="005317A1">
      <w:pPr>
        <w:pStyle w:val="AbstractText"/>
        <w:spacing w:line="240" w:lineRule="auto"/>
        <w:jc w:val="center"/>
      </w:pPr>
    </w:p>
    <w:p w14:paraId="3F419A1C" w14:textId="32430453" w:rsidR="00D26BC5" w:rsidRPr="001F0E67" w:rsidRDefault="00204A88" w:rsidP="00204A88">
      <w:pPr>
        <w:pStyle w:val="AbstractText"/>
        <w:jc w:val="center"/>
      </w:pPr>
      <w:r>
        <w:fldChar w:fldCharType="begin"/>
      </w:r>
      <w:r>
        <w:instrText xml:space="preserve"> DATE \@ "M/d/yy h:mm am/pm" </w:instrText>
      </w:r>
      <w:r>
        <w:fldChar w:fldCharType="separate"/>
      </w:r>
      <w:r w:rsidR="00DF00E8">
        <w:rPr>
          <w:noProof/>
        </w:rPr>
        <w:t>9/1/22 3:16 PM</w:t>
      </w:r>
      <w:r>
        <w:fldChar w:fldCharType="end"/>
      </w:r>
    </w:p>
    <w:p w14:paraId="37DC8325" w14:textId="2D0D1293" w:rsidR="001F0E67" w:rsidRPr="001F0E67" w:rsidRDefault="00D26BC5" w:rsidP="001F0E67">
      <w:pPr>
        <w:pStyle w:val="AbstractText"/>
      </w:pPr>
      <w:r w:rsidRPr="00663437">
        <w:t>*This research was partially supported by the Peltason Chair of Democracy Studies, University of California, Irvine</w:t>
      </w:r>
      <w:r w:rsidR="00853870">
        <w:t>. The views expressed are solely those of the authors</w:t>
      </w:r>
      <w:r w:rsidR="00FD5948">
        <w:t>. The authors thank Sean Birch for his helpful assistance.</w:t>
      </w:r>
    </w:p>
    <w:p w14:paraId="613A0822" w14:textId="77777777" w:rsidR="00237FA2" w:rsidRDefault="00237FA2">
      <w:pPr>
        <w:spacing w:before="0" w:line="240" w:lineRule="auto"/>
        <w:ind w:firstLine="0"/>
        <w:jc w:val="left"/>
        <w:rPr>
          <w:b/>
          <w:color w:val="000000"/>
        </w:rPr>
      </w:pPr>
      <w:r>
        <w:rPr>
          <w:b/>
          <w:color w:val="000000"/>
        </w:rPr>
        <w:br w:type="page"/>
      </w:r>
    </w:p>
    <w:p w14:paraId="64F4B708" w14:textId="062554FC" w:rsidR="00D26BC5" w:rsidRPr="00663437" w:rsidRDefault="00D26BC5" w:rsidP="005D1770">
      <w:pPr>
        <w:ind w:firstLine="0"/>
        <w:jc w:val="center"/>
      </w:pPr>
      <w:r w:rsidRPr="00663437">
        <w:rPr>
          <w:b/>
          <w:color w:val="000000"/>
        </w:rPr>
        <w:lastRenderedPageBreak/>
        <w:t>ABSTRACT</w:t>
      </w:r>
    </w:p>
    <w:p w14:paraId="01C28897" w14:textId="27894E27" w:rsidR="00D26BC5" w:rsidRPr="00663437" w:rsidRDefault="0055553B" w:rsidP="00376388">
      <w:pPr>
        <w:pStyle w:val="AbstractText"/>
        <w:rPr>
          <w:b/>
          <w:color w:val="000000"/>
        </w:rPr>
      </w:pPr>
      <w:r>
        <w:t xml:space="preserve">An immense </w:t>
      </w:r>
      <w:r w:rsidRPr="00663437">
        <w:t xml:space="preserve">amount </w:t>
      </w:r>
      <w:r>
        <w:t>has been written</w:t>
      </w:r>
      <w:r w:rsidRPr="00663437">
        <w:t xml:space="preserve"> about </w:t>
      </w:r>
      <w:r>
        <w:t>alleged</w:t>
      </w:r>
      <w:r w:rsidRPr="00663437">
        <w:t xml:space="preserve"> massive electoral fraud in the 2020 presidential election</w:t>
      </w:r>
      <w:r>
        <w:t>: In 2022, tens of</w:t>
      </w:r>
      <w:r w:rsidR="00753D11">
        <w:t xml:space="preserve"> </w:t>
      </w:r>
      <w:r>
        <w:t>millions of voters, and many Republican officials,</w:t>
      </w:r>
      <w:r w:rsidR="00753D11">
        <w:t xml:space="preserve"> </w:t>
      </w:r>
      <w:r>
        <w:t xml:space="preserve">still believe the 2020 election was stolen. </w:t>
      </w:r>
      <w:r w:rsidR="00D26BC5" w:rsidRPr="00663437">
        <w:t xml:space="preserve">Here, we examine claims of fraud </w:t>
      </w:r>
      <w:r>
        <w:t xml:space="preserve">in the presidential election of 2020 that are </w:t>
      </w:r>
      <w:r w:rsidR="00D26BC5" w:rsidRPr="00663437">
        <w:t>based on aggregate election data</w:t>
      </w:r>
      <w:r>
        <w:t xml:space="preserve">, </w:t>
      </w:r>
      <w:r w:rsidR="00872375">
        <w:t xml:space="preserve">and we further </w:t>
      </w:r>
      <w:r w:rsidR="00D26BC5" w:rsidRPr="00663437">
        <w:t>limit ourselves to claims in which the data itself is essentially undisputed</w:t>
      </w:r>
      <w:r w:rsidR="00872375">
        <w:t>. We show</w:t>
      </w:r>
      <w:r w:rsidR="00753D11">
        <w:t xml:space="preserve"> </w:t>
      </w:r>
      <w:r w:rsidR="00872375">
        <w:t xml:space="preserve">that </w:t>
      </w:r>
      <w:r w:rsidR="00D26BC5" w:rsidRPr="00663437">
        <w:t>the implications of that data for the presence of massive fraud have been largely or entirely misinterpreted through invalid statistical or logical reasoning. Our goal is not to provide new insights, since virtually all the points we make have been made by others, but rather to put together in one place a compendium of recent glaring misuses of statistic</w:t>
      </w:r>
      <w:r w:rsidR="00872375">
        <w:t>al inference</w:t>
      </w:r>
      <w:r w:rsidR="00D26BC5" w:rsidRPr="00663437">
        <w:t xml:space="preserve"> </w:t>
      </w:r>
      <w:r w:rsidR="0092069E">
        <w:t xml:space="preserve">in a form </w:t>
      </w:r>
      <w:r w:rsidR="00D26BC5" w:rsidRPr="00663437">
        <w:t>that we believe will be useful as a teaching tool</w:t>
      </w:r>
      <w:r w:rsidR="00753D11">
        <w:t xml:space="preserve"> </w:t>
      </w:r>
      <w:r w:rsidR="00872375">
        <w:t>about the dangers of</w:t>
      </w:r>
      <w:r w:rsidR="00D26BC5" w:rsidRPr="00663437">
        <w:t xml:space="preserve"> sloppy use of statistics. We discuss the fallacies in a non-technical way </w:t>
      </w:r>
      <w:r w:rsidR="005D1770" w:rsidRPr="00663437">
        <w:t>to</w:t>
      </w:r>
      <w:r w:rsidR="00D26BC5" w:rsidRPr="00663437">
        <w:t xml:space="preserve"> make our critiques broadly accessible to non-specialist audiences. </w:t>
      </w:r>
      <w:r w:rsidR="00D26BC5" w:rsidRPr="00663437">
        <w:br w:type="page"/>
      </w:r>
    </w:p>
    <w:p w14:paraId="1EFEC553" w14:textId="179181E1" w:rsidR="00D26BC5" w:rsidRPr="00663437" w:rsidRDefault="00D26BC5" w:rsidP="009731FE">
      <w:pPr>
        <w:pStyle w:val="Heading1"/>
      </w:pPr>
      <w:r w:rsidRPr="00663437">
        <w:lastRenderedPageBreak/>
        <w:t>Introduction</w:t>
      </w:r>
    </w:p>
    <w:p w14:paraId="62789E95" w14:textId="4BCD6271" w:rsidR="00787994" w:rsidRDefault="00753D11" w:rsidP="0092069E">
      <w:r>
        <w:t xml:space="preserve"> </w:t>
      </w:r>
      <w:r w:rsidR="00934827">
        <w:t>A</w:t>
      </w:r>
      <w:r w:rsidR="00787994" w:rsidRPr="00663437">
        <w:t>fter the</w:t>
      </w:r>
      <w:r w:rsidR="00787994">
        <w:t xml:space="preserve"> 2020 presidential</w:t>
      </w:r>
      <w:r w:rsidR="00787994" w:rsidRPr="00663437">
        <w:t xml:space="preserve"> election, the losing candidate, Donald Trump, </w:t>
      </w:r>
      <w:r w:rsidR="00934827">
        <w:t>claimed that he had been the victim of</w:t>
      </w:r>
      <w:r w:rsidR="00787994" w:rsidRPr="00663437">
        <w:t xml:space="preserve"> massive voter fraud</w:t>
      </w:r>
      <w:r w:rsidR="00934827">
        <w:t xml:space="preserve"> that denied him the election. At the time,</w:t>
      </w:r>
      <w:r w:rsidR="00E90449">
        <w:t xml:space="preserve"> </w:t>
      </w:r>
      <w:r w:rsidR="00934827">
        <w:t>many Republican congress members, state attorney</w:t>
      </w:r>
      <w:r w:rsidR="007146F1">
        <w:t>s</w:t>
      </w:r>
      <w:r w:rsidR="00934827">
        <w:t xml:space="preserve"> general, and other Republican office holders endorsed this claim </w:t>
      </w:r>
      <w:r w:rsidR="0031520B">
        <w:t>--</w:t>
      </w:r>
      <w:r w:rsidR="00934827">
        <w:t xml:space="preserve"> a claim which </w:t>
      </w:r>
      <w:r w:rsidR="00787994">
        <w:t xml:space="preserve">his supporters </w:t>
      </w:r>
      <w:r w:rsidR="000A05C1">
        <w:t>continue to</w:t>
      </w:r>
      <w:r w:rsidR="00934827">
        <w:t xml:space="preserve"> reiterate.</w:t>
      </w:r>
      <w:r w:rsidR="00787994">
        <w:t xml:space="preserve"> T</w:t>
      </w:r>
      <w:r w:rsidR="00D26BC5" w:rsidRPr="00663437">
        <w:t>ens of millions of voters, including a clear majority of Republicans and non-trivial number</w:t>
      </w:r>
      <w:r w:rsidR="00555BC0">
        <w:t>s</w:t>
      </w:r>
      <w:r w:rsidR="00D26BC5" w:rsidRPr="00663437">
        <w:t xml:space="preserve"> of independents and Democrats</w:t>
      </w:r>
      <w:r w:rsidR="00787994">
        <w:t xml:space="preserve"> currently</w:t>
      </w:r>
      <w:r w:rsidR="00D26BC5" w:rsidRPr="00663437">
        <w:t xml:space="preserve"> believe that there was massive fraud</w:t>
      </w:r>
      <w:r w:rsidR="00787994">
        <w:t xml:space="preserve"> in 2020</w:t>
      </w:r>
      <w:r w:rsidR="00B2345F">
        <w:t xml:space="preserve"> </w:t>
      </w:r>
      <w:sdt>
        <w:sdtPr>
          <w:rPr>
            <w:color w:val="000000"/>
          </w:rPr>
          <w:tag w:val="MENDELEY_CITATION_v3_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"/>
          <w:id w:val="-324122556"/>
          <w:placeholder>
            <w:docPart w:val="DefaultPlaceholder_-1854013440"/>
          </w:placeholder>
        </w:sdtPr>
        <w:sdtContent>
          <w:r w:rsidR="00E64DD3" w:rsidRPr="00E64DD3">
            <w:rPr>
              <w:color w:val="000000"/>
            </w:rPr>
            <w:t xml:space="preserve">(Gardner, 2021; </w:t>
          </w:r>
          <w:proofErr w:type="spellStart"/>
          <w:r w:rsidR="00E64DD3" w:rsidRPr="00E64DD3">
            <w:rPr>
              <w:color w:val="000000"/>
            </w:rPr>
            <w:t>Solender</w:t>
          </w:r>
          <w:proofErr w:type="spellEnd"/>
          <w:r w:rsidR="00E64DD3" w:rsidRPr="00E64DD3">
            <w:rPr>
              <w:color w:val="000000"/>
            </w:rPr>
            <w:t>, 2020; UMass Amherst, 2021)</w:t>
          </w:r>
        </w:sdtContent>
      </w:sdt>
      <w:r w:rsidR="00D26BC5" w:rsidRPr="00663437">
        <w:t>.</w:t>
      </w:r>
      <w:r w:rsidR="009A60D7">
        <w:t xml:space="preserve"> Others believe that most elections are rigged.</w:t>
      </w:r>
      <w:r w:rsidR="008D208B">
        <w:rPr>
          <w:rStyle w:val="FootnoteReference"/>
        </w:rPr>
        <w:footnoteReference w:id="2"/>
      </w:r>
      <w:r w:rsidR="00934827">
        <w:t xml:space="preserve"> </w:t>
      </w:r>
      <w:r w:rsidR="0055553B">
        <w:t>In the 2022 primaries, some Republican candidates made th</w:t>
      </w:r>
      <w:r w:rsidR="00077156">
        <w:t>e</w:t>
      </w:r>
      <w:r w:rsidR="0055553B">
        <w:t xml:space="preserve"> assertion</w:t>
      </w:r>
      <w:r w:rsidR="00077156">
        <w:t xml:space="preserve"> of massive election fraud</w:t>
      </w:r>
      <w:r w:rsidR="0055553B">
        <w:t xml:space="preserve"> </w:t>
      </w:r>
      <w:r w:rsidR="00787994">
        <w:t xml:space="preserve">in 2020 </w:t>
      </w:r>
      <w:r w:rsidR="0055553B">
        <w:t>a fundamental part of</w:t>
      </w:r>
      <w:r>
        <w:t xml:space="preserve"> </w:t>
      </w:r>
      <w:r w:rsidR="0055553B">
        <w:t>their election platform. Many of those candidates won their primary, and several</w:t>
      </w:r>
      <w:r>
        <w:t xml:space="preserve"> </w:t>
      </w:r>
      <w:r w:rsidR="0055553B">
        <w:t xml:space="preserve">will be </w:t>
      </w:r>
      <w:r w:rsidR="00D72F03">
        <w:t>able</w:t>
      </w:r>
      <w:r w:rsidR="0055553B">
        <w:t xml:space="preserve"> to affect future election administration in their states if they win in November</w:t>
      </w:r>
      <w:r w:rsidR="00084C34">
        <w:t xml:space="preserve"> </w:t>
      </w:r>
      <w:sdt>
        <w:sdtPr>
          <w:rPr>
            <w:color w:val="000000"/>
          </w:rPr>
          <w:tag w:val="MENDELEY_CITATION_v3_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"/>
          <w:id w:val="1498379524"/>
          <w:placeholder>
            <w:docPart w:val="DefaultPlaceholder_-1854013440"/>
          </w:placeholder>
        </w:sdtPr>
        <w:sdtContent>
          <w:r w:rsidR="00E64DD3" w:rsidRPr="00E64DD3">
            <w:rPr>
              <w:color w:val="000000"/>
            </w:rPr>
            <w:t>(Medina et al., 2022)</w:t>
          </w:r>
        </w:sdtContent>
      </w:sdt>
      <w:r w:rsidR="00077156">
        <w:t>.</w:t>
      </w:r>
      <w:r>
        <w:rPr>
          <w:rStyle w:val="FootnoteReference"/>
        </w:rPr>
        <w:t xml:space="preserve"> </w:t>
      </w:r>
      <w:r w:rsidR="00AD702F">
        <w:t>Thus, n</w:t>
      </w:r>
      <w:r w:rsidR="00636A57">
        <w:t>ot only have</w:t>
      </w:r>
      <w:r>
        <w:t xml:space="preserve"> </w:t>
      </w:r>
      <w:r w:rsidR="00636A57">
        <w:t>claims about 2020 election fraud</w:t>
      </w:r>
      <w:r>
        <w:t xml:space="preserve"> </w:t>
      </w:r>
      <w:r w:rsidR="00636A57">
        <w:t>remained politically salient,</w:t>
      </w:r>
      <w:r>
        <w:t xml:space="preserve"> </w:t>
      </w:r>
      <w:r w:rsidR="00636A57">
        <w:t>but</w:t>
      </w:r>
      <w:r>
        <w:t xml:space="preserve"> </w:t>
      </w:r>
      <w:r w:rsidR="00AD702F">
        <w:t xml:space="preserve">the persistence of </w:t>
      </w:r>
      <w:r w:rsidR="00636A57">
        <w:t xml:space="preserve">voter beliefs in these claims, and the </w:t>
      </w:r>
      <w:r w:rsidR="00AD702F">
        <w:t xml:space="preserve">deep </w:t>
      </w:r>
      <w:r w:rsidR="00636A57">
        <w:t>partisan divide about</w:t>
      </w:r>
      <w:r>
        <w:t xml:space="preserve"> </w:t>
      </w:r>
      <w:r w:rsidR="00636A57">
        <w:t>them</w:t>
      </w:r>
      <w:r w:rsidR="007F4F27">
        <w:t xml:space="preserve"> leading to affective polarization</w:t>
      </w:r>
      <w:r w:rsidR="00AD702F">
        <w:t>,</w:t>
      </w:r>
      <w:r>
        <w:t xml:space="preserve"> </w:t>
      </w:r>
      <w:r w:rsidR="00636A57">
        <w:t xml:space="preserve">have </w:t>
      </w:r>
      <w:r w:rsidR="000F31E2">
        <w:t xml:space="preserve">frightening </w:t>
      </w:r>
      <w:r w:rsidR="00636A57">
        <w:t>implications for the</w:t>
      </w:r>
      <w:r w:rsidR="00AD702F">
        <w:t xml:space="preserve"> prospects of democratic breakdown in the U.S.</w:t>
      </w:r>
      <w:r w:rsidR="00084C34">
        <w:t xml:space="preserve"> </w:t>
      </w:r>
      <w:sdt>
        <w:sdtPr>
          <w:tag w:val="MENDELEY_CITATION_v3_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"/>
          <w:id w:val="414521596"/>
          <w:placeholder>
            <w:docPart w:val="DefaultPlaceholder_-1854013440"/>
          </w:placeholder>
        </w:sdtPr>
        <w:sdtContent>
          <w:r w:rsidR="00E64DD3">
            <w:t>(Grofman, 2022; Homans &amp; Peterson, 2022; Leonhardt, 2022)</w:t>
          </w:r>
        </w:sdtContent>
      </w:sdt>
      <w:r w:rsidR="00AD702F">
        <w:t>.</w:t>
      </w:r>
      <w:r w:rsidR="008D208B">
        <w:rPr>
          <w:rStyle w:val="FootnoteReference"/>
        </w:rPr>
        <w:footnoteReference w:id="3"/>
      </w:r>
    </w:p>
    <w:p w14:paraId="5FF1C6B0" w14:textId="6856C30A" w:rsidR="0092069E" w:rsidRDefault="00787994" w:rsidP="00787994">
      <w:r>
        <w:t xml:space="preserve">The </w:t>
      </w:r>
      <w:r w:rsidR="002B4D16">
        <w:t>supposed evidence supporting</w:t>
      </w:r>
      <w:r>
        <w:t xml:space="preserve"> </w:t>
      </w:r>
      <w:r w:rsidR="001155CE">
        <w:t xml:space="preserve">massive </w:t>
      </w:r>
      <w:r>
        <w:t>election fraud come</w:t>
      </w:r>
      <w:r w:rsidR="00792844">
        <w:t>s</w:t>
      </w:r>
      <w:r>
        <w:t xml:space="preserve"> in many forms</w:t>
      </w:r>
      <w:r w:rsidR="002B4D16">
        <w:t xml:space="preserve">, </w:t>
      </w:r>
      <w:r w:rsidR="002B4D16" w:rsidRPr="00F2567F">
        <w:t>including personal affidavits alleging fraud in particular precincts</w:t>
      </w:r>
      <w:r w:rsidR="00E540F8">
        <w:t xml:space="preserve"> </w:t>
      </w:r>
      <w:sdt>
        <w:sdtPr>
          <w:rPr>
            <w:color w:val="000000"/>
          </w:rPr>
          <w:tag w:val="MENDELEY_CITATION_v3_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"/>
          <w:id w:val="1164284769"/>
          <w:placeholder>
            <w:docPart w:val="DefaultPlaceholder_-1854013440"/>
          </w:placeholder>
        </w:sdtPr>
        <w:sdtContent>
          <w:r w:rsidR="00E64DD3" w:rsidRPr="00E64DD3">
            <w:rPr>
              <w:color w:val="000000"/>
            </w:rPr>
            <w:t>(</w:t>
          </w:r>
          <w:proofErr w:type="spellStart"/>
          <w:r w:rsidR="00E64DD3" w:rsidRPr="00E64DD3">
            <w:rPr>
              <w:color w:val="000000"/>
            </w:rPr>
            <w:t>McClallen</w:t>
          </w:r>
          <w:proofErr w:type="spellEnd"/>
          <w:r w:rsidR="00E64DD3" w:rsidRPr="00E64DD3">
            <w:rPr>
              <w:color w:val="000000"/>
            </w:rPr>
            <w:t>, 2021)</w:t>
          </w:r>
        </w:sdtContent>
      </w:sdt>
      <w:r w:rsidR="002B4D16" w:rsidRPr="00F2567F">
        <w:t xml:space="preserve">, to </w:t>
      </w:r>
      <w:r w:rsidR="002B4D16" w:rsidRPr="00F2567F">
        <w:lastRenderedPageBreak/>
        <w:t>videos allegedly showing direct evidence of vote tampering</w:t>
      </w:r>
      <w:r w:rsidR="002B4D16">
        <w:t xml:space="preserve"> by poll workers</w:t>
      </w:r>
      <w:r w:rsidR="00F40F42">
        <w:t xml:space="preserve"> </w:t>
      </w:r>
      <w:sdt>
        <w:sdtPr>
          <w:rPr>
            <w:color w:val="000000"/>
          </w:rPr>
          <w:tag w:val="MENDELEY_CITATION_v3_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"/>
          <w:id w:val="614874097"/>
          <w:placeholder>
            <w:docPart w:val="DefaultPlaceholder_-1854013440"/>
          </w:placeholder>
        </w:sdtPr>
        <w:sdtContent>
          <w:r w:rsidR="00E64DD3" w:rsidRPr="00E64DD3">
            <w:rPr>
              <w:color w:val="000000"/>
            </w:rPr>
            <w:t>(Gray, 2020)</w:t>
          </w:r>
        </w:sdtContent>
      </w:sdt>
      <w:r w:rsidR="002B4D16" w:rsidRPr="00F2567F">
        <w:t xml:space="preserve">, to </w:t>
      </w:r>
      <w:r w:rsidR="009E0D56">
        <w:t>how-to-</w:t>
      </w:r>
      <w:r w:rsidR="002B4D16" w:rsidRPr="00F2567F">
        <w:t xml:space="preserve">videos showing </w:t>
      </w:r>
      <w:r w:rsidR="00DF3715">
        <w:t xml:space="preserve">the </w:t>
      </w:r>
      <w:r w:rsidR="002B4D16" w:rsidRPr="00F2567F">
        <w:t>supposed</w:t>
      </w:r>
      <w:r w:rsidR="00DF3715">
        <w:t xml:space="preserve"> ease</w:t>
      </w:r>
      <w:r w:rsidR="002B4D16" w:rsidRPr="00F2567F">
        <w:t xml:space="preserve"> </w:t>
      </w:r>
      <w:r w:rsidR="009E0D56">
        <w:t>for</w:t>
      </w:r>
      <w:r w:rsidR="002B4D16" w:rsidRPr="00F2567F">
        <w:t xml:space="preserve"> manipulat</w:t>
      </w:r>
      <w:r w:rsidR="009E0D56">
        <w:t>ing</w:t>
      </w:r>
      <w:r w:rsidR="002B4D16" w:rsidRPr="00F2567F">
        <w:t xml:space="preserve"> the record of votes produced by voting machines</w:t>
      </w:r>
      <w:r w:rsidR="002B4D16">
        <w:t xml:space="preserve"> or mail ballots</w:t>
      </w:r>
      <w:r w:rsidR="002B4D16" w:rsidRPr="00F2567F">
        <w:t>, to claims about a conspiracy by a particular voting machine vendor</w:t>
      </w:r>
      <w:r w:rsidR="00312DE7">
        <w:t xml:space="preserve"> </w:t>
      </w:r>
      <w:sdt>
        <w:sdtPr>
          <w:rPr>
            <w:color w:val="000000"/>
          </w:rPr>
          <w:tag w:val="MENDELEY_CITATION_v3_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"/>
          <w:id w:val="711695313"/>
          <w:placeholder>
            <w:docPart w:val="DefaultPlaceholder_-1854013440"/>
          </w:placeholder>
        </w:sdtPr>
        <w:sdtContent>
          <w:r w:rsidR="00E64DD3" w:rsidRPr="00E64DD3">
            <w:rPr>
              <w:color w:val="000000"/>
            </w:rPr>
            <w:t>(</w:t>
          </w:r>
          <w:proofErr w:type="spellStart"/>
          <w:r w:rsidR="00E64DD3" w:rsidRPr="00E64DD3">
            <w:rPr>
              <w:color w:val="000000"/>
            </w:rPr>
            <w:t>Sganga</w:t>
          </w:r>
          <w:proofErr w:type="spellEnd"/>
          <w:r w:rsidR="00E64DD3" w:rsidRPr="00E64DD3">
            <w:rPr>
              <w:color w:val="000000"/>
            </w:rPr>
            <w:t>, 2022)</w:t>
          </w:r>
        </w:sdtContent>
      </w:sdt>
      <w:r w:rsidR="002B4D16">
        <w:t>,</w:t>
      </w:r>
      <w:r w:rsidR="002B4D16" w:rsidRPr="00F2567F">
        <w:t xml:space="preserve"> to assertions that more voters voted than were on the jurisdiction’s electoral roll</w:t>
      </w:r>
      <w:r w:rsidR="009175E7">
        <w:t xml:space="preserve"> </w:t>
      </w:r>
      <w:sdt>
        <w:sdtPr>
          <w:rPr>
            <w:color w:val="000000"/>
          </w:rPr>
          <w:tag w:val="MENDELEY_CITATION_v3_eyJjaXRhdGlvbklEIjoiTUVOREVMRVlfQ0lUQVRJT05fYzlhYTc5NTMtYzg3My00OGM3LWE3ZGMtZTk1YmNkOTg2ZTQ0IiwicHJvcGVydGllcyI6eyJub3RlSW5kZXgiOjB9LCJpc0VkaXRlZCI6ZmFsc2UsIm1hbnVhbE92ZXJyaWRlIjp7ImlzTWFudWFsbHlPdmVycmlkZGVuIjpmYWxzZSwiY2l0ZXByb2NUZXh0IjoiKEF5eWFkdXJhaSwgMjAyMDsgU3dlbnNvbiwgMjAyMCkiLCJtYW51YWxPdmVycmlkZVRleHQiOiI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"/>
          <w:id w:val="273688279"/>
          <w:placeholder>
            <w:docPart w:val="DefaultPlaceholder_-1854013440"/>
          </w:placeholder>
        </w:sdtPr>
        <w:sdtContent>
          <w:r w:rsidR="00E64DD3" w:rsidRPr="00E64DD3">
            <w:rPr>
              <w:color w:val="000000"/>
            </w:rPr>
            <w:t>(Ayyadurai, 2020; Swenson, 2020)</w:t>
          </w:r>
        </w:sdtContent>
      </w:sdt>
      <w:r w:rsidR="009175E7">
        <w:t xml:space="preserve">. </w:t>
      </w:r>
      <w:r w:rsidR="00F06DE0" w:rsidRPr="00663437">
        <w:t xml:space="preserve">Despite the implausibility of a </w:t>
      </w:r>
      <w:r w:rsidR="00F06DE0">
        <w:t xml:space="preserve">massive </w:t>
      </w:r>
      <w:r w:rsidR="00F06DE0" w:rsidRPr="00663437">
        <w:t>multi-state conspiracy</w:t>
      </w:r>
      <w:r w:rsidR="00FF4AC5">
        <w:t>,</w:t>
      </w:r>
      <w:r w:rsidR="00F06DE0" w:rsidRPr="00663437">
        <w:t xml:space="preserve"> the volume and variety of claims make them like a hydra-headed monster almost impossible to successfully </w:t>
      </w:r>
      <w:r w:rsidR="00B36008" w:rsidRPr="00663437">
        <w:t>reb</w:t>
      </w:r>
      <w:r w:rsidR="00B36008">
        <w:t>u</w:t>
      </w:r>
      <w:r w:rsidR="00387B68">
        <w:t>t all of them to a given voter’s satisfaction.</w:t>
      </w:r>
      <w:r w:rsidR="00B36008">
        <w:t xml:space="preserve"> Moreover, t</w:t>
      </w:r>
      <w:r w:rsidR="00B36008" w:rsidRPr="00663437">
        <w:t xml:space="preserve">he fact that many of these claims about massive fraud in 2020 (including most of those we discuss in this essay) are plausible on their face, even though fallacious, make </w:t>
      </w:r>
      <w:r w:rsidR="00387B68">
        <w:t xml:space="preserve">them </w:t>
      </w:r>
      <w:r w:rsidR="00B36008" w:rsidRPr="00663437">
        <w:t>hard</w:t>
      </w:r>
      <w:r w:rsidR="00ED6861">
        <w:t>er</w:t>
      </w:r>
      <w:r w:rsidR="000A1218">
        <w:t xml:space="preserve"> </w:t>
      </w:r>
      <w:r w:rsidR="00B36008" w:rsidRPr="00663437">
        <w:t>to refute</w:t>
      </w:r>
      <w:r w:rsidR="00387B68">
        <w:t xml:space="preserve">. </w:t>
      </w:r>
      <w:r w:rsidR="00387B68" w:rsidRPr="00F2567F">
        <w:t>Also, we have the mesmerizing power of repetition. The claim of massive fraud in 2020 is stated again and again in conservative media sources and by former President Trump and his allies</w:t>
      </w:r>
      <w:r w:rsidR="007E5077" w:rsidRPr="00663437">
        <w:t>.</w:t>
      </w:r>
      <w:r w:rsidR="00F11A67" w:rsidRPr="00F11A67">
        <w:rPr>
          <w:rStyle w:val="FootnoteReference"/>
        </w:rPr>
        <w:t xml:space="preserve"> </w:t>
      </w:r>
      <w:r w:rsidR="00F11A67">
        <w:rPr>
          <w:rStyle w:val="FootnoteReference"/>
        </w:rPr>
        <w:footnoteReference w:id="4"/>
      </w:r>
      <w:r w:rsidR="00753D11">
        <w:t xml:space="preserve"> </w:t>
      </w:r>
      <w:r w:rsidR="00F11A67">
        <w:t>Particular factual claims are often repeated even after clear contrary evidence has been presented</w:t>
      </w:r>
      <w:r w:rsidR="00D74079">
        <w:t xml:space="preserve"> </w:t>
      </w:r>
      <w:sdt>
        <w:sdtPr>
          <w:tag w:val="MENDELEY_CITATION_v3_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"/>
          <w:id w:val="785934280"/>
          <w:placeholder>
            <w:docPart w:val="DefaultPlaceholder_-1854013440"/>
          </w:placeholder>
        </w:sdtPr>
        <w:sdtContent>
          <w:r w:rsidR="00E64DD3">
            <w:t>(Hsu &amp; Thompson, 2022)</w:t>
          </w:r>
        </w:sdtContent>
      </w:sdt>
      <w:r w:rsidR="00F11A67">
        <w:t>.</w:t>
      </w:r>
      <w:r w:rsidR="00753D11">
        <w:t xml:space="preserve"> </w:t>
      </w:r>
    </w:p>
    <w:p w14:paraId="637B327E" w14:textId="5FCA1BDD" w:rsidR="00CC3EFE" w:rsidRPr="00663437" w:rsidRDefault="007E5077" w:rsidP="0092069E">
      <w:r w:rsidRPr="00663437">
        <w:t xml:space="preserve">There are many reasons </w:t>
      </w:r>
      <w:r w:rsidR="00A44C10">
        <w:t xml:space="preserve">that can be </w:t>
      </w:r>
      <w:r>
        <w:t>offered about why</w:t>
      </w:r>
      <w:r w:rsidRPr="00663437">
        <w:t xml:space="preserve"> belie</w:t>
      </w:r>
      <w:r>
        <w:t xml:space="preserve">fs </w:t>
      </w:r>
      <w:r w:rsidRPr="00663437">
        <w:t xml:space="preserve">about massive </w:t>
      </w:r>
      <w:r>
        <w:t xml:space="preserve">election </w:t>
      </w:r>
      <w:r w:rsidRPr="00663437">
        <w:t>fraud in 2020</w:t>
      </w:r>
      <w:r>
        <w:t xml:space="preserve"> </w:t>
      </w:r>
      <w:r w:rsidRPr="00F2567F">
        <w:t xml:space="preserve">persists (see e.g., </w:t>
      </w:r>
      <w:sdt>
        <w:sdtPr>
          <w:tag w:val="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"/>
          <w:id w:val="1168596583"/>
          <w:placeholder>
            <w:docPart w:val="DefaultPlaceholder_-1854013440"/>
          </w:placeholder>
        </w:sdtPr>
        <w:sdtContent>
          <w:r w:rsidR="00E64DD3">
            <w:t>(</w:t>
          </w:r>
          <w:proofErr w:type="spellStart"/>
          <w:r w:rsidR="00E64DD3">
            <w:t>Berlinski</w:t>
          </w:r>
          <w:proofErr w:type="spellEnd"/>
          <w:r w:rsidR="00E64DD3">
            <w:t xml:space="preserve"> et al., 2021; Douglas et al., 2019; Edsall, 2022; Holman &amp; Lay, 2018)</w:t>
          </w:r>
        </w:sdtContent>
      </w:sdt>
      <w:r w:rsidR="001772E8" w:rsidRPr="009731FE">
        <w:rPr>
          <w:rStyle w:val="FootnoteReference"/>
        </w:rPr>
        <w:footnoteReference w:id="5"/>
      </w:r>
      <w:r>
        <w:t>.</w:t>
      </w:r>
      <w:r w:rsidRPr="00F2567F">
        <w:t xml:space="preserve"> </w:t>
      </w:r>
      <w:r w:rsidR="004D1B41">
        <w:t>But e</w:t>
      </w:r>
      <w:r w:rsidR="004D1B41" w:rsidRPr="00663437">
        <w:t>xploring why voters believe what they do</w:t>
      </w:r>
      <w:r w:rsidR="00617CAC">
        <w:t xml:space="preserve"> </w:t>
      </w:r>
      <w:sdt>
        <w:sdtPr>
          <w:rPr>
            <w:color w:val="000000"/>
          </w:rPr>
          <w:tag w:val="MENDELEY_CITATION_v3_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"/>
          <w:id w:val="-997496572"/>
          <w:placeholder>
            <w:docPart w:val="DefaultPlaceholder_-1854013440"/>
          </w:placeholder>
        </w:sdtPr>
        <w:sdtContent>
          <w:r w:rsidR="00E64DD3" w:rsidRPr="00E64DD3">
            <w:rPr>
              <w:color w:val="000000"/>
            </w:rPr>
            <w:t>(Bump, 2022b)</w:t>
          </w:r>
        </w:sdtContent>
      </w:sdt>
      <w:r w:rsidR="00753D11">
        <w:t xml:space="preserve"> </w:t>
      </w:r>
      <w:r w:rsidR="004D1B41" w:rsidRPr="00663437">
        <w:t>is not the purpose of this essay</w:t>
      </w:r>
      <w:r>
        <w:t>.</w:t>
      </w:r>
      <w:r w:rsidR="00A33D69">
        <w:rPr>
          <w:rStyle w:val="FootnoteReference"/>
        </w:rPr>
        <w:footnoteReference w:id="6"/>
      </w:r>
      <w:r w:rsidR="00753D11">
        <w:t xml:space="preserve"> </w:t>
      </w:r>
      <w:r>
        <w:t>Moreover, in</w:t>
      </w:r>
      <w:r w:rsidR="00CC3EFE">
        <w:t xml:space="preserve"> this essay we will not discuss the </w:t>
      </w:r>
      <w:r w:rsidR="00CC3EFE" w:rsidRPr="00663437">
        <w:t xml:space="preserve">vast bulk of claims </w:t>
      </w:r>
      <w:r w:rsidR="00CC3EFE">
        <w:t>about fraud in 2020</w:t>
      </w:r>
      <w:r w:rsidR="00B36008">
        <w:t>, namely those</w:t>
      </w:r>
      <w:r w:rsidR="00CC3EFE">
        <w:t xml:space="preserve"> that rest on </w:t>
      </w:r>
      <w:r w:rsidR="00CC3EFE" w:rsidRPr="00792844">
        <w:rPr>
          <w:u w:val="single"/>
        </w:rPr>
        <w:t>contested</w:t>
      </w:r>
      <w:r w:rsidR="00CC3EFE">
        <w:t xml:space="preserve"> fact</w:t>
      </w:r>
      <w:r w:rsidR="00792844">
        <w:t>s</w:t>
      </w:r>
      <w:r w:rsidR="00CC3EFE">
        <w:t xml:space="preserve">. </w:t>
      </w:r>
      <w:r w:rsidR="00CC3EFE" w:rsidRPr="00663437">
        <w:t xml:space="preserve">Our concern here is a narrowly focused one. We deal solely with claims about fraud that are grounded, at least in part, on </w:t>
      </w:r>
      <w:r w:rsidR="00CC3EFE" w:rsidRPr="00663437">
        <w:rPr>
          <w:u w:val="single"/>
        </w:rPr>
        <w:t xml:space="preserve">indisputable </w:t>
      </w:r>
      <w:r w:rsidR="00CC3EFE" w:rsidRPr="00ED6861">
        <w:rPr>
          <w:u w:val="single"/>
        </w:rPr>
        <w:t xml:space="preserve">facts about statistical features of the </w:t>
      </w:r>
      <w:r w:rsidR="00CC3EFE" w:rsidRPr="00ED6861">
        <w:rPr>
          <w:u w:val="single"/>
        </w:rPr>
        <w:lastRenderedPageBreak/>
        <w:t>2020 presidential election</w:t>
      </w:r>
      <w:r w:rsidR="00792844" w:rsidRPr="00ED6861">
        <w:t>, and comparisons of its outcomes to those of previous presidential elections</w:t>
      </w:r>
      <w:r w:rsidR="00CC3EFE" w:rsidRPr="00ED6861">
        <w:t>.</w:t>
      </w:r>
      <w:r w:rsidRPr="00ED6861">
        <w:rPr>
          <w:rStyle w:val="FootnoteReference"/>
        </w:rPr>
        <w:footnoteReference w:id="7"/>
      </w:r>
      <w:r w:rsidR="00CC3EFE" w:rsidRPr="00663437">
        <w:t xml:space="preserve"> </w:t>
      </w:r>
    </w:p>
    <w:p w14:paraId="399061E4" w14:textId="6E5E4E69" w:rsidR="00D26BC5" w:rsidRPr="00663437" w:rsidRDefault="00D26BC5" w:rsidP="00D02898">
      <w:r w:rsidRPr="00663437">
        <w:t>Our goal is not to provide new insights about these statistical fallacies</w:t>
      </w:r>
      <w:r w:rsidR="000A1218">
        <w:t>.</w:t>
      </w:r>
      <w:r w:rsidR="00753D11">
        <w:t xml:space="preserve"> </w:t>
      </w:r>
      <w:r w:rsidRPr="00663437">
        <w:t>Rather, our goal is put together in one place a useful compendium of many of the most glaring recent misuses of statistical reasoning as applied to understanding elections,</w:t>
      </w:r>
      <w:r w:rsidR="003B7907" w:rsidRPr="003B7907">
        <w:rPr>
          <w:rStyle w:val="FootnoteReference"/>
        </w:rPr>
        <w:t xml:space="preserve"> </w:t>
      </w:r>
      <w:r w:rsidR="003B7907">
        <w:rPr>
          <w:rStyle w:val="FootnoteReference"/>
        </w:rPr>
        <w:footnoteReference w:id="8"/>
      </w:r>
      <w:r w:rsidR="00753D11">
        <w:t xml:space="preserve"> </w:t>
      </w:r>
      <w:r w:rsidRPr="00663437">
        <w:t>and to do so in a way that is readily accessible to non-technical readers</w:t>
      </w:r>
      <w:r w:rsidR="00A44C10" w:rsidRPr="009731FE">
        <w:rPr>
          <w:rStyle w:val="FootnoteReference"/>
        </w:rPr>
        <w:footnoteReference w:id="9"/>
      </w:r>
      <w:r w:rsidRPr="00663437">
        <w:rPr>
          <w:b/>
        </w:rPr>
        <w:t xml:space="preserve"> </w:t>
      </w:r>
      <w:r w:rsidRPr="00663437">
        <w:t xml:space="preserve">We believe strongly that a discussion of statistical fallacies based on real-world examples should be part of any statistics or public policy curriculum. </w:t>
      </w:r>
    </w:p>
    <w:p w14:paraId="730833CD" w14:textId="6B0FAD22" w:rsidR="00D26BC5" w:rsidRPr="00663437" w:rsidRDefault="00D26BC5" w:rsidP="00D02898">
      <w:r w:rsidRPr="00663437">
        <w:t>We begin our inventory of fallacies with (a) arithmetic fallacies of a simple sort, such as drawing conclusions from unweighted averages where use of weighted average was required, cherry-picking the data to emphasize only those facts that lead to the desired conclusion, and confusing percentages and percentage point changes</w:t>
      </w:r>
      <w:r w:rsidR="00990F87">
        <w:t>.</w:t>
      </w:r>
      <w:r w:rsidRPr="00663437">
        <w:t xml:space="preserve"> Then we discuss (b) improper use of statistical significance, and then turn to (c) inaccurate </w:t>
      </w:r>
      <w:r w:rsidRPr="00663437">
        <w:lastRenderedPageBreak/>
        <w:t>probabilistic reasoning, such as improperly using as an indicia of fraud having voters with the same name and date of birth. Then we discuss (d) syllogistic arguments based on cross-election statistical comparisons that are either fallacious in form,</w:t>
      </w:r>
      <w:r w:rsidR="00AF1B96" w:rsidRPr="00663437">
        <w:t xml:space="preserve"> </w:t>
      </w:r>
      <w:r w:rsidRPr="00663437">
        <w:t xml:space="preserve">or that have at least one premise that is indubitably false, and thus which give rise either to invalid or unfounded conclusions. Finally, we briefly consider similar types of statistical errors in (e) syllogistic arguments based on within-election comparisons. </w:t>
      </w:r>
      <w:r w:rsidR="007947E9">
        <w:t>Though we certainly do not claim that we have identified every fallacious claim about 2020 that fits within our classification scheme, w</w:t>
      </w:r>
      <w:r w:rsidRPr="00663437">
        <w:t>e believe we have a typology that includes the most common errors involving analysis of aggregate election data.</w:t>
      </w:r>
    </w:p>
    <w:p w14:paraId="1CB846B9" w14:textId="79211A0D" w:rsidR="00D26BC5" w:rsidRPr="00663437" w:rsidRDefault="00D26BC5" w:rsidP="003E566F">
      <w:pPr>
        <w:pStyle w:val="Heading1"/>
      </w:pPr>
      <w:r w:rsidRPr="00663437">
        <w:t>Fallacious Statistically Based Claims about Massive Fraud in the 2020 Presidential Election</w:t>
      </w:r>
    </w:p>
    <w:p w14:paraId="6E0D4723" w14:textId="7F7BD52F" w:rsidR="00E12B43" w:rsidRPr="00C87C63" w:rsidRDefault="00D26BC5" w:rsidP="001D3B96">
      <w:pPr>
        <w:pStyle w:val="Heading2"/>
        <w:rPr>
          <w:rStyle w:val="Heading3Char"/>
          <w:b/>
          <w:sz w:val="24"/>
        </w:rPr>
      </w:pPr>
      <w:r w:rsidRPr="00A462CD">
        <w:t>Arithmetic Fallacies</w:t>
      </w:r>
    </w:p>
    <w:p w14:paraId="13687EEF" w14:textId="5AF46D2D" w:rsidR="00D26BC5" w:rsidRPr="00663437" w:rsidRDefault="00D26BC5" w:rsidP="001D3B96">
      <w:pPr>
        <w:ind w:firstLine="0"/>
      </w:pPr>
      <w:r w:rsidRPr="00C651FF">
        <w:rPr>
          <w:rStyle w:val="Heading3Char"/>
          <w:sz w:val="24"/>
        </w:rPr>
        <w:t>Failing to weight units</w:t>
      </w:r>
      <w:r w:rsidR="0002175F" w:rsidRPr="00C651FF">
        <w:rPr>
          <w:rStyle w:val="Heading3Char"/>
          <w:sz w:val="24"/>
        </w:rPr>
        <w:t>.</w:t>
      </w:r>
      <w:r w:rsidR="001D3B96">
        <w:t xml:space="preserve"> </w:t>
      </w:r>
      <w:r w:rsidRPr="00663437">
        <w:t xml:space="preserve">Failing to recognize that large changes in one direction in low population subsets or low population demographic subgroups can be compensated for by small changes in the other direction in high population subsets or demographic units is a common mistake. There were various instances of this </w:t>
      </w:r>
      <w:r w:rsidR="005F2D94" w:rsidRPr="00663437">
        <w:t>type</w:t>
      </w:r>
      <w:r w:rsidRPr="00663437">
        <w:t xml:space="preserve"> of error in discussions of the 2020 election. We first focus on the most common instance. </w:t>
      </w:r>
    </w:p>
    <w:p w14:paraId="2ADA4AD3" w14:textId="5C330A40" w:rsidR="00D26BC5" w:rsidRPr="00663437" w:rsidRDefault="00D26BC5" w:rsidP="00D02898">
      <w:r w:rsidRPr="00663437">
        <w:t>It was observed that Trump won more counties in 2020 than he did in 2016, with the implication being that he must have done better in 2020 than in 2016 in terms of the popular vote</w:t>
      </w:r>
      <w:r w:rsidR="00F94BD8">
        <w:t xml:space="preserve"> </w:t>
      </w:r>
      <w:sdt>
        <w:sdtPr>
          <w:rPr>
            <w:color w:val="000000"/>
          </w:rPr>
          <w:tag w:val="MENDELEY_CITATION_v3_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"/>
          <w:id w:val="1661735234"/>
          <w:placeholder>
            <w:docPart w:val="DefaultPlaceholder_-1854013440"/>
          </w:placeholder>
        </w:sdtPr>
        <w:sdtContent>
          <w:r w:rsidR="00E64DD3" w:rsidRPr="00E64DD3">
            <w:rPr>
              <w:color w:val="000000"/>
            </w:rPr>
            <w:t>(Swenson, 2021)</w:t>
          </w:r>
        </w:sdtContent>
      </w:sdt>
      <w:r w:rsidR="00F94BD8">
        <w:t>.</w:t>
      </w:r>
      <w:r w:rsidRPr="00663437">
        <w:t xml:space="preserve"> But, of course, that is nonsense, since he could have done better in the remaining counties. These counties, though fewer in number, had more </w:t>
      </w:r>
      <w:r w:rsidRPr="00663437">
        <w:lastRenderedPageBreak/>
        <w:t>voters in them. Indeed, Biden received over three million votes in Los Angeles County, alone. In fact, Biden netted an additional 609,000 more votes in 2020 than Clinton did in 2016, just in this one county! Out of the over 3,000 counties in the United States, the top 150 contained half of the total votes cast. Biden won 125 of those 150 (83.3%).</w:t>
      </w:r>
    </w:p>
    <w:p w14:paraId="0BE9F5D9" w14:textId="7A84E90E" w:rsidR="001C71C8" w:rsidRDefault="00D26BC5" w:rsidP="007049E5">
      <w:r w:rsidRPr="00663437">
        <w:t xml:space="preserve">Errors in using unweighted averages when it is appropriate to use a weighted average can be plotted in several ways. </w:t>
      </w:r>
      <w:r w:rsidR="00E12B43">
        <w:t xml:space="preserve">Consider </w:t>
      </w:r>
      <w:r w:rsidRPr="00663437">
        <w:t xml:space="preserve">a choropleth </w:t>
      </w:r>
      <w:r w:rsidR="007F7B7A" w:rsidRPr="00663437">
        <w:t>map</w:t>
      </w:r>
      <w:r w:rsidRPr="00663437">
        <w:t xml:space="preserve"> of election results by county (</w:t>
      </w:r>
      <w:r w:rsidRPr="00663437">
        <w:rPr>
          <w:b/>
        </w:rPr>
        <w:t xml:space="preserve">Figure </w:t>
      </w:r>
      <w:r w:rsidR="00E12B43">
        <w:rPr>
          <w:b/>
        </w:rPr>
        <w:t>1</w:t>
      </w:r>
      <w:r w:rsidRPr="00663437">
        <w:t xml:space="preserve">). As Chief Justice Earl Warren famously quipped in </w:t>
      </w:r>
      <w:r w:rsidRPr="00663437">
        <w:rPr>
          <w:i/>
        </w:rPr>
        <w:t xml:space="preserve">Reynolds v. Sims </w:t>
      </w:r>
      <w:r w:rsidRPr="00663437">
        <w:t xml:space="preserve">(1964), “legislators represent people, not trees or acres”. Trump certainly won more acres, but he did not win more voters. </w:t>
      </w:r>
      <w:r w:rsidR="001762F2" w:rsidRPr="00663437">
        <w:t>I</w:t>
      </w:r>
      <w:r w:rsidRPr="00663437">
        <w:t>f you look at map of U.S. counties showing those won by President Trump in red and those by Hillary Clinton (or Joe Biden) in blue, you will see a sea of red and only a relative handful of pockets of blues. But those pockets (mostly big cities) have lots of voters in them. When counties are instead represented on a map in proportion to their votes, such a</w:t>
      </w:r>
      <w:r w:rsidR="00A33D69">
        <w:t>s</w:t>
      </w:r>
      <w:r w:rsidRPr="00663437">
        <w:t xml:space="preserve"> with a cartogram</w:t>
      </w:r>
      <w:r w:rsidR="00753D11">
        <w:t xml:space="preserve"> </w:t>
      </w:r>
      <w:r w:rsidRPr="00663437">
        <w:t xml:space="preserve">-- a map that has been resized so the units’ area is equal to its population weight – it become clear that the </w:t>
      </w:r>
      <w:r w:rsidR="0043394A">
        <w:t xml:space="preserve">2020 </w:t>
      </w:r>
      <w:r w:rsidRPr="00663437">
        <w:t>election was close, but certainly not an overwhelmingly “red” county shown by a county-level election map.</w:t>
      </w:r>
      <w:r w:rsidRPr="00EF29EE">
        <w:rPr>
          <w:rStyle w:val="FootnoteReference"/>
        </w:rPr>
        <w:footnoteReference w:id="10"/>
      </w:r>
      <w:r w:rsidR="00753D11">
        <w:t xml:space="preserve"> </w:t>
      </w:r>
      <w:r w:rsidR="0043394A">
        <w:rPr>
          <w:rStyle w:val="FootnoteTextChar"/>
        </w:rPr>
        <w:t xml:space="preserve">Similarly, in the context of unequally sized units, a “bubble map” can be especially useful (see </w:t>
      </w:r>
      <w:r w:rsidR="0043394A" w:rsidRPr="006E54D9">
        <w:rPr>
          <w:rStyle w:val="FootnoteTextChar"/>
          <w:b/>
          <w:bCs/>
        </w:rPr>
        <w:t>Figure 2</w:t>
      </w:r>
      <w:r w:rsidR="0043394A">
        <w:rPr>
          <w:rStyle w:val="FootnoteTextChar"/>
        </w:rPr>
        <w:t>).</w:t>
      </w:r>
      <w:r w:rsidR="001C71C8">
        <w:rPr>
          <w:rStyle w:val="FootnoteReference"/>
        </w:rPr>
        <w:t xml:space="preserve"> </w:t>
      </w:r>
    </w:p>
    <w:p w14:paraId="17A5F614" w14:textId="04AF3AAC" w:rsidR="001C71C8" w:rsidRDefault="001C71C8" w:rsidP="001C71C8">
      <w:pPr>
        <w:ind w:firstLine="0"/>
        <w:jc w:val="center"/>
      </w:pPr>
      <w:r w:rsidRPr="00663437">
        <w:t>&lt;&lt;Figure</w:t>
      </w:r>
      <w:r>
        <w:t>s</w:t>
      </w:r>
      <w:r w:rsidRPr="00663437">
        <w:t xml:space="preserve"> 1</w:t>
      </w:r>
      <w:r>
        <w:t xml:space="preserve"> and 2</w:t>
      </w:r>
      <w:r w:rsidR="00753D11">
        <w:t xml:space="preserve"> </w:t>
      </w:r>
      <w:r w:rsidRPr="00663437">
        <w:t>about here&gt;&gt;</w:t>
      </w:r>
    </w:p>
    <w:p w14:paraId="2C1E0B58" w14:textId="77777777" w:rsidR="001C71C8" w:rsidRDefault="001C71C8" w:rsidP="007049E5"/>
    <w:p w14:paraId="5D150463" w14:textId="7AAE4EDF" w:rsidR="0088392A" w:rsidRDefault="0043394A" w:rsidP="007049E5">
      <w:r>
        <w:lastRenderedPageBreak/>
        <w:t xml:space="preserve">But it is still </w:t>
      </w:r>
      <w:r w:rsidR="007049E5">
        <w:t xml:space="preserve">virtually impossible </w:t>
      </w:r>
      <w:r>
        <w:t>to visually sum</w:t>
      </w:r>
      <w:r w:rsidR="00A50D81">
        <w:t>-</w:t>
      </w:r>
      <w:r>
        <w:t>total results from a cartogram or bubble map to determine an election winner,</w:t>
      </w:r>
      <w:r w:rsidR="007049E5">
        <w:t xml:space="preserve"> especially when the number of units (say counties) is large,</w:t>
      </w:r>
      <w:r w:rsidR="00753D11">
        <w:t xml:space="preserve"> </w:t>
      </w:r>
      <w:r>
        <w:t>though the bubble size gradations on a bubble map make this task easier than the color variations on a cartogram</w:t>
      </w:r>
      <w:r w:rsidR="007049E5">
        <w:t xml:space="preserve"> that usually have a limited number of vict</w:t>
      </w:r>
      <w:r w:rsidR="001C71C8">
        <w:t>or</w:t>
      </w:r>
      <w:r w:rsidR="007049E5">
        <w:t>y margin categories.</w:t>
      </w:r>
      <w:r w:rsidR="00622B35">
        <w:rPr>
          <w:rStyle w:val="FootnoteReference"/>
        </w:rPr>
        <w:footnoteReference w:id="11"/>
      </w:r>
      <w:r w:rsidR="001C71C8">
        <w:t xml:space="preserve"> </w:t>
      </w:r>
      <w:r w:rsidR="001C71C8">
        <w:rPr>
          <w:rStyle w:val="FootnoteTextChar"/>
        </w:rPr>
        <w:t>Moreover, to further confound simple calculations,</w:t>
      </w:r>
      <w:r w:rsidR="00753D11">
        <w:rPr>
          <w:rStyle w:val="FootnoteTextChar"/>
        </w:rPr>
        <w:t xml:space="preserve"> </w:t>
      </w:r>
      <w:r w:rsidR="001C71C8">
        <w:rPr>
          <w:rStyle w:val="FootnoteTextChar"/>
        </w:rPr>
        <w:t>it is helpful to remember</w:t>
      </w:r>
      <w:r w:rsidR="001C71C8" w:rsidRPr="00EF29EE">
        <w:rPr>
          <w:rStyle w:val="FootnoteTextChar"/>
        </w:rPr>
        <w:t xml:space="preserve"> that the county with the most Republican votes anywhere in the USA was Los Angeles County,</w:t>
      </w:r>
      <w:r w:rsidR="00753D11">
        <w:rPr>
          <w:rStyle w:val="FootnoteTextChar"/>
        </w:rPr>
        <w:t xml:space="preserve"> </w:t>
      </w:r>
      <w:r w:rsidR="001C71C8" w:rsidRPr="00EF29EE">
        <w:rPr>
          <w:rStyle w:val="FootnoteTextChar"/>
        </w:rPr>
        <w:t>California. Trump received 1,145,530 votes</w:t>
      </w:r>
      <w:r w:rsidR="001C71C8">
        <w:rPr>
          <w:rStyle w:val="FootnoteTextChar"/>
        </w:rPr>
        <w:t xml:space="preserve"> there</w:t>
      </w:r>
      <w:r w:rsidR="001C71C8" w:rsidRPr="00EF29EE">
        <w:rPr>
          <w:rStyle w:val="FootnoteTextChar"/>
        </w:rPr>
        <w:t xml:space="preserve">, </w:t>
      </w:r>
      <w:r w:rsidR="001C71C8">
        <w:rPr>
          <w:rStyle w:val="FootnoteTextChar"/>
        </w:rPr>
        <w:t xml:space="preserve">although that number </w:t>
      </w:r>
      <w:r w:rsidR="001C71C8" w:rsidRPr="00EF29EE">
        <w:rPr>
          <w:rStyle w:val="FootnoteTextChar"/>
        </w:rPr>
        <w:t xml:space="preserve">was dwarfed by </w:t>
      </w:r>
      <w:r w:rsidR="001C71C8" w:rsidRPr="00F2567F">
        <w:t xml:space="preserve">Biden’s 3,028,885. In fact, 8 of the 10 highest county vote totals </w:t>
      </w:r>
      <w:r w:rsidR="00A7333A">
        <w:t xml:space="preserve">for President </w:t>
      </w:r>
      <w:r w:rsidR="00A7333A" w:rsidRPr="00F2567F">
        <w:t>Trump</w:t>
      </w:r>
      <w:r w:rsidR="00753D11">
        <w:t xml:space="preserve"> </w:t>
      </w:r>
      <w:r w:rsidR="00A7333A">
        <w:t xml:space="preserve">in 2020 </w:t>
      </w:r>
      <w:r w:rsidR="001C71C8" w:rsidRPr="00F2567F">
        <w:t>come in states won by Biden.</w:t>
      </w:r>
    </w:p>
    <w:p w14:paraId="13755CBE" w14:textId="341061FD" w:rsidR="00D26BC5" w:rsidRPr="00663437" w:rsidRDefault="0043394A" w:rsidP="00D02898">
      <w:r>
        <w:t xml:space="preserve"> </w:t>
      </w:r>
    </w:p>
    <w:p w14:paraId="085DF721" w14:textId="77777777" w:rsidR="006E54D9" w:rsidRDefault="006E54D9">
      <w:pPr>
        <w:spacing w:before="0" w:line="240" w:lineRule="auto"/>
        <w:ind w:firstLine="0"/>
        <w:jc w:val="left"/>
      </w:pPr>
      <w:r>
        <w:br w:type="page"/>
      </w:r>
    </w:p>
    <w:tbl>
      <w:tblPr>
        <w:tblStyle w:val="TableGrid"/>
        <w:tblW w:w="4995" w:type="pct"/>
        <w:jc w:val="center"/>
        <w:tblLook w:val="04A0" w:firstRow="1" w:lastRow="0" w:firstColumn="1" w:lastColumn="0" w:noHBand="0" w:noVBand="1"/>
      </w:tblPr>
      <w:tblGrid>
        <w:gridCol w:w="9341"/>
      </w:tblGrid>
      <w:tr w:rsidR="006E54D9" w:rsidRPr="004673EF" w14:paraId="4BBCA928" w14:textId="77777777" w:rsidTr="009B79EB">
        <w:trPr>
          <w:jc w:val="center"/>
        </w:trPr>
        <w:tc>
          <w:tcPr>
            <w:tcW w:w="5000" w:type="pct"/>
          </w:tcPr>
          <w:p w14:paraId="17DE71B3" w14:textId="1768B70D" w:rsidR="006E54D9" w:rsidRPr="004673EF" w:rsidRDefault="006E54D9" w:rsidP="009B79EB">
            <w:pPr>
              <w:pStyle w:val="Table-Headers"/>
            </w:pPr>
            <w:r w:rsidRPr="004673EF">
              <w:lastRenderedPageBreak/>
              <w:t xml:space="preserve">Figure </w:t>
            </w:r>
            <w:r>
              <w:t>1</w:t>
            </w:r>
            <w:r w:rsidRPr="004673EF">
              <w:t xml:space="preserve"> - Choropleth Plot, 2020 Presidential Election by county</w:t>
            </w:r>
          </w:p>
        </w:tc>
      </w:tr>
      <w:tr w:rsidR="006E54D9" w14:paraId="15872490" w14:textId="77777777" w:rsidTr="009B79EB">
        <w:trPr>
          <w:jc w:val="center"/>
        </w:trPr>
        <w:tc>
          <w:tcPr>
            <w:tcW w:w="5000" w:type="pct"/>
          </w:tcPr>
          <w:p w14:paraId="1FB2482A" w14:textId="77777777" w:rsidR="006E54D9" w:rsidRDefault="006E54D9" w:rsidP="009B79EB">
            <w:pPr>
              <w:ind w:firstLine="0"/>
              <w:jc w:val="left"/>
            </w:pPr>
            <w:r w:rsidRPr="00210344">
              <w:rPr>
                <w:noProof/>
              </w:rPr>
              <w:drawing>
                <wp:anchor distT="0" distB="0" distL="114300" distR="114300" simplePos="0" relativeHeight="251664384" behindDoc="0" locked="0" layoutInCell="1" allowOverlap="1" wp14:anchorId="3562C765" wp14:editId="29882C7C">
                  <wp:simplePos x="0" y="0"/>
                  <wp:positionH relativeFrom="column">
                    <wp:posOffset>4659376</wp:posOffset>
                  </wp:positionH>
                  <wp:positionV relativeFrom="paragraph">
                    <wp:posOffset>2901823</wp:posOffset>
                  </wp:positionV>
                  <wp:extent cx="914400" cy="286719"/>
                  <wp:effectExtent l="0" t="0" r="0" b="5715"/>
                  <wp:wrapNone/>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914400" cy="286719"/>
                          </a:xfrm>
                          <a:prstGeom prst="rect">
                            <a:avLst/>
                          </a:prstGeom>
                        </pic:spPr>
                      </pic:pic>
                    </a:graphicData>
                  </a:graphic>
                  <wp14:sizeRelH relativeFrom="page">
                    <wp14:pctWidth>0</wp14:pctWidth>
                  </wp14:sizeRelH>
                  <wp14:sizeRelV relativeFrom="page">
                    <wp14:pctHeight>0</wp14:pctHeight>
                  </wp14:sizeRelV>
                </wp:anchor>
              </w:drawing>
            </w:r>
            <w:r w:rsidRPr="00210344">
              <w:t xml:space="preserve"> </w:t>
            </w:r>
            <w:r w:rsidRPr="00273231">
              <w:rPr>
                <w:noProof/>
              </w:rPr>
              <w:drawing>
                <wp:anchor distT="0" distB="0" distL="114300" distR="114300" simplePos="0" relativeHeight="251663360" behindDoc="0" locked="0" layoutInCell="1" allowOverlap="1" wp14:anchorId="681F4CC3" wp14:editId="13D0CC21">
                  <wp:simplePos x="0" y="0"/>
                  <wp:positionH relativeFrom="column">
                    <wp:posOffset>146050</wp:posOffset>
                  </wp:positionH>
                  <wp:positionV relativeFrom="paragraph">
                    <wp:posOffset>354965</wp:posOffset>
                  </wp:positionV>
                  <wp:extent cx="5486400" cy="3657600"/>
                  <wp:effectExtent l="0" t="0" r="0"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486400" cy="3657600"/>
                          </a:xfrm>
                          <a:prstGeom prst="rect">
                            <a:avLst/>
                          </a:prstGeom>
                        </pic:spPr>
                      </pic:pic>
                    </a:graphicData>
                  </a:graphic>
                  <wp14:sizeRelH relativeFrom="margin">
                    <wp14:pctWidth>0</wp14:pctWidth>
                  </wp14:sizeRelH>
                  <wp14:sizeRelV relativeFrom="margin">
                    <wp14:pctHeight>0</wp14:pctHeight>
                  </wp14:sizeRelV>
                </wp:anchor>
              </w:drawing>
            </w:r>
          </w:p>
        </w:tc>
      </w:tr>
      <w:tr w:rsidR="006E54D9" w14:paraId="18D4C3A8" w14:textId="77777777" w:rsidTr="009B79EB">
        <w:trPr>
          <w:jc w:val="center"/>
        </w:trPr>
        <w:tc>
          <w:tcPr>
            <w:tcW w:w="5000" w:type="pct"/>
          </w:tcPr>
          <w:p w14:paraId="7C926FB7" w14:textId="3FD7709C" w:rsidR="006E54D9" w:rsidRPr="00273231" w:rsidRDefault="006E54D9" w:rsidP="009B79EB">
            <w:pPr>
              <w:pStyle w:val="table-note"/>
              <w:rPr>
                <w:noProof/>
              </w:rPr>
            </w:pPr>
            <w:r>
              <w:rPr>
                <w:noProof/>
              </w:rPr>
              <w:t>Note: This choropleth map shows the 2020 Presidential election results by county. Each county is show in as geographically-sized using the Albers projection. This map depicts an election in which an overwhelming number of counties are colored red, indicating Trump received more votes than Biden. It does not indicate the number of votes each county was wo</w:t>
            </w:r>
            <w:r w:rsidR="00753D11">
              <w:rPr>
                <w:noProof/>
              </w:rPr>
              <w:t xml:space="preserve"> </w:t>
            </w:r>
            <w:r>
              <w:rPr>
                <w:noProof/>
              </w:rPr>
              <w:t xml:space="preserve">n by. Biden won 556 counties, while Trump won </w:t>
            </w:r>
            <w:r w:rsidRPr="00DC2613">
              <w:rPr>
                <w:noProof/>
              </w:rPr>
              <w:t>2</w:t>
            </w:r>
            <w:r>
              <w:rPr>
                <w:noProof/>
              </w:rPr>
              <w:t>,</w:t>
            </w:r>
            <w:r w:rsidRPr="00DC2613">
              <w:rPr>
                <w:noProof/>
              </w:rPr>
              <w:t>595</w:t>
            </w:r>
            <w:r>
              <w:rPr>
                <w:noProof/>
              </w:rPr>
              <w:t xml:space="preserve"> (Data is estimated, as no offiical national election results are compiled. Brookings reports the differential to be </w:t>
            </w:r>
            <w:r w:rsidRPr="00042EDF">
              <w:rPr>
                <w:noProof/>
              </w:rPr>
              <w:t>2,588 versus 551</w:t>
            </w:r>
            <w:r w:rsidR="007A4614">
              <w:rPr>
                <w:noProof/>
              </w:rPr>
              <w:t xml:space="preserve"> </w:t>
            </w:r>
            <w:sdt>
              <w:sdtPr>
                <w:rPr>
                  <w:noProof/>
                  <w:color w:val="000000"/>
                </w:rPr>
                <w:tag w:val="MENDELEY_CITATION_v3_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"/>
                <w:id w:val="-2119523164"/>
                <w:placeholder>
                  <w:docPart w:val="DefaultPlaceholder_-1854013440"/>
                </w:placeholder>
              </w:sdtPr>
              <w:sdtContent>
                <w:r w:rsidR="00E64DD3" w:rsidRPr="00E64DD3">
                  <w:rPr>
                    <w:noProof/>
                    <w:color w:val="000000"/>
                  </w:rPr>
                  <w:t>(Frey, 2021)</w:t>
                </w:r>
              </w:sdtContent>
            </w:sdt>
            <w:r>
              <w:rPr>
                <w:noProof/>
              </w:rPr>
              <w:t>. Dave Leip’s Atlas of Presidential Elections, a widely reputed accumulator of election results, reports totals that do not match the certified, official federal elections results produced by the FEC).</w:t>
            </w:r>
          </w:p>
        </w:tc>
      </w:tr>
    </w:tbl>
    <w:p w14:paraId="00532064" w14:textId="018D0A8C" w:rsidR="00DE21BF" w:rsidRDefault="006E54D9">
      <w:pPr>
        <w:spacing w:before="0" w:line="240" w:lineRule="auto"/>
        <w:ind w:firstLine="0"/>
        <w:jc w:val="left"/>
      </w:pPr>
      <w:r>
        <w:t xml:space="preserve"> </w:t>
      </w:r>
      <w:r w:rsidR="00DE21BF">
        <w:br w:type="page"/>
      </w:r>
    </w:p>
    <w:p w14:paraId="24EC77D6" w14:textId="77777777" w:rsidR="00D26BC5" w:rsidRPr="00C651FF" w:rsidRDefault="00D26BC5" w:rsidP="00273231">
      <w:pPr>
        <w:pStyle w:val="Heading3"/>
      </w:pPr>
    </w:p>
    <w:tbl>
      <w:tblPr>
        <w:tblStyle w:val="TableGrid"/>
        <w:tblW w:w="5000" w:type="pct"/>
        <w:tblLook w:val="04A0" w:firstRow="1" w:lastRow="0" w:firstColumn="1" w:lastColumn="0" w:noHBand="0" w:noVBand="1"/>
      </w:tblPr>
      <w:tblGrid>
        <w:gridCol w:w="9350"/>
      </w:tblGrid>
      <w:tr w:rsidR="0091412C" w14:paraId="0539C430" w14:textId="77777777" w:rsidTr="001F0558">
        <w:tc>
          <w:tcPr>
            <w:tcW w:w="5000" w:type="pct"/>
          </w:tcPr>
          <w:p w14:paraId="5611D589" w14:textId="24E571C6" w:rsidR="0091412C" w:rsidRPr="0091412C" w:rsidRDefault="0091412C" w:rsidP="0091412C">
            <w:pPr>
              <w:pStyle w:val="Table-Headers"/>
              <w:rPr>
                <w:color w:val="000000" w:themeColor="text1"/>
              </w:rPr>
            </w:pPr>
            <w:r w:rsidRPr="00663437">
              <w:t>Figure 2 - Bubble Plot, 2020 Presidential Election by county</w:t>
            </w:r>
          </w:p>
        </w:tc>
      </w:tr>
      <w:tr w:rsidR="0091412C" w14:paraId="5F063510" w14:textId="77777777" w:rsidTr="001F0558">
        <w:tc>
          <w:tcPr>
            <w:tcW w:w="4235" w:type="pct"/>
          </w:tcPr>
          <w:p w14:paraId="142809A2" w14:textId="5F5B1581" w:rsidR="009D18D5" w:rsidRDefault="00F97C88" w:rsidP="001F0558">
            <w:pPr>
              <w:ind w:firstLine="0"/>
              <w:jc w:val="center"/>
              <w:rPr>
                <w:color w:val="FF0000"/>
              </w:rPr>
            </w:pPr>
            <w:r>
              <w:rPr>
                <w:noProof/>
                <w:color w:val="FF0000"/>
              </w:rPr>
              <mc:AlternateContent>
                <mc:Choice Requires="wpg">
                  <w:drawing>
                    <wp:anchor distT="0" distB="0" distL="114300" distR="114300" simplePos="0" relativeHeight="251661312" behindDoc="0" locked="0" layoutInCell="1" allowOverlap="1" wp14:anchorId="4454F1DF" wp14:editId="05E13C77">
                      <wp:simplePos x="0" y="0"/>
                      <wp:positionH relativeFrom="column">
                        <wp:posOffset>4856861</wp:posOffset>
                      </wp:positionH>
                      <wp:positionV relativeFrom="paragraph">
                        <wp:posOffset>2707640</wp:posOffset>
                      </wp:positionV>
                      <wp:extent cx="914400" cy="278130"/>
                      <wp:effectExtent l="0" t="0" r="0" b="1270"/>
                      <wp:wrapNone/>
                      <wp:docPr id="10" name="Group 10"/>
                      <wp:cNvGraphicFramePr/>
                      <a:graphic xmlns:a="http://schemas.openxmlformats.org/drawingml/2006/main">
                        <a:graphicData uri="http://schemas.microsoft.com/office/word/2010/wordprocessingGroup">
                          <wpg:wgp>
                            <wpg:cNvGrpSpPr/>
                            <wpg:grpSpPr>
                              <a:xfrm>
                                <a:off x="0" y="0"/>
                                <a:ext cx="914400" cy="278130"/>
                                <a:chOff x="0" y="0"/>
                                <a:chExt cx="914400" cy="278130"/>
                              </a:xfrm>
                            </wpg:grpSpPr>
                            <pic:pic xmlns:pic="http://schemas.openxmlformats.org/drawingml/2006/picture">
                              <pic:nvPicPr>
                                <pic:cNvPr id="8" name="Graphic 8"/>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137160"/>
                                  <a:ext cx="914400" cy="140970"/>
                                </a:xfrm>
                                <a:prstGeom prst="rect">
                                  <a:avLst/>
                                </a:prstGeom>
                              </pic:spPr>
                            </pic:pic>
                            <pic:pic xmlns:pic="http://schemas.openxmlformats.org/drawingml/2006/picture">
                              <pic:nvPicPr>
                                <pic:cNvPr id="9" name="Graphic 9"/>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914400" cy="140970"/>
                                </a:xfrm>
                                <a:prstGeom prst="rect">
                                  <a:avLst/>
                                </a:prstGeom>
                              </pic:spPr>
                            </pic:pic>
                          </wpg:wgp>
                        </a:graphicData>
                      </a:graphic>
                    </wp:anchor>
                  </w:drawing>
                </mc:Choice>
                <mc:Fallback>
                  <w:pict>
                    <v:group w14:anchorId="4EA60EB0" id="Group 10" o:spid="_x0000_s1026" style="position:absolute;margin-left:382.45pt;margin-top:213.2pt;width:1in;height:21.9pt;z-index:251661312" coordsize="9144,278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8" o:spid="_x0000_s1027" type="#_x0000_t75" style="position:absolute;top:1371;width:9144;height:1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">
                        <v:imagedata r:id="rId20" o:title=""/>
                      </v:shape>
                      <v:shape id="Graphic 9" o:spid="_x0000_s1028" type="#_x0000_t75" style="position:absolute;width:9144;height: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">
                        <v:imagedata r:id="rId21" o:title=""/>
                      </v:shape>
                    </v:group>
                  </w:pict>
                </mc:Fallback>
              </mc:AlternateContent>
            </w:r>
            <w:r w:rsidR="00C22529">
              <w:rPr>
                <w:noProof/>
                <w:color w:val="FF0000"/>
              </w:rPr>
              <w:drawing>
                <wp:inline distT="0" distB="0" distL="0" distR="0" wp14:anchorId="32EA0D27" wp14:editId="5232C6B0">
                  <wp:extent cx="5486400" cy="3289495"/>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86400" cy="3289495"/>
                          </a:xfrm>
                          <a:prstGeom prst="rect">
                            <a:avLst/>
                          </a:prstGeom>
                        </pic:spPr>
                      </pic:pic>
                    </a:graphicData>
                  </a:graphic>
                </wp:inline>
              </w:drawing>
            </w:r>
          </w:p>
        </w:tc>
      </w:tr>
      <w:tr w:rsidR="0091412C" w14:paraId="6E7A9ECE" w14:textId="77777777" w:rsidTr="001F0558">
        <w:tc>
          <w:tcPr>
            <w:tcW w:w="5000" w:type="pct"/>
          </w:tcPr>
          <w:p w14:paraId="0C2E7CE9" w14:textId="3E67B981" w:rsidR="0091412C" w:rsidRPr="0091412C" w:rsidRDefault="0091412C" w:rsidP="0091412C">
            <w:pPr>
              <w:pStyle w:val="table-note"/>
            </w:pPr>
            <w:r w:rsidRPr="00663437">
              <w:t xml:space="preserve">Note: </w:t>
            </w:r>
            <w:r w:rsidR="009D18D5" w:rsidRPr="009D18D5">
              <w:t xml:space="preserve">This </w:t>
            </w:r>
            <w:r w:rsidR="007049E5">
              <w:t>bubble</w:t>
            </w:r>
            <w:r w:rsidR="00955BD9">
              <w:t xml:space="preserve"> map</w:t>
            </w:r>
            <w:r w:rsidR="009D18D5" w:rsidRPr="009D18D5">
              <w:t xml:space="preserve"> shows </w:t>
            </w:r>
            <w:r w:rsidR="003B7A3D">
              <w:t>a vote-weighted representation of the 2020 election</w:t>
            </w:r>
            <w:r w:rsidR="009D18D5" w:rsidRPr="009D18D5">
              <w:t xml:space="preserve">. </w:t>
            </w:r>
            <w:r w:rsidR="00B93872">
              <w:t xml:space="preserve">It describes two simultaneous variables, the winner of the county, and </w:t>
            </w:r>
            <w:r w:rsidR="00125BC1">
              <w:t xml:space="preserve">the number of votes the county was won by. </w:t>
            </w:r>
            <w:r w:rsidR="009D18D5" w:rsidRPr="009D18D5">
              <w:t xml:space="preserve">Counties colored in blue were won by </w:t>
            </w:r>
            <w:r w:rsidR="00FB0451">
              <w:t xml:space="preserve">Joe </w:t>
            </w:r>
            <w:r w:rsidR="009D18D5" w:rsidRPr="009D18D5">
              <w:t xml:space="preserve">Biden, and those colored in red were won by </w:t>
            </w:r>
            <w:r w:rsidR="00FB0451">
              <w:t xml:space="preserve">Donald </w:t>
            </w:r>
            <w:r w:rsidR="009D18D5" w:rsidRPr="009D18D5">
              <w:t xml:space="preserve">Trump. The size </w:t>
            </w:r>
            <w:r w:rsidR="00091C8C">
              <w:t xml:space="preserve">of </w:t>
            </w:r>
            <w:r w:rsidR="009D18D5" w:rsidRPr="009D18D5">
              <w:t>the circle indicates by what margin each candidate was victorious.</w:t>
            </w:r>
            <w:r w:rsidR="00C6190B">
              <w:t xml:space="preserve"> Biden of course won the popular vote by </w:t>
            </w:r>
            <w:r w:rsidR="008117FA">
              <w:t>over</w:t>
            </w:r>
            <w:r w:rsidR="00C6190B">
              <w:t xml:space="preserve"> 7,000,000.</w:t>
            </w:r>
            <w:r w:rsidR="003F0C7D">
              <w:t xml:space="preserve"> C</w:t>
            </w:r>
            <w:r w:rsidR="003F0C7D" w:rsidRPr="003F0C7D">
              <w:t xml:space="preserve">ircles are not precisely </w:t>
            </w:r>
            <w:r w:rsidR="003F0C7D">
              <w:t>p</w:t>
            </w:r>
            <w:r w:rsidR="00782C2F">
              <w:t xml:space="preserve">ositioned </w:t>
            </w:r>
            <w:r w:rsidR="00E85751" w:rsidRPr="003F0C7D">
              <w:t>geographically but</w:t>
            </w:r>
            <w:r w:rsidR="003F0C7D" w:rsidRPr="003F0C7D">
              <w:t xml:space="preserve"> are adjusted to prevent overlap</w:t>
            </w:r>
            <w:r w:rsidR="00782C2F">
              <w:t>.</w:t>
            </w:r>
            <w:r w:rsidR="00370530">
              <w:t xml:space="preserve"> </w:t>
            </w:r>
            <w:r w:rsidR="009D18D5">
              <w:t>Data</w:t>
            </w:r>
            <w:r w:rsidR="00091C8C">
              <w:t xml:space="preserve"> sourced</w:t>
            </w:r>
            <w:r w:rsidRPr="00663437">
              <w:t xml:space="preserve"> from </w:t>
            </w:r>
            <w:r w:rsidR="00091C8C">
              <w:t>the New York Times</w:t>
            </w:r>
            <w:r w:rsidR="009D18D5">
              <w:t>.</w:t>
            </w:r>
          </w:p>
        </w:tc>
      </w:tr>
    </w:tbl>
    <w:p w14:paraId="7AFC2FFE" w14:textId="77777777" w:rsidR="00DE21BF" w:rsidRDefault="00DE21BF">
      <w:pPr>
        <w:spacing w:before="0" w:line="240" w:lineRule="auto"/>
        <w:ind w:firstLine="0"/>
        <w:jc w:val="left"/>
      </w:pPr>
      <w:r>
        <w:br w:type="page"/>
      </w:r>
    </w:p>
    <w:p w14:paraId="554E4E2C" w14:textId="4F37C9FD" w:rsidR="007049E5" w:rsidRDefault="00D26BC5" w:rsidP="00D02898">
      <w:r w:rsidRPr="00663437">
        <w:lastRenderedPageBreak/>
        <w:t xml:space="preserve">Failure to </w:t>
      </w:r>
      <w:r w:rsidR="00A844B9" w:rsidRPr="00663437">
        <w:t>weigh</w:t>
      </w:r>
      <w:r w:rsidR="007049E5">
        <w:t>t</w:t>
      </w:r>
      <w:r w:rsidRPr="00663437">
        <w:t xml:space="preserve"> units also lead some </w:t>
      </w:r>
      <w:r w:rsidR="00A844B9" w:rsidRPr="00663437">
        <w:t>commentators</w:t>
      </w:r>
      <w:r w:rsidRPr="00663437">
        <w:t xml:space="preserve"> to </w:t>
      </w:r>
      <w:r w:rsidR="007049E5">
        <w:t>emphasize</w:t>
      </w:r>
      <w:r w:rsidRPr="00663437">
        <w:t xml:space="preserve"> Trump’s gains among minority voters. Trump did show a substantial percentage point gain among minorities as compared to 2016. He won </w:t>
      </w:r>
      <w:r w:rsidR="007049E5">
        <w:t xml:space="preserve">an estimated </w:t>
      </w:r>
      <w:r w:rsidRPr="00663437">
        <w:t xml:space="preserve">12% of the Black vote in 2020, compared to 8% in 2016. Likewise, he won </w:t>
      </w:r>
      <w:r w:rsidR="007049E5">
        <w:t xml:space="preserve">an estimated </w:t>
      </w:r>
      <w:r w:rsidRPr="00663437">
        <w:t xml:space="preserve">32% of the Latino vote in 2020, an increase of </w:t>
      </w:r>
      <w:r w:rsidR="00A82A70">
        <w:t>4 percentage</w:t>
      </w:r>
      <w:r w:rsidRPr="00663437">
        <w:t xml:space="preserve"> points from 2016. </w:t>
      </w:r>
      <w:r w:rsidR="007049E5">
        <w:t>But President Trump also</w:t>
      </w:r>
      <w:r w:rsidR="007049E5" w:rsidRPr="00663437">
        <w:t xml:space="preserve"> won </w:t>
      </w:r>
      <w:r w:rsidR="007049E5">
        <w:t>1 percentage</w:t>
      </w:r>
      <w:r w:rsidR="007049E5" w:rsidRPr="00663437">
        <w:t xml:space="preserve"> point more of the White vote in 2020</w:t>
      </w:r>
      <w:r w:rsidR="00753D11">
        <w:t xml:space="preserve"> </w:t>
      </w:r>
      <w:r w:rsidR="007049E5">
        <w:t xml:space="preserve">than he did </w:t>
      </w:r>
      <w:r w:rsidR="007049E5" w:rsidRPr="00663437">
        <w:t>2016.</w:t>
      </w:r>
      <w:r w:rsidR="007049E5" w:rsidRPr="00F01D12">
        <w:rPr>
          <w:rStyle w:val="FootnoteReference"/>
        </w:rPr>
        <w:footnoteReference w:id="12"/>
      </w:r>
    </w:p>
    <w:p w14:paraId="59272689" w14:textId="6C31C90A" w:rsidR="00E93FAC" w:rsidRDefault="00D26BC5" w:rsidP="00E93FAC">
      <w:pPr>
        <w:rPr>
          <w:b/>
          <w:vertAlign w:val="superscript"/>
        </w:rPr>
      </w:pPr>
      <w:r w:rsidRPr="00663437">
        <w:t xml:space="preserve">It might seem that these facts imply that Biden must have done worse in popular vote share than Clinton did in 2016. But there is one critical data point that suggests otherwise. While Trump did </w:t>
      </w:r>
      <w:r w:rsidR="00A82A70">
        <w:t>1 percentage</w:t>
      </w:r>
      <w:r w:rsidRPr="00663437">
        <w:t xml:space="preserve"> point better among White voters, Biden did </w:t>
      </w:r>
      <w:r w:rsidR="00A82A70">
        <w:t>4 percentage</w:t>
      </w:r>
      <w:r w:rsidRPr="00663437">
        <w:t xml:space="preserve"> points better among this same demographic! In 2020</w:t>
      </w:r>
      <w:r w:rsidR="00560876">
        <w:t>,</w:t>
      </w:r>
      <w:r w:rsidR="00E93FAC">
        <w:t xml:space="preserve"> </w:t>
      </w:r>
      <w:r w:rsidRPr="00663437">
        <w:t>67% of the electorate identified as White in the exit polls, so increasing the margin among that category of voters will swamp decreases among other demographics.</w:t>
      </w:r>
      <w:r w:rsidRPr="00663437">
        <w:rPr>
          <w:b/>
        </w:rPr>
        <w:t xml:space="preserve"> </w:t>
      </w:r>
      <w:r w:rsidRPr="00663437">
        <w:t xml:space="preserve">The actual combination of percentage point </w:t>
      </w:r>
      <w:r w:rsidRPr="00663437">
        <w:rPr>
          <w:u w:val="single"/>
        </w:rPr>
        <w:t>losses</w:t>
      </w:r>
      <w:r w:rsidRPr="00663437">
        <w:t xml:space="preserve"> among minority voters and percentage point </w:t>
      </w:r>
      <w:r w:rsidRPr="00663437">
        <w:rPr>
          <w:u w:val="single"/>
        </w:rPr>
        <w:t>gains</w:t>
      </w:r>
      <w:r w:rsidRPr="00663437">
        <w:t xml:space="preserve"> among non-minority voters gave rise to an election in which Biden won</w:t>
      </w:r>
      <w:r w:rsidR="0088392A">
        <w:t xml:space="preserve"> </w:t>
      </w:r>
      <w:r w:rsidRPr="00663437">
        <w:t>81,268,924</w:t>
      </w:r>
      <w:r w:rsidR="0088392A">
        <w:t xml:space="preserve"> votes</w:t>
      </w:r>
      <w:r w:rsidR="00753D11">
        <w:t xml:space="preserve"> </w:t>
      </w:r>
      <w:r w:rsidRPr="00663437">
        <w:t>(51.3%) of the popular vote (i.e., total vote) in 2020 compared to Clinton’s vote in 2016 of</w:t>
      </w:r>
      <w:r w:rsidR="00C70E2E" w:rsidRPr="00663437">
        <w:t xml:space="preserve"> </w:t>
      </w:r>
      <w:r w:rsidRPr="00663437">
        <w:t>65,853,514 (48.2%).</w:t>
      </w:r>
      <w:r w:rsidRPr="00B76652">
        <w:rPr>
          <w:rStyle w:val="FootnoteReference"/>
        </w:rPr>
        <w:footnoteReference w:id="13"/>
      </w:r>
      <w:r w:rsidRPr="00663437">
        <w:t xml:space="preserve"> Moreover, the increased total turnout further increased Biden’s margin of </w:t>
      </w:r>
      <w:r w:rsidRPr="00663437">
        <w:lastRenderedPageBreak/>
        <w:t>victory over Trump. Trump lost to Clinton by 2,868,686 million votes in 2016; he lost to Biden by 7,052,770 million votes.</w:t>
      </w:r>
      <w:r w:rsidRPr="00591A2E">
        <w:rPr>
          <w:rStyle w:val="FootnoteReference"/>
        </w:rPr>
        <w:footnoteReference w:id="14"/>
      </w:r>
    </w:p>
    <w:p w14:paraId="31136915" w14:textId="6F629599" w:rsidR="00D26BC5" w:rsidRDefault="00821C33" w:rsidP="00E93FAC">
      <w:r>
        <w:t>Of course, w</w:t>
      </w:r>
      <w:r w:rsidR="00D26BC5" w:rsidRPr="00663437">
        <w:t xml:space="preserve">hat really matters </w:t>
      </w:r>
      <w:r>
        <w:t xml:space="preserve">for Electoral College outcomes </w:t>
      </w:r>
      <w:r w:rsidR="00D26BC5" w:rsidRPr="00663437">
        <w:t xml:space="preserve">is </w:t>
      </w:r>
      <w:r w:rsidR="00D26BC5" w:rsidRPr="00663437">
        <w:rPr>
          <w:i/>
        </w:rPr>
        <w:t>where</w:t>
      </w:r>
      <w:r w:rsidR="00D26BC5" w:rsidRPr="00663437">
        <w:t xml:space="preserve"> these changes occur. Since presidential elections are </w:t>
      </w:r>
      <w:r w:rsidR="00C924AF" w:rsidRPr="00663437">
        <w:t>51</w:t>
      </w:r>
      <w:r w:rsidR="00D26BC5" w:rsidRPr="00663437">
        <w:t xml:space="preserve"> separate state-wide</w:t>
      </w:r>
      <w:r w:rsidR="0088392A">
        <w:t xml:space="preserve"> elections (with the </w:t>
      </w:r>
      <w:r w:rsidR="0088392A">
        <w:lastRenderedPageBreak/>
        <w:t>minor complication of two states awarding votes by congressional districts),</w:t>
      </w:r>
      <w:r w:rsidR="00D26BC5" w:rsidRPr="00663437">
        <w:t xml:space="preserve"> winning many more votes in states where the plurality is already secured creates “wasted” votes, since they do not </w:t>
      </w:r>
      <w:r w:rsidR="00A844B9" w:rsidRPr="00663437">
        <w:t>contribute</w:t>
      </w:r>
      <w:r w:rsidR="00D26BC5" w:rsidRPr="00663437">
        <w:t xml:space="preserve"> to winning any new electors. Taken all together, </w:t>
      </w:r>
      <w:r w:rsidR="00C924AF" w:rsidRPr="00663437">
        <w:t>Biden</w:t>
      </w:r>
      <w:r w:rsidR="00D26BC5" w:rsidRPr="00663437">
        <w:t xml:space="preserve"> was the benefactor of changes from 2016 that propelled him to the presidency</w:t>
      </w:r>
      <w:r w:rsidR="00A7333A">
        <w:t>, including narrow victories in a number of states won very narrowly by President Trump in 2016.</w:t>
      </w:r>
    </w:p>
    <w:p w14:paraId="458DD60A" w14:textId="37456FE2" w:rsidR="00821C33" w:rsidRPr="00A7333A" w:rsidRDefault="00566969" w:rsidP="00A7333A">
      <w:pPr>
        <w:ind w:firstLine="0"/>
        <w:jc w:val="left"/>
        <w:rPr>
          <w:rFonts w:eastAsiaTheme="majorEastAsia" w:cstheme="majorBidi"/>
          <w:b/>
          <w:bCs/>
          <w:color w:val="000000" w:themeColor="text1"/>
        </w:rPr>
      </w:pPr>
      <w:r w:rsidRPr="00566969">
        <w:rPr>
          <w:rStyle w:val="Heading3Char"/>
          <w:bCs/>
          <w:sz w:val="24"/>
        </w:rPr>
        <w:t xml:space="preserve">Two-party vote share versus </w:t>
      </w:r>
      <w:r w:rsidR="002B485D" w:rsidRPr="00566969">
        <w:rPr>
          <w:rStyle w:val="Heading3Char"/>
          <w:bCs/>
          <w:sz w:val="24"/>
        </w:rPr>
        <w:t>shares</w:t>
      </w:r>
      <w:r w:rsidRPr="00566969">
        <w:rPr>
          <w:rStyle w:val="Heading3Char"/>
          <w:bCs/>
          <w:sz w:val="24"/>
        </w:rPr>
        <w:t xml:space="preserve"> of total votes cast</w:t>
      </w:r>
      <w:r w:rsidR="00FF0DED">
        <w:rPr>
          <w:rStyle w:val="Heading3Char"/>
          <w:bCs/>
          <w:sz w:val="24"/>
        </w:rPr>
        <w:t>.</w:t>
      </w:r>
      <w:r w:rsidR="00753D11">
        <w:rPr>
          <w:rStyle w:val="Heading3Char"/>
          <w:bCs/>
          <w:sz w:val="24"/>
        </w:rPr>
        <w:t xml:space="preserve"> </w:t>
      </w:r>
      <w:r w:rsidR="00821C33">
        <w:t>Reading the paragraph</w:t>
      </w:r>
      <w:r w:rsidR="00C9085D">
        <w:t>s</w:t>
      </w:r>
      <w:r w:rsidR="00821C33">
        <w:t xml:space="preserve"> above</w:t>
      </w:r>
      <w:r w:rsidR="00624802">
        <w:t>,</w:t>
      </w:r>
      <w:r w:rsidR="00821C33">
        <w:t xml:space="preserve"> the reader may understandably have gotten confused. </w:t>
      </w:r>
      <w:r w:rsidR="00821C33" w:rsidRPr="00663437">
        <w:t>President Trump’s percentage of support among non-minority voters increased in 2020 from what it had been in 2016</w:t>
      </w:r>
      <w:r w:rsidR="00821C33">
        <w:t>. But Trump also made</w:t>
      </w:r>
      <w:r w:rsidR="00821C33" w:rsidRPr="00663437">
        <w:t xml:space="preserve"> improvements among minority voters</w:t>
      </w:r>
      <w:r w:rsidR="00821C33">
        <w:t>. So, how is it possible for</w:t>
      </w:r>
      <w:r w:rsidR="00821C33" w:rsidRPr="00663437">
        <w:t xml:space="preserve"> President Trump </w:t>
      </w:r>
      <w:r w:rsidR="00821C33">
        <w:t>not to</w:t>
      </w:r>
      <w:r w:rsidR="00821C33" w:rsidRPr="00663437">
        <w:t xml:space="preserve"> have done better in 2020 than in 2016</w:t>
      </w:r>
      <w:r w:rsidR="00821C33">
        <w:t>??</w:t>
      </w:r>
      <w:r w:rsidR="004C4926">
        <w:t>!!</w:t>
      </w:r>
      <w:r w:rsidR="00753D11">
        <w:t xml:space="preserve"> </w:t>
      </w:r>
      <w:r w:rsidR="00C9085D">
        <w:t>The answer rests on a</w:t>
      </w:r>
      <w:r w:rsidR="00821C33" w:rsidRPr="00663437">
        <w:t xml:space="preserve"> key difference between 2016 and 2020</w:t>
      </w:r>
      <w:r w:rsidR="00C9085D">
        <w:t xml:space="preserve">, namely </w:t>
      </w:r>
      <w:r w:rsidR="00821C33" w:rsidRPr="00663437">
        <w:t xml:space="preserve">the proportion of votes going to </w:t>
      </w:r>
      <w:r w:rsidR="00C9085D">
        <w:t>someone other than one of the</w:t>
      </w:r>
      <w:r w:rsidR="00753D11">
        <w:t xml:space="preserve"> </w:t>
      </w:r>
      <w:r w:rsidR="00821C33" w:rsidRPr="00663437">
        <w:t>major party candidates. In 2016, third-party candidates Jill Stein, Gary Jacobson, and others received a significant number of popular votes (but no electoral votes) totaling almost 8 million votes (almost 5% of the electorate), but in 2020, no candidate besides Trump or Biden received more than 1.25% of the national vote, with minor party candidates totaling less than 2% of the electorate collectively raw vote totals.</w:t>
      </w:r>
    </w:p>
    <w:p w14:paraId="53BBE7CD" w14:textId="61142495" w:rsidR="00821C33" w:rsidRDefault="00821C33" w:rsidP="004C4926">
      <w:r w:rsidRPr="00663437">
        <w:t xml:space="preserve">Clinton won 37% of the non-Hispanic White vote in 2016 and Trump won 57% of the non-Hispanic White vote (with 6% going to other candidates), which was 71% of the electorate. This amounts to 35,903,019 votes for Clinton and 55,310,056 votes for Trump. In 2020, Biden won 41% of the non-Hispanic White vote compared to Trump’s 58% (Trump gained 1-percentage point, and Biden gained 4-percentage points over Clinton), but the share of the electorate </w:t>
      </w:r>
      <w:r w:rsidR="00E93FAC">
        <w:t xml:space="preserve">that </w:t>
      </w:r>
      <w:r w:rsidRPr="00663437">
        <w:t>was non-Hispanic White was now just 67%.</w:t>
      </w:r>
      <w:r>
        <w:t xml:space="preserve"> </w:t>
      </w:r>
      <w:r w:rsidRPr="00663437">
        <w:t xml:space="preserve">Biden in </w:t>
      </w:r>
      <w:r w:rsidRPr="00663437">
        <w:lastRenderedPageBreak/>
        <w:t>2020 received 43,507,921 non-Hispanic White votes and Trump 61,547,790. That is, the Democratic</w:t>
      </w:r>
      <w:r w:rsidR="00FF0DED">
        <w:t xml:space="preserve"> 2020</w:t>
      </w:r>
      <w:r w:rsidR="00753D11">
        <w:t xml:space="preserve"> </w:t>
      </w:r>
      <w:r w:rsidRPr="00663437">
        <w:t>candidate had an increase of 7,604,902 non-Hispanic White votes compared to the Republican candidate’s 6,237,734.</w:t>
      </w:r>
      <w:r w:rsidR="00E93FAC">
        <w:t xml:space="preserve"> So, on balance,</w:t>
      </w:r>
      <w:r w:rsidR="00753D11">
        <w:t xml:space="preserve"> </w:t>
      </w:r>
      <w:r w:rsidR="00E93FAC">
        <w:t>in</w:t>
      </w:r>
      <w:r w:rsidR="00660D5A">
        <w:t xml:space="preserve"> terms of raw votes</w:t>
      </w:r>
      <w:r w:rsidR="00753D11">
        <w:t xml:space="preserve"> </w:t>
      </w:r>
      <w:r w:rsidR="00E93FAC">
        <w:t>2020, Biden made more of a gain among non-Hispanic white voters over Clinton’s 2016 performance than Trump did in 2020 relative to his 2016 performance among that group.</w:t>
      </w:r>
      <w:r w:rsidR="00FF0DED" w:rsidRPr="00663437">
        <w:rPr>
          <w:rStyle w:val="FootnoteReference"/>
          <w:rFonts w:cs="Arial"/>
          <w:bCs/>
        </w:rPr>
        <w:footnoteReference w:id="15"/>
      </w:r>
    </w:p>
    <w:p w14:paraId="4D59EF39" w14:textId="603A9A68" w:rsidR="005156E9" w:rsidRPr="009951B0" w:rsidRDefault="00D26BC5" w:rsidP="009951B0">
      <w:pPr>
        <w:ind w:firstLine="0"/>
        <w:rPr>
          <w:b/>
          <w:bCs/>
        </w:rPr>
      </w:pPr>
      <w:r w:rsidRPr="00C651FF">
        <w:rPr>
          <w:rStyle w:val="Heading3Char"/>
          <w:sz w:val="24"/>
        </w:rPr>
        <w:t>Cherry-picking the data</w:t>
      </w:r>
      <w:r w:rsidR="0002175F" w:rsidRPr="00C651FF">
        <w:rPr>
          <w:rStyle w:val="Heading3Char"/>
          <w:sz w:val="24"/>
        </w:rPr>
        <w:t>.</w:t>
      </w:r>
      <w:r w:rsidR="0002175F" w:rsidRPr="00663437">
        <w:rPr>
          <w:b/>
          <w:bCs/>
        </w:rPr>
        <w:t xml:space="preserve"> </w:t>
      </w:r>
      <w:r w:rsidR="00F9542B">
        <w:t>The most</w:t>
      </w:r>
      <w:r w:rsidRPr="00663437">
        <w:t xml:space="preserve"> primitive form of failing to </w:t>
      </w:r>
      <w:r w:rsidR="006B478A" w:rsidRPr="00663437">
        <w:t>weigh</w:t>
      </w:r>
      <w:r w:rsidRPr="00663437">
        <w:t xml:space="preserve"> the data properly is cherry-picking the data to emphasize only those facts that lead to the desired conclusion. In </w:t>
      </w:r>
      <w:r w:rsidR="00E93FAC">
        <w:t>presenting only some facts</w:t>
      </w:r>
      <w:r w:rsidRPr="00663437">
        <w:t>, a claimant can appear to</w:t>
      </w:r>
      <w:r w:rsidRPr="00663437">
        <w:rPr>
          <w:b/>
        </w:rPr>
        <w:t xml:space="preserve"> </w:t>
      </w:r>
      <w:r w:rsidRPr="00663437">
        <w:t xml:space="preserve">have been honest while suppressing pertinent information that otherwise would prove their claims either false or </w:t>
      </w:r>
      <w:r w:rsidRPr="00663437">
        <w:lastRenderedPageBreak/>
        <w:t>incomplete. Because the data being cited is accurate, cherry-picking can prove a persuasive tool.</w:t>
      </w:r>
      <w:r w:rsidR="005156E9" w:rsidRPr="00C924AF">
        <w:rPr>
          <w:rStyle w:val="FootnoteReference"/>
        </w:rPr>
        <w:footnoteReference w:id="16"/>
      </w:r>
    </w:p>
    <w:p w14:paraId="69B47AD6" w14:textId="3E77412F" w:rsidR="006A5084" w:rsidRPr="006A5084" w:rsidRDefault="00A7496A" w:rsidP="006A5084">
      <w:pPr>
        <w:rPr>
          <w:b/>
          <w:bCs/>
        </w:rPr>
      </w:pPr>
      <w:r>
        <w:t xml:space="preserve">A standard way to cherry pick election data </w:t>
      </w:r>
      <w:r w:rsidR="006A5084">
        <w:t>to show the potential for fraud</w:t>
      </w:r>
      <w:r>
        <w:t xml:space="preserve"> is to focus on </w:t>
      </w:r>
      <w:r w:rsidR="001446CB">
        <w:t>racial</w:t>
      </w:r>
      <w:r>
        <w:t xml:space="preserve"> or demographic groups</w:t>
      </w:r>
      <w:r w:rsidR="006A5084">
        <w:t xml:space="preserve"> and to </w:t>
      </w:r>
      <w:r w:rsidR="006A5084" w:rsidRPr="00663437">
        <w:t>highlight the situations where Biden did worse than Clinton.</w:t>
      </w:r>
      <w:r w:rsidR="00753D11">
        <w:t xml:space="preserve"> </w:t>
      </w:r>
      <w:r w:rsidR="006A5084">
        <w:t>For example,</w:t>
      </w:r>
      <w:r w:rsidR="006A5084" w:rsidRPr="00663437">
        <w:t xml:space="preserve"> Biden won fewer counties than Clinton</w:t>
      </w:r>
      <w:r w:rsidR="00210DD2">
        <w:t>.</w:t>
      </w:r>
      <w:r w:rsidR="00753D11">
        <w:t xml:space="preserve"> </w:t>
      </w:r>
      <w:r w:rsidR="00210DD2">
        <w:t>Y</w:t>
      </w:r>
      <w:r w:rsidR="006A5084">
        <w:t>ou can also get even more specific,</w:t>
      </w:r>
      <w:r w:rsidR="00753D11">
        <w:t xml:space="preserve"> </w:t>
      </w:r>
      <w:r w:rsidR="006A5084">
        <w:t>e.g.,</w:t>
      </w:r>
      <w:r w:rsidR="00753D11">
        <w:t xml:space="preserve"> </w:t>
      </w:r>
      <w:r w:rsidR="006A5084" w:rsidRPr="00663437">
        <w:t xml:space="preserve">Trump won a greater share of the vote in </w:t>
      </w:r>
      <w:r w:rsidR="006A5084">
        <w:t xml:space="preserve">the </w:t>
      </w:r>
      <w:r w:rsidR="00867AB9">
        <w:t>c</w:t>
      </w:r>
      <w:r w:rsidR="006A5084">
        <w:t xml:space="preserve">ity of </w:t>
      </w:r>
      <w:r w:rsidR="006A5084" w:rsidRPr="00663437">
        <w:t>Philadelphia in 2020 than</w:t>
      </w:r>
      <w:r w:rsidR="006A5084">
        <w:t xml:space="preserve"> he did</w:t>
      </w:r>
      <w:r w:rsidR="00753D11">
        <w:t xml:space="preserve"> </w:t>
      </w:r>
      <w:r w:rsidR="006A5084" w:rsidRPr="00663437">
        <w:t>in 2016</w:t>
      </w:r>
      <w:r w:rsidR="00210DD2">
        <w:t>;</w:t>
      </w:r>
      <w:r w:rsidR="006A5084">
        <w:t xml:space="preserve"> you can find other big cities where Biden underperformed Clinton.</w:t>
      </w:r>
      <w:r w:rsidR="006A5084" w:rsidRPr="00663437">
        <w:t xml:space="preserve"> </w:t>
      </w:r>
      <w:r w:rsidR="006A5084">
        <w:t>In these cherry-picked examples</w:t>
      </w:r>
      <w:r w:rsidR="004D06A5">
        <w:t>,</w:t>
      </w:r>
      <w:r w:rsidR="006A5084" w:rsidRPr="00663437">
        <w:t xml:space="preserve"> Biden </w:t>
      </w:r>
      <w:r w:rsidR="006A5084">
        <w:t>did less well</w:t>
      </w:r>
      <w:r w:rsidR="006A5084" w:rsidRPr="00663437">
        <w:t xml:space="preserve"> against Trump than did the previous Democratic candidate and</w:t>
      </w:r>
      <w:r w:rsidR="006A5084">
        <w:t>,</w:t>
      </w:r>
      <w:r w:rsidR="006A5084" w:rsidRPr="00663437">
        <w:t xml:space="preserve"> since Trump beat Clinton, absent fraud, </w:t>
      </w:r>
      <w:r w:rsidR="006A5084">
        <w:t>the implicit (and often explicit) conclusion</w:t>
      </w:r>
      <w:r w:rsidR="00753D11">
        <w:t xml:space="preserve"> </w:t>
      </w:r>
      <w:r w:rsidR="006A5084">
        <w:t xml:space="preserve">is </w:t>
      </w:r>
      <w:r w:rsidR="006A5084" w:rsidRPr="00663437">
        <w:t>Trump must also have beaten Biden</w:t>
      </w:r>
      <w:r w:rsidR="006A5084">
        <w:t xml:space="preserve"> in terms of overall total vote nationally.</w:t>
      </w:r>
      <w:r w:rsidR="00753D11">
        <w:t xml:space="preserve"> </w:t>
      </w:r>
      <w:r w:rsidR="006A5084">
        <w:t>But, of course, while</w:t>
      </w:r>
      <w:r w:rsidR="006A5084" w:rsidRPr="00663437">
        <w:t xml:space="preserve"> there were some urban areas where support for Biden was lower than for Hillary Clinton</w:t>
      </w:r>
      <w:r w:rsidR="006566C7">
        <w:t>,</w:t>
      </w:r>
      <w:r w:rsidR="006A5084" w:rsidRPr="00663437">
        <w:t xml:space="preserve"> there were also urban areas where support for Biden was higher than for Hillary Clinton.</w:t>
      </w:r>
      <w:r w:rsidR="006A5084">
        <w:rPr>
          <w:b/>
          <w:bCs/>
        </w:rPr>
        <w:t xml:space="preserve"> </w:t>
      </w:r>
      <w:r w:rsidR="006A5084">
        <w:t>Similarly</w:t>
      </w:r>
      <w:r>
        <w:t xml:space="preserve">, as discussed above, </w:t>
      </w:r>
      <w:r w:rsidR="006566C7">
        <w:t>it</w:t>
      </w:r>
      <w:r w:rsidR="00D26BC5" w:rsidRPr="00663437">
        <w:t xml:space="preserve"> is true that in terms of percentage voting for the Democratic candidate, racial</w:t>
      </w:r>
      <w:r w:rsidR="00D26BC5" w:rsidRPr="00663437">
        <w:rPr>
          <w:b/>
        </w:rPr>
        <w:t xml:space="preserve"> </w:t>
      </w:r>
      <w:r w:rsidR="00D26BC5" w:rsidRPr="00663437">
        <w:t>minority support for Biden was (marginally) lower than for Hillary Clinton</w:t>
      </w:r>
      <w:r w:rsidR="006A5084">
        <w:t>, and Trump did better among rural voters in 2020 than he did in 2016</w:t>
      </w:r>
      <w:r w:rsidR="00632B78">
        <w:t>.</w:t>
      </w:r>
      <w:r w:rsidR="00753D11">
        <w:t xml:space="preserve"> </w:t>
      </w:r>
      <w:r w:rsidR="00D26BC5" w:rsidRPr="00663437">
        <w:t xml:space="preserve">However, support among categories of white voters, namely the </w:t>
      </w:r>
      <w:r w:rsidR="008D1A8E" w:rsidRPr="00663437">
        <w:t>college-educated</w:t>
      </w:r>
      <w:r w:rsidR="00D26BC5" w:rsidRPr="00663437">
        <w:t xml:space="preserve"> and those living in suburbs, was higher for Biden than for Hillary Clinton. </w:t>
      </w:r>
      <w:r w:rsidR="002D60F9">
        <w:t>And there are more voters living in suburban residences than in rural</w:t>
      </w:r>
      <w:r w:rsidR="004838D3">
        <w:t xml:space="preserve"> areas.</w:t>
      </w:r>
    </w:p>
    <w:p w14:paraId="1BE11F5C" w14:textId="22C439A8" w:rsidR="00025785" w:rsidRDefault="00D26BC5" w:rsidP="00D02898">
      <w:r w:rsidRPr="00663437">
        <w:lastRenderedPageBreak/>
        <w:t xml:space="preserve">It is, of course, the combination of </w:t>
      </w:r>
      <w:r w:rsidRPr="00663437">
        <w:rPr>
          <w:u w:val="single"/>
        </w:rPr>
        <w:t>all</w:t>
      </w:r>
      <w:r w:rsidRPr="00663437">
        <w:t xml:space="preserve"> the subgroup patterns of voting and </w:t>
      </w:r>
      <w:r w:rsidR="00632B78">
        <w:t>the (changes)</w:t>
      </w:r>
      <w:r w:rsidR="00753D11">
        <w:t xml:space="preserve"> </w:t>
      </w:r>
      <w:r w:rsidR="00632B78">
        <w:t>in their sizes across elections</w:t>
      </w:r>
      <w:r w:rsidR="00753D11">
        <w:t xml:space="preserve"> </w:t>
      </w:r>
      <w:r w:rsidR="00632B78">
        <w:t xml:space="preserve">that matters for the total popular vote. </w:t>
      </w:r>
      <w:r w:rsidR="00A7496A">
        <w:t>To reiterate the obvious,</w:t>
      </w:r>
      <w:r w:rsidR="00753D11">
        <w:t xml:space="preserve"> </w:t>
      </w:r>
      <w:r w:rsidR="00A7496A">
        <w:t>l</w:t>
      </w:r>
      <w:r w:rsidRPr="00663437">
        <w:t>ooking only at some subsets of voters, or only some geographic areas, e.g., only rural counties, is misleading and can lead to ridiculous claims that the candidate who received more votes did not actually receive more votes.</w:t>
      </w:r>
      <w:r w:rsidR="00632B78">
        <w:rPr>
          <w:rStyle w:val="FootnoteReference"/>
        </w:rPr>
        <w:footnoteReference w:id="17"/>
      </w:r>
    </w:p>
    <w:p w14:paraId="61F405D7" w14:textId="602F861E" w:rsidR="00D26BC5" w:rsidRPr="00A462CD" w:rsidRDefault="00D26BC5" w:rsidP="00A462CD">
      <w:pPr>
        <w:pStyle w:val="Heading2"/>
      </w:pPr>
      <w:r w:rsidRPr="00A462CD">
        <w:t>Misinterpreting Statistical Significance</w:t>
      </w:r>
    </w:p>
    <w:p w14:paraId="6990E843" w14:textId="068AFA96" w:rsidR="00D26BC5" w:rsidRPr="00663437" w:rsidRDefault="00D26BC5" w:rsidP="00D02898">
      <w:r w:rsidRPr="00663437">
        <w:t>In statistics, warning</w:t>
      </w:r>
      <w:r w:rsidR="009A53C7" w:rsidRPr="00663437">
        <w:t>s</w:t>
      </w:r>
      <w:r w:rsidRPr="00663437">
        <w:t xml:space="preserve"> about misinterpreting statistical significance </w:t>
      </w:r>
      <w:r w:rsidR="009A53C7" w:rsidRPr="00663437">
        <w:t>are</w:t>
      </w:r>
      <w:r w:rsidRPr="00663437">
        <w:t xml:space="preserve"> legion. One point frequently made is that statistical significance can only be interpreted in the context of the specific null hypothesis being tested. Another is a reminder that p</w:t>
      </w:r>
      <w:r w:rsidR="008524F6" w:rsidRPr="00663437">
        <w:t>-</w:t>
      </w:r>
      <w:r w:rsidRPr="00663437">
        <w:t>values are very strongly linked to sample sizes. A third point is a warning not to confuse statistical significance with substantive importance. A further note of caution is that high statistical significance in regressions does not imply a causal relationship between variables.</w:t>
      </w:r>
    </w:p>
    <w:p w14:paraId="772B4667" w14:textId="375C07AA" w:rsidR="00D26BC5" w:rsidRPr="00663437" w:rsidRDefault="00D26BC5" w:rsidP="00D02898">
      <w:r w:rsidRPr="00663437">
        <w:t xml:space="preserve">Our first example of misuse of statistical significance </w:t>
      </w:r>
      <w:r w:rsidR="00A82A70">
        <w:t>falls</w:t>
      </w:r>
      <w:r w:rsidRPr="00663437">
        <w:t xml:space="preserve"> into the second and third categories. Our second example involves </w:t>
      </w:r>
      <w:r w:rsidR="00A82A70">
        <w:t xml:space="preserve">the </w:t>
      </w:r>
      <w:r w:rsidRPr="00663437">
        <w:t>misinterpretation of causality. Both are found in the expert witness testimony of Dr. Charles Cicchetti in the lawsuit brought by Texas Attorney General Ken Paxton challenging election results in Georgia, Michigan, Pennsylvania, and Wisconsin (</w:t>
      </w:r>
      <w:r w:rsidRPr="00663437">
        <w:rPr>
          <w:i/>
        </w:rPr>
        <w:t>Texas v. Pennsylvania</w:t>
      </w:r>
      <w:r w:rsidRPr="00663437">
        <w:t>, 592 U.S. ___, 2020).</w:t>
      </w:r>
      <w:r w:rsidRPr="00663437">
        <w:rPr>
          <w:b/>
          <w:color w:val="1F3864"/>
          <w:vertAlign w:val="superscript"/>
        </w:rPr>
        <w:footnoteReference w:id="18"/>
      </w:r>
      <w:r w:rsidRPr="00663437">
        <w:t xml:space="preserve"> Dr. Charles Cicchetti’s calculations were picked up</w:t>
      </w:r>
      <w:r w:rsidR="00753D11">
        <w:t xml:space="preserve"> </w:t>
      </w:r>
      <w:r w:rsidR="00861E28" w:rsidRPr="00663437">
        <w:t xml:space="preserve">and </w:t>
      </w:r>
      <w:r w:rsidR="00A7496A">
        <w:t xml:space="preserve">widely </w:t>
      </w:r>
      <w:r w:rsidR="00861E28" w:rsidRPr="00663437">
        <w:t xml:space="preserve">spread </w:t>
      </w:r>
      <w:r w:rsidR="00683749">
        <w:t>on the internet.</w:t>
      </w:r>
    </w:p>
    <w:p w14:paraId="5238C51E" w14:textId="45F04C32" w:rsidR="00D26BC5" w:rsidRPr="00663437" w:rsidRDefault="00D26BC5" w:rsidP="00D02898">
      <w:r w:rsidRPr="00663437">
        <w:lastRenderedPageBreak/>
        <w:t xml:space="preserve">First, in comparisons between what was found in 2020 and what was found in 2016, Dr. Cicchetti noted that he could demonstrate beyond any possibility of error that the vote share distribution for Joe Biden in 2020 differed from that of Hillary Clinton to a statistically improbable degree. He is certainly </w:t>
      </w:r>
      <w:r w:rsidRPr="00663437">
        <w:rPr>
          <w:u w:val="single"/>
        </w:rPr>
        <w:t>right</w:t>
      </w:r>
      <w:r w:rsidRPr="00663437">
        <w:t xml:space="preserve"> about that fact.</w:t>
      </w:r>
    </w:p>
    <w:p w14:paraId="66EEF8B9" w14:textId="2053B26A" w:rsidR="00D26BC5" w:rsidRPr="00663437" w:rsidRDefault="00D26BC5" w:rsidP="00D02898">
      <w:r w:rsidRPr="00663437">
        <w:t xml:space="preserve">But what that shows about election fraud is — </w:t>
      </w:r>
      <w:r w:rsidRPr="00663437">
        <w:rPr>
          <w:u w:val="single"/>
        </w:rPr>
        <w:t>exactly nothing</w:t>
      </w:r>
      <w:r w:rsidRPr="00663437">
        <w:t xml:space="preserve">! </w:t>
      </w:r>
      <w:r w:rsidR="00C177D6">
        <w:t xml:space="preserve">It </w:t>
      </w:r>
      <w:r w:rsidR="00CA10CF" w:rsidRPr="00663437">
        <w:t xml:space="preserve">does </w:t>
      </w:r>
      <w:r w:rsidRPr="00663437">
        <w:t>show that the vote</w:t>
      </w:r>
      <w:r w:rsidR="00861E28" w:rsidRPr="00663437">
        <w:t xml:space="preserve"> </w:t>
      </w:r>
      <w:r w:rsidRPr="00663437">
        <w:t>share distribution for Donald Trump in 2016 was not the same as in 2020. But we could have picked ANY two adjacent presidential election years and showed that the vote shares of the Democratic candidates in those two elections at the level of states or counties or precincts differed from one another. With a large enough sample size, such comparisons are virtually certain to generate statistically significant differences.</w:t>
      </w:r>
    </w:p>
    <w:p w14:paraId="78C8AF77" w14:textId="7DA5A7C1" w:rsidR="00D26BC5" w:rsidRPr="00663437" w:rsidRDefault="00D26BC5" w:rsidP="00D02898">
      <w:r w:rsidRPr="00663437">
        <w:t>Second, in a comparison of partisan voting patterns in ballots in 2020 among ballots that are tallied early in the counting process and those that are tallied later, Dr. Cicchetti pointed out that, in some states, President Trump’s share of the vote declined relative to those first reported as polls closed on election night as more ballots were tabulated, while in other states he found the reverse pattern. He found the difference between the early vote</w:t>
      </w:r>
      <w:r w:rsidR="00861E28" w:rsidRPr="00663437">
        <w:t xml:space="preserve"> </w:t>
      </w:r>
      <w:r w:rsidRPr="00663437">
        <w:t>share for Trump and later vote</w:t>
      </w:r>
      <w:r w:rsidR="00861E28" w:rsidRPr="00663437">
        <w:t xml:space="preserve"> </w:t>
      </w:r>
      <w:r w:rsidRPr="00663437">
        <w:t xml:space="preserve">share for share to be statistically </w:t>
      </w:r>
      <w:r w:rsidRPr="00663437">
        <w:lastRenderedPageBreak/>
        <w:t>significant beyond any reasonable doubt, though of course, the directionality of the difference was not uniform. And about those facts and the statistical significance of the observed differences he is again quite correct. But what that shows about election fraud is — once again, exactly nothing! Indeed, for those familiar with elections</w:t>
      </w:r>
      <w:r w:rsidR="00861E28" w:rsidRPr="00663437">
        <w:t>,</w:t>
      </w:r>
      <w:r w:rsidRPr="00663437">
        <w:t xml:space="preserve"> it shows a pattern that was predicted in advance</w:t>
      </w:r>
      <w:r w:rsidR="004E0945">
        <w:t xml:space="preserve"> </w:t>
      </w:r>
      <w:sdt>
        <w:sdtPr>
          <w:tag w:val="MENDELEY_CITATION_v3_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"/>
          <w:id w:val="-1250266976"/>
          <w:placeholder>
            <w:docPart w:val="DefaultPlaceholder_-1854013440"/>
          </w:placeholder>
        </w:sdtPr>
        <w:sdtContent>
          <w:r w:rsidR="00E64DD3">
            <w:t>(Foley &amp; Stewart III, 2020)</w:t>
          </w:r>
        </w:sdtContent>
      </w:sdt>
      <w:r w:rsidRPr="00663437">
        <w:t>.</w:t>
      </w:r>
      <w:r w:rsidR="004D56B3" w:rsidRPr="00663437">
        <w:rPr>
          <w:rStyle w:val="FootnoteReference"/>
          <w:rFonts w:cs="Arial"/>
        </w:rPr>
        <w:footnoteReference w:id="19"/>
      </w:r>
    </w:p>
    <w:p w14:paraId="77CBA876" w14:textId="4745D492" w:rsidR="002A400F" w:rsidRPr="00663437" w:rsidRDefault="00D26BC5" w:rsidP="00D02898">
      <w:r w:rsidRPr="00663437">
        <w:t xml:space="preserve">While once it was believed that </w:t>
      </w:r>
      <w:r w:rsidR="005E0A0F" w:rsidRPr="00663437">
        <w:t>mail-in</w:t>
      </w:r>
      <w:r w:rsidR="002A400F" w:rsidRPr="00663437">
        <w:t xml:space="preserve"> (absentee)</w:t>
      </w:r>
      <w:r w:rsidRPr="00663437">
        <w:t xml:space="preserve"> ballots </w:t>
      </w:r>
      <w:r w:rsidR="005E0A0F" w:rsidRPr="00663437">
        <w:t>were</w:t>
      </w:r>
      <w:r w:rsidRPr="00663437">
        <w:t xml:space="preserve"> disproportionately Republican, for the last two decades or so the evidence has </w:t>
      </w:r>
      <w:r w:rsidR="00361398" w:rsidRPr="00663437">
        <w:t>shifted</w:t>
      </w:r>
      <w:r w:rsidR="00AE2678" w:rsidRPr="00663437">
        <w:t>,</w:t>
      </w:r>
      <w:r w:rsidR="00361398" w:rsidRPr="00663437">
        <w:t xml:space="preserve"> suggesting</w:t>
      </w:r>
      <w:r w:rsidRPr="00663437">
        <w:t xml:space="preserve"> that </w:t>
      </w:r>
      <w:r w:rsidR="005E0A0F" w:rsidRPr="00663437">
        <w:t>mail-in ballots</w:t>
      </w:r>
      <w:r w:rsidRPr="00663437">
        <w:t xml:space="preserve"> are more </w:t>
      </w:r>
      <w:r w:rsidR="005E0A0F" w:rsidRPr="00663437">
        <w:t>Democratic-leaning</w:t>
      </w:r>
      <w:r w:rsidRPr="00663437">
        <w:t xml:space="preserve"> than is the case for ballots cast </w:t>
      </w:r>
      <w:r w:rsidR="005E0A0F" w:rsidRPr="00663437">
        <w:t>in person</w:t>
      </w:r>
      <w:r w:rsidR="00361398" w:rsidRPr="00663437">
        <w:t>.</w:t>
      </w:r>
      <w:r w:rsidR="00361398" w:rsidRPr="00663437">
        <w:rPr>
          <w:rStyle w:val="FootnoteReference"/>
          <w:rFonts w:cs="Arial"/>
          <w:bCs/>
        </w:rPr>
        <w:footnoteReference w:id="20"/>
      </w:r>
      <w:r w:rsidR="00361398" w:rsidRPr="00D02898">
        <w:t xml:space="preserve"> </w:t>
      </w:r>
      <w:r w:rsidRPr="00D02898">
        <w:t xml:space="preserve">In some states in 2020, mail-in ballots were tallied as they came in; thus, they were the first ballot results to be reported; in other states, the tallying of mail-in ballots did not begin </w:t>
      </w:r>
      <w:r w:rsidR="00731A55" w:rsidRPr="00D02898">
        <w:t xml:space="preserve">until </w:t>
      </w:r>
      <w:r w:rsidRPr="00D02898">
        <w:t>after the polls were closed</w:t>
      </w:r>
      <w:r w:rsidR="00FF397C" w:rsidRPr="00D02898">
        <w:t>;</w:t>
      </w:r>
      <w:r w:rsidRPr="00D02898">
        <w:t xml:space="preserve"> and </w:t>
      </w:r>
      <w:r w:rsidR="00B00BCC" w:rsidRPr="00D02898">
        <w:t xml:space="preserve">in select states, </w:t>
      </w:r>
      <w:r w:rsidRPr="00D02898">
        <w:t>they were the last to be tallied. Thus</w:t>
      </w:r>
      <w:r w:rsidR="002A400F" w:rsidRPr="00D02898">
        <w:t>,</w:t>
      </w:r>
      <w:r w:rsidRPr="00D02898">
        <w:t xml:space="preserve"> we would expect that there would be differences across states that would be in part predictable by when mail-in ballots were tallied</w:t>
      </w:r>
      <w:r w:rsidR="002A400F" w:rsidRPr="00D02898">
        <w:t>. T</w:t>
      </w:r>
      <w:r w:rsidRPr="00D02898">
        <w:t>his could account for why, in some states, the early vote was more Democratic than the later vote</w:t>
      </w:r>
      <w:r w:rsidR="001A29A8" w:rsidRPr="00D02898">
        <w:t>,</w:t>
      </w:r>
      <w:r w:rsidRPr="00D02898">
        <w:t xml:space="preserve"> while the reverse was true </w:t>
      </w:r>
      <w:r w:rsidRPr="00D02898">
        <w:lastRenderedPageBreak/>
        <w:t xml:space="preserve">in other states. </w:t>
      </w:r>
      <w:r w:rsidR="002A400F" w:rsidRPr="00D02898">
        <w:t xml:space="preserve">Thirty-seven states allow election officials to begin processing mail-in ballots as they arrive prior to election day. Another ten states allow processing to begin on election day, but prior to polls closing. Only Maryland </w:t>
      </w:r>
      <w:r w:rsidR="00305656" w:rsidRPr="00D02898">
        <w:t>does not permit counting mail-in ballots until after polls close.</w:t>
      </w:r>
      <w:r w:rsidR="00305656" w:rsidRPr="00663437">
        <w:rPr>
          <w:rStyle w:val="FootnoteReference"/>
          <w:rFonts w:cs="Arial"/>
        </w:rPr>
        <w:footnoteReference w:id="21"/>
      </w:r>
      <w:r w:rsidR="00321E01" w:rsidRPr="00663437">
        <w:t xml:space="preserve"> Battleground states Michigan, Wisconsin, and Pennsylvania are among the ten states that do not allow counting mail-in ballots until election day.</w:t>
      </w:r>
    </w:p>
    <w:p w14:paraId="15D91CEC" w14:textId="43AEBF04" w:rsidR="00D26BC5" w:rsidRPr="00663437" w:rsidRDefault="00D26BC5" w:rsidP="00D02898">
      <w:r w:rsidRPr="00663437">
        <w:t>But there is also another reason why late ballot tallies and early ballot tallies might be expected to be different in their partisan outcomes. Ballots tallies come in from counties and then get tallied statewide. When ballots get reported depends upon the efficiency of the county officials doing the tallying. But it is often easier to complete in-person voting tallies in small rural counties where there are few polling stations than in counties with large cities. But rural counties differ from urban counties in their partisan propensities. So, it is essentially guaranteed that there will be differences in partisan vote share as county reports come in at different times on election night.</w:t>
      </w:r>
      <w:r w:rsidR="00A25C1D" w:rsidRPr="00663437">
        <w:t xml:space="preserve"> In the </w:t>
      </w:r>
      <w:r w:rsidR="004A2527" w:rsidRPr="00663437">
        <w:t>end, only the final count of all ballots is valid</w:t>
      </w:r>
      <w:r w:rsidR="00683749">
        <w:t>.</w:t>
      </w:r>
    </w:p>
    <w:p w14:paraId="0A84AD90" w14:textId="26D28553" w:rsidR="00C720A6" w:rsidRPr="00663437" w:rsidRDefault="00D26BC5" w:rsidP="00EA6EC3">
      <w:r w:rsidRPr="00663437">
        <w:t xml:space="preserve">In sum, when the null hypothesis is </w:t>
      </w:r>
      <w:r w:rsidR="00A02864" w:rsidRPr="00663437">
        <w:t>nonsensical</w:t>
      </w:r>
      <w:r w:rsidRPr="00663437">
        <w:t xml:space="preserve">, there is nothing at all surprising about it being rejected at a high level of statistical significance, especially when </w:t>
      </w:r>
      <w:r w:rsidR="00321E01" w:rsidRPr="00663437">
        <w:t xml:space="preserve">the </w:t>
      </w:r>
      <w:r w:rsidRPr="00663437">
        <w:t xml:space="preserve">sample size is high. Indeed, what would be surprising is </w:t>
      </w:r>
      <w:r w:rsidR="00A7496A">
        <w:t>if</w:t>
      </w:r>
      <w:r w:rsidRPr="00663437">
        <w:t xml:space="preserve"> silly null hypotheses </w:t>
      </w:r>
      <w:r w:rsidR="00A7496A">
        <w:t>were</w:t>
      </w:r>
      <w:r w:rsidRPr="00663437">
        <w:t xml:space="preserve"> NOT</w:t>
      </w:r>
      <w:r w:rsidR="00753D11">
        <w:t xml:space="preserve"> </w:t>
      </w:r>
      <w:r w:rsidRPr="00663437">
        <w:t>rejected.</w:t>
      </w:r>
    </w:p>
    <w:p w14:paraId="0B60C32A" w14:textId="39EB4484" w:rsidR="00632B78" w:rsidRPr="00632B78" w:rsidRDefault="00D26BC5" w:rsidP="00A5068E">
      <w:pPr>
        <w:pStyle w:val="Heading2"/>
      </w:pPr>
      <w:r w:rsidRPr="00A462CD">
        <w:lastRenderedPageBreak/>
        <w:t>Meretricious Probabilistic Reasoning</w:t>
      </w:r>
    </w:p>
    <w:p w14:paraId="7EDFB698" w14:textId="14C41CED" w:rsidR="00550830" w:rsidRDefault="00D26BC5" w:rsidP="00550830">
      <w:r w:rsidRPr="00C651FF">
        <w:rPr>
          <w:rStyle w:val="Heading3Char"/>
          <w:sz w:val="24"/>
        </w:rPr>
        <w:t>Voters with the Same Name and Date and Year of Birth</w:t>
      </w:r>
      <w:r w:rsidR="006C3A99" w:rsidRPr="00C651FF">
        <w:rPr>
          <w:rStyle w:val="Heading3Char"/>
          <w:sz w:val="24"/>
        </w:rPr>
        <w:t>.</w:t>
      </w:r>
      <w:r w:rsidR="006C3A99" w:rsidRPr="00663437">
        <w:rPr>
          <w:b/>
        </w:rPr>
        <w:t xml:space="preserve"> </w:t>
      </w:r>
      <w:r w:rsidRPr="00663437">
        <w:t xml:space="preserve">It has been noted that Joe Frazier voted in Pittsburgh in 2020 even though he had </w:t>
      </w:r>
      <w:r w:rsidR="00315E8F" w:rsidRPr="00663437">
        <w:t xml:space="preserve">died in 2011. </w:t>
      </w:r>
      <w:r w:rsidRPr="00663437">
        <w:t>This fact was taken as evidence of fraud</w:t>
      </w:r>
      <w:r w:rsidR="00550830">
        <w:t xml:space="preserve"> </w:t>
      </w:r>
      <w:sdt>
        <w:sdtPr>
          <w:rPr>
            <w:color w:val="000000"/>
          </w:rPr>
          <w:tag w:val="MENDELEY_CITATION_v3_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"/>
          <w:id w:val="-502288018"/>
          <w:placeholder>
            <w:docPart w:val="DefaultPlaceholder_-1854013440"/>
          </w:placeholder>
        </w:sdtPr>
        <w:sdtContent>
          <w:r w:rsidR="00E64DD3" w:rsidRPr="00E64DD3">
            <w:rPr>
              <w:color w:val="000000"/>
            </w:rPr>
            <w:t>(Sadeghi, 2020)</w:t>
          </w:r>
        </w:sdtContent>
      </w:sdt>
      <w:r w:rsidRPr="00663437">
        <w:t xml:space="preserve">. But of course, not all Joe </w:t>
      </w:r>
      <w:proofErr w:type="spellStart"/>
      <w:r w:rsidRPr="00663437">
        <w:t>Fraziers</w:t>
      </w:r>
      <w:proofErr w:type="spellEnd"/>
      <w:r w:rsidR="00DD131A">
        <w:t>’</w:t>
      </w:r>
      <w:r w:rsidRPr="00663437">
        <w:t xml:space="preserve"> are the famous (and now dead) </w:t>
      </w:r>
      <w:r w:rsidR="00315E8F" w:rsidRPr="00663437">
        <w:t>boxer. Similarly, instances, where individuals with the same name and same birthday, and/or same birth year were found on voter rolls,</w:t>
      </w:r>
      <w:r w:rsidRPr="00663437">
        <w:t xml:space="preserve"> have been taken as evidence of fraud</w:t>
      </w:r>
      <w:r w:rsidR="00FD561C" w:rsidRPr="00663437">
        <w:t xml:space="preserve">. </w:t>
      </w:r>
    </w:p>
    <w:p w14:paraId="14C700FB" w14:textId="6E337148" w:rsidR="00D26BC5" w:rsidRPr="00C20CAF" w:rsidRDefault="00315E8F" w:rsidP="00550830">
      <w:r w:rsidRPr="00663437">
        <w:t xml:space="preserve">It should be noted that some states record a default birth date </w:t>
      </w:r>
      <w:r w:rsidR="00DE0C61">
        <w:t xml:space="preserve">(or a code for missing data) </w:t>
      </w:r>
      <w:r w:rsidRPr="00663437">
        <w:t>if none is provided, particularly if no date was provided when this information was collected on paper.</w:t>
      </w:r>
      <w:r w:rsidR="00683749">
        <w:t xml:space="preserve"> This will, of course, if not corrected for, increase the likelihood of the appearance of voters who appear on the </w:t>
      </w:r>
      <w:r w:rsidR="004948E3">
        <w:t xml:space="preserve">voter </w:t>
      </w:r>
      <w:r w:rsidR="00683749">
        <w:t>rolls multiple times.</w:t>
      </w:r>
      <w:r w:rsidR="00753D11">
        <w:t xml:space="preserve"> </w:t>
      </w:r>
      <w:r w:rsidR="00D26BC5" w:rsidRPr="00663437">
        <w:t>But the likelihood</w:t>
      </w:r>
      <w:r w:rsidR="00D26BC5" w:rsidRPr="00663437">
        <w:rPr>
          <w:i/>
        </w:rPr>
        <w:t xml:space="preserve"> </w:t>
      </w:r>
      <w:r w:rsidR="00D26BC5" w:rsidRPr="00663437">
        <w:t>of occurrence of voters appearing on voting lists who have identical names and even identical birth dates</w:t>
      </w:r>
      <w:r w:rsidR="00EA6EC3">
        <w:t>,</w:t>
      </w:r>
      <w:r w:rsidR="00D26BC5" w:rsidRPr="00663437">
        <w:t xml:space="preserve"> and even identical </w:t>
      </w:r>
      <w:r w:rsidRPr="00663437">
        <w:t>years</w:t>
      </w:r>
      <w:r w:rsidR="00D26BC5" w:rsidRPr="00663437">
        <w:t xml:space="preserve"> of birth is dramatically underestimated by virtually everybody, except for those who have truly understood the famous “Birthday Paradox.” The Birthday Paradox in its basic form is about how the number of people in a group affects the probability that some pair of them have the same birthday. </w:t>
      </w:r>
    </w:p>
    <w:p w14:paraId="317D66EA" w14:textId="6D6524A2" w:rsidR="00D26BC5" w:rsidRPr="00663437" w:rsidRDefault="00D26BC5" w:rsidP="00D02898">
      <w:pPr>
        <w:rPr>
          <w:color w:val="000000"/>
        </w:rPr>
      </w:pPr>
      <w:r w:rsidRPr="00663437">
        <w:rPr>
          <w:color w:val="000000"/>
        </w:rPr>
        <w:t>When first confronted with the question of how the number of people</w:t>
      </w:r>
      <w:r w:rsidRPr="00663437">
        <w:t xml:space="preserve"> </w:t>
      </w:r>
      <w:r w:rsidRPr="00663437">
        <w:rPr>
          <w:color w:val="000000"/>
        </w:rPr>
        <w:t>in a group affects the probability that some pair of them have the same birthday, students in statistics classes (or at least those in the undergraduate statistics classes taught by one of the present authors) think that, since any given birthday has a probability of only 1/365 (or 366 if you take into account leap years), it would take around 183 people before you would get a probability of 50% that two people in the group had the same birthday.</w:t>
      </w:r>
      <w:r w:rsidRPr="00663437">
        <w:t xml:space="preserve"> </w:t>
      </w:r>
      <w:r w:rsidRPr="00663437">
        <w:rPr>
          <w:color w:val="000000"/>
        </w:rPr>
        <w:t xml:space="preserve">The </w:t>
      </w:r>
      <w:r w:rsidRPr="00663437">
        <w:rPr>
          <w:color w:val="000000"/>
        </w:rPr>
        <w:lastRenderedPageBreak/>
        <w:t>Birthday Paradox is called a paradox because</w:t>
      </w:r>
      <w:r w:rsidR="004F3D45" w:rsidRPr="00663437">
        <w:rPr>
          <w:color w:val="000000"/>
        </w:rPr>
        <w:t xml:space="preserve"> it</w:t>
      </w:r>
      <w:r w:rsidRPr="00663437">
        <w:rPr>
          <w:color w:val="000000"/>
        </w:rPr>
        <w:t xml:space="preserve"> only takes a group of size 23</w:t>
      </w:r>
      <w:r w:rsidRPr="00663437">
        <w:t xml:space="preserve"> </w:t>
      </w:r>
      <w:r w:rsidRPr="00663437">
        <w:rPr>
          <w:color w:val="000000"/>
        </w:rPr>
        <w:t>for the probability of two people in the group to have the same birthday to exceed 50%.</w:t>
      </w:r>
    </w:p>
    <w:p w14:paraId="139C535A" w14:textId="77777777" w:rsidR="00DE0C61" w:rsidRDefault="00D26BC5" w:rsidP="00DE0C61">
      <w:r w:rsidRPr="00663437">
        <w:t xml:space="preserve">The probability that two people in a group of size </w:t>
      </w:r>
      <w:r w:rsidRPr="00663437">
        <w:rPr>
          <w:i/>
          <w:iCs/>
        </w:rPr>
        <w:t>n</w:t>
      </w:r>
      <w:r w:rsidRPr="00663437">
        <w:t xml:space="preserve"> do NOT share the same birthday can be written as </w:t>
      </w:r>
      <m:oMath>
        <m:r>
          <w:rPr>
            <w:rFonts w:ascii="Cambria Math" w:hAnsi="Cambria Math"/>
          </w:rPr>
          <m:t>1 *</m:t>
        </m:r>
        <m:d>
          <m:dPr>
            <m:ctrlPr>
              <w:ins w:id="0" w:author="Jonathan Cervas" w:date="2022-09-01T15:16:00Z">
                <w:rPr>
                  <w:rFonts w:ascii="Cambria Math" w:hAnsi="Cambria Math"/>
                  <w:i/>
                </w:rPr>
              </w:ins>
            </m:ctrlPr>
          </m:dPr>
          <m:e>
            <m:r>
              <w:rPr>
                <w:rFonts w:ascii="Cambria Math" w:hAnsi="Cambria Math"/>
              </w:rPr>
              <m:t>1-</m:t>
            </m:r>
            <m:f>
              <m:fPr>
                <m:ctrlPr>
                  <w:ins w:id="1" w:author="Jonathan Cervas" w:date="2022-09-01T15:16:00Z">
                    <w:rPr>
                      <w:rFonts w:ascii="Cambria Math" w:hAnsi="Cambria Math"/>
                      <w:i/>
                    </w:rPr>
                  </w:ins>
                </m:ctrlPr>
              </m:fPr>
              <m:num>
                <m:r>
                  <w:rPr>
                    <w:rFonts w:ascii="Cambria Math" w:hAnsi="Cambria Math"/>
                  </w:rPr>
                  <m:t>1</m:t>
                </m:r>
              </m:num>
              <m:den>
                <m:r>
                  <w:rPr>
                    <w:rFonts w:ascii="Cambria Math" w:hAnsi="Cambria Math"/>
                  </w:rPr>
                  <m:t>365</m:t>
                </m:r>
              </m:den>
            </m:f>
          </m:e>
        </m:d>
        <m:r>
          <w:rPr>
            <w:rFonts w:ascii="Cambria Math" w:hAnsi="Cambria Math"/>
          </w:rPr>
          <m:t>*</m:t>
        </m:r>
        <m:d>
          <m:dPr>
            <m:ctrlPr>
              <w:ins w:id="2" w:author="Jonathan Cervas" w:date="2022-09-01T15:16:00Z">
                <w:rPr>
                  <w:rFonts w:ascii="Cambria Math" w:hAnsi="Cambria Math"/>
                  <w:i/>
                </w:rPr>
              </w:ins>
            </m:ctrlPr>
          </m:dPr>
          <m:e>
            <m:r>
              <w:rPr>
                <w:rFonts w:ascii="Cambria Math" w:hAnsi="Cambria Math"/>
              </w:rPr>
              <m:t>1-</m:t>
            </m:r>
            <m:f>
              <m:fPr>
                <m:ctrlPr>
                  <w:ins w:id="3" w:author="Jonathan Cervas" w:date="2022-09-01T15:16:00Z">
                    <w:rPr>
                      <w:rFonts w:ascii="Cambria Math" w:hAnsi="Cambria Math"/>
                      <w:i/>
                    </w:rPr>
                  </w:ins>
                </m:ctrlPr>
              </m:fPr>
              <m:num>
                <m:r>
                  <w:rPr>
                    <w:rFonts w:ascii="Cambria Math" w:hAnsi="Cambria Math"/>
                  </w:rPr>
                  <m:t>2</m:t>
                </m:r>
              </m:num>
              <m:den>
                <m:r>
                  <w:rPr>
                    <w:rFonts w:ascii="Cambria Math" w:hAnsi="Cambria Math"/>
                  </w:rPr>
                  <m:t>365</m:t>
                </m:r>
              </m:den>
            </m:f>
          </m:e>
        </m:d>
        <m:r>
          <w:rPr>
            <w:rFonts w:ascii="Cambria Math" w:hAnsi="Cambria Math"/>
          </w:rPr>
          <m:t xml:space="preserve">* </m:t>
        </m:r>
        <m:d>
          <m:dPr>
            <m:ctrlPr>
              <w:ins w:id="4" w:author="Jonathan Cervas" w:date="2022-09-01T15:16:00Z">
                <w:rPr>
                  <w:rFonts w:ascii="Cambria Math" w:hAnsi="Cambria Math"/>
                  <w:i/>
                </w:rPr>
              </w:ins>
            </m:ctrlPr>
          </m:dPr>
          <m:e>
            <m:r>
              <w:rPr>
                <w:rFonts w:ascii="Cambria Math" w:hAnsi="Cambria Math"/>
              </w:rPr>
              <m:t>1-</m:t>
            </m:r>
            <m:f>
              <m:fPr>
                <m:ctrlPr>
                  <w:ins w:id="5" w:author="Jonathan Cervas" w:date="2022-09-01T15:16:00Z">
                    <w:rPr>
                      <w:rFonts w:ascii="Cambria Math" w:hAnsi="Cambria Math"/>
                      <w:i/>
                    </w:rPr>
                  </w:ins>
                </m:ctrlPr>
              </m:fPr>
              <m:num>
                <m:r>
                  <w:rPr>
                    <w:rFonts w:ascii="Cambria Math" w:hAnsi="Cambria Math"/>
                  </w:rPr>
                  <m:t>3</m:t>
                </m:r>
              </m:num>
              <m:den>
                <m:r>
                  <w:rPr>
                    <w:rFonts w:ascii="Cambria Math" w:hAnsi="Cambria Math"/>
                  </w:rPr>
                  <m:t>365</m:t>
                </m:r>
              </m:den>
            </m:f>
          </m:e>
        </m:d>
        <m:r>
          <w:rPr>
            <w:rFonts w:ascii="Cambria Math" w:hAnsi="Cambria Math"/>
          </w:rPr>
          <m:t>*… *</m:t>
        </m:r>
        <m:d>
          <m:dPr>
            <m:ctrlPr>
              <w:ins w:id="6" w:author="Jonathan Cervas" w:date="2022-09-01T15:16:00Z">
                <w:rPr>
                  <w:rFonts w:ascii="Cambria Math" w:hAnsi="Cambria Math"/>
                  <w:i/>
                </w:rPr>
              </w:ins>
            </m:ctrlPr>
          </m:dPr>
          <m:e>
            <m:r>
              <w:rPr>
                <w:rFonts w:ascii="Cambria Math" w:hAnsi="Cambria Math"/>
              </w:rPr>
              <m:t>1-</m:t>
            </m:r>
            <m:f>
              <m:fPr>
                <m:ctrlPr>
                  <w:ins w:id="7" w:author="Jonathan Cervas" w:date="2022-09-01T15:16:00Z">
                    <w:rPr>
                      <w:rFonts w:ascii="Cambria Math" w:hAnsi="Cambria Math"/>
                      <w:i/>
                    </w:rPr>
                  </w:ins>
                </m:ctrlPr>
              </m:fPr>
              <m:num>
                <m:r>
                  <w:rPr>
                    <w:rFonts w:ascii="Cambria Math" w:hAnsi="Cambria Math"/>
                  </w:rPr>
                  <m:t>n</m:t>
                </m:r>
              </m:num>
              <m:den>
                <m:r>
                  <w:rPr>
                    <w:rFonts w:ascii="Cambria Math" w:hAnsi="Cambria Math"/>
                  </w:rPr>
                  <m:t>365</m:t>
                </m:r>
              </m:den>
            </m:f>
          </m:e>
        </m:d>
      </m:oMath>
      <w:r w:rsidRPr="00663437">
        <w:t>. This product goes down much faster than one might think, and thus the probability that at least two people in the group share the same birthday, which is one minus this product, goes up much faster than one might think.</w:t>
      </w:r>
      <w:r w:rsidRPr="00663437">
        <w:rPr>
          <w:rStyle w:val="FootnoteReference"/>
          <w:rFonts w:cs="Arial"/>
        </w:rPr>
        <w:footnoteReference w:id="22"/>
      </w:r>
      <w:r w:rsidRPr="00663437">
        <w:t xml:space="preserve"> Indeed, with only 75 people</w:t>
      </w:r>
      <w:r w:rsidR="00F638E8" w:rsidRPr="00663437">
        <w:t>,</w:t>
      </w:r>
      <w:r w:rsidRPr="00663437">
        <w:t xml:space="preserve"> the probability of a birthday match rises to 99.95%. In a similar way one can calculate the expected proportion of a group of size </w:t>
      </w:r>
      <m:oMath>
        <m:r>
          <w:rPr>
            <w:rFonts w:ascii="Cambria Math" w:hAnsi="Cambria Math"/>
          </w:rPr>
          <m:t>n</m:t>
        </m:r>
      </m:oMath>
      <w:r w:rsidRPr="00663437">
        <w:t xml:space="preserve"> who share a birthday with at least one other person in the group.</w:t>
      </w:r>
      <w:r w:rsidR="00DE0C61">
        <w:t xml:space="preserve"> </w:t>
      </w:r>
      <w:r w:rsidRPr="00663437">
        <w:t xml:space="preserve">The difficulty in appreciating how the increasing number of possible pairs that could share a birthday (and other attributes) increases in a non-linear way with increasing </w:t>
      </w:r>
      <m:oMath>
        <m:r>
          <w:rPr>
            <w:rFonts w:ascii="Cambria Math" w:hAnsi="Cambria Math"/>
          </w:rPr>
          <m:t>n</m:t>
        </m:r>
      </m:oMath>
      <w:r w:rsidRPr="00663437">
        <w:t xml:space="preserve"> is relevant to claim</w:t>
      </w:r>
      <w:r w:rsidR="00445C17" w:rsidRPr="00663437">
        <w:t>s</w:t>
      </w:r>
      <w:r w:rsidRPr="00663437">
        <w:t xml:space="preserve"> made in 2020 (and earlier) that find examples of people with the same name and same date of birth on the voting rolls was </w:t>
      </w:r>
      <w:r w:rsidR="00445C17" w:rsidRPr="00663437">
        <w:rPr>
          <w:i/>
        </w:rPr>
        <w:t>evidence</w:t>
      </w:r>
      <w:r w:rsidRPr="00663437">
        <w:t xml:space="preserve"> of “double-voting” fraud.</w:t>
      </w:r>
      <w:r w:rsidRPr="00663437">
        <w:rPr>
          <w:rStyle w:val="FootnoteReference"/>
          <w:rFonts w:cs="Arial"/>
        </w:rPr>
        <w:footnoteReference w:id="23"/>
      </w:r>
    </w:p>
    <w:p w14:paraId="208D8018" w14:textId="305A862B" w:rsidR="00D26BC5" w:rsidRPr="00663437" w:rsidRDefault="00D26BC5" w:rsidP="00DE0C61">
      <w:r w:rsidRPr="00D02898">
        <w:lastRenderedPageBreak/>
        <w:t xml:space="preserve"> While, for any given name, it is obviously harder to find someone </w:t>
      </w:r>
      <w:r w:rsidR="000B20AA" w:rsidRPr="00D02898">
        <w:t>born on the same day</w:t>
      </w:r>
      <w:r w:rsidRPr="00D02898">
        <w:t xml:space="preserve"> and </w:t>
      </w:r>
      <w:r w:rsidR="000B20AA" w:rsidRPr="00D02898">
        <w:t xml:space="preserve">in </w:t>
      </w:r>
      <w:r w:rsidRPr="00D02898">
        <w:t>the same year as it is merely to find people with the same name and</w:t>
      </w:r>
      <w:r w:rsidR="00080834" w:rsidRPr="00D02898">
        <w:t xml:space="preserve"> the </w:t>
      </w:r>
      <w:r w:rsidRPr="00D02898">
        <w:t>same birthday</w:t>
      </w:r>
      <w:r w:rsidR="00292BA8" w:rsidRPr="00D02898">
        <w:t xml:space="preserve"> (but not the same </w:t>
      </w:r>
      <w:r w:rsidR="007B34D7" w:rsidRPr="00D02898">
        <w:t>year of birth)</w:t>
      </w:r>
      <w:r w:rsidR="000B20AA" w:rsidRPr="00D02898">
        <w:t>. T</w:t>
      </w:r>
      <w:r w:rsidRPr="00D02898">
        <w:t>he logic of figuring out the probability of such a</w:t>
      </w:r>
      <w:r w:rsidR="007E1D06" w:rsidRPr="00D02898">
        <w:t xml:space="preserve"> match</w:t>
      </w:r>
      <w:r w:rsidRPr="00D02898">
        <w:t xml:space="preserve"> happening is the same as the simple product formula given above, but now the divisor is no longer 365 since we need to take into account the years in which a person might have been born</w:t>
      </w:r>
      <w:r w:rsidR="000B20AA" w:rsidRPr="00D02898">
        <w:t xml:space="preserve"> (</w:t>
      </w:r>
      <w:r w:rsidRPr="00D02898">
        <w:t>though we may reasonably assume that everyone who votes was born at least 18 years ago</w:t>
      </w:r>
      <w:r w:rsidR="000B20AA" w:rsidRPr="00D02898">
        <w:t>)</w:t>
      </w:r>
      <w:r w:rsidRPr="00D02898">
        <w:t xml:space="preserve">. Moreover, as a further complication, we must </w:t>
      </w:r>
      <w:r w:rsidR="00A615CF" w:rsidRPr="00D02898">
        <w:t>consider</w:t>
      </w:r>
      <w:r w:rsidRPr="00D02898">
        <w:t xml:space="preserve"> the degree of heterogeneity in the distribution of names.</w:t>
      </w:r>
      <w:r w:rsidRPr="00663437">
        <w:rPr>
          <w:rStyle w:val="FootnoteReference"/>
          <w:rFonts w:cs="Arial"/>
        </w:rPr>
        <w:footnoteReference w:id="24"/>
      </w:r>
      <w:r w:rsidRPr="00D02898">
        <w:t xml:space="preserve"> But if we take name, birthday, and birth year as mutually independent factors,</w:t>
      </w:r>
      <w:r w:rsidRPr="00663437">
        <w:rPr>
          <w:rStyle w:val="FootnoteReference"/>
          <w:rFonts w:cs="Arial"/>
        </w:rPr>
        <w:footnoteReference w:id="25"/>
      </w:r>
      <w:r w:rsidRPr="00D02898">
        <w:t xml:space="preserve"> then we can simply multiply probabilities.</w:t>
      </w:r>
      <w:r w:rsidRPr="00663437">
        <w:rPr>
          <w:rStyle w:val="FootnoteReference"/>
          <w:rFonts w:cs="Arial"/>
        </w:rPr>
        <w:footnoteReference w:id="26"/>
      </w:r>
      <w:r w:rsidRPr="00D02898">
        <w:t xml:space="preserve"> And we can further simplify by assuming a uniform distribution across the first two factors </w:t>
      </w:r>
      <w:r w:rsidRPr="00D02898">
        <w:lastRenderedPageBreak/>
        <w:t>and assess the likelihood of two randomly chosen individuals bearing the same name from the name distribution in empirical data.</w:t>
      </w:r>
      <w:r w:rsidRPr="00663437">
        <w:rPr>
          <w:rStyle w:val="FootnoteReference"/>
          <w:rFonts w:cs="Arial"/>
        </w:rPr>
        <w:footnoteReference w:id="27"/>
      </w:r>
      <w:r w:rsidRPr="00663437">
        <w:rPr>
          <w:vertAlign w:val="superscript"/>
        </w:rPr>
        <w:t xml:space="preserve"> </w:t>
      </w:r>
    </w:p>
    <w:p w14:paraId="0F16C894" w14:textId="3A674961" w:rsidR="00E52DA4" w:rsidRPr="00663437" w:rsidRDefault="00D26BC5" w:rsidP="00D02898">
      <w:r w:rsidRPr="00663437">
        <w:t xml:space="preserve"> Of course, multiplying probabilities for three different factors gives us low probability values, but not as low as one might think. For example, if a randomly chosen person has a 0.000074 percent chance of sharing both a first and a last name with the next randomly chosen person, which was the estimate from the </w:t>
      </w:r>
      <w:sdt>
        <w:sdtPr>
          <w:rPr>
            <w:color w:val="000000"/>
          </w:rPr>
          <w:tag w:val="MENDELEY_CITATION_v3_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"/>
          <w:id w:val="1437249177"/>
          <w:placeholder>
            <w:docPart w:val="DefaultPlaceholder_-1854013440"/>
          </w:placeholder>
        </w:sdtPr>
        <w:sdtContent>
          <w:r w:rsidR="00E64DD3">
            <w:t>McDonald &amp; Levitt (2008; p. 119, fn. 26)</w:t>
          </w:r>
        </w:sdtContent>
      </w:sdt>
      <w:r w:rsidRPr="00663437">
        <w:t>study,</w:t>
      </w:r>
      <w:r w:rsidRPr="00663437">
        <w:rPr>
          <w:rStyle w:val="FootnoteReference"/>
          <w:rFonts w:cs="Arial"/>
        </w:rPr>
        <w:footnoteReference w:id="28"/>
      </w:r>
      <w:r w:rsidRPr="00663437">
        <w:t xml:space="preserve"> a total electorate of only 21,071 is enough to bring the probability of finding two people with the same name </w:t>
      </w:r>
      <w:r w:rsidRPr="00663437">
        <w:rPr>
          <w:u w:val="single"/>
        </w:rPr>
        <w:t>and</w:t>
      </w:r>
      <w:r w:rsidRPr="00663437">
        <w:t xml:space="preserve"> the same birthday </w:t>
      </w:r>
      <w:r w:rsidRPr="00663437">
        <w:rPr>
          <w:u w:val="single"/>
        </w:rPr>
        <w:t>and</w:t>
      </w:r>
      <w:r w:rsidRPr="00663437">
        <w:t xml:space="preserve"> the same birth year above 50%. And an </w:t>
      </w:r>
      <m:oMath>
        <m:r>
          <w:rPr>
            <w:rFonts w:ascii="Cambria Math" w:hAnsi="Cambria Math"/>
          </w:rPr>
          <m:t>n</m:t>
        </m:r>
      </m:oMath>
      <w:r w:rsidRPr="00663437">
        <w:t xml:space="preserve"> of 57, 314 brings that probability to 99.5%. Moreover, as</w:t>
      </w:r>
      <w:r w:rsidR="00CE0F39">
        <w:t xml:space="preserve"> </w:t>
      </w:r>
      <w:sdt>
        <w:sdtPr>
          <w:rPr>
            <w:color w:val="000000"/>
          </w:rPr>
          <w:tag w:val="MENDELEY_CITATION_v3_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"/>
          <w:id w:val="-918248326"/>
          <w:placeholder>
            <w:docPart w:val="DefaultPlaceholder_-1854013440"/>
          </w:placeholder>
        </w:sdtPr>
        <w:sdtContent>
          <w:r w:rsidR="00E64DD3">
            <w:t>McDonald &amp; Levitt (2008)</w:t>
          </w:r>
        </w:sdtContent>
      </w:sdt>
      <w:r w:rsidRPr="00663437">
        <w:t xml:space="preserve"> demonstrate with their detailed analyses of New Jersey electoral rolls, there are other reasons why we see individuals shown with identical data identifiers, including flaws in the data such as the same individual simply being entered twice or individuals with missing data birth data (assigned a particular missing data code) being treated as having identical records.</w:t>
      </w:r>
    </w:p>
    <w:p w14:paraId="317926A0" w14:textId="30D8E991" w:rsidR="00D26BC5" w:rsidRPr="00663437" w:rsidRDefault="00D26BC5" w:rsidP="004F3D45">
      <w:pPr>
        <w:ind w:firstLine="0"/>
      </w:pPr>
      <w:r w:rsidRPr="00C651FF">
        <w:rPr>
          <w:rStyle w:val="Heading3Char"/>
          <w:sz w:val="24"/>
        </w:rPr>
        <w:lastRenderedPageBreak/>
        <w:t>Benford’s Law</w:t>
      </w:r>
      <w:r w:rsidR="00E52DA4" w:rsidRPr="00C651FF">
        <w:rPr>
          <w:rStyle w:val="Heading3Char"/>
          <w:sz w:val="24"/>
        </w:rPr>
        <w:t>.</w:t>
      </w:r>
      <w:r w:rsidR="00E52DA4" w:rsidRPr="00663437">
        <w:rPr>
          <w:b/>
        </w:rPr>
        <w:t xml:space="preserve"> </w:t>
      </w:r>
      <w:r w:rsidRPr="00663437">
        <w:t xml:space="preserve">There have been many attempts to use statistical tools to detect election fraud. </w:t>
      </w:r>
      <w:r w:rsidR="00EA676B" w:rsidRPr="00663437">
        <w:t>On</w:t>
      </w:r>
      <w:r w:rsidR="009E7A4F" w:rsidRPr="00663437">
        <w:t>e</w:t>
      </w:r>
      <w:r w:rsidRPr="00663437">
        <w:t xml:space="preserve"> of these involve looking at suspicious data, e.g., vote tallies that disproportionately </w:t>
      </w:r>
      <w:r w:rsidRPr="00663437">
        <w:rPr>
          <w:u w:val="single"/>
        </w:rPr>
        <w:t>end</w:t>
      </w:r>
      <w:r w:rsidRPr="00663437">
        <w:t xml:space="preserve"> in 0’s or 5’s since, in “inventing” data, there can be a human tendency to call these numbers to mind more often </w:t>
      </w:r>
      <w:r w:rsidR="00BA4D05" w:rsidRPr="00663437">
        <w:t>than</w:t>
      </w:r>
      <w:r w:rsidRPr="00663437">
        <w:t xml:space="preserve"> would be expected from a purely uniform distribution</w:t>
      </w:r>
      <w:r w:rsidR="00A00F99">
        <w:t xml:space="preserve"> </w:t>
      </w:r>
      <w:sdt>
        <w:sdtPr>
          <w:rPr>
            <w:color w:val="000000"/>
          </w:rPr>
          <w:tag w:val="MENDELEY_CITATION_v3_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"/>
          <w:id w:val="1444335974"/>
          <w:placeholder>
            <w:docPart w:val="DefaultPlaceholder_-1854013440"/>
          </w:placeholder>
        </w:sdtPr>
        <w:sdtContent>
          <w:r w:rsidR="00E64DD3" w:rsidRPr="00E64DD3">
            <w:rPr>
              <w:color w:val="000000"/>
            </w:rPr>
            <w:t>(“Russian Elections Once Again Had a Suspiciously Neat Result,” 2021)</w:t>
          </w:r>
        </w:sdtContent>
      </w:sdt>
      <w:r w:rsidR="00A00F99">
        <w:t xml:space="preserve">. </w:t>
      </w:r>
      <w:r w:rsidRPr="00663437">
        <w:t xml:space="preserve">While it makes no sense to look at </w:t>
      </w:r>
      <w:r w:rsidR="00BA4D05" w:rsidRPr="00663437">
        <w:t xml:space="preserve">the </w:t>
      </w:r>
      <w:r w:rsidRPr="00663437">
        <w:t>first digits of election returns since these will be</w:t>
      </w:r>
      <w:r w:rsidRPr="00663437">
        <w:rPr>
          <w:b/>
        </w:rPr>
        <w:t xml:space="preserve"> </w:t>
      </w:r>
      <w:r w:rsidRPr="00663437">
        <w:t>obviously</w:t>
      </w:r>
      <w:r w:rsidRPr="00663437">
        <w:rPr>
          <w:b/>
        </w:rPr>
        <w:t xml:space="preserve"> </w:t>
      </w:r>
      <w:r w:rsidRPr="00663437">
        <w:t>contingent on the mean size of the units,</w:t>
      </w:r>
      <w:r w:rsidRPr="00663437">
        <w:rPr>
          <w:rStyle w:val="FootnoteReference"/>
          <w:rFonts w:cs="Arial"/>
        </w:rPr>
        <w:footnoteReference w:id="29"/>
      </w:r>
      <w:r w:rsidRPr="00D02898">
        <w:t xml:space="preserve"> in investigating fraud</w:t>
      </w:r>
      <w:r w:rsidR="00306432">
        <w:t>,</w:t>
      </w:r>
      <w:r w:rsidRPr="00D02898">
        <w:t xml:space="preserve"> the frequency of digits other than the last or first digit has also been investigated. Benford’s Law, which is </w:t>
      </w:r>
      <w:r w:rsidR="00BA4D05" w:rsidRPr="00D02898">
        <w:t>a</w:t>
      </w:r>
      <w:r w:rsidRPr="00D02898">
        <w:t xml:space="preserve"> hypothesized frequency distribution of k</w:t>
      </w:r>
      <w:r w:rsidRPr="00306432">
        <w:rPr>
          <w:vertAlign w:val="superscript"/>
        </w:rPr>
        <w:t>th</w:t>
      </w:r>
      <w:r w:rsidRPr="00D02898">
        <w:t xml:space="preserve"> digits, is an example of one tool that has been used to assess prima facie evidence of voter fraud</w:t>
      </w:r>
      <w:r w:rsidR="00BA4D05" w:rsidRPr="00D02898">
        <w:t>.</w:t>
      </w:r>
      <w:r w:rsidRPr="00D02898">
        <w:t xml:space="preserve"> </w:t>
      </w:r>
      <w:r w:rsidR="00BA4D05" w:rsidRPr="00D02898">
        <w:t>T</w:t>
      </w:r>
      <w:r w:rsidRPr="00D02898">
        <w:t>he political scientist Walter Mebane applied this tool to elections in multiple countrie</w:t>
      </w:r>
      <w:r w:rsidR="00370C1D" w:rsidRPr="00D02898">
        <w:t>s</w:t>
      </w:r>
      <w:r w:rsidR="009C324C">
        <w:t xml:space="preserve"> </w:t>
      </w:r>
      <w:sdt>
        <w:sdtPr>
          <w:tag w:val="MENDELEY_CITATION_v3_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"/>
          <w:id w:val="612258418"/>
          <w:placeholder>
            <w:docPart w:val="DefaultPlaceholder_-1854013440"/>
          </w:placeholder>
        </w:sdtPr>
        <w:sdtContent>
          <w:r w:rsidR="00E64DD3">
            <w:t>(Mebane &amp; Kalinin, 2009)</w:t>
          </w:r>
        </w:sdtContent>
      </w:sdt>
      <w:r w:rsidR="00AE40DD" w:rsidRPr="00D02898">
        <w:t xml:space="preserve">. </w:t>
      </w:r>
      <w:r w:rsidRPr="00D02898">
        <w:t>In the 2020 presidential election</w:t>
      </w:r>
      <w:r w:rsidR="00E92A11" w:rsidRPr="00D02898">
        <w:t>,</w:t>
      </w:r>
      <w:r w:rsidRPr="00D02898">
        <w:t xml:space="preserve"> analyses based on Benford’s Law were provided in videos and tweets as evidence that, in various locales, elections had been rigged.</w:t>
      </w:r>
      <w:r w:rsidRPr="00663437">
        <w:rPr>
          <w:rStyle w:val="FootnoteReference"/>
          <w:rFonts w:cs="Arial"/>
        </w:rPr>
        <w:footnoteReference w:id="30"/>
      </w:r>
      <w:r w:rsidRPr="00D02898">
        <w:t xml:space="preserve"> We will make no attempt to repeat the logic that leads to Benford’s Law (see the discussion of the supposed Law in Wikipedia and references </w:t>
      </w:r>
      <w:r w:rsidR="00A82A70" w:rsidRPr="00D02898">
        <w:t>therein</w:t>
      </w:r>
      <w:r w:rsidR="008D5AB3" w:rsidRPr="00D02898">
        <w:t>)</w:t>
      </w:r>
      <w:r w:rsidR="00144A79">
        <w:t>;</w:t>
      </w:r>
      <w:r w:rsidRPr="00663437">
        <w:rPr>
          <w:rStyle w:val="FootnoteReference"/>
          <w:rFonts w:cs="Arial"/>
        </w:rPr>
        <w:footnoteReference w:id="31"/>
      </w:r>
      <w:r w:rsidRPr="00D02898">
        <w:t xml:space="preserve"> we simply note that almost all of those who have investigated it empirically </w:t>
      </w:r>
      <w:r w:rsidR="00A82A70" w:rsidRPr="00D02898">
        <w:t>is</w:t>
      </w:r>
      <w:r w:rsidRPr="00D02898">
        <w:t xml:space="preserve"> dubious about its application to elections.</w:t>
      </w:r>
      <w:r w:rsidRPr="00663437">
        <w:rPr>
          <w:rStyle w:val="FootnoteReference"/>
          <w:rFonts w:cs="Arial"/>
        </w:rPr>
        <w:footnoteReference w:id="32"/>
      </w:r>
    </w:p>
    <w:p w14:paraId="0FCB9095" w14:textId="093E8D74" w:rsidR="00D26BC5" w:rsidRPr="00663437" w:rsidRDefault="00D26BC5" w:rsidP="00D02898">
      <w:r w:rsidRPr="00663437">
        <w:lastRenderedPageBreak/>
        <w:t xml:space="preserve">According to </w:t>
      </w:r>
      <w:sdt>
        <w:sdtPr>
          <w:rPr>
            <w:color w:val="000000"/>
          </w:rPr>
          <w:tag w:val="MENDELEY_CITATION_v3_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"/>
          <w:id w:val="-282812056"/>
          <w:placeholder>
            <w:docPart w:val="DefaultPlaceholder_-1854013440"/>
          </w:placeholder>
        </w:sdtPr>
        <w:sdtContent>
          <w:r w:rsidR="00E64DD3" w:rsidRPr="00E64DD3">
            <w:rPr>
              <w:color w:val="000000"/>
            </w:rPr>
            <w:t>(Mebane, 2011)</w:t>
          </w:r>
        </w:sdtContent>
      </w:sdt>
      <w:r w:rsidRPr="00663437">
        <w:t xml:space="preserve">, </w:t>
      </w:r>
      <w:r w:rsidRPr="00663437">
        <w:rPr>
          <w:i/>
        </w:rPr>
        <w:t>Benford’s Law</w:t>
      </w:r>
      <w:r w:rsidRPr="00663437">
        <w:t xml:space="preserve"> implies that the mean value of the </w:t>
      </w:r>
      <w:r w:rsidRPr="00663437">
        <w:rPr>
          <w:u w:val="single"/>
        </w:rPr>
        <w:t>second</w:t>
      </w:r>
      <w:r w:rsidRPr="00663437">
        <w:t xml:space="preserve"> digit of a distribution of votes at the precinct or other </w:t>
      </w:r>
      <w:r w:rsidR="00A82A70">
        <w:t>unit-level</w:t>
      </w:r>
      <w:r w:rsidRPr="00663437">
        <w:t xml:space="preserve"> should equal 4.187. But a little reflection will show that the frequency of even second digits will be linked both to the size of units and their variance. </w:t>
      </w:r>
    </w:p>
    <w:p w14:paraId="511CAE62" w14:textId="5CB4E8C4" w:rsidR="00D26BC5" w:rsidRPr="00663437" w:rsidRDefault="00D26BC5" w:rsidP="00632B78">
      <w:r w:rsidRPr="00663437">
        <w:t xml:space="preserve">Imagine, for example, that the mean Democratic votes cast in a set of </w:t>
      </w:r>
      <w:r w:rsidR="00A82A70" w:rsidRPr="00663437">
        <w:t>precincts</w:t>
      </w:r>
      <w:r w:rsidRPr="00663437">
        <w:t xml:space="preserve"> is 1</w:t>
      </w:r>
      <w:r w:rsidR="00AF7218">
        <w:t>,</w:t>
      </w:r>
      <w:r w:rsidRPr="00663437">
        <w:t>650 voters, with a variance of 200. The second digit will have disproportionately many more 4’s, 5’s, 6’s, 7’s and 8’s than it has other numbers. If we change either the mean or the standard deviation of that distribution, then the expected mean value of the second digit will also change. Thus, there cannot be some fixed value that is the expectation of the mean value of the 2</w:t>
      </w:r>
      <w:r w:rsidRPr="00663437">
        <w:rPr>
          <w:vertAlign w:val="superscript"/>
        </w:rPr>
        <w:t>nd</w:t>
      </w:r>
      <w:r w:rsidRPr="00663437">
        <w:t xml:space="preserve"> digit in </w:t>
      </w:r>
      <w:r w:rsidRPr="00663437">
        <w:rPr>
          <w:u w:val="single"/>
        </w:rPr>
        <w:t>all</w:t>
      </w:r>
      <w:r w:rsidRPr="00663437">
        <w:t xml:space="preserve"> distributions. And the same point applies </w:t>
      </w:r>
      <w:r w:rsidR="00A82A70">
        <w:t xml:space="preserve">to </w:t>
      </w:r>
      <w:r w:rsidRPr="00663437">
        <w:t xml:space="preserve">whichever digit we focus on, or whether we look at all of them since </w:t>
      </w:r>
      <w:r w:rsidR="00A82A70">
        <w:t xml:space="preserve">the </w:t>
      </w:r>
      <w:r w:rsidRPr="00663437">
        <w:t>scale of units will affect which digits are most likely to deviate from Benford’s Law expectation. But perhaps even more importantly, it is quite possible for Benford’s Law to work well for some candidates and badly for others since different candidates will have different means and variances</w:t>
      </w:r>
      <w:r w:rsidR="00DE0C61">
        <w:t xml:space="preserve"> in their vote distribution across units.</w:t>
      </w:r>
      <w:r w:rsidRPr="00663437">
        <w:t>.</w:t>
      </w:r>
    </w:p>
    <w:p w14:paraId="3807A861" w14:textId="0F4D572C" w:rsidR="00D26BC5" w:rsidRPr="00663437" w:rsidRDefault="00D26BC5" w:rsidP="00D02898">
      <w:r w:rsidRPr="00663437">
        <w:t xml:space="preserve">The next two examples of meretricious probabilistic reasoning are more about human psychology than they are about statistics, </w:t>
      </w:r>
      <w:r w:rsidRPr="00663437">
        <w:rPr>
          <w:i/>
        </w:rPr>
        <w:t>per se</w:t>
      </w:r>
      <w:r w:rsidRPr="00663437">
        <w:t>.</w:t>
      </w:r>
    </w:p>
    <w:p w14:paraId="5F14DBB7" w14:textId="77777777" w:rsidR="009C294F" w:rsidRDefault="00D26BC5" w:rsidP="009C294F">
      <w:pPr>
        <w:ind w:firstLine="0"/>
        <w:rPr>
          <w:rStyle w:val="FootnoteTextChar"/>
        </w:rPr>
      </w:pPr>
      <w:r w:rsidRPr="00C651FF">
        <w:rPr>
          <w:rStyle w:val="Heading3Char"/>
          <w:sz w:val="24"/>
        </w:rPr>
        <w:t>Tip of the iceberg fallacy</w:t>
      </w:r>
      <w:r w:rsidR="002E7904" w:rsidRPr="00C651FF">
        <w:rPr>
          <w:rStyle w:val="Heading3Char"/>
          <w:sz w:val="24"/>
        </w:rPr>
        <w:t>.</w:t>
      </w:r>
      <w:r w:rsidR="00753D11">
        <w:rPr>
          <w:b/>
        </w:rPr>
        <w:t xml:space="preserve"> </w:t>
      </w:r>
      <w:r w:rsidR="00DE0C61" w:rsidRPr="00FE1E1D">
        <w:rPr>
          <w:rStyle w:val="FootnoteTextChar"/>
        </w:rPr>
        <w:t xml:space="preserve">No one who studies elections thinks that the level of election fraud in 2020 was zero. In an election with over 150 million voters, there will be some who </w:t>
      </w:r>
      <w:r w:rsidR="00DE0C61" w:rsidRPr="00FE1E1D">
        <w:rPr>
          <w:rStyle w:val="FootnoteTextChar"/>
        </w:rPr>
        <w:lastRenderedPageBreak/>
        <w:t>voted who were not entitled to do so, some who voted twice, some whose ballots were lost, some whose mail ballots were stolen and cast by others, and some who voted while dead</w:t>
      </w:r>
      <w:r w:rsidR="00F160AC">
        <w:rPr>
          <w:rStyle w:val="FootnoteTextChar"/>
        </w:rPr>
        <w:t xml:space="preserve"> (perhaps having died after casting a ballot)</w:t>
      </w:r>
      <w:r w:rsidR="00DE0C61" w:rsidRPr="00FE1E1D">
        <w:rPr>
          <w:rStyle w:val="FootnoteTextChar"/>
        </w:rPr>
        <w:t>. And there will be some election officials who (at least initially) reported inaccurate results. But while fraud in any given state may have cases in the tens, or perhaps even hundreds, this level is not enough to change presidential election outcomes (see below)</w:t>
      </w:r>
      <w:r w:rsidR="00032AD5">
        <w:rPr>
          <w:rStyle w:val="FootnoteTextChar"/>
        </w:rPr>
        <w:t>.</w:t>
      </w:r>
    </w:p>
    <w:p w14:paraId="5172C7AB" w14:textId="6EFBC34A" w:rsidR="00D26BC5" w:rsidRPr="009C294F" w:rsidRDefault="00D26BC5" w:rsidP="009C294F">
      <w:pPr>
        <w:rPr>
          <w:rFonts w:eastAsiaTheme="minorEastAsia"/>
        </w:rPr>
      </w:pPr>
      <w:r w:rsidRPr="00663437">
        <w:t xml:space="preserve">One fallacy of probabilistic inference is to infer from the indubitable fact of </w:t>
      </w:r>
      <w:r w:rsidRPr="00663437">
        <w:rPr>
          <w:u w:val="single"/>
        </w:rPr>
        <w:t>some</w:t>
      </w:r>
      <w:r w:rsidRPr="00663437">
        <w:t xml:space="preserve"> electoral wrongdoing</w:t>
      </w:r>
      <w:r w:rsidR="00753D11">
        <w:rPr>
          <w:rStyle w:val="FootnoteReference"/>
          <w:rFonts w:cs="Arial"/>
        </w:rPr>
        <w:t xml:space="preserve"> </w:t>
      </w:r>
      <w:r w:rsidRPr="00D02898">
        <w:t>in most states that electoral fraud is massive in both magnitude and geographic spread. The careful studies of fraud, such as the one of the 2020 election undertaken by the Ohio Secretary of State, reveals fraud at a miniscule level of fraud: 27 cases out of 6 million or so ballots cast in Ohio</w:t>
      </w:r>
      <w:r w:rsidR="00F604C5" w:rsidRPr="00F604C5">
        <w:rPr>
          <w:rFonts w:cs="Arial"/>
          <w:color w:val="000000"/>
          <w:szCs w:val="20"/>
        </w:rPr>
        <w:t xml:space="preserve"> </w:t>
      </w:r>
      <w:sdt>
        <w:sdtPr>
          <w:rPr>
            <w:rFonts w:cs="Arial"/>
            <w:color w:val="000000"/>
            <w:szCs w:val="20"/>
          </w:rPr>
          <w:tag w:val="MENDELEY_CITATION_v3_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"/>
          <w:id w:val="-988248603"/>
          <w:placeholder>
            <w:docPart w:val="DefaultPlaceholder_-1854013440"/>
          </w:placeholder>
        </w:sdtPr>
        <w:sdtContent>
          <w:r w:rsidR="00E64DD3" w:rsidRPr="00E64DD3">
            <w:rPr>
              <w:rFonts w:cs="Arial"/>
              <w:color w:val="000000"/>
              <w:szCs w:val="20"/>
            </w:rPr>
            <w:t>(McDade, 2022)</w:t>
          </w:r>
        </w:sdtContent>
      </w:sdt>
      <w:r w:rsidR="00F604C5">
        <w:rPr>
          <w:rFonts w:cs="Arial"/>
          <w:color w:val="000000"/>
          <w:szCs w:val="20"/>
        </w:rPr>
        <w:t xml:space="preserve">. </w:t>
      </w:r>
      <w:r w:rsidRPr="00D02898">
        <w:t>However, finding</w:t>
      </w:r>
      <w:r w:rsidR="00596358">
        <w:t>s</w:t>
      </w:r>
      <w:r w:rsidRPr="00D02898">
        <w:t xml:space="preserve"> such as those of the Ohio Secretary of State, rather than being taken as evidence that the fraud level was trivial, can instead be interpreted as supporting evidence for a high probability of massive</w:t>
      </w:r>
      <w:r w:rsidR="00FE1E1D" w:rsidRPr="00D02898">
        <w:t xml:space="preserve"> </w:t>
      </w:r>
      <w:r w:rsidRPr="00D02898">
        <w:t>fraud.</w:t>
      </w:r>
      <w:r w:rsidRPr="00663437">
        <w:rPr>
          <w:rStyle w:val="FootnoteReference"/>
          <w:rFonts w:cs="Arial"/>
        </w:rPr>
        <w:footnoteReference w:id="33"/>
      </w:r>
      <w:r w:rsidRPr="00D02898">
        <w:t xml:space="preserve"> The implicit and quite wrong-headed probabilistic argument is that any examples of fraud that are found should be </w:t>
      </w:r>
      <w:r w:rsidRPr="00E86883">
        <w:rPr>
          <w:u w:val="single"/>
        </w:rPr>
        <w:t>presumed to be</w:t>
      </w:r>
      <w:r w:rsidRPr="00D02898">
        <w:t xml:space="preserve"> “only the tip of the iceberg.”</w:t>
      </w:r>
      <w:r w:rsidRPr="00663437">
        <w:rPr>
          <w:rStyle w:val="FootnoteReference"/>
          <w:rFonts w:cs="Arial"/>
        </w:rPr>
        <w:footnoteReference w:id="34"/>
      </w:r>
    </w:p>
    <w:p w14:paraId="0B793BA9" w14:textId="5E5DBE26" w:rsidR="00D26BC5" w:rsidRPr="00663437" w:rsidRDefault="00D26BC5" w:rsidP="001F1332">
      <w:pPr>
        <w:ind w:firstLine="0"/>
        <w:rPr>
          <w:bCs/>
        </w:rPr>
      </w:pPr>
      <w:r w:rsidRPr="00C651FF">
        <w:rPr>
          <w:rStyle w:val="Heading3Char"/>
          <w:sz w:val="24"/>
        </w:rPr>
        <w:lastRenderedPageBreak/>
        <w:t>Straw man fallacy</w:t>
      </w:r>
      <w:r w:rsidR="00FB2F1D" w:rsidRPr="00C651FF">
        <w:rPr>
          <w:rStyle w:val="Heading3Char"/>
          <w:sz w:val="24"/>
        </w:rPr>
        <w:t>.</w:t>
      </w:r>
      <w:r w:rsidR="00FB2F1D" w:rsidRPr="002F254C">
        <w:rPr>
          <w:b/>
          <w:bCs/>
          <w:sz w:val="36"/>
          <w:szCs w:val="36"/>
        </w:rPr>
        <w:t xml:space="preserve"> </w:t>
      </w:r>
      <w:r w:rsidRPr="00663437">
        <w:rPr>
          <w:bCs/>
        </w:rPr>
        <w:t xml:space="preserve">On the other hand, the claim that there was no </w:t>
      </w:r>
      <w:r w:rsidRPr="00663437">
        <w:rPr>
          <w:bCs/>
          <w:u w:val="single"/>
        </w:rPr>
        <w:t>massive</w:t>
      </w:r>
      <w:r w:rsidRPr="00663437">
        <w:rPr>
          <w:bCs/>
        </w:rPr>
        <w:t xml:space="preserve"> fraud can be rhetorically equated to the claim that there was </w:t>
      </w:r>
      <w:r w:rsidRPr="00663437">
        <w:rPr>
          <w:bCs/>
          <w:u w:val="single"/>
        </w:rPr>
        <w:t>no</w:t>
      </w:r>
      <w:r w:rsidRPr="00663437">
        <w:rPr>
          <w:bCs/>
        </w:rPr>
        <w:t xml:space="preserve"> fraud, and the latter claim rebutted as a straw man, as if successfully rebutting the claim of no fraud demonstrated the truth of the claim of massive fraud. </w:t>
      </w:r>
      <w:r w:rsidR="00020857" w:rsidRPr="00663437">
        <w:rPr>
          <w:bCs/>
        </w:rPr>
        <w:t xml:space="preserve">Straw </w:t>
      </w:r>
      <w:r w:rsidR="00E54D7D" w:rsidRPr="00663437">
        <w:rPr>
          <w:bCs/>
        </w:rPr>
        <w:t>man arguments can be used to perpetuate a big lie, as has been the case following the 2020 presidential election</w:t>
      </w:r>
      <w:r w:rsidR="00D16A4A" w:rsidRPr="00663437">
        <w:rPr>
          <w:bCs/>
        </w:rPr>
        <w:t>.</w:t>
      </w:r>
    </w:p>
    <w:p w14:paraId="58270621" w14:textId="2B28C20F" w:rsidR="00A82A70" w:rsidRPr="00663437" w:rsidRDefault="00D26BC5" w:rsidP="001F1332">
      <w:r w:rsidRPr="00663437">
        <w:t xml:space="preserve"> Now let us turn to a set of other claims that have as their general form: “The only way these election results could have happened is if there was massive fraud.”</w:t>
      </w:r>
    </w:p>
    <w:p w14:paraId="0087C0E0" w14:textId="7A034E25" w:rsidR="00D26BC5" w:rsidRPr="00DA2E8A" w:rsidRDefault="00D26BC5" w:rsidP="00DA2E8A">
      <w:pPr>
        <w:pStyle w:val="Heading2"/>
      </w:pPr>
      <w:r w:rsidRPr="00DA2E8A">
        <w:t xml:space="preserve">Logically </w:t>
      </w:r>
      <w:r w:rsidR="00E86883" w:rsidRPr="00DA2E8A">
        <w:t>Inva</w:t>
      </w:r>
      <w:r w:rsidRPr="00DA2E8A">
        <w:t xml:space="preserve">lid Arguments with </w:t>
      </w:r>
      <w:r w:rsidR="00E86883" w:rsidRPr="00DA2E8A">
        <w:t xml:space="preserve">a True </w:t>
      </w:r>
      <w:r w:rsidRPr="00DA2E8A">
        <w:t>Premise</w:t>
      </w:r>
      <w:r w:rsidR="00753D11" w:rsidRPr="00DA2E8A">
        <w:t xml:space="preserve"> </w:t>
      </w:r>
      <w:r w:rsidRPr="00DA2E8A">
        <w:t>involving Historical Election Results Comparisons</w:t>
      </w:r>
    </w:p>
    <w:p w14:paraId="39399599" w14:textId="4B9415A2" w:rsidR="00D26BC5" w:rsidRPr="00663437" w:rsidRDefault="00D26BC5" w:rsidP="00B56204">
      <w:pPr>
        <w:ind w:firstLine="0"/>
      </w:pPr>
      <w:r w:rsidRPr="00C651FF">
        <w:rPr>
          <w:rStyle w:val="Heading3Char"/>
          <w:sz w:val="24"/>
        </w:rPr>
        <w:t>Spoiled ballots</w:t>
      </w:r>
      <w:r w:rsidR="00740585" w:rsidRPr="00C651FF">
        <w:rPr>
          <w:rStyle w:val="Heading3Char"/>
          <w:sz w:val="24"/>
        </w:rPr>
        <w:t>.</w:t>
      </w:r>
      <w:r w:rsidR="00740585" w:rsidRPr="00663437">
        <w:rPr>
          <w:b/>
          <w:bCs/>
        </w:rPr>
        <w:t xml:space="preserve"> </w:t>
      </w:r>
      <w:r w:rsidRPr="00663437">
        <w:t>An example the empirically accurate observation that the spoiled ballot rate of mail-in ballots in 2020 was much lower (in some states remarkably lower) than in 2016. This fact is taken to be evidence of mail-ballot fraud by Trump supporters. Presumably the theory is that the lowered spoilage rate came about either because more ballots were illegally cast in 2020 than in 2016 and that those stealing unfilled</w:t>
      </w:r>
      <w:r w:rsidR="00E86883">
        <w:t>-</w:t>
      </w:r>
      <w:r w:rsidRPr="00663437">
        <w:t xml:space="preserve">in </w:t>
      </w:r>
      <w:r w:rsidR="00E86883">
        <w:t xml:space="preserve">or incomplete </w:t>
      </w:r>
      <w:r w:rsidRPr="00663437">
        <w:t>mail ballots and submitting them knew how to properly fill out the forms, or that ballot workers in polling stations where the mail ballots were likely to be Democratic ones deliberately allowed improperly filled out mail ballots to pass muster in a way that they had not in 2016.</w:t>
      </w:r>
    </w:p>
    <w:p w14:paraId="712CE0A0" w14:textId="69A15CBE" w:rsidR="00D26BC5" w:rsidRPr="00663437" w:rsidRDefault="00D26BC5" w:rsidP="00B56204">
      <w:r w:rsidRPr="00663437">
        <w:lastRenderedPageBreak/>
        <w:t>We can write the argument as</w:t>
      </w:r>
    </w:p>
    <w:tbl>
      <w:tblPr>
        <w:tblW w:w="9261" w:type="dxa"/>
        <w:tblBorders>
          <w:top w:val="nil"/>
          <w:left w:val="nil"/>
          <w:bottom w:val="nil"/>
          <w:right w:val="nil"/>
          <w:insideH w:val="nil"/>
          <w:insideV w:val="nil"/>
        </w:tblBorders>
        <w:tblLayout w:type="fixed"/>
        <w:tblLook w:val="0400" w:firstRow="0" w:lastRow="0" w:firstColumn="0" w:lastColumn="0" w:noHBand="0" w:noVBand="1"/>
      </w:tblPr>
      <w:tblGrid>
        <w:gridCol w:w="9261"/>
      </w:tblGrid>
      <w:tr w:rsidR="00D26BC5" w:rsidRPr="00663437" w14:paraId="2113E334" w14:textId="77777777" w:rsidTr="001D2746">
        <w:trPr>
          <w:cantSplit/>
        </w:trPr>
        <w:tc>
          <w:tcPr>
            <w:tcW w:w="9261" w:type="dxa"/>
            <w:shd w:val="clear" w:color="auto" w:fill="E9EBF5"/>
          </w:tcPr>
          <w:p w14:paraId="61B2565B" w14:textId="77777777" w:rsidR="00D26BC5" w:rsidRPr="00663437" w:rsidRDefault="00D26BC5" w:rsidP="00B0031D">
            <w:pPr>
              <w:pStyle w:val="logicalstatementtable"/>
            </w:pPr>
            <w:r w:rsidRPr="00663437">
              <w:t xml:space="preserve">If there is ballot fraud involving mail-in ballots (A), </w:t>
            </w:r>
          </w:p>
          <w:p w14:paraId="11A7C132" w14:textId="77777777" w:rsidR="00D26BC5" w:rsidRPr="00663437" w:rsidRDefault="00D26BC5" w:rsidP="00B0031D">
            <w:pPr>
              <w:pStyle w:val="logicalstatementtable"/>
            </w:pPr>
            <w:r w:rsidRPr="00663437">
              <w:t>then the spoilage rate among mail-in ballots will be lower than in the past (B).</w:t>
            </w:r>
          </w:p>
          <w:p w14:paraId="6BAB505C" w14:textId="77777777" w:rsidR="00D26BC5" w:rsidRPr="00663437" w:rsidRDefault="00D26BC5" w:rsidP="00B0031D">
            <w:pPr>
              <w:pStyle w:val="logicalstatementtable"/>
            </w:pPr>
            <w:r w:rsidRPr="00663437">
              <w:t>The spoilage rate among mail-in ballots was lower than in the past (B)</w:t>
            </w:r>
          </w:p>
          <w:p w14:paraId="2636D847" w14:textId="77777777" w:rsidR="00D26BC5" w:rsidRPr="00663437" w:rsidRDefault="00D26BC5" w:rsidP="00B0031D">
            <w:pPr>
              <w:pStyle w:val="logicalstatementtable"/>
            </w:pPr>
            <w:r w:rsidRPr="00663437">
              <w:t>Therefore, there was ballot fraud involving mail-in ballots (A).</w:t>
            </w:r>
          </w:p>
        </w:tc>
      </w:tr>
    </w:tbl>
    <w:p w14:paraId="010D41F8" w14:textId="1B83B8B6" w:rsidR="00D26BC5" w:rsidRPr="00663437" w:rsidRDefault="00D26BC5" w:rsidP="005F1768">
      <w:pPr>
        <w:ind w:firstLine="0"/>
      </w:pPr>
      <w:r w:rsidRPr="00663437">
        <w:t xml:space="preserve">Here we have the fallacy of </w:t>
      </w:r>
      <w:r w:rsidRPr="00663437">
        <w:rPr>
          <w:i/>
        </w:rPr>
        <w:t>affirming the consequent</w:t>
      </w:r>
      <w:r w:rsidRPr="00663437">
        <w:t>.</w:t>
      </w:r>
    </w:p>
    <w:p w14:paraId="74A885E1" w14:textId="4F5EA080" w:rsidR="00D26BC5" w:rsidRPr="00663437" w:rsidRDefault="00D26BC5" w:rsidP="00D02898">
      <w:r w:rsidRPr="00663437">
        <w:t>There are good reasons why ballot spoilage was lower in 2020 than in 2016 that have nothing to do with fraud, namely much greater effort on the part of election administrators to inform voters of what they needed to do to cast a valid ballot. For instance, popular late night comedy Stephen Colbert created a rather sophisticated website aimed at informing those in all 50 states about the specifics for casting a ballot in each of those states</w:t>
      </w:r>
      <w:r w:rsidR="00FF3D45">
        <w:t xml:space="preserve"> </w:t>
      </w:r>
      <w:sdt>
        <w:sdtPr>
          <w:tag w:val="MENDELEY_CITATION_v3_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"/>
          <w:id w:val="-1638254540"/>
          <w:placeholder>
            <w:docPart w:val="DefaultPlaceholder_-1854013440"/>
          </w:placeholder>
        </w:sdtPr>
        <w:sdtContent>
          <w:r w:rsidR="00E64DD3">
            <w:t>(</w:t>
          </w:r>
          <w:r w:rsidR="00E64DD3">
            <w:rPr>
              <w:i/>
              <w:iCs/>
            </w:rPr>
            <w:t xml:space="preserve">Better </w:t>
          </w:r>
          <w:proofErr w:type="spellStart"/>
          <w:r w:rsidR="00E64DD3">
            <w:rPr>
              <w:i/>
              <w:iCs/>
            </w:rPr>
            <w:t>Know</w:t>
          </w:r>
          <w:proofErr w:type="spellEnd"/>
          <w:r w:rsidR="00E64DD3">
            <w:rPr>
              <w:i/>
              <w:iCs/>
            </w:rPr>
            <w:t xml:space="preserve"> a Ballot</w:t>
          </w:r>
          <w:r w:rsidR="00E64DD3">
            <w:t>, 2021)</w:t>
          </w:r>
        </w:sdtContent>
      </w:sdt>
      <w:r w:rsidRPr="00663437">
        <w:t>.</w:t>
      </w:r>
      <w:r w:rsidRPr="00D02898">
        <w:t xml:space="preserve"> His “Better Know a Ballot” also aired many times in the months before the elections on his highly rated “The Late Show.” Ads developed by the states themselves aired on television channels and as ads on streaming services.</w:t>
      </w:r>
      <w:r w:rsidRPr="00BF2399">
        <w:rPr>
          <w:rStyle w:val="FootnoteReference"/>
        </w:rPr>
        <w:footnoteReference w:id="35"/>
      </w:r>
      <w:r w:rsidRPr="00BF2399">
        <w:rPr>
          <w:rStyle w:val="FootnoteReference"/>
        </w:rPr>
        <w:t xml:space="preserve"> </w:t>
      </w:r>
      <w:r w:rsidRPr="00D02898">
        <w:t>The Democratic National Committee also spent millions of dollars on television ads with information about returning mail-in ballots</w:t>
      </w:r>
      <w:sdt>
        <w:sdtPr>
          <w:tag w:val="MENDELEY_CITATION_v3_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"/>
          <w:id w:val="-1284880616"/>
          <w:placeholder>
            <w:docPart w:val="DefaultPlaceholder_-1854013440"/>
          </w:placeholder>
        </w:sdtPr>
        <w:sdtContent>
          <w:r w:rsidR="00E64DD3">
            <w:t>(</w:t>
          </w:r>
          <w:r w:rsidR="00E64DD3">
            <w:rPr>
              <w:i/>
              <w:iCs/>
            </w:rPr>
            <w:t xml:space="preserve">DNC Launches New Digital Ads in PA </w:t>
          </w:r>
          <w:r w:rsidR="00E64DD3">
            <w:rPr>
              <w:i/>
              <w:iCs/>
            </w:rPr>
            <w:lastRenderedPageBreak/>
            <w:t>Reaching Vote-By-Mail Voters: “How to Return Your Ballot!"</w:t>
          </w:r>
          <w:r w:rsidR="00E64DD3">
            <w:t>, 2020)</w:t>
          </w:r>
        </w:sdtContent>
      </w:sdt>
      <w:r w:rsidR="009925BB">
        <w:t xml:space="preserve">. </w:t>
      </w:r>
      <w:r w:rsidRPr="00D02898">
        <w:t>There was also ample coverage in newspapers about properly filing out and mailing a ballot so that it would not be rejected</w:t>
      </w:r>
      <w:r w:rsidR="00114175">
        <w:t xml:space="preserve"> </w:t>
      </w:r>
      <w:sdt>
        <w:sdtPr>
          <w:rPr>
            <w:color w:val="000000"/>
          </w:rPr>
          <w:tag w:val="MENDELEY_CITATION_v3_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"/>
          <w:id w:val="-997107343"/>
          <w:placeholder>
            <w:docPart w:val="DefaultPlaceholder_-1854013440"/>
          </w:placeholder>
        </w:sdtPr>
        <w:sdtContent>
          <w:r w:rsidR="00E64DD3" w:rsidRPr="00E64DD3">
            <w:rPr>
              <w:color w:val="000000"/>
            </w:rPr>
            <w:t>(Lai, 2020)</w:t>
          </w:r>
        </w:sdtContent>
      </w:sdt>
      <w:r w:rsidRPr="00D02898">
        <w:t>.</w:t>
      </w:r>
    </w:p>
    <w:p w14:paraId="0B4BEB31" w14:textId="043F7936" w:rsidR="00687D28" w:rsidRPr="00663437" w:rsidRDefault="00D26BC5" w:rsidP="00D02898">
      <w:r w:rsidRPr="00663437">
        <w:t>Moreover, in some states, there were greater efforts to ensure that those who submitted a mailed-in ballot with an envelope which had some correctable error that would prevent the ballot inside the still unopened envelope from being counted were informed of the error and given the opportunity to correct it. Eighteen states allowed voters to “cure” their ballots if there is a discrepancy</w:t>
      </w:r>
      <w:r w:rsidR="00114175">
        <w:t xml:space="preserve"> </w:t>
      </w:r>
      <w:sdt>
        <w:sdtPr>
          <w:tag w:val="MENDELEY_CITATION_v3_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"/>
          <w:id w:val="-1930880281"/>
          <w:placeholder>
            <w:docPart w:val="DefaultPlaceholder_-1854013440"/>
          </w:placeholder>
        </w:sdtPr>
        <w:sdtContent>
          <w:r w:rsidR="00E64DD3">
            <w:t>(</w:t>
          </w:r>
          <w:r w:rsidR="00E64DD3">
            <w:rPr>
              <w:i/>
              <w:iCs/>
            </w:rPr>
            <w:t>States That Permit Voters to Correct Signature Discrepancies</w:t>
          </w:r>
          <w:r w:rsidR="00E64DD3">
            <w:t>, 2020)</w:t>
          </w:r>
        </w:sdtContent>
      </w:sdt>
      <w:r w:rsidRPr="00663437">
        <w:t>.</w:t>
      </w:r>
      <w:r w:rsidR="00114175" w:rsidRPr="00663437">
        <w:t xml:space="preserve"> </w:t>
      </w:r>
      <w:r w:rsidRPr="00663437">
        <w:t xml:space="preserve">These states are disproportionately Democratic; Trump won just 5 of the 18. But in our federal system, absent genuine issues of potential voting rights violations, states can and do differ in the details of their election administration. </w:t>
      </w:r>
    </w:p>
    <w:p w14:paraId="178EC08D" w14:textId="3ACF1F33" w:rsidR="00EA69D4" w:rsidRPr="00186872" w:rsidRDefault="00E86883" w:rsidP="00186872">
      <w:pPr>
        <w:pStyle w:val="Heading2"/>
      </w:pPr>
      <w:r w:rsidRPr="00186872">
        <w:t>Logically</w:t>
      </w:r>
      <w:r w:rsidR="00753D11" w:rsidRPr="00186872">
        <w:t xml:space="preserve"> </w:t>
      </w:r>
      <w:r w:rsidRPr="00186872">
        <w:t>Valid Arguments with a False Premise</w:t>
      </w:r>
      <w:r w:rsidR="00753D11" w:rsidRPr="00186872">
        <w:t xml:space="preserve"> </w:t>
      </w:r>
      <w:r w:rsidRPr="00186872">
        <w:t>involving Historical Election Results Comparisons</w:t>
      </w:r>
    </w:p>
    <w:p w14:paraId="0F508B07" w14:textId="3FE6187D" w:rsidR="00D26BC5" w:rsidRPr="00663437" w:rsidRDefault="00D26BC5" w:rsidP="00D02898">
      <w:r w:rsidRPr="00663437">
        <w:t>Now we turn to claims about election fraud that fall into the category of valid arguments with</w:t>
      </w:r>
      <w:r w:rsidR="001C08B8">
        <w:t xml:space="preserve"> one or more</w:t>
      </w:r>
      <w:r w:rsidR="00753D11">
        <w:t xml:space="preserve"> </w:t>
      </w:r>
      <w:r w:rsidRPr="00663437">
        <w:t>false premises.</w:t>
      </w:r>
    </w:p>
    <w:p w14:paraId="3C881929" w14:textId="77777777" w:rsidR="00A2041C" w:rsidRDefault="00D26BC5" w:rsidP="00A2041C">
      <w:pPr>
        <w:ind w:firstLine="0"/>
      </w:pPr>
      <w:r w:rsidRPr="00C651FF">
        <w:rPr>
          <w:rStyle w:val="Heading3Char"/>
          <w:sz w:val="24"/>
        </w:rPr>
        <w:t>Presidential coattails</w:t>
      </w:r>
      <w:r w:rsidR="00687D28" w:rsidRPr="00C651FF">
        <w:rPr>
          <w:rStyle w:val="Heading3Char"/>
          <w:sz w:val="24"/>
        </w:rPr>
        <w:t>.</w:t>
      </w:r>
      <w:r w:rsidRPr="00663437">
        <w:rPr>
          <w:b/>
          <w:bCs/>
        </w:rPr>
        <w:t xml:space="preserve"> </w:t>
      </w:r>
      <w:r w:rsidRPr="00663437">
        <w:t xml:space="preserve">One claim about election fraud was based on the observation that winning presidential candidates have coattails that aid members of their party in the House of Representatives to gain seats. The Democrats </w:t>
      </w:r>
      <w:r w:rsidRPr="00663437">
        <w:rPr>
          <w:color w:val="000000"/>
        </w:rPr>
        <w:t xml:space="preserve">lost 12 seats in </w:t>
      </w:r>
      <w:r w:rsidRPr="00663437">
        <w:t xml:space="preserve">the House of Representatives in 2020, which violates this expectation, and so the claim goes that the implication is that there must have been massive multi-state fraud. </w:t>
      </w:r>
    </w:p>
    <w:p w14:paraId="4B26C907" w14:textId="1268CD78" w:rsidR="00D26BC5" w:rsidRPr="00A2041C" w:rsidRDefault="00D26BC5" w:rsidP="00A2041C">
      <w:pPr>
        <w:ind w:firstLine="0"/>
        <w:rPr>
          <w:b/>
          <w:bCs/>
          <w:sz w:val="20"/>
        </w:rPr>
      </w:pPr>
      <w:r w:rsidRPr="00663437">
        <w:t>The structure of this argument is:</w:t>
      </w:r>
    </w:p>
    <w:tbl>
      <w:tblPr>
        <w:tblW w:w="92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1"/>
      </w:tblGrid>
      <w:tr w:rsidR="00D26BC5" w:rsidRPr="00663437" w14:paraId="034F764A" w14:textId="77777777" w:rsidTr="001D2746">
        <w:trPr>
          <w:cantSplit/>
        </w:trPr>
        <w:tc>
          <w:tcPr>
            <w:tcW w:w="9261" w:type="dxa"/>
            <w:tcBorders>
              <w:top w:val="nil"/>
              <w:left w:val="nil"/>
              <w:bottom w:val="nil"/>
              <w:right w:val="nil"/>
            </w:tcBorders>
            <w:shd w:val="clear" w:color="auto" w:fill="E9EBF5"/>
          </w:tcPr>
          <w:p w14:paraId="29FAF234" w14:textId="77777777" w:rsidR="00D26BC5" w:rsidRPr="00663437" w:rsidRDefault="00D26BC5" w:rsidP="00B0031D">
            <w:pPr>
              <w:pStyle w:val="logicalstatementtable"/>
            </w:pPr>
            <w:r w:rsidRPr="00663437">
              <w:lastRenderedPageBreak/>
              <w:t>If a presidential candidate wins election (A),</w:t>
            </w:r>
          </w:p>
          <w:p w14:paraId="1B2A7482" w14:textId="77777777" w:rsidR="00D26BC5" w:rsidRPr="00663437" w:rsidRDefault="00D26BC5" w:rsidP="00B0031D">
            <w:pPr>
              <w:pStyle w:val="logicalstatementtable"/>
            </w:pPr>
            <w:r w:rsidRPr="00663437">
              <w:t>then there will be a gain in the number of members of his party in the U.S. House of Representative (B).</w:t>
            </w:r>
          </w:p>
          <w:p w14:paraId="46C45ADF" w14:textId="77777777" w:rsidR="00D26BC5" w:rsidRPr="00663437" w:rsidRDefault="00D26BC5" w:rsidP="00B0031D">
            <w:pPr>
              <w:pStyle w:val="logicalstatementtable"/>
            </w:pPr>
            <w:r w:rsidRPr="00663437">
              <w:t>There was no gain for the Democrats in the House in 2020 (not B)</w:t>
            </w:r>
          </w:p>
          <w:p w14:paraId="75DEE6F7" w14:textId="77777777" w:rsidR="00D26BC5" w:rsidRPr="00663437" w:rsidRDefault="00D26BC5" w:rsidP="00B0031D">
            <w:pPr>
              <w:pStyle w:val="logicalstatementtable"/>
            </w:pPr>
            <w:r w:rsidRPr="00663437">
              <w:t>Therefore, Biden must have lost the election (</w:t>
            </w:r>
            <w:proofErr w:type="spellStart"/>
            <w:r w:rsidRPr="00663437">
              <w:t>not</w:t>
            </w:r>
            <w:proofErr w:type="spellEnd"/>
            <w:r w:rsidRPr="00663437">
              <w:t xml:space="preserve"> A)</w:t>
            </w:r>
          </w:p>
        </w:tc>
      </w:tr>
    </w:tbl>
    <w:p w14:paraId="46E3B29D" w14:textId="77777777" w:rsidR="00D26BC5" w:rsidRPr="00663437" w:rsidRDefault="00D26BC5" w:rsidP="00A2041C">
      <w:pPr>
        <w:ind w:firstLine="0"/>
      </w:pPr>
      <w:r w:rsidRPr="00663437">
        <w:t xml:space="preserve">This is a valid argument. It is an example of </w:t>
      </w:r>
      <w:r w:rsidRPr="00663437">
        <w:rPr>
          <w:i/>
        </w:rPr>
        <w:t>denying the consequent</w:t>
      </w:r>
      <w:r w:rsidRPr="00663437">
        <w:t xml:space="preserve">. However, the premise on which is built, that presidential coattails are inevitable, is false. </w:t>
      </w:r>
    </w:p>
    <w:p w14:paraId="28481D3C" w14:textId="7ABF37B5" w:rsidR="00D26BC5" w:rsidRPr="00663437" w:rsidRDefault="00D26BC5" w:rsidP="00D02898">
      <w:r w:rsidRPr="00663437">
        <w:t xml:space="preserve">By </w:t>
      </w:r>
      <w:r w:rsidRPr="00AC7602">
        <w:rPr>
          <w:i/>
          <w:iCs/>
        </w:rPr>
        <w:t>coattails,</w:t>
      </w:r>
      <w:r w:rsidRPr="00663437">
        <w:t xml:space="preserve"> we are referring to an increase in the number of members in the U.S. House of Representatives that share the incoming president’s party</w:t>
      </w:r>
      <w:r w:rsidR="00AD7E90">
        <w:t xml:space="preserve"> </w:t>
      </w:r>
      <w:sdt>
        <w:sdtPr>
          <w:rPr>
            <w:color w:val="000000"/>
          </w:rPr>
          <w:tag w:val="MENDELEY_CITATION_v3_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"/>
          <w:id w:val="-1951313276"/>
          <w:placeholder>
            <w:docPart w:val="DefaultPlaceholder_-1854013440"/>
          </w:placeholder>
        </w:sdtPr>
        <w:sdtContent>
          <w:r w:rsidR="00E64DD3" w:rsidRPr="00E64DD3">
            <w:rPr>
              <w:color w:val="000000"/>
            </w:rPr>
            <w:t>(Campbell, 1986)</w:t>
          </w:r>
        </w:sdtContent>
      </w:sdt>
      <w:r w:rsidRPr="00663437">
        <w:t xml:space="preserve">. </w:t>
      </w:r>
      <w:r w:rsidR="00A2041C">
        <w:t>Negative</w:t>
      </w:r>
      <w:r w:rsidRPr="00663437">
        <w:t xml:space="preserve"> coattails are not uncommon, and in contemporary politics, have become</w:t>
      </w:r>
      <w:r w:rsidRPr="00663437">
        <w:rPr>
          <w:b/>
        </w:rPr>
        <w:t xml:space="preserve"> </w:t>
      </w:r>
      <w:r w:rsidRPr="00663437">
        <w:t>more</w:t>
      </w:r>
      <w:r w:rsidRPr="00663437">
        <w:rPr>
          <w:b/>
        </w:rPr>
        <w:t xml:space="preserve"> </w:t>
      </w:r>
      <w:r w:rsidRPr="00663437">
        <w:t>likely.</w:t>
      </w:r>
      <w:r w:rsidRPr="00663437">
        <w:rPr>
          <w:rStyle w:val="FootnoteReference"/>
          <w:rFonts w:cs="Arial"/>
        </w:rPr>
        <w:footnoteReference w:id="36"/>
      </w:r>
      <w:r w:rsidRPr="00663437">
        <w:t xml:space="preserve"> Since 1868, there have been thirteen elections where a president has had negative coattails (</w:t>
      </w:r>
      <w:r w:rsidRPr="00663437">
        <w:rPr>
          <w:color w:val="000000"/>
        </w:rPr>
        <w:t>including 2016 and 2020</w:t>
      </w:r>
      <w:r w:rsidRPr="00663437">
        <w:t xml:space="preserve">). Negative coattails are more likely when (a) elections are close in popular vote (b) there is substantial partisan bias against the party of the presidential winner in the House, (c) a substantial portion of the votes for the winning presidential candidate are wasted in states that are won by large margins, </w:t>
      </w:r>
      <w:r w:rsidR="00687D28" w:rsidRPr="00663437">
        <w:t xml:space="preserve">and </w:t>
      </w:r>
      <w:r w:rsidRPr="00663437">
        <w:lastRenderedPageBreak/>
        <w:t xml:space="preserve">(d) </w:t>
      </w:r>
      <w:r w:rsidR="00687D28" w:rsidRPr="00663437">
        <w:t>the winning president’s party picked up a significant number of seats in the previous midterm election</w:t>
      </w:r>
      <w:r w:rsidRPr="00663437">
        <w:t xml:space="preserve">. All </w:t>
      </w:r>
      <w:r w:rsidR="00687D28" w:rsidRPr="00663437">
        <w:t xml:space="preserve">four </w:t>
      </w:r>
      <w:r w:rsidRPr="00663437">
        <w:t xml:space="preserve">of these features are found in 2020. </w:t>
      </w:r>
    </w:p>
    <w:p w14:paraId="7196455C" w14:textId="24F9553E" w:rsidR="00D26BC5" w:rsidRPr="00663437" w:rsidRDefault="00D26BC5" w:rsidP="00D02898">
      <w:r w:rsidRPr="00663437">
        <w:t>Biden’s share of the major party vote was only 52.27%; the estimated partisan bias in 2020 in the House of Representatives in 2020 was 2.7%.</w:t>
      </w:r>
      <w:r w:rsidRPr="00663437">
        <w:rPr>
          <w:b/>
          <w:color w:val="1F3864"/>
          <w:vertAlign w:val="superscript"/>
        </w:rPr>
        <w:t xml:space="preserve"> </w:t>
      </w:r>
      <w:r w:rsidRPr="00663437">
        <w:t>Congressional districts have become far less competitive in recent elections, leaving fewer chances for a president to provide coattails large enough to flip seats</w:t>
      </w:r>
      <w:r w:rsidR="005946B2">
        <w:t xml:space="preserve"> </w:t>
      </w:r>
      <w:sdt>
        <w:sdtPr>
          <w:rPr>
            <w:color w:val="000000"/>
          </w:rPr>
          <w:tag w:val="MENDELEY_CITATION_v3_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"/>
          <w:id w:val="-1773164516"/>
          <w:placeholder>
            <w:docPart w:val="DefaultPlaceholder_-1854013440"/>
          </w:placeholder>
        </w:sdtPr>
        <w:sdtContent>
          <w:r w:rsidR="00E64DD3" w:rsidRPr="00E64DD3">
            <w:rPr>
              <w:color w:val="000000"/>
            </w:rPr>
            <w:t>(Engstrom, 2020)</w:t>
          </w:r>
        </w:sdtContent>
      </w:sdt>
      <w:r w:rsidRPr="00663437">
        <w:t>.</w:t>
      </w:r>
      <w:r w:rsidR="00687D28" w:rsidRPr="00663437">
        <w:rPr>
          <w:rStyle w:val="FootnoteReference"/>
          <w:rFonts w:cs="Arial"/>
        </w:rPr>
        <w:footnoteReference w:id="37"/>
      </w:r>
      <w:r w:rsidRPr="00663437">
        <w:t xml:space="preserve"> If we eliminate the states that gave the widest raw margin to Biden (California and New York and Massachusetts) from the calculations, Trump has a majority of the vote in the remaining states – hence, we would not expect to see Biden coattails in those remaining states.</w:t>
      </w:r>
      <w:r w:rsidRPr="00A2041C">
        <w:rPr>
          <w:rStyle w:val="FootnoteReference"/>
        </w:rPr>
        <w:footnoteReference w:id="38"/>
      </w:r>
      <w:r w:rsidRPr="00663437">
        <w:t xml:space="preserve"> Democratic gains in the House in the 2018 midterm were significant, and turnout was a level not seen before universal adult franchise</w:t>
      </w:r>
      <w:r w:rsidR="00951FDF">
        <w:t xml:space="preserve"> </w:t>
      </w:r>
      <w:sdt>
        <w:sdtPr>
          <w:rPr>
            <w:color w:val="000000"/>
          </w:rPr>
          <w:tag w:val="MENDELEY_CITATION_v3_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"/>
          <w:id w:val="595533030"/>
          <w:placeholder>
            <w:docPart w:val="DefaultPlaceholder_-1854013440"/>
          </w:placeholder>
        </w:sdtPr>
        <w:sdtContent>
          <w:r w:rsidR="00E64DD3" w:rsidRPr="00E64DD3">
            <w:rPr>
              <w:color w:val="000000"/>
            </w:rPr>
            <w:t>(Jacobson, 2019)</w:t>
          </w:r>
        </w:sdtContent>
      </w:sdt>
      <w:r w:rsidRPr="00663437">
        <w:t>. Moreover, up through 2016 there is a time trend of decreasing presidential coattails which, when projected onto 2020, would create an expectation of a negative coattail in the 2020 election.</w:t>
      </w:r>
      <w:r w:rsidRPr="00A2041C">
        <w:rPr>
          <w:rStyle w:val="FootnoteReference"/>
        </w:rPr>
        <w:footnoteReference w:id="39"/>
      </w:r>
      <w:r w:rsidRPr="00663437">
        <w:t xml:space="preserve"> But perhaps most importantly, there were 35 House constituencies carried by Trump in 2016 but with a Democratic House member elected in 2018,</w:t>
      </w:r>
      <w:r w:rsidRPr="00657066">
        <w:rPr>
          <w:rStyle w:val="FootnoteReference"/>
        </w:rPr>
        <w:footnoteReference w:id="40"/>
      </w:r>
      <w:r w:rsidRPr="00663437">
        <w:rPr>
          <w:b/>
          <w:color w:val="1F3864"/>
          <w:vertAlign w:val="superscript"/>
        </w:rPr>
        <w:t xml:space="preserve"> </w:t>
      </w:r>
      <w:r w:rsidRPr="00663437">
        <w:t xml:space="preserve">and only 5 House constituencies lost by Trump in 2016 </w:t>
      </w:r>
      <w:r w:rsidRPr="00663437">
        <w:lastRenderedPageBreak/>
        <w:t>but with a Republican House member elected in 2018.</w:t>
      </w:r>
      <w:r w:rsidRPr="00A2041C">
        <w:rPr>
          <w:rStyle w:val="FootnoteReference"/>
        </w:rPr>
        <w:footnoteReference w:id="41"/>
      </w:r>
      <w:r w:rsidRPr="00663437">
        <w:rPr>
          <w:b/>
          <w:color w:val="1F3864"/>
          <w:vertAlign w:val="superscript"/>
        </w:rPr>
        <w:t xml:space="preserve"> </w:t>
      </w:r>
      <w:r w:rsidRPr="00663437">
        <w:t xml:space="preserve">Thus, Democrats in 2020 had many more vulnerable House seats than did the Republicans. </w:t>
      </w:r>
    </w:p>
    <w:p w14:paraId="23792CB8" w14:textId="3DAE0671" w:rsidR="00D26BC5" w:rsidRPr="00663437" w:rsidRDefault="00D26BC5" w:rsidP="00654E82">
      <w:pPr>
        <w:ind w:firstLine="0"/>
        <w:rPr>
          <w:b/>
          <w:bCs/>
        </w:rPr>
      </w:pPr>
      <w:r w:rsidRPr="00C651FF">
        <w:rPr>
          <w:rStyle w:val="Heading3Char"/>
          <w:sz w:val="24"/>
        </w:rPr>
        <w:t>Bellwether counties</w:t>
      </w:r>
      <w:r w:rsidR="00F47D1F" w:rsidRPr="00C651FF">
        <w:rPr>
          <w:rStyle w:val="Heading3Char"/>
          <w:sz w:val="24"/>
        </w:rPr>
        <w:t>.</w:t>
      </w:r>
      <w:r w:rsidR="00F47D1F" w:rsidRPr="00663437">
        <w:rPr>
          <w:b/>
          <w:bCs/>
        </w:rPr>
        <w:t xml:space="preserve"> </w:t>
      </w:r>
      <w:r w:rsidRPr="00663437">
        <w:t xml:space="preserve">An argument of a similar form is that Biden lost most of the counties that had been bellwether counties, and therefore since bellwether counties predict presidential elections, Biden must really have lost the election. </w:t>
      </w:r>
    </w:p>
    <w:p w14:paraId="7AB5623C" w14:textId="77777777" w:rsidR="00D26BC5" w:rsidRPr="00663437" w:rsidRDefault="00D26BC5" w:rsidP="00641431">
      <w:pPr>
        <w:ind w:firstLine="0"/>
      </w:pPr>
      <w:r w:rsidRPr="00663437">
        <w:t>Again, we can write this argument as</w:t>
      </w:r>
    </w:p>
    <w:tbl>
      <w:tblPr>
        <w:tblW w:w="9261" w:type="dxa"/>
        <w:tblBorders>
          <w:top w:val="nil"/>
          <w:left w:val="nil"/>
          <w:bottom w:val="nil"/>
          <w:right w:val="nil"/>
          <w:insideH w:val="nil"/>
          <w:insideV w:val="nil"/>
        </w:tblBorders>
        <w:tblLayout w:type="fixed"/>
        <w:tblLook w:val="0400" w:firstRow="0" w:lastRow="0" w:firstColumn="0" w:lastColumn="0" w:noHBand="0" w:noVBand="1"/>
      </w:tblPr>
      <w:tblGrid>
        <w:gridCol w:w="9261"/>
      </w:tblGrid>
      <w:tr w:rsidR="00D26BC5" w:rsidRPr="00663437" w14:paraId="73C5E90F" w14:textId="77777777" w:rsidTr="001D2746">
        <w:trPr>
          <w:cantSplit/>
        </w:trPr>
        <w:tc>
          <w:tcPr>
            <w:tcW w:w="9261" w:type="dxa"/>
            <w:shd w:val="clear" w:color="auto" w:fill="E9EBF5"/>
          </w:tcPr>
          <w:p w14:paraId="1B869E5F" w14:textId="77777777" w:rsidR="00D26BC5" w:rsidRPr="00663437" w:rsidRDefault="00D26BC5" w:rsidP="00B0031D">
            <w:pPr>
              <w:pStyle w:val="logicalstatementtable"/>
            </w:pPr>
            <w:r w:rsidRPr="00663437">
              <w:t>If a presidential candidate wins the election (A)</w:t>
            </w:r>
          </w:p>
          <w:p w14:paraId="16765EAF" w14:textId="77777777" w:rsidR="00D26BC5" w:rsidRPr="00663437" w:rsidRDefault="00D26BC5" w:rsidP="00B0031D">
            <w:pPr>
              <w:pStyle w:val="logicalstatementtable"/>
            </w:pPr>
            <w:r w:rsidRPr="00663437">
              <w:t>then they can be expected to carry almost all the bellwether counties (B),</w:t>
            </w:r>
          </w:p>
          <w:p w14:paraId="561B0D94" w14:textId="77777777" w:rsidR="00D26BC5" w:rsidRPr="00663437" w:rsidRDefault="00D26BC5" w:rsidP="00B0031D">
            <w:pPr>
              <w:pStyle w:val="logicalstatementtable"/>
            </w:pPr>
            <w:r w:rsidRPr="00663437">
              <w:t>Biden lost almost all of the bellwether counties (not B)</w:t>
            </w:r>
          </w:p>
          <w:p w14:paraId="66E4D4D5" w14:textId="77777777" w:rsidR="00D26BC5" w:rsidRPr="00663437" w:rsidRDefault="00D26BC5" w:rsidP="00B0031D">
            <w:pPr>
              <w:pStyle w:val="logicalstatementtable"/>
            </w:pPr>
            <w:r w:rsidRPr="00663437">
              <w:t>Therefore, Biden must have lost the election (</w:t>
            </w:r>
            <w:proofErr w:type="spellStart"/>
            <w:r w:rsidRPr="00663437">
              <w:t>not</w:t>
            </w:r>
            <w:proofErr w:type="spellEnd"/>
            <w:r w:rsidRPr="00663437">
              <w:t xml:space="preserve"> A)</w:t>
            </w:r>
          </w:p>
        </w:tc>
      </w:tr>
    </w:tbl>
    <w:p w14:paraId="0D5BAD74" w14:textId="2B50B667" w:rsidR="00D26BC5" w:rsidRPr="00663437" w:rsidRDefault="00D26BC5" w:rsidP="00641431">
      <w:pPr>
        <w:ind w:firstLine="0"/>
      </w:pPr>
      <w:r w:rsidRPr="00663437">
        <w:t xml:space="preserve">This, too, is </w:t>
      </w:r>
      <w:r w:rsidR="00361474" w:rsidRPr="00663437">
        <w:t>a</w:t>
      </w:r>
      <w:r w:rsidRPr="00663437">
        <w:t xml:space="preserve"> valid argument -- another example of </w:t>
      </w:r>
      <w:r w:rsidRPr="00663437">
        <w:rPr>
          <w:i/>
        </w:rPr>
        <w:t>denying the consequent</w:t>
      </w:r>
      <w:r w:rsidRPr="00663437">
        <w:t xml:space="preserve">. However, even though “not B” is empirically accurate, the premise on which the argument is built, namely that bellwethers predict elections, is false. </w:t>
      </w:r>
    </w:p>
    <w:p w14:paraId="1119EFBE" w14:textId="19764192" w:rsidR="00D26BC5" w:rsidRPr="00663437" w:rsidRDefault="00D26BC5" w:rsidP="00D02898">
      <w:pPr>
        <w:rPr>
          <w:bCs/>
          <w:color w:val="000000"/>
        </w:rPr>
      </w:pPr>
      <w:r w:rsidRPr="00663437">
        <w:rPr>
          <w:color w:val="000000"/>
        </w:rPr>
        <w:t>Many decades ago,</w:t>
      </w:r>
      <w:r w:rsidRPr="00663437">
        <w:t xml:space="preserve"> </w:t>
      </w:r>
      <w:r w:rsidRPr="00663437">
        <w:rPr>
          <w:color w:val="000000"/>
        </w:rPr>
        <w:t>the political scientist</w:t>
      </w:r>
      <w:r w:rsidR="00D65F2F">
        <w:rPr>
          <w:color w:val="000000"/>
        </w:rPr>
        <w:t xml:space="preserve"> </w:t>
      </w:r>
      <w:sdt>
        <w:sdtPr>
          <w:rPr>
            <w:color w:val="000000"/>
          </w:rPr>
          <w:tag w:val="MENDELEY_CITATION_v3_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"/>
          <w:id w:val="-1698311082"/>
          <w:placeholder>
            <w:docPart w:val="DefaultPlaceholder_-1854013440"/>
          </w:placeholder>
        </w:sdtPr>
        <w:sdtContent>
          <w:r w:rsidR="00E64DD3" w:rsidRPr="00E64DD3">
            <w:rPr>
              <w:color w:val="000000"/>
            </w:rPr>
            <w:t>Edward Tufte (1974; chapter 3)</w:t>
          </w:r>
        </w:sdtContent>
      </w:sdt>
      <w:r w:rsidRPr="00663437">
        <w:rPr>
          <w:color w:val="000000"/>
        </w:rPr>
        <w:t xml:space="preserve"> wrote a devastating rebuttal to work on the power of bellwethers. Tufte showed that, over the period 1916-1968, there were no real state-level bellwethers and, most importantly, the U.S. counties identified as presidential bellwethers at time </w:t>
      </w:r>
      <m:oMath>
        <m:r>
          <w:rPr>
            <w:rFonts w:ascii="Cambria Math" w:hAnsi="Cambria Math"/>
            <w:color w:val="000000"/>
          </w:rPr>
          <m:t>t</m:t>
        </m:r>
      </m:oMath>
      <w:r w:rsidRPr="00663437">
        <w:rPr>
          <w:color w:val="000000"/>
        </w:rPr>
        <w:t xml:space="preserve"> had no better track record at </w:t>
      </w:r>
      <w:r w:rsidRPr="00663437">
        <w:rPr>
          <w:color w:val="000000"/>
        </w:rPr>
        <w:lastRenderedPageBreak/>
        <w:t>the next presidential election than the non-bellwether counties.</w:t>
      </w:r>
      <w:r w:rsidRPr="00663437">
        <w:rPr>
          <w:bCs/>
          <w:color w:val="1F3864"/>
          <w:vertAlign w:val="superscript"/>
        </w:rPr>
        <w:t xml:space="preserve"> </w:t>
      </w:r>
      <w:sdt>
        <w:sdtPr>
          <w:rPr>
            <w:bCs/>
            <w:color w:val="000000"/>
          </w:rPr>
          <w:tag w:val="MENDELEY_CITATION_v3_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"/>
          <w:id w:val="-702243740"/>
          <w:placeholder>
            <w:docPart w:val="DefaultPlaceholder_-1854013440"/>
          </w:placeholder>
        </w:sdtPr>
        <w:sdtContent>
          <w:r w:rsidR="00E64DD3" w:rsidRPr="00E64DD3">
            <w:rPr>
              <w:bCs/>
              <w:color w:val="000000"/>
            </w:rPr>
            <w:t>(Hopkins, 2017)</w:t>
          </w:r>
        </w:sdtContent>
      </w:sdt>
      <w:r w:rsidRPr="00663437">
        <w:rPr>
          <w:bCs/>
          <w:color w:val="000000"/>
        </w:rPr>
        <w:t xml:space="preserve"> showed the same result for much more recent data.</w:t>
      </w:r>
      <w:r w:rsidRPr="00663437">
        <w:rPr>
          <w:bCs/>
        </w:rPr>
        <w:t xml:space="preserve"> </w:t>
      </w:r>
      <w:r w:rsidRPr="00663437">
        <w:rPr>
          <w:bCs/>
          <w:color w:val="000000"/>
        </w:rPr>
        <w:t>Yet, belief in bellwether units of geography, more particularly in the existence of bellwether counties, refuses to die.</w:t>
      </w:r>
      <w:r w:rsidRPr="00663437">
        <w:rPr>
          <w:bCs/>
          <w:color w:val="1F3864"/>
          <w:vertAlign w:val="superscript"/>
        </w:rPr>
        <w:t xml:space="preserve"> </w:t>
      </w:r>
    </w:p>
    <w:p w14:paraId="2B0F1322" w14:textId="0CF3DA4E" w:rsidR="00D26BC5" w:rsidRPr="00663437" w:rsidRDefault="00000000" w:rsidP="00D02898">
      <w:sdt>
        <w:sdtPr>
          <w:rPr>
            <w:color w:val="000000"/>
          </w:rPr>
          <w:tag w:val="MENDELEY_CITATION_v3_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"/>
          <w:id w:val="-1674874017"/>
          <w:placeholder>
            <w:docPart w:val="DefaultPlaceholder_-1854013440"/>
          </w:placeholder>
        </w:sdtPr>
        <w:sdtContent>
          <w:r w:rsidR="00E64DD3">
            <w:t>Grofman &amp; Chen (2022)</w:t>
          </w:r>
        </w:sdtContent>
      </w:sdt>
      <w:r w:rsidR="00166C88">
        <w:t xml:space="preserve"> </w:t>
      </w:r>
      <w:r w:rsidR="00D26BC5" w:rsidRPr="00663437">
        <w:t>explain the predictive failures of bellwethers partly in terms of classic work of</w:t>
      </w:r>
      <w:r w:rsidR="0089504B">
        <w:t xml:space="preserve"> </w:t>
      </w:r>
      <w:sdt>
        <w:sdtPr>
          <w:rPr>
            <w:color w:val="000000"/>
          </w:rPr>
          <w:tag w:val="MENDELEY_CITATION_v3_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"/>
          <w:id w:val="1206371144"/>
          <w:placeholder>
            <w:docPart w:val="DefaultPlaceholder_-1854013440"/>
          </w:placeholder>
        </w:sdtPr>
        <w:sdtContent>
          <w:r w:rsidR="00E64DD3">
            <w:t xml:space="preserve">Deutsch &amp; </w:t>
          </w:r>
          <w:proofErr w:type="spellStart"/>
          <w:r w:rsidR="00E64DD3">
            <w:t>Madow</w:t>
          </w:r>
          <w:proofErr w:type="spellEnd"/>
          <w:r w:rsidR="00E64DD3">
            <w:t xml:space="preserve"> (1961)</w:t>
          </w:r>
        </w:sdtContent>
      </w:sdt>
      <w:r w:rsidR="00630FFA">
        <w:t>.</w:t>
      </w:r>
      <w:r w:rsidR="00D26BC5" w:rsidRPr="00663437">
        <w:t xml:space="preserve"> </w:t>
      </w:r>
      <w:r w:rsidR="00BC4935" w:rsidRPr="00663437">
        <w:t>A</w:t>
      </w:r>
      <w:r w:rsidR="00D26BC5" w:rsidRPr="00663437">
        <w:t xml:space="preserve"> simple binomial model</w:t>
      </w:r>
      <w:r w:rsidR="00BC4935" w:rsidRPr="00663437">
        <w:t xml:space="preserve"> </w:t>
      </w:r>
      <w:r w:rsidR="00D26BC5" w:rsidRPr="00663437">
        <w:t>show</w:t>
      </w:r>
      <w:r w:rsidR="00BC4935" w:rsidRPr="00663437">
        <w:t>s</w:t>
      </w:r>
      <w:r w:rsidR="00D26BC5" w:rsidRPr="00663437">
        <w:t xml:space="preserve"> </w:t>
      </w:r>
      <w:r w:rsidR="00BC4935" w:rsidRPr="00663437">
        <w:t>that</w:t>
      </w:r>
      <w:r w:rsidR="00D26BC5" w:rsidRPr="00663437">
        <w:t xml:space="preserve"> by chance alone, in large groups, some individuals can appear to have repeated (predictive) success even though, for any given event, the probability of success of any actor is only </w:t>
      </w:r>
      <w:r w:rsidR="00BC4935" w:rsidRPr="00663437">
        <w:t>0</w:t>
      </w:r>
      <w:r w:rsidR="00D26BC5" w:rsidRPr="00663437">
        <w:t>.5</w:t>
      </w:r>
      <w:r w:rsidR="00BC4935" w:rsidRPr="00663437">
        <w:t>.</w:t>
      </w:r>
      <w:r w:rsidR="00D26BC5" w:rsidRPr="00663437">
        <w:t xml:space="preserve"> </w:t>
      </w:r>
      <w:r w:rsidR="00BC4935" w:rsidRPr="00663437">
        <w:t>This is tru</w:t>
      </w:r>
      <w:r w:rsidR="00D26BC5" w:rsidRPr="00663437">
        <w:t>e</w:t>
      </w:r>
      <w:r w:rsidR="00BC4935" w:rsidRPr="00663437">
        <w:t xml:space="preserve"> when we</w:t>
      </w:r>
      <w:r w:rsidR="00D26BC5" w:rsidRPr="00663437">
        <w:t xml:space="preserve"> are dealing with independent trials where past success tells us exactly nothing about future success.</w:t>
      </w:r>
      <w:r w:rsidR="00D26BC5" w:rsidRPr="00663437">
        <w:rPr>
          <w:rStyle w:val="FootnoteReference"/>
          <w:rFonts w:cs="Arial"/>
        </w:rPr>
        <w:footnoteReference w:id="42"/>
      </w:r>
      <w:r w:rsidR="00D26BC5" w:rsidRPr="00663437">
        <w:t xml:space="preserve"> But Grofman and Chen also elaborate on the conditional probability model that generates the likelihood of bellwethers by showing that as partisan polarization increases, </w:t>
      </w:r>
      <w:r w:rsidR="00BC4935" w:rsidRPr="00663437">
        <w:t>and</w:t>
      </w:r>
      <w:r w:rsidR="00D26BC5" w:rsidRPr="00663437">
        <w:t xml:space="preserve"> presidential politics nationally is competitive</w:t>
      </w:r>
      <w:r w:rsidR="00BC4935" w:rsidRPr="00663437">
        <w:t>, so that</w:t>
      </w:r>
      <w:r w:rsidR="00D26BC5" w:rsidRPr="00663437">
        <w:t xml:space="preserve"> the Electoral College sometimes</w:t>
      </w:r>
      <w:r w:rsidR="00BC4935" w:rsidRPr="00663437">
        <w:t xml:space="preserve"> </w:t>
      </w:r>
      <w:r w:rsidR="00D26BC5" w:rsidRPr="00663437">
        <w:t>have Democrats winning and sometimes Republican winning (three each in the 21</w:t>
      </w:r>
      <w:r w:rsidR="00D26BC5" w:rsidRPr="00663437">
        <w:rPr>
          <w:vertAlign w:val="superscript"/>
        </w:rPr>
        <w:t>st</w:t>
      </w:r>
      <w:r w:rsidR="00D26BC5" w:rsidRPr="00663437">
        <w:t xml:space="preserve"> century), the likelihood of bellwethers declines. </w:t>
      </w:r>
    </w:p>
    <w:p w14:paraId="2FFB9615" w14:textId="234D263D" w:rsidR="00BC4935" w:rsidRPr="00A82A70" w:rsidRDefault="00D26BC5" w:rsidP="00D02898">
      <w:r w:rsidRPr="00663437">
        <w:t xml:space="preserve">The intuition here -- which they examine at the level of counties -- is a very simple one: in order to be a bellwether county, a county must vote for the winner both when the winner is a Democrat and when the winner is a Republican, but </w:t>
      </w:r>
      <w:r w:rsidRPr="00663437">
        <w:rPr>
          <w:i/>
        </w:rPr>
        <w:t>ceteris paribus</w:t>
      </w:r>
      <w:r w:rsidRPr="00663437">
        <w:t>, the increasingly polarized patterns of voting have by now put virtually all counties firmly into one partisan camp or the other. In the 21</w:t>
      </w:r>
      <w:r w:rsidRPr="00663437">
        <w:rPr>
          <w:vertAlign w:val="superscript"/>
        </w:rPr>
        <w:t>st</w:t>
      </w:r>
      <w:r w:rsidRPr="00663437">
        <w:t xml:space="preserve"> century, Grofman and Chen show that more than 70%+ of all counties vote consistently Republican, and another portion are </w:t>
      </w:r>
      <w:r w:rsidR="00361474">
        <w:lastRenderedPageBreak/>
        <w:t xml:space="preserve">dependably </w:t>
      </w:r>
      <w:r w:rsidRPr="00663437">
        <w:t xml:space="preserve">Democrat. These counties make great bellwethers only when their party is </w:t>
      </w:r>
      <w:r w:rsidRPr="00663437">
        <w:rPr>
          <w:u w:val="single"/>
        </w:rPr>
        <w:t>alway</w:t>
      </w:r>
      <w:r w:rsidRPr="00361474">
        <w:rPr>
          <w:u w:val="single"/>
        </w:rPr>
        <w:t>s</w:t>
      </w:r>
      <w:r w:rsidRPr="00663437">
        <w:t xml:space="preserve"> winning, but awful bellwethers otherwise.</w:t>
      </w:r>
      <w:r w:rsidRPr="00663437">
        <w:rPr>
          <w:rStyle w:val="FootnoteReference"/>
          <w:rFonts w:cs="Arial"/>
        </w:rPr>
        <w:footnoteReference w:id="43"/>
      </w:r>
      <w:r w:rsidR="00753D11">
        <w:t xml:space="preserve"> </w:t>
      </w:r>
      <w:r w:rsidR="00EA69D4">
        <w:t>Thus, bellwether performance has been falling. Moreover, if inter-election changes in vote propensities vary across types of voters (or geographic units) than bellwethers can perform particularly dismally in a subsequent election. As a graph in 538 shows, counties that previously served as bellwethers have been shifting rightward</w:t>
      </w:r>
      <w:r w:rsidR="00DA0909">
        <w:t xml:space="preserve"> </w:t>
      </w:r>
      <w:sdt>
        <w:sdtPr>
          <w:rPr>
            <w:color w:val="000000"/>
          </w:rPr>
          <w:tag w:val="MENDELEY_CITATION_v3_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"/>
          <w:id w:val="146409429"/>
          <w:placeholder>
            <w:docPart w:val="DefaultPlaceholder_-1854013440"/>
          </w:placeholder>
        </w:sdtPr>
        <w:sdtContent>
          <w:r w:rsidR="00E64DD3" w:rsidRPr="00E64DD3">
            <w:rPr>
              <w:color w:val="000000"/>
            </w:rPr>
            <w:t>(Matsumoto, 2021)</w:t>
          </w:r>
        </w:sdtContent>
      </w:sdt>
      <w:r w:rsidR="00EA69D4">
        <w:t>.</w:t>
      </w:r>
      <w:r w:rsidR="00753D11">
        <w:t xml:space="preserve"> </w:t>
      </w:r>
      <w:r w:rsidR="00EA69D4">
        <w:t xml:space="preserve">Thus, when the Republican candidate loses, </w:t>
      </w:r>
      <w:r w:rsidR="000C2FEC">
        <w:t>they will not serve as bellwethers.</w:t>
      </w:r>
      <w:r w:rsidR="00EA69D4">
        <w:t xml:space="preserve"> </w:t>
      </w:r>
    </w:p>
    <w:p w14:paraId="1FBFED1C" w14:textId="7BD94198" w:rsidR="00B6080D" w:rsidRPr="00A82A70" w:rsidRDefault="00D26BC5" w:rsidP="00641431">
      <w:pPr>
        <w:ind w:firstLine="0"/>
      </w:pPr>
      <w:r w:rsidRPr="00C651FF">
        <w:rPr>
          <w:rStyle w:val="Heading3Char"/>
          <w:sz w:val="24"/>
        </w:rPr>
        <w:t>Other Cross-Election Comparisons</w:t>
      </w:r>
      <w:r w:rsidR="00BC4935" w:rsidRPr="00C651FF">
        <w:rPr>
          <w:rStyle w:val="Heading3Char"/>
          <w:sz w:val="24"/>
        </w:rPr>
        <w:t>.</w:t>
      </w:r>
      <w:r w:rsidR="00BC4935" w:rsidRPr="00663437">
        <w:t xml:space="preserve"> </w:t>
      </w:r>
      <w:r w:rsidRPr="00663437">
        <w:t xml:space="preserve">Other arguments with specious premises supposedly demonstrating that Biden could not have won in 2020 also make use of differences between the 2020 election and patterns found in previous elections. For example, Trump supporters such as </w:t>
      </w:r>
      <w:sdt>
        <w:sdtPr>
          <w:rPr>
            <w:color w:val="000000"/>
          </w:rPr>
          <w:tag w:val="MENDELEY_CITATION_v3_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"/>
          <w:id w:val="-1774470392"/>
          <w:placeholder>
            <w:docPart w:val="DefaultPlaceholder_-1854013440"/>
          </w:placeholder>
        </w:sdtPr>
        <w:sdtContent>
          <w:proofErr w:type="spellStart"/>
          <w:r w:rsidR="00E64DD3" w:rsidRPr="00E64DD3">
            <w:rPr>
              <w:color w:val="000000"/>
            </w:rPr>
            <w:t>Shurk</w:t>
          </w:r>
          <w:proofErr w:type="spellEnd"/>
          <w:r w:rsidR="00E64DD3" w:rsidRPr="00E64DD3">
            <w:rPr>
              <w:color w:val="000000"/>
            </w:rPr>
            <w:t xml:space="preserve"> (2020)</w:t>
          </w:r>
        </w:sdtContent>
      </w:sdt>
      <w:r w:rsidR="00BA07F8">
        <w:rPr>
          <w:color w:val="000000"/>
        </w:rPr>
        <w:t xml:space="preserve"> </w:t>
      </w:r>
      <w:r w:rsidRPr="00663437">
        <w:t>noted that no incumbent who has won more than 75% of the primary vote has lost their election. Therefore, since Trump had won 94% of the primary vote, he must have won re-election.</w:t>
      </w:r>
      <w:r w:rsidRPr="00663437">
        <w:rPr>
          <w:rStyle w:val="FootnoteReference"/>
          <w:rFonts w:cs="Arial"/>
        </w:rPr>
        <w:footnoteReference w:id="44"/>
      </w:r>
      <w:r w:rsidRPr="00D02898">
        <w:t xml:space="preserve"> </w:t>
      </w:r>
      <w:proofErr w:type="spellStart"/>
      <w:r w:rsidRPr="00D02898">
        <w:t>Shurk</w:t>
      </w:r>
      <w:proofErr w:type="spellEnd"/>
      <w:r w:rsidRPr="00D02898">
        <w:t xml:space="preserve"> also observes that “no incumbent in over 100 years who has gained votes in his reelection bid has lost his </w:t>
      </w:r>
      <w:r w:rsidRPr="00D02898">
        <w:lastRenderedPageBreak/>
        <w:t>quest for reelection.</w:t>
      </w:r>
      <w:r w:rsidR="00FC12DB">
        <w:t>”</w:t>
      </w:r>
      <w:r w:rsidRPr="00663437">
        <w:rPr>
          <w:rStyle w:val="FootnoteReference"/>
          <w:rFonts w:cs="Arial"/>
        </w:rPr>
        <w:footnoteReference w:id="45"/>
      </w:r>
      <w:r w:rsidRPr="00D02898">
        <w:t xml:space="preserve"> On the other hand, we could just as easily to claim that incumbents whose overall presidential approval rating </w:t>
      </w:r>
      <w:r w:rsidR="00B6080D">
        <w:t xml:space="preserve">among independents </w:t>
      </w:r>
      <w:r w:rsidRPr="00D02898">
        <w:t xml:space="preserve">was as low as that of President Trump must lose re-election. Unfortunately for this type of argument, there is no guarantee that what was true in the past will be true in the future. And, of course, these historical comparisons are based on small </w:t>
      </w:r>
      <w:r w:rsidRPr="00710FA6">
        <w:rPr>
          <w:i/>
          <w:iCs/>
        </w:rPr>
        <w:t>n</w:t>
      </w:r>
      <w:r w:rsidRPr="00D02898">
        <w:t>, especially when we limit our comparisons to those where there is an incumbent running for re-election.</w:t>
      </w:r>
      <w:r w:rsidRPr="00D02898">
        <w:rPr>
          <w:rStyle w:val="FootnoteReference"/>
        </w:rPr>
        <w:footnoteReference w:id="46"/>
      </w:r>
    </w:p>
    <w:p w14:paraId="0CE583C8" w14:textId="1E9E9915" w:rsidR="00B6080D" w:rsidRPr="00B6080D" w:rsidRDefault="00D26BC5" w:rsidP="00FC12DB">
      <w:pPr>
        <w:pStyle w:val="Heading2"/>
      </w:pPr>
      <w:r w:rsidRPr="00A462CD">
        <w:t>Logically Valid Arguments with False Statistical Premises Using Comparisons Based on Features or Components of the Same Presidential Election</w:t>
      </w:r>
    </w:p>
    <w:p w14:paraId="65FEF56E" w14:textId="2528FEC6" w:rsidR="00C63551" w:rsidRPr="002F254C" w:rsidRDefault="00D26BC5" w:rsidP="00641431">
      <w:pPr>
        <w:ind w:firstLine="0"/>
      </w:pPr>
      <w:r w:rsidRPr="00C651FF">
        <w:rPr>
          <w:rStyle w:val="Heading3Char"/>
          <w:sz w:val="24"/>
        </w:rPr>
        <w:t>Matching design</w:t>
      </w:r>
      <w:r w:rsidR="00663437" w:rsidRPr="00C651FF">
        <w:rPr>
          <w:rStyle w:val="Heading3Char"/>
          <w:sz w:val="24"/>
        </w:rPr>
        <w:t xml:space="preserve"> (</w:t>
      </w:r>
      <w:r w:rsidRPr="00C651FF">
        <w:rPr>
          <w:rStyle w:val="Heading3Char"/>
          <w:sz w:val="24"/>
        </w:rPr>
        <w:t>within election split ticket voting versus straight ticket voting</w:t>
      </w:r>
      <w:r w:rsidR="00663437" w:rsidRPr="00C651FF">
        <w:rPr>
          <w:rStyle w:val="Heading3Char"/>
          <w:sz w:val="24"/>
        </w:rPr>
        <w:t>)</w:t>
      </w:r>
      <w:r w:rsidR="00C63551" w:rsidRPr="00C651FF">
        <w:rPr>
          <w:rStyle w:val="Heading3Char"/>
          <w:sz w:val="24"/>
        </w:rPr>
        <w:t>.</w:t>
      </w:r>
      <w:r w:rsidR="00C63551" w:rsidRPr="00663437">
        <w:t xml:space="preserve"> </w:t>
      </w:r>
      <w:r w:rsidRPr="002F254C">
        <w:t xml:space="preserve">One matching comparison involves comparison of elections where there are two kinds of votes: straight ticket votes (where a single check casts a vote for all candidates of a given party for all offices) and ballots where this box is not checked. </w:t>
      </w:r>
      <w:sdt>
        <w:sdtPr>
          <w:rPr>
            <w:color w:val="000000"/>
          </w:rPr>
          <w:tag w:val="MENDELEY_CITATION_v3_eyJjaXRhdGlvbklEIjoiTUVOREVMRVlfQ0lUQVRJT05fMWMwMmEzNzItZDYyOC00MjlhLTg3YTEtNTJhYTA0OGFlZDlk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
          <w:id w:val="403028986"/>
          <w:placeholder>
            <w:docPart w:val="DefaultPlaceholder_-1854013440"/>
          </w:placeholder>
        </w:sdtPr>
        <w:sdtContent>
          <w:r w:rsidR="00E64DD3" w:rsidRPr="00E64DD3">
            <w:rPr>
              <w:color w:val="000000"/>
            </w:rPr>
            <w:t>Ayyadurai (2020)</w:t>
          </w:r>
        </w:sdtContent>
      </w:sdt>
      <w:r w:rsidR="000A7D59">
        <w:rPr>
          <w:rStyle w:val="FootnoteReference"/>
        </w:rPr>
        <w:footnoteReference w:id="47"/>
      </w:r>
      <w:r w:rsidRPr="002F254C">
        <w:t xml:space="preserve"> </w:t>
      </w:r>
      <w:r w:rsidR="003752B6">
        <w:t>claims</w:t>
      </w:r>
      <w:r w:rsidRPr="002F254C">
        <w:t xml:space="preserve"> that</w:t>
      </w:r>
      <w:r w:rsidR="004B711D">
        <w:t xml:space="preserve"> </w:t>
      </w:r>
      <w:r w:rsidR="00A71651">
        <w:t xml:space="preserve">support levels in </w:t>
      </w:r>
      <w:r w:rsidR="004B711D" w:rsidRPr="002F254C">
        <w:t>straight ticket votes and split ticket votes should be unrelated</w:t>
      </w:r>
      <w:r w:rsidR="00A71651">
        <w:t>,</w:t>
      </w:r>
      <w:r w:rsidR="004B711D" w:rsidRPr="002F254C">
        <w:t xml:space="preserve"> unless there is voter fraud</w:t>
      </w:r>
      <w:r w:rsidR="004B711D">
        <w:t>.</w:t>
      </w:r>
      <w:r w:rsidRPr="002F254C">
        <w:t xml:space="preserve"> </w:t>
      </w:r>
      <w:r w:rsidR="007A3658">
        <w:t>He uses</w:t>
      </w:r>
      <w:r w:rsidR="004B711D">
        <w:t xml:space="preserve"> data from</w:t>
      </w:r>
      <w:r w:rsidRPr="002F254C">
        <w:t xml:space="preserve"> four counties in Michigan where the straight ticket vote option was available. </w:t>
      </w:r>
      <w:r w:rsidR="007F7CBF" w:rsidRPr="00663437">
        <w:t>Ayyadurai</w:t>
      </w:r>
      <w:r w:rsidR="007F7CBF" w:rsidRPr="002F254C">
        <w:t xml:space="preserve"> </w:t>
      </w:r>
      <w:r w:rsidRPr="002F254C">
        <w:t xml:space="preserve">asserts that a negative correlation indicates that the </w:t>
      </w:r>
      <w:r w:rsidRPr="002F254C">
        <w:lastRenderedPageBreak/>
        <w:t>split ticket votes have been manipulated to reduce the apparent Trump share of the vote, i.e., that a negative correlation is a sign of voter fraud</w:t>
      </w:r>
      <w:r w:rsidR="00C63551" w:rsidRPr="002F254C">
        <w:t>.</w:t>
      </w:r>
      <w:r w:rsidR="00FE5140">
        <w:t xml:space="preserve"> </w:t>
      </w:r>
    </w:p>
    <w:p w14:paraId="04780106" w14:textId="6B43762E" w:rsidR="00C63551" w:rsidRDefault="00D26BC5" w:rsidP="00641431">
      <w:pPr>
        <w:ind w:firstLine="0"/>
      </w:pPr>
      <w:r w:rsidRPr="00663437">
        <w:t>We can write this argument as</w:t>
      </w:r>
    </w:p>
    <w:tbl>
      <w:tblPr>
        <w:tblW w:w="9261" w:type="dxa"/>
        <w:tblBorders>
          <w:top w:val="nil"/>
          <w:left w:val="nil"/>
          <w:bottom w:val="nil"/>
          <w:right w:val="nil"/>
          <w:insideH w:val="nil"/>
          <w:insideV w:val="nil"/>
        </w:tblBorders>
        <w:tblLayout w:type="fixed"/>
        <w:tblLook w:val="0400" w:firstRow="0" w:lastRow="0" w:firstColumn="0" w:lastColumn="0" w:noHBand="0" w:noVBand="1"/>
      </w:tblPr>
      <w:tblGrid>
        <w:gridCol w:w="9261"/>
      </w:tblGrid>
      <w:tr w:rsidR="00641431" w:rsidRPr="00663437" w14:paraId="3BE8E534" w14:textId="77777777" w:rsidTr="00C3643C">
        <w:trPr>
          <w:cantSplit/>
        </w:trPr>
        <w:tc>
          <w:tcPr>
            <w:tcW w:w="9261" w:type="dxa"/>
            <w:shd w:val="clear" w:color="auto" w:fill="E9EBF5"/>
          </w:tcPr>
          <w:p w14:paraId="669C4D63" w14:textId="77777777" w:rsidR="00641431" w:rsidRPr="008D0089" w:rsidRDefault="00641431" w:rsidP="00803A71">
            <w:pPr>
              <w:pStyle w:val="logicalstatementtable"/>
            </w:pPr>
            <w:r w:rsidRPr="008D0089">
              <w:t>If the difference between straight ticket vote share for the candidate of a given party and split ticket vote share for the candidate of that party is negatively correlated (A),</w:t>
            </w:r>
          </w:p>
          <w:p w14:paraId="1551B745" w14:textId="77777777" w:rsidR="00641431" w:rsidRPr="008D0089" w:rsidRDefault="00641431" w:rsidP="00803A71">
            <w:pPr>
              <w:pStyle w:val="logicalstatementtable"/>
            </w:pPr>
            <w:r w:rsidRPr="008D0089">
              <w:t>then there is vote fraud in favor of the other party (B).</w:t>
            </w:r>
          </w:p>
          <w:p w14:paraId="7AF07F8B" w14:textId="77777777" w:rsidR="00641431" w:rsidRPr="008D0089" w:rsidRDefault="00641431" w:rsidP="00803A71">
            <w:pPr>
              <w:pStyle w:val="logicalstatementtable"/>
            </w:pPr>
            <w:r w:rsidRPr="008D0089">
              <w:t>The difference between straight ticket vote Republican share and split ticket Republican vote share is four Michigan counties is negatively correlated with straight ticket Republican vote share (A).</w:t>
            </w:r>
          </w:p>
          <w:p w14:paraId="4F639F73" w14:textId="0D98A850" w:rsidR="00641431" w:rsidRPr="00641431" w:rsidRDefault="00641431" w:rsidP="00803A71">
            <w:pPr>
              <w:pStyle w:val="logicalstatementtable"/>
            </w:pPr>
            <w:r w:rsidRPr="008D0089">
              <w:t>Therefore, there must have been vote fraud favoring the Democrats in those counties (B).</w:t>
            </w:r>
          </w:p>
        </w:tc>
      </w:tr>
    </w:tbl>
    <w:p w14:paraId="6C1EAB11" w14:textId="0D37C22B" w:rsidR="007A605D" w:rsidRDefault="00D26BC5" w:rsidP="00641431">
      <w:pPr>
        <w:ind w:firstLine="0"/>
      </w:pPr>
      <w:r w:rsidRPr="00663437">
        <w:t>This is, in principle, a valid argument. But the premise makes no sense.</w:t>
      </w:r>
    </w:p>
    <w:p w14:paraId="063315A5" w14:textId="78742E2B" w:rsidR="00D26BC5" w:rsidRPr="00663437" w:rsidRDefault="00D26BC5" w:rsidP="007A78DA">
      <w:r w:rsidRPr="00663437">
        <w:t xml:space="preserve">The notion that the </w:t>
      </w:r>
      <w:r w:rsidR="00A82A70">
        <w:t>two-vote</w:t>
      </w:r>
      <w:r w:rsidRPr="00663437">
        <w:t xml:space="preserve"> shares should be uncorrelated if there is nothing suspicious going on might appear on its face to be plausible, but some reflection reveals that it is completely misguided.</w:t>
      </w:r>
      <w:r w:rsidR="00C63551" w:rsidRPr="00663437">
        <w:t xml:space="preserve"> D</w:t>
      </w:r>
      <w:r w:rsidRPr="00663437">
        <w:t xml:space="preserve">epending upon whether we take the difference as split ticket vote share minus </w:t>
      </w:r>
      <w:r w:rsidR="00A82A70">
        <w:t>straight-ticket</w:t>
      </w:r>
      <w:r w:rsidRPr="00663437">
        <w:t xml:space="preserve"> vote share or as </w:t>
      </w:r>
      <w:r w:rsidR="00A82A70">
        <w:t>straight-ticket</w:t>
      </w:r>
      <w:r w:rsidRPr="00663437">
        <w:t xml:space="preserve"> vote share minus split ticket vote share</w:t>
      </w:r>
      <w:r w:rsidR="00C63551" w:rsidRPr="00663437">
        <w:t>,</w:t>
      </w:r>
      <w:r w:rsidRPr="00663437">
        <w:t xml:space="preserve"> it should be inevitable to get a non-zero correlation. </w:t>
      </w:r>
      <w:r w:rsidR="00AC7602">
        <w:t xml:space="preserve">In fact, a </w:t>
      </w:r>
      <w:r w:rsidR="00AC7602">
        <w:lastRenderedPageBreak/>
        <w:t xml:space="preserve">negative correlation is guaranteed by the model used in Ayyadurai, since he subtracts x from y. </w:t>
      </w:r>
      <w:r w:rsidRPr="00663437">
        <w:t>Below we work out a toy example.</w:t>
      </w:r>
    </w:p>
    <w:p w14:paraId="70D213F6" w14:textId="333AF921" w:rsidR="00D26BC5" w:rsidRPr="00663437" w:rsidRDefault="007320EC" w:rsidP="00D02898">
      <w:r>
        <w:t>Let’s</w:t>
      </w:r>
      <w:r w:rsidR="00D26BC5" w:rsidRPr="00663437">
        <w:t xml:space="preserve"> take as an approximation that straight ticket voters </w:t>
      </w:r>
      <w:r w:rsidR="007F018B">
        <w:t xml:space="preserve">have the same </w:t>
      </w:r>
      <w:r w:rsidR="007F018B" w:rsidRPr="00663437">
        <w:t xml:space="preserve">vote propensities </w:t>
      </w:r>
      <w:r w:rsidR="00D26BC5" w:rsidRPr="00663437">
        <w:t>as among split-ticket vote</w:t>
      </w:r>
      <w:r>
        <w:t>.</w:t>
      </w:r>
      <w:r w:rsidR="00670B8A">
        <w:t xml:space="preserve"> Let’s set</w:t>
      </w:r>
      <w:r w:rsidR="00670B8A" w:rsidRPr="00670B8A">
        <w:rPr>
          <w:rFonts w:ascii="Cambria Math" w:hAnsi="Cambria Math"/>
          <w:i/>
        </w:rPr>
        <w:t xml:space="preserve"> </w:t>
      </w:r>
      <m:oMath>
        <m:r>
          <w:rPr>
            <w:rFonts w:ascii="Cambria Math" w:hAnsi="Cambria Math"/>
          </w:rPr>
          <m:t>s</m:t>
        </m:r>
      </m:oMath>
      <w:r w:rsidR="00670B8A" w:rsidRPr="003E0BB5">
        <w:t xml:space="preserve"> </w:t>
      </w:r>
      <w:r w:rsidR="00F47B11">
        <w:t>to</w:t>
      </w:r>
      <w:r w:rsidR="00670B8A" w:rsidRPr="003E0BB5">
        <w:t xml:space="preserve"> the share of the Republican voters </w:t>
      </w:r>
      <w:r w:rsidR="00670B8A" w:rsidRPr="00663437">
        <w:t xml:space="preserve">who cast a straight ticket vote and </w:t>
      </w:r>
      <m:oMath>
        <m:sSub>
          <m:sSubPr>
            <m:ctrlPr>
              <w:ins w:id="8" w:author="Jonathan Cervas" w:date="2022-09-01T15:16:00Z">
                <w:rPr>
                  <w:rFonts w:ascii="Cambria Math" w:hAnsi="Cambria Math"/>
                  <w:i/>
                </w:rPr>
              </w:ins>
            </m:ctrlPr>
          </m:sSubPr>
          <m:e>
            <m:r>
              <w:rPr>
                <w:rFonts w:ascii="Cambria Math" w:hAnsi="Cambria Math"/>
              </w:rPr>
              <m:t>r</m:t>
            </m:r>
          </m:e>
          <m:sub>
            <m:r>
              <w:rPr>
                <w:rFonts w:ascii="Cambria Math" w:hAnsi="Cambria Math"/>
                <w:vertAlign w:val="subscript"/>
              </w:rPr>
              <m:t>i</m:t>
            </m:r>
          </m:sub>
        </m:sSub>
      </m:oMath>
      <w:r w:rsidR="00670B8A" w:rsidRPr="00663437">
        <w:t xml:space="preserve"> </w:t>
      </w:r>
      <w:r w:rsidR="00F47B11">
        <w:t>to</w:t>
      </w:r>
      <w:r w:rsidR="00670B8A" w:rsidRPr="00663437">
        <w:t xml:space="preserve"> the Republican share of the vote cast by voters of the given type, with </w:t>
      </w:r>
      <m:oMath>
        <m:r>
          <w:rPr>
            <w:rFonts w:ascii="Cambria Math" w:hAnsi="Cambria Math"/>
          </w:rPr>
          <m:t>i=1</m:t>
        </m:r>
      </m:oMath>
      <w:r w:rsidR="00670B8A" w:rsidRPr="00663437">
        <w:t xml:space="preserve"> straight ticket voters and </w:t>
      </w:r>
      <m:oMath>
        <m:r>
          <w:rPr>
            <w:rFonts w:ascii="Cambria Math" w:hAnsi="Cambria Math"/>
          </w:rPr>
          <m:t>i=2</m:t>
        </m:r>
      </m:oMath>
      <w:r w:rsidR="00670B8A" w:rsidRPr="00663437">
        <w:t>, split ticket voters</w:t>
      </w:r>
      <w:r w:rsidR="00670B8A">
        <w:t>.</w:t>
      </w:r>
      <w:r w:rsidR="00D26BC5" w:rsidRPr="00663437">
        <w:t xml:space="preserve"> </w:t>
      </w:r>
      <m:oMath>
        <m:sSub>
          <m:sSubPr>
            <m:ctrlPr>
              <w:ins w:id="9" w:author="Jonathan Cervas" w:date="2022-09-01T15:16:00Z">
                <w:rPr>
                  <w:rFonts w:ascii="Cambria Math" w:hAnsi="Cambria Math"/>
                  <w:i/>
                </w:rPr>
              </w:ins>
            </m:ctrlPr>
          </m:sSubPr>
          <m:e>
            <m:r>
              <w:rPr>
                <w:rFonts w:ascii="Cambria Math" w:hAnsi="Cambria Math"/>
              </w:rPr>
              <m:t>r</m:t>
            </m:r>
          </m:e>
          <m:sub>
            <m:r>
              <w:rPr>
                <w:rFonts w:ascii="Cambria Math" w:hAnsi="Cambria Math"/>
                <w:vertAlign w:val="subscript"/>
              </w:rPr>
              <m:t>1</m:t>
            </m:r>
          </m:sub>
        </m:sSub>
        <m:r>
          <w:rPr>
            <w:rFonts w:ascii="Cambria Math" w:hAnsi="Cambria Math"/>
          </w:rPr>
          <m:t>s</m:t>
        </m:r>
      </m:oMath>
      <w:r w:rsidR="00D26BC5" w:rsidRPr="00663437">
        <w:t xml:space="preserve"> </w:t>
      </w:r>
      <w:r w:rsidR="00341550">
        <w:t xml:space="preserve">is then correlated </w:t>
      </w:r>
      <w:r w:rsidR="00D26BC5" w:rsidRPr="00663437">
        <w:t xml:space="preserve">with </w:t>
      </w:r>
      <m:oMath>
        <m:sSub>
          <m:sSubPr>
            <m:ctrlPr>
              <w:ins w:id="10" w:author="Jonathan Cervas" w:date="2022-09-01T15:16:00Z">
                <w:rPr>
                  <w:rFonts w:ascii="Cambria Math" w:hAnsi="Cambria Math"/>
                  <w:i/>
                </w:rPr>
              </w:ins>
            </m:ctrlPr>
          </m:sSubPr>
          <m:e>
            <m:r>
              <w:rPr>
                <w:rFonts w:ascii="Cambria Math" w:hAnsi="Cambria Math"/>
              </w:rPr>
              <m:t>r</m:t>
            </m:r>
          </m:e>
          <m:sub>
            <m:r>
              <w:rPr>
                <w:rFonts w:ascii="Cambria Math" w:hAnsi="Cambria Math"/>
                <w:vertAlign w:val="subscript"/>
              </w:rPr>
              <m:t>1</m:t>
            </m:r>
          </m:sub>
        </m:sSub>
        <m:r>
          <w:rPr>
            <w:rFonts w:ascii="Cambria Math" w:hAnsi="Cambria Math"/>
          </w:rPr>
          <m:t>s-</m:t>
        </m:r>
        <m:sSub>
          <m:sSubPr>
            <m:ctrlPr>
              <w:ins w:id="11" w:author="Jonathan Cervas" w:date="2022-09-01T15:16:00Z">
                <w:rPr>
                  <w:rFonts w:ascii="Cambria Math" w:hAnsi="Cambria Math"/>
                  <w:i/>
                </w:rPr>
              </w:ins>
            </m:ctrlPr>
          </m:sSubPr>
          <m:e>
            <m:r>
              <w:rPr>
                <w:rFonts w:ascii="Cambria Math" w:hAnsi="Cambria Math"/>
              </w:rPr>
              <m:t>r</m:t>
            </m:r>
          </m:e>
          <m:sub>
            <m:r>
              <w:rPr>
                <w:rFonts w:ascii="Cambria Math" w:hAnsi="Cambria Math"/>
                <w:vertAlign w:val="subscript"/>
              </w:rPr>
              <m:t>2</m:t>
            </m:r>
          </m:sub>
        </m:sSub>
        <m:d>
          <m:dPr>
            <m:ctrlPr>
              <w:ins w:id="12" w:author="Jonathan Cervas" w:date="2022-09-01T15:16:00Z">
                <w:rPr>
                  <w:rFonts w:ascii="Cambria Math" w:hAnsi="Cambria Math"/>
                  <w:i/>
                </w:rPr>
              </w:ins>
            </m:ctrlPr>
          </m:dPr>
          <m:e>
            <m:r>
              <w:rPr>
                <w:rFonts w:ascii="Cambria Math" w:hAnsi="Cambria Math"/>
              </w:rPr>
              <m:t>1-s</m:t>
            </m:r>
          </m:e>
        </m:d>
      </m:oMath>
      <w:r w:rsidR="00D26BC5" w:rsidRPr="00663437">
        <w:t xml:space="preserve">, or with </w:t>
      </w:r>
      <m:oMath>
        <m:sSub>
          <m:sSubPr>
            <m:ctrlPr>
              <w:ins w:id="13" w:author="Jonathan Cervas" w:date="2022-09-01T15:16:00Z">
                <w:rPr>
                  <w:rFonts w:ascii="Cambria Math" w:hAnsi="Cambria Math"/>
                  <w:i/>
                </w:rPr>
              </w:ins>
            </m:ctrlPr>
          </m:sSubPr>
          <m:e>
            <m:r>
              <w:rPr>
                <w:rFonts w:ascii="Cambria Math" w:hAnsi="Cambria Math"/>
              </w:rPr>
              <m:t>r</m:t>
            </m:r>
          </m:e>
          <m:sub>
            <m:r>
              <w:rPr>
                <w:rFonts w:ascii="Cambria Math" w:hAnsi="Cambria Math"/>
                <w:vertAlign w:val="subscript"/>
              </w:rPr>
              <m:t xml:space="preserve">2 </m:t>
            </m:r>
          </m:sub>
        </m:sSub>
        <m:d>
          <m:dPr>
            <m:ctrlPr>
              <w:ins w:id="14" w:author="Jonathan Cervas" w:date="2022-09-01T15:16:00Z">
                <w:rPr>
                  <w:rFonts w:ascii="Cambria Math" w:hAnsi="Cambria Math"/>
                  <w:i/>
                </w:rPr>
              </w:ins>
            </m:ctrlPr>
          </m:dPr>
          <m:e>
            <m:r>
              <w:rPr>
                <w:rFonts w:ascii="Cambria Math" w:hAnsi="Cambria Math"/>
              </w:rPr>
              <m:t>1-s</m:t>
            </m:r>
          </m:e>
        </m:d>
        <m:r>
          <w:rPr>
            <w:rFonts w:ascii="Cambria Math" w:hAnsi="Cambria Math"/>
          </w:rPr>
          <m:t xml:space="preserve"> – </m:t>
        </m:r>
        <m:sSub>
          <m:sSubPr>
            <m:ctrlPr>
              <w:ins w:id="15" w:author="Jonathan Cervas" w:date="2022-09-01T15:16:00Z">
                <w:rPr>
                  <w:rFonts w:ascii="Cambria Math" w:hAnsi="Cambria Math"/>
                  <w:i/>
                </w:rPr>
              </w:ins>
            </m:ctrlPr>
          </m:sSubPr>
          <m:e>
            <m:r>
              <w:rPr>
                <w:rFonts w:ascii="Cambria Math" w:hAnsi="Cambria Math"/>
              </w:rPr>
              <m:t>r</m:t>
            </m:r>
          </m:e>
          <m:sub>
            <m:r>
              <w:rPr>
                <w:rFonts w:ascii="Cambria Math" w:hAnsi="Cambria Math"/>
                <w:vertAlign w:val="subscript"/>
              </w:rPr>
              <m:t>1</m:t>
            </m:r>
          </m:sub>
        </m:sSub>
        <m:r>
          <w:rPr>
            <w:rFonts w:ascii="Cambria Math" w:hAnsi="Cambria Math"/>
          </w:rPr>
          <m:t>s</m:t>
        </m:r>
      </m:oMath>
      <w:r w:rsidR="00D26BC5" w:rsidRPr="00663437">
        <w:t xml:space="preserve">. Let us simplify further by positing that </w:t>
      </w:r>
      <m:oMath>
        <m:sSub>
          <m:sSubPr>
            <m:ctrlPr>
              <w:ins w:id="16" w:author="Jonathan Cervas" w:date="2022-09-01T15:16:00Z">
                <w:rPr>
                  <w:rFonts w:ascii="Cambria Math" w:hAnsi="Cambria Math"/>
                  <w:i/>
                </w:rPr>
              </w:ins>
            </m:ctrlPr>
          </m:sSubPr>
          <m:e>
            <m:r>
              <w:rPr>
                <w:rFonts w:ascii="Cambria Math" w:hAnsi="Cambria Math"/>
              </w:rPr>
              <m:t>r</m:t>
            </m:r>
          </m:e>
          <m:sub>
            <m:r>
              <w:rPr>
                <w:rFonts w:ascii="Cambria Math" w:hAnsi="Cambria Math"/>
                <w:vertAlign w:val="subscript"/>
              </w:rPr>
              <m:t>1</m:t>
            </m:r>
          </m:sub>
        </m:sSub>
        <m:r>
          <w:rPr>
            <w:rFonts w:ascii="Cambria Math" w:hAnsi="Cambria Math"/>
          </w:rPr>
          <m:t xml:space="preserve">= </m:t>
        </m:r>
        <m:sSub>
          <m:sSubPr>
            <m:ctrlPr>
              <w:ins w:id="17" w:author="Jonathan Cervas" w:date="2022-09-01T15:16:00Z">
                <w:rPr>
                  <w:rFonts w:ascii="Cambria Math" w:hAnsi="Cambria Math"/>
                  <w:i/>
                </w:rPr>
              </w:ins>
            </m:ctrlPr>
          </m:sSubPr>
          <m:e>
            <m:r>
              <w:rPr>
                <w:rFonts w:ascii="Cambria Math" w:hAnsi="Cambria Math"/>
              </w:rPr>
              <m:t>r</m:t>
            </m:r>
          </m:e>
          <m:sub>
            <m:r>
              <w:rPr>
                <w:rFonts w:ascii="Cambria Math" w:hAnsi="Cambria Math"/>
                <w:vertAlign w:val="subscript"/>
              </w:rPr>
              <m:t>2</m:t>
            </m:r>
          </m:sub>
        </m:sSub>
      </m:oMath>
      <w:r w:rsidR="00D26BC5" w:rsidRPr="00663437">
        <w:t xml:space="preserve">. Now, doing what </w:t>
      </w:r>
      <w:r w:rsidR="00400D57" w:rsidRPr="00663437">
        <w:t>Ayyadurai</w:t>
      </w:r>
      <w:r w:rsidR="00400D57" w:rsidRPr="002F254C">
        <w:t xml:space="preserve"> </w:t>
      </w:r>
      <w:r w:rsidR="00D26BC5" w:rsidRPr="00663437">
        <w:t xml:space="preserve">wishes us to require simply correlating </w:t>
      </w:r>
      <m:oMath>
        <m:r>
          <w:rPr>
            <w:rFonts w:ascii="Cambria Math" w:hAnsi="Cambria Math"/>
          </w:rPr>
          <m:t>r</m:t>
        </m:r>
      </m:oMath>
      <w:r w:rsidR="00D26BC5" w:rsidRPr="00663437">
        <w:t xml:space="preserve"> with either </w:t>
      </w:r>
      <m:oMath>
        <m:r>
          <w:rPr>
            <w:rFonts w:ascii="Cambria Math" w:hAnsi="Cambria Math"/>
          </w:rPr>
          <m:t>2r-1</m:t>
        </m:r>
      </m:oMath>
      <w:r w:rsidR="00D26BC5" w:rsidRPr="00663437">
        <w:t xml:space="preserve"> or </w:t>
      </w:r>
      <m:oMath>
        <m:r>
          <w:rPr>
            <w:rFonts w:ascii="Cambria Math" w:hAnsi="Cambria Math"/>
          </w:rPr>
          <m:t>1-2r</m:t>
        </m:r>
      </m:oMath>
      <w:r w:rsidR="00D26BC5" w:rsidRPr="00663437">
        <w:t xml:space="preserve">, thus guaranteeing either a positive or a negative correlation depending upon which way we do the difference. </w:t>
      </w:r>
      <w:r w:rsidR="00624163">
        <w:t>But</w:t>
      </w:r>
      <w:r w:rsidR="00D26BC5" w:rsidRPr="00663437">
        <w:t xml:space="preserve"> there is NO reason to expect is a zero correlation.</w:t>
      </w:r>
      <w:r w:rsidR="000D3117">
        <w:t xml:space="preserve"> </w:t>
      </w:r>
    </w:p>
    <w:p w14:paraId="3BD3BC6E" w14:textId="35F6A12F" w:rsidR="0085593F" w:rsidRDefault="00D26BC5" w:rsidP="00813920">
      <w:r w:rsidRPr="00663437">
        <w:t xml:space="preserve">But, if the argument above did not convince you that </w:t>
      </w:r>
      <w:r w:rsidR="00400D57" w:rsidRPr="00663437">
        <w:t>Ayyadurai</w:t>
      </w:r>
      <w:r w:rsidRPr="00663437">
        <w:t xml:space="preserve"> syllogism is misguided, just think about the failure of symmetry. Under our simplifying assumptions, the exact same argument he makes for Republicans goes through for Democrat votes as well, so that his argument leads us, on the one hand, to the conclusion that there was fraud favoring Democrats (when we look at Republican vote shares) and on the other hand, to the contradictory conclusion that there was fraud favoring Republicans (when we look at Democratic vote shares).</w:t>
      </w:r>
      <w:r w:rsidRPr="00D02898">
        <w:rPr>
          <w:rStyle w:val="FootnoteReference"/>
        </w:rPr>
        <w:footnoteReference w:id="48"/>
      </w:r>
      <w:r w:rsidR="001618A5" w:rsidRPr="001618A5">
        <w:t xml:space="preserve"> </w:t>
      </w:r>
    </w:p>
    <w:p w14:paraId="5BFB1AFC" w14:textId="13FC8891" w:rsidR="0085593F" w:rsidRPr="00A82A70" w:rsidRDefault="0084516E" w:rsidP="0085593F">
      <w:pPr>
        <w:ind w:firstLine="0"/>
      </w:pPr>
      <w:r>
        <w:rPr>
          <w:rStyle w:val="Heading3Char"/>
          <w:sz w:val="24"/>
        </w:rPr>
        <w:lastRenderedPageBreak/>
        <w:t>Comparison of differences involving samples with different means</w:t>
      </w:r>
      <w:r w:rsidR="001D4D1F" w:rsidRPr="001D4D1F">
        <w:rPr>
          <w:rStyle w:val="Heading3Char"/>
          <w:sz w:val="24"/>
        </w:rPr>
        <w:t xml:space="preserve">. </w:t>
      </w:r>
      <w:r w:rsidR="00761663">
        <w:t xml:space="preserve">There’s a second type of fallacy involved with the examples shown in </w:t>
      </w:r>
      <w:r w:rsidR="001B7ECF">
        <w:t>Ayyadurai</w:t>
      </w:r>
      <w:r w:rsidR="007E5B20">
        <w:t xml:space="preserve">. </w:t>
      </w:r>
      <w:r w:rsidR="0085593F">
        <w:t>I</w:t>
      </w:r>
      <w:r w:rsidR="00D8138F">
        <w:t>t is claimed that in</w:t>
      </w:r>
      <w:r w:rsidR="006E626A">
        <w:t xml:space="preserve"> Wayne County</w:t>
      </w:r>
      <w:r w:rsidR="00D8138F">
        <w:t xml:space="preserve"> </w:t>
      </w:r>
      <w:r w:rsidR="0085593F">
        <w:t>the pattern</w:t>
      </w:r>
      <w:r w:rsidR="00D942F2">
        <w:t xml:space="preserve"> of Trump drop-off</w:t>
      </w:r>
      <w:r w:rsidR="0085593F">
        <w:t xml:space="preserve"> is different</w:t>
      </w:r>
      <w:r w:rsidR="00D942F2">
        <w:t>, and therefore the algorithm that transferred votes to Biden was not used</w:t>
      </w:r>
      <w:r w:rsidR="0085593F">
        <w:t>. However, one need only look at the x-axis to see that in Wayne County the most Republican precinct has</w:t>
      </w:r>
      <w:r w:rsidR="00D807E8">
        <w:t xml:space="preserve"> only</w:t>
      </w:r>
      <w:r w:rsidR="0085593F">
        <w:t xml:space="preserve"> about 30% Trump support. In the other counties, some precincts have 80% Trump support. In the range of the Wayne County plot, the pattern is </w:t>
      </w:r>
      <w:r w:rsidR="00E5066D">
        <w:t>like</w:t>
      </w:r>
      <w:r w:rsidR="00274719">
        <w:t xml:space="preserve"> the other counties</w:t>
      </w:r>
      <w:r w:rsidR="0085593F">
        <w:t>.</w:t>
      </w:r>
      <w:r w:rsidR="0036117F">
        <w:t xml:space="preserve"> One must be careful when presenting or consuming information from graphs that </w:t>
      </w:r>
      <w:r w:rsidR="00042A66">
        <w:t xml:space="preserve">may mislead, even if done in ways that are not intentional. In this case, the data </w:t>
      </w:r>
      <w:r w:rsidR="00637215">
        <w:t>simply does not exist such that there are heavily Republican precincts in Wayne County to compare to the other counties.</w:t>
      </w:r>
    </w:p>
    <w:p w14:paraId="0085B606" w14:textId="0BD6AF27" w:rsidR="00663437" w:rsidRPr="00663437" w:rsidRDefault="00D26BC5" w:rsidP="007A78DA">
      <w:pPr>
        <w:ind w:firstLine="0"/>
      </w:pPr>
      <w:r w:rsidRPr="00C651FF">
        <w:rPr>
          <w:rStyle w:val="Heading3Char"/>
          <w:sz w:val="24"/>
        </w:rPr>
        <w:t>Matching design</w:t>
      </w:r>
      <w:r w:rsidR="00663437" w:rsidRPr="00C651FF">
        <w:rPr>
          <w:rStyle w:val="Heading3Char"/>
          <w:sz w:val="24"/>
        </w:rPr>
        <w:t xml:space="preserve"> (</w:t>
      </w:r>
      <w:r w:rsidRPr="00C651FF">
        <w:rPr>
          <w:rStyle w:val="Heading3Char"/>
          <w:sz w:val="24"/>
        </w:rPr>
        <w:t>within-election comparisons of areas with and without fraud claims</w:t>
      </w:r>
      <w:r w:rsidR="00663437" w:rsidRPr="00C651FF">
        <w:rPr>
          <w:rStyle w:val="Heading3Char"/>
          <w:sz w:val="24"/>
        </w:rPr>
        <w:t>)</w:t>
      </w:r>
      <w:r w:rsidR="004039F9" w:rsidRPr="00C651FF">
        <w:rPr>
          <w:rStyle w:val="Heading3Char"/>
          <w:sz w:val="24"/>
        </w:rPr>
        <w:t>.</w:t>
      </w:r>
      <w:r w:rsidR="00B16CD5">
        <w:rPr>
          <w:rStyle w:val="Heading3Char"/>
          <w:sz w:val="24"/>
        </w:rPr>
        <w:t xml:space="preserve"> </w:t>
      </w:r>
      <w:sdt>
        <w:sdtPr>
          <w:rPr>
            <w:rStyle w:val="Heading3Char"/>
            <w:b w:val="0"/>
            <w:color w:val="000000"/>
            <w:sz w:val="24"/>
          </w:rPr>
          <w:tag w:val="MENDELEY_CITATION_v3_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"/>
          <w:id w:val="-482004836"/>
          <w:placeholder>
            <w:docPart w:val="DefaultPlaceholder_-1854013440"/>
          </w:placeholder>
        </w:sdtPr>
        <w:sdtContent>
          <w:r w:rsidR="00E64DD3" w:rsidRPr="00E64DD3">
            <w:rPr>
              <w:rStyle w:val="Heading3Char"/>
              <w:b w:val="0"/>
              <w:color w:val="000000"/>
              <w:sz w:val="24"/>
            </w:rPr>
            <w:t>Lott (2020)</w:t>
          </w:r>
        </w:sdtContent>
      </w:sdt>
      <w:r w:rsidR="00663437" w:rsidRPr="00663437">
        <w:t xml:space="preserve"> </w:t>
      </w:r>
      <w:r w:rsidR="00FE3B7E">
        <w:t>uses a</w:t>
      </w:r>
      <w:r w:rsidRPr="00663437">
        <w:t>n apparently sophisticated attempt to prove election fraud via statistical analysis</w:t>
      </w:r>
      <w:r w:rsidR="002D679F">
        <w:t>,</w:t>
      </w:r>
      <w:r w:rsidRPr="00663437">
        <w:t xml:space="preserve"> which is now forthcoming in a peer-reviewed journal </w:t>
      </w:r>
      <w:sdt>
        <w:sdtPr>
          <w:rPr>
            <w:color w:val="000000"/>
          </w:rPr>
          <w:tag w:val="MENDELEY_CITATION_v3_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"/>
          <w:id w:val="91372989"/>
          <w:placeholder>
            <w:docPart w:val="DefaultPlaceholder_-1854013440"/>
          </w:placeholder>
        </w:sdtPr>
        <w:sdtContent>
          <w:r w:rsidR="00E64DD3" w:rsidRPr="00E64DD3">
            <w:rPr>
              <w:color w:val="000000"/>
            </w:rPr>
            <w:t>(Lott, n.d.)</w:t>
          </w:r>
        </w:sdtContent>
      </w:sdt>
      <w:r w:rsidRPr="00663437">
        <w:t xml:space="preserve">. While Lott offers various forms of analysis, the most </w:t>
      </w:r>
      <w:r w:rsidR="00B97B14">
        <w:t>intriguing</w:t>
      </w:r>
      <w:r w:rsidRPr="00663437">
        <w:t xml:space="preserve"> one, which appears to be quite plausible,</w:t>
      </w:r>
      <w:r w:rsidR="006E027C">
        <w:rPr>
          <w:rStyle w:val="FootnoteReference"/>
          <w:rFonts w:cs="Arial"/>
        </w:rPr>
        <w:footnoteReference w:id="49"/>
      </w:r>
      <w:r w:rsidRPr="00D02898">
        <w:t xml:space="preserve"> is a matched pairs analysis whic</w:t>
      </w:r>
      <w:r w:rsidR="00663437" w:rsidRPr="00D02898">
        <w:t>h</w:t>
      </w:r>
      <w:r w:rsidRPr="00D02898">
        <w:t xml:space="preserve"> compares the difference in support for Trump in adjacent precincts in </w:t>
      </w:r>
      <w:r w:rsidR="00663437" w:rsidRPr="00D02898">
        <w:t xml:space="preserve">a </w:t>
      </w:r>
      <w:r w:rsidRPr="00D02898">
        <w:t>pair of counties in Georgia and pair of counties in Pennsylvania, such that one of each pair is in a county which voted for Biden and one is in a county which voted for Trump.</w:t>
      </w:r>
      <w:r w:rsidR="006E027C">
        <w:rPr>
          <w:rStyle w:val="FootnoteReference"/>
          <w:rFonts w:cs="Arial"/>
        </w:rPr>
        <w:footnoteReference w:id="50"/>
      </w:r>
      <w:r w:rsidRPr="00663437">
        <w:t xml:space="preserve"> The count</w:t>
      </w:r>
      <w:r w:rsidR="00663437" w:rsidRPr="00663437">
        <w:t xml:space="preserve">ies are distinguished by their expected </w:t>
      </w:r>
      <w:r w:rsidR="00663437" w:rsidRPr="00663437">
        <w:lastRenderedPageBreak/>
        <w:t>partisan outcome. Lott takes a major urban county</w:t>
      </w:r>
      <w:r w:rsidRPr="00663437">
        <w:t xml:space="preserve"> </w:t>
      </w:r>
      <w:r w:rsidR="00663437" w:rsidRPr="00663437">
        <w:t>(</w:t>
      </w:r>
      <w:r w:rsidRPr="00663437">
        <w:t xml:space="preserve">which voted </w:t>
      </w:r>
      <w:r w:rsidR="00663437" w:rsidRPr="00663437">
        <w:t>heavily for</w:t>
      </w:r>
      <w:r w:rsidRPr="00663437">
        <w:t xml:space="preserve"> Biden</w:t>
      </w:r>
      <w:r w:rsidR="00663437" w:rsidRPr="00663437">
        <w:t>)</w:t>
      </w:r>
      <w:r w:rsidRPr="00663437">
        <w:t xml:space="preserve"> </w:t>
      </w:r>
      <w:r w:rsidR="00663437" w:rsidRPr="00663437">
        <w:t xml:space="preserve">and </w:t>
      </w:r>
      <w:r w:rsidRPr="00663437">
        <w:t>treat</w:t>
      </w:r>
      <w:r w:rsidR="00663437" w:rsidRPr="00663437">
        <w:t xml:space="preserve">s it </w:t>
      </w:r>
      <w:r w:rsidRPr="00663437">
        <w:t xml:space="preserve">as one in which fraud might be present; the </w:t>
      </w:r>
      <w:r w:rsidR="00663437" w:rsidRPr="00663437">
        <w:t xml:space="preserve">adjacent </w:t>
      </w:r>
      <w:r w:rsidRPr="00663437">
        <w:t>count</w:t>
      </w:r>
      <w:r w:rsidR="00663437" w:rsidRPr="00663437">
        <w:t>ies (which are either suburban or rural)</w:t>
      </w:r>
      <w:r w:rsidRPr="00663437">
        <w:t xml:space="preserve"> </w:t>
      </w:r>
      <w:r w:rsidR="00663437" w:rsidRPr="00663437">
        <w:t xml:space="preserve">are usually Republican dominated (and </w:t>
      </w:r>
      <w:r w:rsidRPr="00663437">
        <w:t>voted for Trump</w:t>
      </w:r>
      <w:r w:rsidR="00663437" w:rsidRPr="00663437">
        <w:t>)</w:t>
      </w:r>
      <w:r w:rsidR="0084516E">
        <w:t xml:space="preserve"> are</w:t>
      </w:r>
      <w:r w:rsidRPr="00663437">
        <w:t xml:space="preserve"> treated as a baseline in which no fraud would be expected</w:t>
      </w:r>
      <w:r w:rsidR="00663437" w:rsidRPr="00663437">
        <w:t xml:space="preserve">. </w:t>
      </w:r>
      <w:r w:rsidRPr="00663437">
        <w:t xml:space="preserve">Lott </w:t>
      </w:r>
      <w:r w:rsidR="00663437" w:rsidRPr="00663437">
        <w:t>attempts to explain</w:t>
      </w:r>
      <w:r w:rsidRPr="00663437">
        <w:t xml:space="preserve"> the difference in absentee votes for Trump between adjacent pairs of precincts in the two types of counties</w:t>
      </w:r>
      <w:r w:rsidR="00663437" w:rsidRPr="00663437">
        <w:t xml:space="preserve"> by comparing them to t</w:t>
      </w:r>
      <w:r w:rsidRPr="00663437">
        <w:t>he difference in in-person votes for Trump in the</w:t>
      </w:r>
      <w:r w:rsidR="00663437" w:rsidRPr="00663437">
        <w:t xml:space="preserve"> </w:t>
      </w:r>
      <w:r w:rsidRPr="00663437">
        <w:t>same pairs of precincts</w:t>
      </w:r>
      <w:r w:rsidR="00663437" w:rsidRPr="00663437">
        <w:t xml:space="preserve">. The </w:t>
      </w:r>
      <w:r w:rsidRPr="00663437">
        <w:t xml:space="preserve">regression </w:t>
      </w:r>
      <w:r w:rsidR="00663437" w:rsidRPr="00663437">
        <w:t xml:space="preserve">model includes </w:t>
      </w:r>
      <w:r w:rsidRPr="00663437">
        <w:t>a dummy variable for precincts located in the county which voted for Biden.</w:t>
      </w:r>
      <w:r w:rsidR="00CB6F47">
        <w:t xml:space="preserve"> </w:t>
      </w:r>
      <w:r w:rsidRPr="00663437">
        <w:t>He claims that a positive sign on this dummy variable indicated the presence of fraud. He obtains positive but not statistically significant results for both Georgia precinct pairs and Pennsylvania precinct pairs</w:t>
      </w:r>
      <w:r w:rsidR="00663437" w:rsidRPr="00663437">
        <w:t>.</w:t>
      </w:r>
      <w:r w:rsidRPr="00663437">
        <w:t xml:space="preserve"> </w:t>
      </w:r>
      <w:r w:rsidR="00663437" w:rsidRPr="00663437">
        <w:t xml:space="preserve">He </w:t>
      </w:r>
      <w:r w:rsidRPr="00663437">
        <w:t xml:space="preserve">then combines the data for both states </w:t>
      </w:r>
      <w:r w:rsidR="00663437" w:rsidRPr="00663437">
        <w:t>and</w:t>
      </w:r>
      <w:r w:rsidRPr="00663437">
        <w:t xml:space="preserve"> find</w:t>
      </w:r>
      <w:r w:rsidR="00663437" w:rsidRPr="00663437">
        <w:t>s</w:t>
      </w:r>
      <w:r w:rsidRPr="00663437">
        <w:t xml:space="preserve"> a positive and statistically significant result on his dummy variable for the pooled data</w:t>
      </w:r>
      <w:r w:rsidR="00663437" w:rsidRPr="00663437">
        <w:t>.</w:t>
      </w:r>
    </w:p>
    <w:p w14:paraId="77B33936" w14:textId="28331A92" w:rsidR="00D26BC5" w:rsidRPr="00663437" w:rsidRDefault="00000000" w:rsidP="00D02898">
      <w:sdt>
        <w:sdtPr>
          <w:rPr>
            <w:color w:val="000000"/>
          </w:rPr>
          <w:tag w:val="MENDELEY_CITATION_v3_eyJjaXRhdGlvbklEIjoiTUVOREVMRVlfQ0lUQVRJT05fNDdmNmY5NWEtNGMxNy00ZjI2LWIzNmMtMmU3MzA5NDM3YzY1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
          <w:id w:val="308909145"/>
          <w:placeholder>
            <w:docPart w:val="DefaultPlaceholder_-1854013440"/>
          </w:placeholder>
        </w:sdtPr>
        <w:sdtContent>
          <w:r w:rsidR="00E64DD3" w:rsidRPr="00E64DD3">
            <w:rPr>
              <w:color w:val="000000"/>
            </w:rPr>
            <w:t>Eggers et al. (2021)</w:t>
          </w:r>
        </w:sdtContent>
      </w:sdt>
      <w:r w:rsidR="00810103">
        <w:rPr>
          <w:color w:val="000000"/>
        </w:rPr>
        <w:t xml:space="preserve"> </w:t>
      </w:r>
      <w:r w:rsidR="00D26BC5" w:rsidRPr="00663437">
        <w:t xml:space="preserve">provide a variety of arguments, both theoretical and empirical, to show that the econometric designs in the </w:t>
      </w:r>
      <w:sdt>
        <w:sdtPr>
          <w:rPr>
            <w:color w:val="000000"/>
          </w:rPr>
          <w:tag w:val="MENDELEY_CITATION_v3_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"/>
          <w:id w:val="-1870990728"/>
          <w:placeholder>
            <w:docPart w:val="DefaultPlaceholder_-1854013440"/>
          </w:placeholder>
        </w:sdtPr>
        <w:sdtContent>
          <w:r w:rsidR="00E64DD3" w:rsidRPr="00E64DD3">
            <w:rPr>
              <w:color w:val="000000"/>
            </w:rPr>
            <w:t>(Lott, 2020)</w:t>
          </w:r>
        </w:sdtContent>
      </w:sdt>
      <w:r w:rsidR="00810103">
        <w:rPr>
          <w:color w:val="000000"/>
        </w:rPr>
        <w:t xml:space="preserve"> </w:t>
      </w:r>
      <w:r w:rsidR="00D26BC5" w:rsidRPr="00663437">
        <w:t>study are so flawed that its conclusions are completely vitiated. That study has the advantage of making use of the data provided by Lott for replication purposes.</w:t>
      </w:r>
      <w:r w:rsidR="00DD4A90">
        <w:rPr>
          <w:rStyle w:val="FootnoteReference"/>
          <w:rFonts w:cs="Arial"/>
          <w:bCs/>
        </w:rPr>
        <w:footnoteReference w:id="51"/>
      </w:r>
      <w:r w:rsidR="00D26BC5" w:rsidRPr="00663437">
        <w:t xml:space="preserve"> Here we simply make two points about conceptual flaws in the Lott analyses.</w:t>
      </w:r>
    </w:p>
    <w:p w14:paraId="31A6CBFF" w14:textId="52FCE0E5" w:rsidR="00D26BC5" w:rsidRDefault="00D26BC5" w:rsidP="00D02898">
      <w:r w:rsidRPr="00663437">
        <w:lastRenderedPageBreak/>
        <w:t xml:space="preserve">On the one hand, it is a huge leap to believe that a positive sign on the dummy variable for precincts in pro-Biden counties in his analyses can be taken as evidence of fraud. There can be many reasons that have nothing to do with fraud for why Trump vote shares among mail-in voters </w:t>
      </w:r>
      <w:r w:rsidR="005163F2">
        <w:t>differ</w:t>
      </w:r>
      <w:r w:rsidR="006231E3" w:rsidRPr="00663437">
        <w:t xml:space="preserve"> </w:t>
      </w:r>
      <w:r w:rsidR="006231E3">
        <w:t>from</w:t>
      </w:r>
      <w:r w:rsidRPr="00663437">
        <w:t xml:space="preserve"> in-person voter</w:t>
      </w:r>
      <w:r w:rsidR="006231E3">
        <w:t>s</w:t>
      </w:r>
      <w:r w:rsidRPr="00663437">
        <w:t xml:space="preserve"> across precincts. For example, while we do expect the area on the border between the two paired counties are similar, in Pennsylvania where we are most familiar with the data, there are key differences, such as income levels, homeownership levels and tax rates between the two paired counties that can be expected to affect voting choices.</w:t>
      </w:r>
      <w:r w:rsidR="00DD4A90">
        <w:rPr>
          <w:rStyle w:val="FootnoteReference"/>
          <w:rFonts w:cs="Arial"/>
        </w:rPr>
        <w:footnoteReference w:id="52"/>
      </w:r>
      <w:r w:rsidRPr="00663437">
        <w:t xml:space="preserve"> These differences are unlikely to be captured by control variables such as age and gender, and can lead to differences in mean levels of Trump voting that can have major consequences for how the expected shape of in-person versus mail-in ballots across the two counties</w:t>
      </w:r>
      <w:r w:rsidR="00663437">
        <w:t xml:space="preserve">. Such matching/experimental design assumes that the units (and the individuals who make up that unit) are identical on every meaningful characteristic. The premise is the same as a laboratory experiment when a scientist wants to determine if a treatment has an effect. If the control group varies from the treated group, we </w:t>
      </w:r>
      <w:r w:rsidR="00CD7FBE">
        <w:t>cannot</w:t>
      </w:r>
      <w:r w:rsidR="00663437">
        <w:t xml:space="preserve"> know whether the treatment has caused the effect, or if some other difference has a causal impact. Counties, which are the administrators of elections, vary on many aspects of election administration that </w:t>
      </w:r>
      <w:r w:rsidR="00663437">
        <w:lastRenderedPageBreak/>
        <w:t>make comparisons across counties potential fraught. For instance, the location and number of polling places might differ. The availability and location (accessibility) of drop-boxes for mail-in ballots might have an impact on the propensity of voters to utilize those resources. County administers might also have different procedures for curing ballots.</w:t>
      </w:r>
      <w:r w:rsidR="000F684E">
        <w:rPr>
          <w:rStyle w:val="FootnoteReference"/>
        </w:rPr>
        <w:footnoteReference w:id="53"/>
      </w:r>
      <w:r w:rsidR="00663437">
        <w:t xml:space="preserve"> Most importantly, the likelihood that a person chooses to vote by mail is correlated highly with vote choice</w:t>
      </w:r>
      <w:r w:rsidR="0084516E">
        <w:t>. E</w:t>
      </w:r>
      <w:r w:rsidR="00663437">
        <w:t>ven in matched precincts in adjacent counties, there might be significant problems with an independence assumption.</w:t>
      </w:r>
    </w:p>
    <w:p w14:paraId="096002E7" w14:textId="7306A039" w:rsidR="00FE6B22" w:rsidRDefault="00F248D8" w:rsidP="004B3465">
      <w:pPr>
        <w:rPr>
          <w:rFonts w:eastAsia="Gungsuh"/>
        </w:rPr>
      </w:pPr>
      <w:r w:rsidRPr="0089504B">
        <w:rPr>
          <w:rFonts w:eastAsia="Gungsuh"/>
        </w:rPr>
        <w:t>More particularly, implicit in the Lott regression model is that in all precincts, both in counties where Trump wins and in counties where Trump loses, the share of the Trump vote that is cast in-person is independent (at least on average) of the level of Trump support in the precinct</w:t>
      </w:r>
      <w:r w:rsidR="001B10D6">
        <w:rPr>
          <w:rFonts w:eastAsia="Gungsuh"/>
        </w:rPr>
        <w:t>.</w:t>
      </w:r>
      <w:r w:rsidR="003A3545">
        <w:rPr>
          <w:rFonts w:eastAsia="Gungsuh"/>
        </w:rPr>
        <w:t xml:space="preserve"> That is</w:t>
      </w:r>
      <w:r w:rsidRPr="0089504B">
        <w:rPr>
          <w:rFonts w:eastAsia="Gungsuh"/>
        </w:rPr>
        <w:t>, the share of the Trump vote that is cast in person (as opposed to mail)</w:t>
      </w:r>
      <w:r w:rsidR="0089504B" w:rsidRPr="0089504B">
        <w:rPr>
          <w:rFonts w:eastAsia="Gungsuh"/>
        </w:rPr>
        <w:t xml:space="preserve"> </w:t>
      </w:r>
      <w:r w:rsidRPr="0089504B">
        <w:rPr>
          <w:rFonts w:eastAsia="Gungsuh"/>
        </w:rPr>
        <w:t>is uncorrelated with Trump’s share of the overall vote.</w:t>
      </w:r>
      <w:r w:rsidR="0089504B" w:rsidRPr="0089504B">
        <w:rPr>
          <w:rFonts w:eastAsia="Gungsuh"/>
        </w:rPr>
        <w:t xml:space="preserve"> </w:t>
      </w:r>
      <w:r w:rsidR="0065763C">
        <w:rPr>
          <w:rFonts w:eastAsia="Gungsuh"/>
        </w:rPr>
        <w:t>S</w:t>
      </w:r>
      <w:r w:rsidRPr="0089504B">
        <w:rPr>
          <w:rFonts w:eastAsia="Gungsuh"/>
        </w:rPr>
        <w:t>ince the total vote</w:t>
      </w:r>
      <w:r w:rsidR="00FE6B22">
        <w:rPr>
          <w:rFonts w:eastAsia="Gungsuh"/>
        </w:rPr>
        <w:t xml:space="preserve"> in a precinct</w:t>
      </w:r>
      <w:r w:rsidR="009A622A">
        <w:rPr>
          <w:rFonts w:eastAsia="Gungsuh"/>
        </w:rPr>
        <w:t xml:space="preserve">, </w:t>
      </w:r>
      <m:oMath>
        <m:sSub>
          <m:sSubPr>
            <m:ctrlPr>
              <w:ins w:id="18" w:author="Jonathan Cervas" w:date="2022-09-02T11:21:00Z">
                <w:rPr>
                  <w:rFonts w:ascii="Cambria Math" w:eastAsia="Gungsuh" w:hAnsi="Cambria Math"/>
                  <w:i/>
                </w:rPr>
              </w:ins>
            </m:ctrlPr>
          </m:sSubPr>
          <m:e>
            <m:r>
              <w:rPr>
                <w:rFonts w:ascii="Cambria Math" w:eastAsia="Gungsuh" w:hAnsi="Cambria Math"/>
              </w:rPr>
              <m:t>V</m:t>
            </m:r>
          </m:e>
          <m:sub>
            <m:r>
              <w:rPr>
                <w:rFonts w:ascii="Cambria Math" w:eastAsia="Gungsuh" w:hAnsi="Cambria Math"/>
              </w:rPr>
              <m:t>i</m:t>
            </m:r>
          </m:sub>
        </m:sSub>
      </m:oMath>
      <w:r w:rsidR="009A622A">
        <w:rPr>
          <w:rFonts w:eastAsia="Gungsuh"/>
        </w:rPr>
        <w:t>,</w:t>
      </w:r>
      <w:r w:rsidRPr="0089504B">
        <w:rPr>
          <w:rFonts w:eastAsia="Gungsuh"/>
        </w:rPr>
        <w:t xml:space="preserve"> is the sum of the two types of ballots</w:t>
      </w:r>
      <w:r w:rsidR="009A622A">
        <w:rPr>
          <w:rFonts w:eastAsia="Gungsuh"/>
        </w:rPr>
        <w:t xml:space="preserve">, </w:t>
      </w:r>
      <m:oMath>
        <m:sSub>
          <m:sSubPr>
            <m:ctrlPr>
              <w:ins w:id="19" w:author="Jonathan Cervas" w:date="2022-09-02T11:21:00Z">
                <w:rPr>
                  <w:rFonts w:ascii="Cambria Math" w:eastAsia="Gungsuh" w:hAnsi="Cambria Math"/>
                  <w:i/>
                </w:rPr>
              </w:ins>
            </m:ctrlPr>
          </m:sSubPr>
          <m:e>
            <m:r>
              <w:rPr>
                <w:rFonts w:ascii="Cambria Math" w:eastAsia="Gungsuh" w:hAnsi="Cambria Math"/>
              </w:rPr>
              <m:t>P</m:t>
            </m:r>
          </m:e>
          <m:sub>
            <m:r>
              <w:rPr>
                <w:rFonts w:ascii="Cambria Math" w:eastAsia="Gungsuh" w:hAnsi="Cambria Math"/>
              </w:rPr>
              <m:t>i</m:t>
            </m:r>
          </m:sub>
        </m:sSub>
      </m:oMath>
      <w:r w:rsidR="009A622A">
        <w:rPr>
          <w:rFonts w:eastAsia="Gungsuh"/>
        </w:rPr>
        <w:t xml:space="preserve"> or </w:t>
      </w:r>
      <m:oMath>
        <m:sSub>
          <m:sSubPr>
            <m:ctrlPr>
              <w:ins w:id="20" w:author="Jonathan Cervas" w:date="2022-09-02T11:21:00Z">
                <w:rPr>
                  <w:rFonts w:ascii="Cambria Math" w:eastAsia="Gungsuh" w:hAnsi="Cambria Math"/>
                  <w:i/>
                </w:rPr>
              </w:ins>
            </m:ctrlPr>
          </m:sSubPr>
          <m:e>
            <m:r>
              <w:rPr>
                <w:rFonts w:ascii="Cambria Math" w:eastAsia="Gungsuh" w:hAnsi="Cambria Math"/>
              </w:rPr>
              <m:t>M</m:t>
            </m:r>
          </m:e>
          <m:sub>
            <m:r>
              <w:rPr>
                <w:rFonts w:ascii="Cambria Math" w:eastAsia="Gungsuh" w:hAnsi="Cambria Math"/>
              </w:rPr>
              <m:t>i</m:t>
            </m:r>
          </m:sub>
        </m:sSub>
      </m:oMath>
      <w:r w:rsidRPr="0089504B">
        <w:rPr>
          <w:rFonts w:eastAsia="Gungsuh"/>
        </w:rPr>
        <w:t xml:space="preserve">, </w:t>
      </w:r>
      <w:r w:rsidR="00FE6B22">
        <w:rPr>
          <w:rFonts w:eastAsia="Gungsuh"/>
        </w:rPr>
        <w:t xml:space="preserve">and </w:t>
      </w:r>
      <w:r w:rsidR="00FE6B22" w:rsidRPr="00F40B39">
        <w:rPr>
          <w:rFonts w:eastAsia="Gungsuh"/>
        </w:rPr>
        <w:t xml:space="preserve">with </w:t>
      </w:r>
      <m:oMath>
        <m:r>
          <w:rPr>
            <w:rFonts w:ascii="Cambria Math" w:eastAsia="Gungsuh" w:hAnsi="Cambria Math"/>
          </w:rPr>
          <m:t>0</m:t>
        </m:r>
        <m:r>
          <w:rPr>
            <w:rFonts w:ascii="Cambria Math" w:eastAsia="Gungsuh" w:hAnsi="Cambria Math" w:cs="Arial"/>
          </w:rPr>
          <m:t>≤</m:t>
        </m:r>
        <m:sSub>
          <m:sSubPr>
            <m:ctrlPr>
              <w:ins w:id="21" w:author="Jonathan Cervas" w:date="2022-09-02T11:22:00Z">
                <w:rPr>
                  <w:rFonts w:ascii="Cambria Math" w:eastAsia="Gungsuh" w:hAnsi="Cambria Math" w:cs="Arial"/>
                  <w:i/>
                </w:rPr>
              </w:ins>
            </m:ctrlPr>
          </m:sSubPr>
          <m:e>
            <m:r>
              <w:rPr>
                <w:rFonts w:ascii="Cambria Math" w:eastAsia="Gungsuh" w:hAnsi="Cambria Math" w:cs="Arial"/>
              </w:rPr>
              <m:t>P</m:t>
            </m:r>
          </m:e>
          <m:sub>
            <m:r>
              <w:rPr>
                <w:rFonts w:ascii="Cambria Math" w:eastAsia="Gungsuh" w:hAnsi="Cambria Math" w:cs="Arial"/>
              </w:rPr>
              <m:t>i</m:t>
            </m:r>
          </m:sub>
        </m:sSub>
        <m:r>
          <w:rPr>
            <w:rFonts w:ascii="Cambria Math" w:eastAsia="Gungsuh" w:hAnsi="Cambria Math" w:cs="Arial"/>
          </w:rPr>
          <m:t>+</m:t>
        </m:r>
        <m:sSub>
          <m:sSubPr>
            <m:ctrlPr>
              <w:ins w:id="22" w:author="Jonathan Cervas" w:date="2022-09-02T11:22:00Z">
                <w:rPr>
                  <w:rFonts w:ascii="Cambria Math" w:eastAsia="Gungsuh" w:hAnsi="Cambria Math" w:cs="Arial"/>
                  <w:i/>
                </w:rPr>
              </w:ins>
            </m:ctrlPr>
          </m:sSubPr>
          <m:e>
            <m:r>
              <w:rPr>
                <w:rFonts w:ascii="Cambria Math" w:eastAsia="Gungsuh" w:hAnsi="Cambria Math" w:cs="Arial"/>
              </w:rPr>
              <m:t>M</m:t>
            </m:r>
          </m:e>
          <m:sub>
            <m:r>
              <w:rPr>
                <w:rFonts w:ascii="Cambria Math" w:eastAsia="Gungsuh" w:hAnsi="Cambria Math" w:cs="Arial"/>
              </w:rPr>
              <m:t>i</m:t>
            </m:r>
          </m:sub>
        </m:sSub>
        <m:r>
          <w:rPr>
            <w:rFonts w:ascii="Cambria Math" w:eastAsia="Gungsuh" w:hAnsi="Cambria Math" w:cs="Arial"/>
          </w:rPr>
          <m:t>≤1</m:t>
        </m:r>
      </m:oMath>
      <w:r w:rsidR="00FE6B22" w:rsidRPr="00F40B39">
        <w:rPr>
          <w:rFonts w:eastAsia="Gungsuh"/>
        </w:rPr>
        <w:t>.</w:t>
      </w:r>
      <w:r w:rsidR="00FE6B22" w:rsidRPr="0089504B">
        <w:rPr>
          <w:rFonts w:eastAsia="Gungsuh"/>
        </w:rPr>
        <w:t xml:space="preserve"> </w:t>
      </w:r>
      <w:r w:rsidR="00FE6B22">
        <w:rPr>
          <w:rFonts w:eastAsia="Gungsuh"/>
        </w:rPr>
        <w:t>W</w:t>
      </w:r>
      <w:r w:rsidRPr="0089504B">
        <w:rPr>
          <w:rFonts w:eastAsia="Gungsuh"/>
        </w:rPr>
        <w:t>e can posit that</w:t>
      </w:r>
      <w:r w:rsidR="00FE6B22">
        <w:rPr>
          <w:rFonts w:eastAsia="Gungsuh"/>
        </w:rPr>
        <w:t>,</w:t>
      </w:r>
      <w:r w:rsidR="006D35D3">
        <w:rPr>
          <w:rFonts w:eastAsia="Gungsuh"/>
        </w:rPr>
        <w:t xml:space="preserve"> </w:t>
      </w:r>
      <w:r w:rsidR="00FE6B22">
        <w:rPr>
          <w:rFonts w:eastAsia="Gungsuh"/>
        </w:rPr>
        <w:t>on average</w:t>
      </w:r>
      <w:r w:rsidR="00FE6B22">
        <w:rPr>
          <w:rFonts w:eastAsia="Gungsuh"/>
        </w:rPr>
        <w:t>,</w:t>
      </w:r>
      <w:r w:rsidR="00FE6B22" w:rsidRPr="0089504B">
        <w:rPr>
          <w:rFonts w:eastAsia="Gungsuh"/>
        </w:rPr>
        <w:t xml:space="preserve"> </w:t>
      </w:r>
      <w:r w:rsidRPr="0089504B">
        <w:rPr>
          <w:rFonts w:eastAsia="Gungsuh"/>
        </w:rPr>
        <w:t>one (say, in-person</w:t>
      </w:r>
      <w:r w:rsidR="009A622A">
        <w:rPr>
          <w:rFonts w:eastAsia="Gungsuh"/>
        </w:rPr>
        <w:t xml:space="preserve">, </w:t>
      </w:r>
      <m:oMath>
        <m:acc>
          <m:accPr>
            <m:ctrlPr>
              <w:ins w:id="23" w:author="Jonathan Cervas" w:date="2022-09-02T11:19:00Z">
                <w:rPr>
                  <w:rFonts w:ascii="Cambria Math" w:eastAsia="Gungsuh" w:hAnsi="Cambria Math"/>
                </w:rPr>
              </w:ins>
            </m:ctrlPr>
          </m:accPr>
          <m:e>
            <m:sSub>
              <m:sSubPr>
                <m:ctrlPr>
                  <w:ins w:id="24" w:author="Jonathan Cervas" w:date="2022-09-02T11:23:00Z">
                    <w:rPr>
                      <w:rFonts w:ascii="Cambria Math" w:eastAsia="Gungsuh" w:hAnsi="Cambria Math"/>
                      <w:i/>
                    </w:rPr>
                  </w:ins>
                </m:ctrlPr>
              </m:sSubPr>
              <m:e>
                <m:r>
                  <w:rPr>
                    <w:rFonts w:ascii="Cambria Math" w:eastAsia="Gungsuh" w:hAnsi="Cambria Math"/>
                  </w:rPr>
                  <m:t>P</m:t>
                </m:r>
              </m:e>
              <m:sub>
                <m:r>
                  <w:rPr>
                    <w:rFonts w:ascii="Cambria Math" w:eastAsia="Gungsuh" w:hAnsi="Cambria Math"/>
                  </w:rPr>
                  <m:t>i</m:t>
                </m:r>
              </m:sub>
            </m:sSub>
          </m:e>
        </m:acc>
      </m:oMath>
      <w:r w:rsidRPr="0089504B">
        <w:rPr>
          <w:rFonts w:eastAsia="Gungsuh"/>
        </w:rPr>
        <w:t>)</w:t>
      </w:r>
      <w:r w:rsidR="00034724">
        <w:rPr>
          <w:rFonts w:eastAsia="Gungsuh"/>
        </w:rPr>
        <w:t>,</w:t>
      </w:r>
      <w:r w:rsidR="007C7752">
        <w:rPr>
          <w:rFonts w:eastAsia="Gungsuh"/>
        </w:rPr>
        <w:t xml:space="preserve"> is</w:t>
      </w:r>
      <w:r w:rsidRPr="0089504B">
        <w:rPr>
          <w:rFonts w:eastAsia="Gungsuh"/>
        </w:rPr>
        <w:t xml:space="preserve"> </w:t>
      </w:r>
      <w:r w:rsidR="00FE6B22">
        <w:rPr>
          <w:rFonts w:eastAsia="Gungsuh"/>
        </w:rPr>
        <w:t xml:space="preserve">not correlated with </w:t>
      </w:r>
      <m:oMath>
        <m:acc>
          <m:accPr>
            <m:ctrlPr>
              <w:ins w:id="25" w:author="Jonathan Cervas" w:date="2022-09-02T11:24:00Z">
                <w:rPr>
                  <w:rFonts w:ascii="Cambria Math" w:eastAsia="Gungsuh" w:hAnsi="Cambria Math"/>
                </w:rPr>
              </w:ins>
            </m:ctrlPr>
          </m:accPr>
          <m:e>
            <m:sSub>
              <m:sSubPr>
                <m:ctrlPr>
                  <w:ins w:id="26" w:author="Jonathan Cervas" w:date="2022-09-02T11:24:00Z">
                    <w:rPr>
                      <w:rFonts w:ascii="Cambria Math" w:eastAsia="Gungsuh" w:hAnsi="Cambria Math"/>
                      <w:i/>
                    </w:rPr>
                  </w:ins>
                </m:ctrlPr>
              </m:sSubPr>
              <m:e>
                <m:r>
                  <w:rPr>
                    <w:rFonts w:ascii="Cambria Math" w:eastAsia="Gungsuh" w:hAnsi="Cambria Math"/>
                  </w:rPr>
                  <m:t>V</m:t>
                </m:r>
              </m:e>
              <m:sub>
                <m:r>
                  <w:rPr>
                    <w:rFonts w:ascii="Cambria Math" w:eastAsia="Gungsuh" w:hAnsi="Cambria Math"/>
                  </w:rPr>
                  <m:t>i</m:t>
                </m:r>
              </m:sub>
            </m:sSub>
          </m:e>
        </m:acc>
      </m:oMath>
      <w:r w:rsidR="005337CE">
        <w:rPr>
          <w:rFonts w:eastAsia="Gungsuh"/>
        </w:rPr>
        <w:t xml:space="preserve"> (and therefore </w:t>
      </w:r>
      <m:oMath>
        <m:acc>
          <m:accPr>
            <m:ctrlPr>
              <w:ins w:id="27" w:author="Jonathan Cervas" w:date="2022-09-02T12:43:00Z">
                <w:rPr>
                  <w:rFonts w:ascii="Cambria Math" w:eastAsia="Gungsuh" w:hAnsi="Cambria Math"/>
                </w:rPr>
              </w:ins>
            </m:ctrlPr>
          </m:accPr>
          <m:e>
            <m:sSub>
              <m:sSubPr>
                <m:ctrlPr>
                  <w:ins w:id="28" w:author="Jonathan Cervas" w:date="2022-09-02T12:42:00Z">
                    <w:rPr>
                      <w:rFonts w:ascii="Cambria Math" w:eastAsia="Gungsuh" w:hAnsi="Cambria Math"/>
                      <w:i/>
                    </w:rPr>
                  </w:ins>
                </m:ctrlPr>
              </m:sSubPr>
              <m:e>
                <m:r>
                  <w:rPr>
                    <w:rFonts w:ascii="Cambria Math" w:eastAsia="Gungsuh" w:hAnsi="Cambria Math"/>
                  </w:rPr>
                  <m:t>M</m:t>
                </m:r>
              </m:e>
              <m:sub>
                <m:r>
                  <w:rPr>
                    <w:rFonts w:ascii="Cambria Math" w:eastAsia="Gungsuh" w:hAnsi="Cambria Math"/>
                  </w:rPr>
                  <m:t>i</m:t>
                </m:r>
              </m:sub>
            </m:sSub>
          </m:e>
        </m:acc>
      </m:oMath>
      <w:r w:rsidR="005337CE">
        <w:rPr>
          <w:rFonts w:eastAsia="Gungsuh"/>
        </w:rPr>
        <w:t xml:space="preserve"> is not correlated with </w:t>
      </w:r>
      <m:oMath>
        <m:acc>
          <m:accPr>
            <m:ctrlPr>
              <w:ins w:id="29" w:author="Jonathan Cervas" w:date="2022-09-02T12:42:00Z">
                <w:rPr>
                  <w:rFonts w:ascii="Cambria Math" w:eastAsia="Gungsuh" w:hAnsi="Cambria Math"/>
                </w:rPr>
              </w:ins>
            </m:ctrlPr>
          </m:accPr>
          <m:e>
            <m:sSub>
              <m:sSubPr>
                <m:ctrlPr>
                  <w:ins w:id="30" w:author="Jonathan Cervas" w:date="2022-09-02T12:42:00Z">
                    <w:rPr>
                      <w:rFonts w:ascii="Cambria Math" w:eastAsia="Gungsuh" w:hAnsi="Cambria Math"/>
                      <w:i/>
                    </w:rPr>
                  </w:ins>
                </m:ctrlPr>
              </m:sSubPr>
              <m:e>
                <m:r>
                  <w:rPr>
                    <w:rFonts w:ascii="Cambria Math" w:eastAsia="Gungsuh" w:hAnsi="Cambria Math"/>
                  </w:rPr>
                  <m:t>V</m:t>
                </m:r>
              </m:e>
              <m:sub>
                <m:r>
                  <w:rPr>
                    <w:rFonts w:ascii="Cambria Math" w:eastAsia="Gungsuh" w:hAnsi="Cambria Math"/>
                  </w:rPr>
                  <m:t>i</m:t>
                </m:r>
              </m:sub>
            </m:sSub>
          </m:e>
        </m:acc>
      </m:oMath>
      <w:r w:rsidR="005337CE">
        <w:rPr>
          <w:rFonts w:eastAsia="Gungsuh"/>
        </w:rPr>
        <w:t>).</w:t>
      </w:r>
    </w:p>
    <w:p w14:paraId="3D44B5D9" w14:textId="698AB574" w:rsidR="00F248D8" w:rsidRPr="00F248D8" w:rsidRDefault="00AA6CC6" w:rsidP="004B3465">
      <w:pPr>
        <w:rPr>
          <w:rFonts w:eastAsia="Gungsuh"/>
        </w:rPr>
      </w:pPr>
      <w:r w:rsidRPr="00F6335E">
        <w:rPr>
          <w:rFonts w:eastAsia="Gungsuh"/>
        </w:rPr>
        <w:t xml:space="preserve">We show in Figure 3 that </w:t>
      </w:r>
      <w:r w:rsidR="0007643C" w:rsidRPr="00F6335E">
        <w:rPr>
          <w:rFonts w:eastAsia="Gungsuh"/>
        </w:rPr>
        <w:t>the</w:t>
      </w:r>
      <w:r w:rsidRPr="00F6335E">
        <w:rPr>
          <w:rFonts w:eastAsia="Gungsuh"/>
        </w:rPr>
        <w:t xml:space="preserve"> assumption</w:t>
      </w:r>
      <w:r w:rsidR="0007643C" w:rsidRPr="00F6335E">
        <w:rPr>
          <w:rFonts w:eastAsia="Gungsuh"/>
        </w:rPr>
        <w:t xml:space="preserve"> of independence</w:t>
      </w:r>
      <w:r w:rsidRPr="00F6335E">
        <w:rPr>
          <w:rFonts w:eastAsia="Gungsuh"/>
        </w:rPr>
        <w:t xml:space="preserve"> is meritless.</w:t>
      </w:r>
    </w:p>
    <w:p w14:paraId="37275A7B" w14:textId="760CD478" w:rsidR="00D26BC5" w:rsidRPr="00EE5526" w:rsidRDefault="00E6494C" w:rsidP="004F2CAD">
      <w:pPr>
        <w:rPr>
          <w:bCs/>
          <w:szCs w:val="20"/>
        </w:rPr>
      </w:pPr>
      <w:r w:rsidRPr="00663437">
        <w:rPr>
          <w:rFonts w:eastAsia="Gungsuh"/>
        </w:rPr>
        <w:lastRenderedPageBreak/>
        <w:t>If this assumption</w:t>
      </w:r>
      <w:r w:rsidR="005337CE">
        <w:rPr>
          <w:rFonts w:eastAsia="Gungsuh"/>
        </w:rPr>
        <w:t>, which is critical to Lott’s argument</w:t>
      </w:r>
      <w:r w:rsidRPr="00663437">
        <w:rPr>
          <w:rFonts w:eastAsia="Gungsuh"/>
        </w:rPr>
        <w:t xml:space="preserve"> </w:t>
      </w:r>
      <w:r w:rsidR="00186FEE">
        <w:rPr>
          <w:rFonts w:eastAsia="Gungsuh"/>
        </w:rPr>
        <w:t xml:space="preserve">were to </w:t>
      </w:r>
      <w:r w:rsidRPr="00663437">
        <w:rPr>
          <w:rFonts w:eastAsia="Gungsuh"/>
        </w:rPr>
        <w:t>hold, then we can write the in-person vote</w:t>
      </w:r>
      <w:r w:rsidR="005337CE">
        <w:rPr>
          <w:rFonts w:eastAsia="Gungsuh"/>
        </w:rPr>
        <w:t xml:space="preserve"> </w:t>
      </w:r>
      <w:r w:rsidR="00097342">
        <w:rPr>
          <w:rFonts w:eastAsia="Gungsuh"/>
        </w:rPr>
        <w:t>share</w:t>
      </w:r>
      <w:r w:rsidRPr="00663437">
        <w:rPr>
          <w:rFonts w:eastAsia="Gungsuh"/>
        </w:rPr>
        <w:t xml:space="preserve"> difference between the precincts</w:t>
      </w:r>
      <w:r w:rsidR="00097342">
        <w:rPr>
          <w:rFonts w:eastAsia="Gungsuh"/>
        </w:rPr>
        <w:t xml:space="preserve"> (weighed by the population in the precincts)</w:t>
      </w:r>
      <w:r w:rsidRPr="00663437">
        <w:rPr>
          <w:rFonts w:eastAsia="Gungsuh"/>
        </w:rPr>
        <w:t xml:space="preserve"> in </w:t>
      </w:r>
      <w:r w:rsidR="00097342">
        <w:rPr>
          <w:rFonts w:eastAsia="Gungsuh"/>
        </w:rPr>
        <w:t>a</w:t>
      </w:r>
      <w:r w:rsidRPr="00663437">
        <w:rPr>
          <w:rFonts w:eastAsia="Gungsuh"/>
        </w:rPr>
        <w:t xml:space="preserve"> pro-Trump county</w:t>
      </w:r>
      <w:r>
        <w:rPr>
          <w:rFonts w:eastAsia="Gungsuh"/>
        </w:rPr>
        <w:t xml:space="preserve"> </w:t>
      </w:r>
      <w:r w:rsidRPr="00663437">
        <w:rPr>
          <w:rFonts w:eastAsia="Gungsuh"/>
        </w:rPr>
        <w:t xml:space="preserve">and those in </w:t>
      </w:r>
      <w:r w:rsidR="00097342">
        <w:rPr>
          <w:rFonts w:eastAsia="Gungsuh"/>
        </w:rPr>
        <w:t>a</w:t>
      </w:r>
      <w:r w:rsidRPr="00663437">
        <w:rPr>
          <w:rFonts w:eastAsia="Gungsuh"/>
        </w:rPr>
        <w:t xml:space="preserve"> pro-Biden county as </w:t>
      </w:r>
      <m:oMath>
        <m:acc>
          <m:accPr>
            <m:ctrlPr>
              <w:ins w:id="31" w:author="Jonathan Cervas" w:date="2022-09-02T13:17:00Z">
                <w:rPr>
                  <w:rFonts w:ascii="Cambria Math" w:eastAsia="Gungsuh" w:hAnsi="Cambria Math"/>
                </w:rPr>
              </w:ins>
            </m:ctrlPr>
          </m:accPr>
          <m:e>
            <m:r>
              <w:rPr>
                <w:rFonts w:ascii="Cambria Math" w:eastAsia="Gungsuh" w:hAnsi="Cambria Math"/>
              </w:rPr>
              <m:t>P</m:t>
            </m:r>
          </m:e>
        </m:acc>
        <m:r>
          <w:rPr>
            <w:rFonts w:ascii="Cambria Math" w:eastAsia="Gungsuh" w:hAnsi="Cambria Math"/>
          </w:rPr>
          <m:t>*</m:t>
        </m:r>
        <m:d>
          <m:dPr>
            <m:ctrlPr>
              <w:ins w:id="32" w:author="Jonathan Cervas" w:date="2022-09-01T15:16:00Z">
                <w:rPr>
                  <w:rFonts w:ascii="Cambria Math" w:eastAsia="Gungsuh" w:hAnsi="Cambria Math"/>
                  <w:i/>
                </w:rPr>
              </w:ins>
            </m:ctrlPr>
          </m:dPr>
          <m:e>
            <m:sSub>
              <m:sSubPr>
                <m:ctrlPr>
                  <w:ins w:id="33" w:author="Jonathan Cervas" w:date="2022-09-02T11:44:00Z">
                    <w:rPr>
                      <w:rFonts w:ascii="Cambria Math" w:eastAsia="Gungsuh" w:hAnsi="Cambria Math"/>
                      <w:i/>
                    </w:rPr>
                  </w:ins>
                </m:ctrlPr>
              </m:sSubPr>
              <m:e>
                <m:r>
                  <w:rPr>
                    <w:rFonts w:ascii="Cambria Math" w:eastAsia="Gungsuh" w:hAnsi="Cambria Math"/>
                  </w:rPr>
                  <m:t>V</m:t>
                </m:r>
              </m:e>
              <m:sub>
                <m:r>
                  <w:rPr>
                    <w:rFonts w:ascii="Cambria Math" w:eastAsia="Gungsuh" w:hAnsi="Cambria Math"/>
                  </w:rPr>
                  <m:t>1</m:t>
                </m:r>
              </m:sub>
            </m:sSub>
            <m:r>
              <w:rPr>
                <w:rFonts w:ascii="Cambria Math" w:eastAsia="Gungsuh" w:hAnsi="Cambria Math"/>
              </w:rPr>
              <m:t>-</m:t>
            </m:r>
            <m:sSub>
              <m:sSubPr>
                <m:ctrlPr>
                  <w:ins w:id="34" w:author="Jonathan Cervas" w:date="2022-09-02T11:44:00Z">
                    <w:rPr>
                      <w:rFonts w:ascii="Cambria Math" w:eastAsia="Gungsuh" w:hAnsi="Cambria Math"/>
                      <w:i/>
                    </w:rPr>
                  </w:ins>
                </m:ctrlPr>
              </m:sSubPr>
              <m:e>
                <m:r>
                  <w:rPr>
                    <w:rFonts w:ascii="Cambria Math" w:eastAsia="Gungsuh" w:hAnsi="Cambria Math"/>
                  </w:rPr>
                  <m:t>V</m:t>
                </m:r>
              </m:e>
              <m:sub>
                <m:r>
                  <w:rPr>
                    <w:rFonts w:ascii="Cambria Math" w:eastAsia="Gungsuh" w:hAnsi="Cambria Math"/>
                  </w:rPr>
                  <m:t>2</m:t>
                </m:r>
              </m:sub>
            </m:sSub>
            <m:ctrlPr>
              <w:ins w:id="35" w:author="Jonathan Cervas" w:date="2022-09-01T15:16:00Z">
                <w:rPr>
                  <w:rFonts w:ascii="Cambria Math" w:hAnsi="Cambria Math"/>
                  <w:i/>
                </w:rPr>
              </w:ins>
            </m:ctrlPr>
          </m:e>
        </m:d>
      </m:oMath>
      <w:r w:rsidR="00D26BC5" w:rsidRPr="00663437">
        <w:t>,</w:t>
      </w:r>
      <w:r w:rsidR="001F7182">
        <w:t xml:space="preserve"> where </w:t>
      </w:r>
      <m:oMath>
        <m:r>
          <w:rPr>
            <w:rFonts w:ascii="Cambria Math" w:hAnsi="Cambria Math"/>
          </w:rPr>
          <m:t>V</m:t>
        </m:r>
      </m:oMath>
      <w:r w:rsidR="001F7182">
        <w:t xml:space="preserve"> is the Trump share of </w:t>
      </w:r>
      <w:r w:rsidR="00A06054">
        <w:t>each</w:t>
      </w:r>
      <w:r w:rsidR="001F7182">
        <w:t xml:space="preserve"> county’s vote</w:t>
      </w:r>
      <w:r w:rsidR="004F2CAD">
        <w:t xml:space="preserve">. We </w:t>
      </w:r>
      <w:r w:rsidR="00D26BC5" w:rsidRPr="00663437">
        <w:t>can</w:t>
      </w:r>
      <w:r w:rsidR="004F2CAD">
        <w:t xml:space="preserve"> likewise</w:t>
      </w:r>
      <w:r w:rsidR="00D26BC5" w:rsidRPr="00663437">
        <w:t xml:space="preserve"> write the </w:t>
      </w:r>
      <w:r w:rsidR="002A5FB9">
        <w:t>mail-in</w:t>
      </w:r>
      <w:r w:rsidR="00D26BC5" w:rsidRPr="00663437">
        <w:t xml:space="preserve"> vote difference between the precincts in the pro-</w:t>
      </w:r>
      <w:proofErr w:type="gramStart"/>
      <w:r w:rsidR="00D26BC5" w:rsidRPr="00663437">
        <w:t>Trump county</w:t>
      </w:r>
      <w:proofErr w:type="gramEnd"/>
      <w:r w:rsidR="00D26BC5" w:rsidRPr="00663437">
        <w:t xml:space="preserve"> and those in the pro-Biden county as </w:t>
      </w:r>
      <m:oMath>
        <m:acc>
          <m:accPr>
            <m:ctrlPr>
              <w:ins w:id="36" w:author="Jonathan Cervas" w:date="2022-09-02T13:17:00Z">
                <w:rPr>
                  <w:rFonts w:ascii="Cambria Math" w:hAnsi="Cambria Math"/>
                </w:rPr>
              </w:ins>
            </m:ctrlPr>
          </m:accPr>
          <m:e>
            <m:r>
              <w:rPr>
                <w:rFonts w:ascii="Cambria Math" w:eastAsia="Gungsuh" w:hAnsi="Cambria Math"/>
              </w:rPr>
              <m:t>M</m:t>
            </m:r>
          </m:e>
        </m:acc>
        <m:r>
          <w:rPr>
            <w:rFonts w:ascii="Cambria Math" w:eastAsia="Gungsuh" w:hAnsi="Cambria Math"/>
          </w:rPr>
          <m:t>*</m:t>
        </m:r>
        <m:d>
          <m:dPr>
            <m:ctrlPr>
              <w:ins w:id="37" w:author="Jonathan Cervas" w:date="2022-09-01T15:16:00Z">
                <w:rPr>
                  <w:rFonts w:ascii="Cambria Math" w:eastAsia="Gungsuh" w:hAnsi="Cambria Math"/>
                  <w:i/>
                </w:rPr>
              </w:ins>
            </m:ctrlPr>
          </m:dPr>
          <m:e>
            <m:sSub>
              <m:sSubPr>
                <m:ctrlPr>
                  <w:ins w:id="38" w:author="Jonathan Cervas" w:date="2022-09-02T11:44:00Z">
                    <w:rPr>
                      <w:rFonts w:ascii="Cambria Math" w:eastAsia="Gungsuh" w:hAnsi="Cambria Math"/>
                      <w:i/>
                    </w:rPr>
                  </w:ins>
                </m:ctrlPr>
              </m:sSubPr>
              <m:e>
                <m:r>
                  <w:rPr>
                    <w:rFonts w:ascii="Cambria Math" w:eastAsia="Gungsuh" w:hAnsi="Cambria Math"/>
                  </w:rPr>
                  <m:t>V</m:t>
                </m:r>
              </m:e>
              <m:sub>
                <m:r>
                  <w:rPr>
                    <w:rFonts w:ascii="Cambria Math" w:eastAsia="Gungsuh" w:hAnsi="Cambria Math"/>
                  </w:rPr>
                  <m:t>1</m:t>
                </m:r>
              </m:sub>
            </m:sSub>
            <m:r>
              <w:rPr>
                <w:rFonts w:ascii="Cambria Math" w:eastAsia="Gungsuh" w:hAnsi="Cambria Math"/>
              </w:rPr>
              <m:t>-</m:t>
            </m:r>
            <m:sSub>
              <m:sSubPr>
                <m:ctrlPr>
                  <w:ins w:id="39" w:author="Jonathan Cervas" w:date="2022-09-02T11:44:00Z">
                    <w:rPr>
                      <w:rFonts w:ascii="Cambria Math" w:eastAsia="Gungsuh" w:hAnsi="Cambria Math"/>
                      <w:i/>
                    </w:rPr>
                  </w:ins>
                </m:ctrlPr>
              </m:sSubPr>
              <m:e>
                <m:r>
                  <w:rPr>
                    <w:rFonts w:ascii="Cambria Math" w:eastAsia="Gungsuh" w:hAnsi="Cambria Math"/>
                  </w:rPr>
                  <m:t>V</m:t>
                </m:r>
              </m:e>
              <m:sub>
                <m:r>
                  <w:rPr>
                    <w:rFonts w:ascii="Cambria Math" w:eastAsia="Gungsuh" w:hAnsi="Cambria Math"/>
                  </w:rPr>
                  <m:t>2</m:t>
                </m:r>
              </m:sub>
            </m:sSub>
            <m:ctrlPr>
              <w:ins w:id="40" w:author="Jonathan Cervas" w:date="2022-09-01T15:16:00Z">
                <w:rPr>
                  <w:rFonts w:ascii="Cambria Math" w:hAnsi="Cambria Math"/>
                  <w:i/>
                </w:rPr>
              </w:ins>
            </m:ctrlPr>
          </m:e>
        </m:d>
      </m:oMath>
      <w:r w:rsidR="0035102F">
        <w:t xml:space="preserve">. </w:t>
      </w:r>
      <w:r w:rsidR="00CB6F47" w:rsidRPr="00663437">
        <w:t>Hence,</w:t>
      </w:r>
      <w:r w:rsidR="00D26BC5" w:rsidRPr="00663437">
        <w:t xml:space="preserve"> we can form a regression with</w:t>
      </w:r>
      <w:r w:rsidR="00663437">
        <w:rPr>
          <w:bCs/>
          <w:szCs w:val="20"/>
        </w:rPr>
        <w:t xml:space="preserve"> </w:t>
      </w:r>
      <w:r w:rsidR="00D26BC5" w:rsidRPr="00663437">
        <w:rPr>
          <w:bCs/>
          <w:szCs w:val="20"/>
        </w:rPr>
        <w:t xml:space="preserve">Trump </w:t>
      </w:r>
      <w:r w:rsidR="00213030">
        <w:rPr>
          <w:bCs/>
          <w:szCs w:val="20"/>
        </w:rPr>
        <w:t>mail-in</w:t>
      </w:r>
      <w:r w:rsidR="00D26BC5" w:rsidRPr="00663437">
        <w:rPr>
          <w:bCs/>
          <w:szCs w:val="20"/>
        </w:rPr>
        <w:t xml:space="preserve"> vote share in County 1 minus Trump </w:t>
      </w:r>
      <w:r w:rsidR="00213030">
        <w:rPr>
          <w:bCs/>
          <w:szCs w:val="20"/>
        </w:rPr>
        <w:t>mail-in</w:t>
      </w:r>
      <w:r w:rsidR="00D26BC5" w:rsidRPr="00663437">
        <w:rPr>
          <w:bCs/>
          <w:szCs w:val="20"/>
        </w:rPr>
        <w:t xml:space="preserve"> vote share in County 2 as the </w:t>
      </w:r>
      <w:r w:rsidR="00790CEE">
        <w:rPr>
          <w:bCs/>
          <w:szCs w:val="20"/>
        </w:rPr>
        <w:t>dependent</w:t>
      </w:r>
      <w:r w:rsidR="00663437">
        <w:rPr>
          <w:bCs/>
          <w:szCs w:val="20"/>
        </w:rPr>
        <w:t xml:space="preserve"> </w:t>
      </w:r>
      <w:r w:rsidR="00D26BC5" w:rsidRPr="00663437">
        <w:rPr>
          <w:bCs/>
          <w:szCs w:val="20"/>
        </w:rPr>
        <w:t>and</w:t>
      </w:r>
      <w:r w:rsidR="00663437">
        <w:rPr>
          <w:bCs/>
          <w:szCs w:val="20"/>
        </w:rPr>
        <w:t xml:space="preserve"> </w:t>
      </w:r>
      <w:r w:rsidR="00D26BC5" w:rsidRPr="00663437">
        <w:rPr>
          <w:bCs/>
          <w:szCs w:val="20"/>
        </w:rPr>
        <w:t>Trump in-person vote share in County 1 minus Trump in-person vote share in County 2</w:t>
      </w:r>
      <w:r w:rsidR="00663437">
        <w:rPr>
          <w:bCs/>
          <w:szCs w:val="20"/>
        </w:rPr>
        <w:t xml:space="preserve"> </w:t>
      </w:r>
      <w:r w:rsidR="00D26BC5" w:rsidRPr="00663437">
        <w:rPr>
          <w:bCs/>
          <w:szCs w:val="20"/>
        </w:rPr>
        <w:t xml:space="preserve">as the </w:t>
      </w:r>
      <w:r w:rsidR="00790CEE">
        <w:rPr>
          <w:bCs/>
          <w:szCs w:val="20"/>
        </w:rPr>
        <w:t>independent variable</w:t>
      </w:r>
      <w:r w:rsidR="00D26BC5" w:rsidRPr="00663437">
        <w:rPr>
          <w:bCs/>
          <w:szCs w:val="20"/>
        </w:rPr>
        <w:t>.</w:t>
      </w:r>
      <w:r w:rsidR="00663437">
        <w:rPr>
          <w:bCs/>
          <w:szCs w:val="20"/>
        </w:rPr>
        <w:t xml:space="preserve"> </w:t>
      </w:r>
      <w:r w:rsidR="00D26BC5" w:rsidRPr="00663437">
        <w:rPr>
          <w:bCs/>
          <w:szCs w:val="20"/>
        </w:rPr>
        <w:t>But, in accord with the homogeneity assumption above, this leads us to the regression</w:t>
      </w:r>
      <w:r w:rsidR="00663437">
        <w:rPr>
          <w:bCs/>
          <w:szCs w:val="20"/>
        </w:rPr>
        <w:t xml:space="preserve"> </w:t>
      </w:r>
      <m:oMath>
        <m:r>
          <w:rPr>
            <w:rFonts w:ascii="Cambria Math" w:hAnsi="Cambria Math"/>
            <w:szCs w:val="20"/>
          </w:rPr>
          <m:t>y=</m:t>
        </m:r>
        <m:d>
          <m:dPr>
            <m:begChr m:val="["/>
            <m:endChr m:val="]"/>
            <m:ctrlPr>
              <w:ins w:id="41" w:author="Jonathan Cervas" w:date="2022-09-02T13:18:00Z">
                <w:rPr>
                  <w:rFonts w:ascii="Cambria Math" w:hAnsi="Cambria Math"/>
                  <w:bCs/>
                  <w:i/>
                  <w:szCs w:val="20"/>
                </w:rPr>
              </w:ins>
            </m:ctrlPr>
          </m:dPr>
          <m:e>
            <m:d>
              <m:dPr>
                <m:ctrlPr>
                  <w:ins w:id="42" w:author="Jonathan Cervas" w:date="2022-09-02T13:18:00Z">
                    <w:rPr>
                      <w:rFonts w:ascii="Cambria Math" w:hAnsi="Cambria Math"/>
                      <w:bCs/>
                      <w:i/>
                      <w:szCs w:val="20"/>
                    </w:rPr>
                  </w:ins>
                </m:ctrlPr>
              </m:dPr>
              <m:e>
                <m:acc>
                  <m:accPr>
                    <m:ctrlPr>
                      <w:ins w:id="43" w:author="Jonathan Cervas" w:date="2022-09-02T13:18:00Z">
                        <w:rPr>
                          <w:rFonts w:ascii="Cambria Math" w:hAnsi="Cambria Math"/>
                          <w:bCs/>
                          <w:szCs w:val="20"/>
                        </w:rPr>
                      </w:ins>
                    </m:ctrlPr>
                  </m:accPr>
                  <m:e>
                    <m:r>
                      <w:rPr>
                        <w:rFonts w:ascii="Cambria Math" w:hAnsi="Cambria Math"/>
                        <w:szCs w:val="20"/>
                      </w:rPr>
                      <m:t>P</m:t>
                    </m:r>
                  </m:e>
                </m:acc>
                <m:r>
                  <m:rPr>
                    <m:lit/>
                  </m:rPr>
                  <w:rPr>
                    <w:rFonts w:ascii="Cambria Math" w:hAnsi="Cambria Math"/>
                    <w:szCs w:val="20"/>
                  </w:rPr>
                  <m:t>/</m:t>
                </m:r>
                <m:acc>
                  <m:accPr>
                    <m:ctrlPr>
                      <w:ins w:id="44" w:author="Jonathan Cervas" w:date="2022-09-02T13:18:00Z">
                        <w:rPr>
                          <w:rFonts w:ascii="Cambria Math" w:hAnsi="Cambria Math"/>
                          <w:bCs/>
                          <w:szCs w:val="20"/>
                        </w:rPr>
                      </w:ins>
                    </m:ctrlPr>
                  </m:accPr>
                  <m:e>
                    <m:r>
                      <w:rPr>
                        <w:rFonts w:ascii="Cambria Math" w:hAnsi="Cambria Math"/>
                        <w:szCs w:val="20"/>
                      </w:rPr>
                      <m:t>M</m:t>
                    </m:r>
                  </m:e>
                </m:acc>
              </m:e>
            </m:d>
          </m:e>
        </m:d>
        <m:r>
          <w:rPr>
            <w:rFonts w:ascii="Cambria Math" w:hAnsi="Cambria Math"/>
            <w:szCs w:val="20"/>
          </w:rPr>
          <m:t>x</m:t>
        </m:r>
      </m:oMath>
      <w:r w:rsidR="00B6080D" w:rsidRPr="00B6080D">
        <w:rPr>
          <w:bCs/>
          <w:szCs w:val="20"/>
        </w:rPr>
        <w:t xml:space="preserve"> </w:t>
      </w:r>
      <w:r w:rsidR="00D26BC5" w:rsidRPr="00EE5526">
        <w:rPr>
          <w:bCs/>
          <w:szCs w:val="20"/>
        </w:rPr>
        <w:t>.</w:t>
      </w:r>
    </w:p>
    <w:p w14:paraId="184154FE" w14:textId="1040BEC8" w:rsidR="00D26BC5" w:rsidRDefault="00D26BC5" w:rsidP="00D02898">
      <w:pPr>
        <w:rPr>
          <w:color w:val="000000" w:themeColor="text1"/>
        </w:rPr>
      </w:pPr>
      <w:r w:rsidRPr="00663437">
        <w:rPr>
          <w:bCs/>
          <w:szCs w:val="20"/>
        </w:rPr>
        <w:t>In this regression, because</w:t>
      </w:r>
      <w:r w:rsidR="00663437">
        <w:rPr>
          <w:bCs/>
          <w:szCs w:val="20"/>
        </w:rPr>
        <w:t xml:space="preserve"> </w:t>
      </w:r>
      <w:r w:rsidRPr="00663437">
        <w:rPr>
          <w:bCs/>
          <w:szCs w:val="20"/>
        </w:rPr>
        <w:t>of the posited linearity, we should find an intercept of zero. Lott inte</w:t>
      </w:r>
      <w:r w:rsidRPr="00663437">
        <w:rPr>
          <w:bCs/>
          <w:color w:val="000000" w:themeColor="text1"/>
          <w:szCs w:val="20"/>
        </w:rPr>
        <w:t>rprets a non-zero intercept as evidence of fraud</w:t>
      </w:r>
      <w:r w:rsidR="00682C2D">
        <w:rPr>
          <w:bCs/>
          <w:color w:val="000000" w:themeColor="text1"/>
          <w:szCs w:val="20"/>
        </w:rPr>
        <w:t>.</w:t>
      </w:r>
      <w:r w:rsidRPr="00663437">
        <w:rPr>
          <w:bCs/>
          <w:color w:val="000000" w:themeColor="text1"/>
          <w:szCs w:val="20"/>
        </w:rPr>
        <w:t xml:space="preserve"> </w:t>
      </w:r>
      <w:r w:rsidRPr="00663437">
        <w:rPr>
          <w:color w:val="000000" w:themeColor="text1"/>
        </w:rPr>
        <w:t xml:space="preserve">But any non-uniformity in the posited linkages can produce a non-zero intercept. Below we demonstrate this non-uniformity for precincts in </w:t>
      </w:r>
      <w:r w:rsidR="00663437">
        <w:rPr>
          <w:color w:val="000000" w:themeColor="text1"/>
        </w:rPr>
        <w:t>Allegheny</w:t>
      </w:r>
      <w:r w:rsidRPr="00663437">
        <w:rPr>
          <w:color w:val="000000" w:themeColor="text1"/>
        </w:rPr>
        <w:t xml:space="preserve"> and</w:t>
      </w:r>
      <w:r w:rsidR="00663437">
        <w:rPr>
          <w:color w:val="000000" w:themeColor="text1"/>
        </w:rPr>
        <w:t xml:space="preserve"> Butler C</w:t>
      </w:r>
      <w:r w:rsidRPr="00663437">
        <w:rPr>
          <w:color w:val="000000" w:themeColor="text1"/>
        </w:rPr>
        <w:t>ount</w:t>
      </w:r>
      <w:r w:rsidR="00663437">
        <w:rPr>
          <w:color w:val="000000" w:themeColor="text1"/>
        </w:rPr>
        <w:t>ies</w:t>
      </w:r>
      <w:r w:rsidRPr="00663437">
        <w:rPr>
          <w:color w:val="000000" w:themeColor="text1"/>
        </w:rPr>
        <w:t xml:space="preserve"> in Pennsylvania, two of the counties analyzed by Lott.</w:t>
      </w:r>
      <w:r w:rsidR="00CB6F47">
        <w:rPr>
          <w:color w:val="000000" w:themeColor="text1"/>
        </w:rPr>
        <w:t xml:space="preserve"> </w:t>
      </w:r>
      <w:r w:rsidRPr="00663437">
        <w:rPr>
          <w:color w:val="000000" w:themeColor="text1"/>
        </w:rPr>
        <w:t xml:space="preserve">Indeed, what we find is that the higher the Republican vote share in the precinct, the higher the proportion of </w:t>
      </w:r>
      <w:r w:rsidR="008E317A">
        <w:rPr>
          <w:color w:val="000000" w:themeColor="text1"/>
        </w:rPr>
        <w:t>voters</w:t>
      </w:r>
      <w:r w:rsidRPr="00663437">
        <w:rPr>
          <w:color w:val="000000" w:themeColor="text1"/>
        </w:rPr>
        <w:t xml:space="preserve"> who cast in-person votes.</w:t>
      </w:r>
      <w:r w:rsidR="009A0F45">
        <w:rPr>
          <w:color w:val="000000" w:themeColor="text1"/>
        </w:rPr>
        <w:t xml:space="preserve"> </w:t>
      </w:r>
      <w:r w:rsidR="009A0F45" w:rsidRPr="008626CE">
        <w:rPr>
          <w:color w:val="000000" w:themeColor="text1"/>
        </w:rPr>
        <w:t xml:space="preserve">Moreover, </w:t>
      </w:r>
      <w:r w:rsidR="00695129" w:rsidRPr="008626CE">
        <w:rPr>
          <w:color w:val="000000" w:themeColor="text1"/>
        </w:rPr>
        <w:t xml:space="preserve">the </w:t>
      </w:r>
      <w:r w:rsidR="00AC256C">
        <w:rPr>
          <w:color w:val="000000" w:themeColor="text1"/>
        </w:rPr>
        <w:t>two</w:t>
      </w:r>
      <w:r w:rsidR="00695129" w:rsidRPr="008626CE">
        <w:rPr>
          <w:color w:val="000000" w:themeColor="text1"/>
        </w:rPr>
        <w:t xml:space="preserve"> counties have similar levels of </w:t>
      </w:r>
      <w:r w:rsidR="00716576" w:rsidRPr="008626CE">
        <w:rPr>
          <w:color w:val="000000" w:themeColor="text1"/>
        </w:rPr>
        <w:t>in-person voting</w:t>
      </w:r>
      <w:r w:rsidR="00AC256C">
        <w:rPr>
          <w:color w:val="000000" w:themeColor="text1"/>
        </w:rPr>
        <w:t xml:space="preserve"> at similar precinct Trump support</w:t>
      </w:r>
      <w:r w:rsidR="00716576" w:rsidRPr="008626CE">
        <w:rPr>
          <w:color w:val="000000" w:themeColor="text1"/>
        </w:rPr>
        <w:t>.</w:t>
      </w:r>
      <w:r w:rsidRPr="008626CE">
        <w:rPr>
          <w:color w:val="000000" w:themeColor="text1"/>
        </w:rPr>
        <w:t xml:space="preserve"> </w:t>
      </w:r>
      <w:r w:rsidRPr="00663437">
        <w:rPr>
          <w:color w:val="000000" w:themeColor="text1"/>
        </w:rPr>
        <w:t xml:space="preserve">We interpret this as a result of the more highly Republican areas having been more effectively cautioned by party leaders against the </w:t>
      </w:r>
      <w:r w:rsidR="00E214AB">
        <w:rPr>
          <w:color w:val="000000" w:themeColor="text1"/>
        </w:rPr>
        <w:t>use</w:t>
      </w:r>
      <w:r w:rsidRPr="00663437">
        <w:rPr>
          <w:color w:val="000000" w:themeColor="text1"/>
        </w:rPr>
        <w:t xml:space="preserve"> of mail-in ballots.</w:t>
      </w:r>
    </w:p>
    <w:p w14:paraId="2D0A1B94" w14:textId="75091C2D" w:rsidR="002643CE" w:rsidRDefault="002643CE">
      <w:pPr>
        <w:spacing w:before="0" w:line="240" w:lineRule="auto"/>
        <w:ind w:firstLine="0"/>
        <w:jc w:val="left"/>
        <w:rPr>
          <w:color w:val="000000" w:themeColor="text1"/>
        </w:rPr>
      </w:pPr>
      <w:r>
        <w:rPr>
          <w:color w:val="000000" w:themeColor="text1"/>
        </w:rPr>
        <w:br w:type="page"/>
      </w:r>
    </w:p>
    <w:p w14:paraId="798AEFF1" w14:textId="77777777" w:rsidR="003F63B3" w:rsidRDefault="003F63B3" w:rsidP="002643CE">
      <w:pPr>
        <w:ind w:firstLine="0"/>
        <w:rPr>
          <w:color w:val="000000" w:themeColor="text1"/>
        </w:rPr>
      </w:pPr>
    </w:p>
    <w:tbl>
      <w:tblPr>
        <w:tblStyle w:val="TableGrid"/>
        <w:tblW w:w="5000" w:type="pct"/>
        <w:tblLook w:val="04A0" w:firstRow="1" w:lastRow="0" w:firstColumn="1" w:lastColumn="0" w:noHBand="0" w:noVBand="1"/>
      </w:tblPr>
      <w:tblGrid>
        <w:gridCol w:w="9350"/>
      </w:tblGrid>
      <w:tr w:rsidR="00C80DDE" w14:paraId="418567F3" w14:textId="77777777" w:rsidTr="00945763">
        <w:tc>
          <w:tcPr>
            <w:tcW w:w="5000" w:type="pct"/>
          </w:tcPr>
          <w:p w14:paraId="304AD2CA" w14:textId="305FC9E1" w:rsidR="00C80DDE" w:rsidRPr="0091412C" w:rsidRDefault="00C80DDE" w:rsidP="00945763">
            <w:pPr>
              <w:pStyle w:val="Table-Headers"/>
              <w:rPr>
                <w:color w:val="000000" w:themeColor="text1"/>
              </w:rPr>
            </w:pPr>
            <w:r w:rsidRPr="00663437">
              <w:t xml:space="preserve">Figure </w:t>
            </w:r>
            <w:r>
              <w:t>3</w:t>
            </w:r>
            <w:r w:rsidRPr="00663437">
              <w:t xml:space="preserve"> </w:t>
            </w:r>
            <w:r w:rsidR="00CE4448">
              <w:t>–</w:t>
            </w:r>
            <w:r w:rsidR="0099199D">
              <w:t xml:space="preserve"> Trump mail-in vote by level of total support</w:t>
            </w:r>
          </w:p>
        </w:tc>
      </w:tr>
      <w:tr w:rsidR="00C80DDE" w14:paraId="121D377D" w14:textId="77777777" w:rsidTr="00945763">
        <w:tc>
          <w:tcPr>
            <w:tcW w:w="4235" w:type="pct"/>
          </w:tcPr>
          <w:p w14:paraId="35F1A394" w14:textId="0A5D6F0F" w:rsidR="00C80DDE" w:rsidRDefault="00BE155C" w:rsidP="00945763">
            <w:pPr>
              <w:ind w:firstLine="0"/>
              <w:jc w:val="center"/>
              <w:rPr>
                <w:color w:val="FF0000"/>
              </w:rPr>
            </w:pPr>
            <w:r>
              <w:rPr>
                <w:noProof/>
                <w:color w:val="FF0000"/>
              </w:rPr>
              <w:drawing>
                <wp:inline distT="0" distB="0" distL="0" distR="0" wp14:anchorId="3D7A3E95" wp14:editId="65D74E2C">
                  <wp:extent cx="5943600" cy="3958590"/>
                  <wp:effectExtent l="0" t="0" r="0" b="381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958590"/>
                          </a:xfrm>
                          <a:prstGeom prst="rect">
                            <a:avLst/>
                          </a:prstGeom>
                        </pic:spPr>
                      </pic:pic>
                    </a:graphicData>
                  </a:graphic>
                </wp:inline>
              </w:drawing>
            </w:r>
          </w:p>
        </w:tc>
      </w:tr>
      <w:tr w:rsidR="00C80DDE" w14:paraId="2E17C95E" w14:textId="77777777" w:rsidTr="00945763">
        <w:tc>
          <w:tcPr>
            <w:tcW w:w="5000" w:type="pct"/>
          </w:tcPr>
          <w:p w14:paraId="7686D7F5" w14:textId="2B2C5859" w:rsidR="00C80DDE" w:rsidRPr="0091412C" w:rsidRDefault="00C80DDE" w:rsidP="00945763">
            <w:pPr>
              <w:pStyle w:val="table-note"/>
            </w:pPr>
            <w:r w:rsidRPr="00663437">
              <w:t xml:space="preserve">Note: </w:t>
            </w:r>
            <w:r w:rsidR="00C0565D">
              <w:t>Each dot is one precinct</w:t>
            </w:r>
            <w:r w:rsidR="008E317A">
              <w:t>.</w:t>
            </w:r>
            <w:r w:rsidR="00064891">
              <w:t xml:space="preserve"> There are many more precincts in Allegheny County than Butler County. </w:t>
            </w:r>
          </w:p>
        </w:tc>
      </w:tr>
    </w:tbl>
    <w:p w14:paraId="38D81DD3" w14:textId="77777777" w:rsidR="0034656E" w:rsidRPr="00663437" w:rsidRDefault="0034656E" w:rsidP="00A73888">
      <w:pPr>
        <w:ind w:firstLine="0"/>
        <w:rPr>
          <w:bCs/>
          <w:color w:val="000000" w:themeColor="text1"/>
          <w:szCs w:val="20"/>
        </w:rPr>
      </w:pPr>
    </w:p>
    <w:p w14:paraId="605C6DA2" w14:textId="1D44C00B" w:rsidR="00D26BC5" w:rsidRPr="00060FD2" w:rsidRDefault="00D26BC5" w:rsidP="00D02898">
      <w:r w:rsidRPr="00663437">
        <w:t>On the other hand, even if we reject the various rebuttals of</w:t>
      </w:r>
      <w:r w:rsidR="00CB6F47">
        <w:t xml:space="preserve"> </w:t>
      </w:r>
      <w:r w:rsidRPr="00663437">
        <w:t xml:space="preserve">the appropriateness of Lott’s matched pairs </w:t>
      </w:r>
      <w:r w:rsidR="0066341D" w:rsidRPr="00663437">
        <w:t>design and</w:t>
      </w:r>
      <w:r w:rsidRPr="00663437">
        <w:t xml:space="preserve"> take </w:t>
      </w:r>
      <w:r w:rsidR="00682C2D">
        <w:t xml:space="preserve">as reasonable </w:t>
      </w:r>
      <w:r w:rsidRPr="00663437">
        <w:t>that the sign of the dummy variable tells us something about fraud, the</w:t>
      </w:r>
      <w:r w:rsidR="00CB6F47">
        <w:t xml:space="preserve"> </w:t>
      </w:r>
      <w:r w:rsidRPr="00663437">
        <w:t xml:space="preserve">evidence that the dummy variable he uses as an indicator of fraud is non-zero is not that strong. As noted earlier, Lott obtains statistically significant results for the dummy variable only for data pooled across two very different states. But that pooling can in principle create a fallacy akin to </w:t>
      </w:r>
      <w:r w:rsidRPr="00663437">
        <w:rPr>
          <w:i/>
        </w:rPr>
        <w:t>Simpson’s paradox</w:t>
      </w:r>
      <w:r w:rsidRPr="00663437">
        <w:t>.</w:t>
      </w:r>
      <w:r w:rsidR="00CB6F47">
        <w:t xml:space="preserve"> </w:t>
      </w:r>
      <w:r w:rsidRPr="00663437">
        <w:t xml:space="preserve">If the two states differ, say, in their partisan propensities in the chosen counties, then an effect </w:t>
      </w:r>
      <w:r w:rsidRPr="00663437">
        <w:lastRenderedPageBreak/>
        <w:t xml:space="preserve">(e.g., a positive sign on the dummy variable) that is </w:t>
      </w:r>
      <w:r w:rsidR="0066341D" w:rsidRPr="00663437">
        <w:t>due</w:t>
      </w:r>
      <w:r w:rsidRPr="00663437">
        <w:t xml:space="preserve"> to differences between the states can be attributed</w:t>
      </w:r>
      <w:r w:rsidR="00CB6F47">
        <w:t xml:space="preserve"> </w:t>
      </w:r>
      <w:r w:rsidRPr="00663437">
        <w:t>to within-county differences in each state.</w:t>
      </w:r>
      <w:r w:rsidR="00CB6F47">
        <w:rPr>
          <w:rStyle w:val="FootnoteReference"/>
        </w:rPr>
        <w:footnoteReference w:id="54"/>
      </w:r>
    </w:p>
    <w:p w14:paraId="77DE2020" w14:textId="77777777" w:rsidR="00391209" w:rsidRDefault="00D26BC5" w:rsidP="00391209">
      <w:pPr>
        <w:pStyle w:val="Heading1"/>
      </w:pPr>
      <w:r w:rsidRPr="00224DFC">
        <w:t>Conclusions</w:t>
      </w:r>
    </w:p>
    <w:p w14:paraId="12597C9A" w14:textId="6E6B8748" w:rsidR="00291CA0" w:rsidRDefault="00206EF2" w:rsidP="00391209">
      <w:r w:rsidRPr="00663437">
        <w:t>To paraphrase Jeremy Bentham, claims of massive fraud based on aggregate level statistical features of the 2020 election are not just nonsense, but “nonsense on stilts</w:t>
      </w:r>
      <w:r>
        <w:t xml:space="preserve">” </w:t>
      </w:r>
      <w:sdt>
        <w:sdtPr>
          <w:rPr>
            <w:color w:val="000000"/>
          </w:rPr>
          <w:tag w:val="MENDELEY_CITATION_v3_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"/>
          <w:id w:val="1908718600"/>
          <w:placeholder>
            <w:docPart w:val="AC82591E2EC33D409043A472C9C1E7DD"/>
          </w:placeholder>
        </w:sdtPr>
        <w:sdtContent>
          <w:r w:rsidR="00E64DD3" w:rsidRPr="00391209">
            <w:rPr>
              <w:color w:val="000000"/>
            </w:rPr>
            <w:t>(Bentham, 2002)</w:t>
          </w:r>
        </w:sdtContent>
      </w:sdt>
      <w:r w:rsidRPr="00663437">
        <w:t xml:space="preserve">. While it is impossible to address all the misleading claims and specious arguments made </w:t>
      </w:r>
      <w:r>
        <w:t xml:space="preserve">on the internet </w:t>
      </w:r>
      <w:r w:rsidRPr="00663437">
        <w:t>or</w:t>
      </w:r>
      <w:r>
        <w:t xml:space="preserve"> even</w:t>
      </w:r>
      <w:r w:rsidRPr="00663437">
        <w:t xml:space="preserve"> by President Trump himself, we believe the compendium of statistical fallacies given above can be useful to those interested in the misuse of statistics. And, as noted earlier, this essay is deliberately written in a non-technical way to be comprehensible even to beginning students in statistics.</w:t>
      </w:r>
    </w:p>
    <w:p w14:paraId="2CF1F352" w14:textId="77777777" w:rsidR="00291CA0" w:rsidRDefault="00291CA0">
      <w:pPr>
        <w:spacing w:before="0" w:line="240" w:lineRule="auto"/>
        <w:ind w:firstLine="0"/>
        <w:jc w:val="left"/>
      </w:pPr>
      <w:r>
        <w:br w:type="page"/>
      </w:r>
    </w:p>
    <w:p w14:paraId="7D073402" w14:textId="77777777" w:rsidR="00206EF2" w:rsidRDefault="00206EF2" w:rsidP="00291CA0">
      <w:pPr>
        <w:ind w:left="960"/>
        <w:divId w:val="241910580"/>
      </w:pPr>
    </w:p>
    <w:p w14:paraId="4B010BD0" w14:textId="52E0D345" w:rsidR="00206EF2" w:rsidRDefault="00206EF2" w:rsidP="00206EF2">
      <w:pPr>
        <w:pStyle w:val="Heading1"/>
      </w:pPr>
      <w:r>
        <w:t>References</w:t>
      </w:r>
    </w:p>
    <w:p w14:paraId="1615D9DB" w14:textId="77777777" w:rsidR="00206EF2" w:rsidRDefault="00206EF2">
      <w:pPr>
        <w:spacing w:before="0" w:line="240" w:lineRule="auto"/>
        <w:ind w:firstLine="0"/>
        <w:jc w:val="left"/>
      </w:pPr>
    </w:p>
    <w:sdt>
      <w:sdtPr>
        <w:tag w:val="MENDELEY_BIBLIOGRAPHY"/>
        <w:id w:val="948356194"/>
        <w:placeholder>
          <w:docPart w:val="DefaultPlaceholder_-1854013440"/>
        </w:placeholder>
      </w:sdtPr>
      <w:sdtContent>
        <w:p w14:paraId="17858B4E" w14:textId="77777777" w:rsidR="00E64DD3" w:rsidRDefault="00E64DD3">
          <w:pPr>
            <w:autoSpaceDE w:val="0"/>
            <w:autoSpaceDN w:val="0"/>
            <w:ind w:hanging="480"/>
            <w:divId w:val="757678091"/>
          </w:pPr>
          <w:r>
            <w:t xml:space="preserve">Alba, D., &amp; Frenkel, S. (2021, January 7). Six False Claims About the November Election. </w:t>
          </w:r>
          <w:r>
            <w:rPr>
              <w:i/>
              <w:iCs/>
            </w:rPr>
            <w:t>The New York Times</w:t>
          </w:r>
          <w:r>
            <w:t>, A14. https://www.nytimes.com/2021/01/06/business/election-fraud.html</w:t>
          </w:r>
        </w:p>
        <w:p w14:paraId="793DE548" w14:textId="77777777" w:rsidR="00E64DD3" w:rsidRDefault="00E64DD3">
          <w:pPr>
            <w:autoSpaceDE w:val="0"/>
            <w:autoSpaceDN w:val="0"/>
            <w:ind w:hanging="480"/>
            <w:divId w:val="2088262277"/>
          </w:pPr>
          <w:r>
            <w:t xml:space="preserve">Ayyadurai, S. (2020, November 10). </w:t>
          </w:r>
          <w:proofErr w:type="spellStart"/>
          <w:r>
            <w:rPr>
              <w:i/>
              <w:iCs/>
            </w:rPr>
            <w:t>Dr.SHIVA</w:t>
          </w:r>
          <w:proofErr w:type="spellEnd"/>
          <w:r>
            <w:rPr>
              <w:i/>
              <w:iCs/>
            </w:rPr>
            <w:t xml:space="preserve"> LIVE: MIT PhD Analysis of Michigan Votes Reveals Unfortunate Truth of U.S. Voting Systems</w:t>
          </w:r>
          <w:r>
            <w:t>. https://www.youtube.com/watch?v=Ztu5Y5obWPk</w:t>
          </w:r>
        </w:p>
        <w:p w14:paraId="5691F2F7" w14:textId="77777777" w:rsidR="00E64DD3" w:rsidRDefault="00E64DD3">
          <w:pPr>
            <w:autoSpaceDE w:val="0"/>
            <w:autoSpaceDN w:val="0"/>
            <w:ind w:hanging="480"/>
            <w:divId w:val="1134644038"/>
          </w:pPr>
          <w:r>
            <w:t xml:space="preserve">Bentham, J. (2002). Rights, Representation, and Reform: Nonsense upon Stilts and Other Writings on the French Revolution. In P. Schofield, C. Pease-Watkin, &amp; C. </w:t>
          </w:r>
          <w:proofErr w:type="spellStart"/>
          <w:r>
            <w:t>Blamires</w:t>
          </w:r>
          <w:proofErr w:type="spellEnd"/>
          <w:r>
            <w:t xml:space="preserve"> (Eds.), </w:t>
          </w:r>
          <w:r>
            <w:rPr>
              <w:i/>
              <w:iCs/>
            </w:rPr>
            <w:t>The Collected Works of Jeremy Bentham</w:t>
          </w:r>
          <w:r>
            <w:t xml:space="preserve"> (1st ed., pp. 317–401). Oxford University Press.</w:t>
          </w:r>
        </w:p>
        <w:p w14:paraId="3822D8A7" w14:textId="77777777" w:rsidR="00E64DD3" w:rsidRDefault="00E64DD3">
          <w:pPr>
            <w:autoSpaceDE w:val="0"/>
            <w:autoSpaceDN w:val="0"/>
            <w:ind w:hanging="480"/>
            <w:divId w:val="1841037857"/>
          </w:pPr>
          <w:proofErr w:type="spellStart"/>
          <w:r>
            <w:t>Berlinski</w:t>
          </w:r>
          <w:proofErr w:type="spellEnd"/>
          <w:r>
            <w:t xml:space="preserve">, N., Doyle, M., Guess, A. M., Levy, G., Lyons, B., Montgomery, J. M., Nyhan, B., &amp; </w:t>
          </w:r>
          <w:proofErr w:type="spellStart"/>
          <w:r>
            <w:t>Reifler</w:t>
          </w:r>
          <w:proofErr w:type="spellEnd"/>
          <w:r>
            <w:t xml:space="preserve">, J. (2021). The Effects of Unsubstantiated Claims of Voter Fraud on Confidence in Elections. </w:t>
          </w:r>
          <w:r>
            <w:rPr>
              <w:i/>
              <w:iCs/>
            </w:rPr>
            <w:t>Journal of Experimental Political Science</w:t>
          </w:r>
          <w:r>
            <w:t>, 1–16. https://doi.org/10.1017/XPS.2021.18</w:t>
          </w:r>
        </w:p>
        <w:p w14:paraId="2BDE603A" w14:textId="77777777" w:rsidR="00E64DD3" w:rsidRDefault="00E64DD3">
          <w:pPr>
            <w:autoSpaceDE w:val="0"/>
            <w:autoSpaceDN w:val="0"/>
            <w:ind w:hanging="480"/>
            <w:divId w:val="1093818000"/>
          </w:pPr>
          <w:r>
            <w:rPr>
              <w:i/>
              <w:iCs/>
            </w:rPr>
            <w:t>Better Know a Ballot</w:t>
          </w:r>
          <w:r>
            <w:t>. (2021). A Late Show with Stephen Colbert. https://www.betterknowaballot.com/</w:t>
          </w:r>
        </w:p>
        <w:p w14:paraId="0D1E5795" w14:textId="77777777" w:rsidR="00E64DD3" w:rsidRDefault="00E64DD3">
          <w:pPr>
            <w:autoSpaceDE w:val="0"/>
            <w:autoSpaceDN w:val="0"/>
            <w:ind w:hanging="480"/>
            <w:divId w:val="1671639311"/>
          </w:pPr>
          <w:r>
            <w:lastRenderedPageBreak/>
            <w:t xml:space="preserve">Bliss, L., &amp; </w:t>
          </w:r>
          <w:proofErr w:type="spellStart"/>
          <w:r>
            <w:t>Patino</w:t>
          </w:r>
          <w:proofErr w:type="spellEnd"/>
          <w:r>
            <w:t xml:space="preserve">, M. (2020). </w:t>
          </w:r>
          <w:r>
            <w:rPr>
              <w:i/>
              <w:iCs/>
            </w:rPr>
            <w:t>How to Spot Misleading Election Maps</w:t>
          </w:r>
          <w:r>
            <w:t>. Bloomberg CityLab. https://www.bloomberg.com/news/articles/2020-11-03/a-complete-guide-to-misleading-election-maps</w:t>
          </w:r>
        </w:p>
        <w:p w14:paraId="60129FAE" w14:textId="77777777" w:rsidR="00E64DD3" w:rsidRDefault="00E64DD3">
          <w:pPr>
            <w:autoSpaceDE w:val="0"/>
            <w:autoSpaceDN w:val="0"/>
            <w:ind w:hanging="480"/>
            <w:divId w:val="647243227"/>
          </w:pPr>
          <w:r>
            <w:t xml:space="preserve">Bump, P. (2022a, February 8). The bizarre voter-fraud hunt in a New Mexico county Trump won by 25 points - The Washington Post. </w:t>
          </w:r>
          <w:r>
            <w:rPr>
              <w:i/>
              <w:iCs/>
            </w:rPr>
            <w:t>The Washington Post</w:t>
          </w:r>
          <w:r>
            <w:t>. https://www.washingtonpost.com/politics/2022/02/08/bizarre-voter-fraud-hunt-new-mexico-county-trump-won-by-25-points/</w:t>
          </w:r>
        </w:p>
        <w:p w14:paraId="4584CB06" w14:textId="77777777" w:rsidR="00E64DD3" w:rsidRDefault="00E64DD3">
          <w:pPr>
            <w:autoSpaceDE w:val="0"/>
            <w:autoSpaceDN w:val="0"/>
            <w:ind w:hanging="480"/>
            <w:divId w:val="1503624147"/>
          </w:pPr>
          <w:r>
            <w:t xml:space="preserve">Bump, P. (2022b, July 14). We have reached the apex of election-fraud debunking. </w:t>
          </w:r>
          <w:r>
            <w:rPr>
              <w:i/>
              <w:iCs/>
            </w:rPr>
            <w:t>The Washington Post</w:t>
          </w:r>
          <w:r>
            <w:t>. https://www.washingtonpost.com/politics/2022/07/14/we-have-reached-apex-election-fraud-debunking/</w:t>
          </w:r>
        </w:p>
        <w:p w14:paraId="126D85D7" w14:textId="77777777" w:rsidR="00E64DD3" w:rsidRDefault="00E64DD3">
          <w:pPr>
            <w:autoSpaceDE w:val="0"/>
            <w:autoSpaceDN w:val="0"/>
            <w:ind w:hanging="480"/>
            <w:divId w:val="65423852"/>
          </w:pPr>
          <w:r>
            <w:t xml:space="preserve">Campbell, J. E. (1986). Presidential Coattails and Midterm Losses in State Legislative Elections. </w:t>
          </w:r>
          <w:r>
            <w:rPr>
              <w:i/>
              <w:iCs/>
            </w:rPr>
            <w:t>American Political Science Review</w:t>
          </w:r>
          <w:r>
            <w:t xml:space="preserve">, </w:t>
          </w:r>
          <w:r>
            <w:rPr>
              <w:i/>
              <w:iCs/>
            </w:rPr>
            <w:t>80</w:t>
          </w:r>
          <w:r>
            <w:t>(1), 45–63. https://doi.org/10.2307/1957083</w:t>
          </w:r>
        </w:p>
        <w:p w14:paraId="0EB448B9" w14:textId="77777777" w:rsidR="00E64DD3" w:rsidRDefault="00E64DD3">
          <w:pPr>
            <w:autoSpaceDE w:val="0"/>
            <w:autoSpaceDN w:val="0"/>
            <w:ind w:hanging="480"/>
            <w:divId w:val="2049183789"/>
          </w:pPr>
          <w:r>
            <w:rPr>
              <w:i/>
              <w:iCs/>
            </w:rPr>
            <w:t xml:space="preserve">Cartographic Views of the 2020 US Presidential Election - </w:t>
          </w:r>
          <w:proofErr w:type="spellStart"/>
          <w:r>
            <w:rPr>
              <w:i/>
              <w:iCs/>
            </w:rPr>
            <w:t>Worldmapper</w:t>
          </w:r>
          <w:proofErr w:type="spellEnd"/>
          <w:r>
            <w:t>. (2020, November 27). World Mapper. https://worldmapper.org/us-presidential-election-2020/</w:t>
          </w:r>
        </w:p>
        <w:p w14:paraId="35569CDA" w14:textId="77777777" w:rsidR="00E64DD3" w:rsidRDefault="00E64DD3">
          <w:pPr>
            <w:autoSpaceDE w:val="0"/>
            <w:autoSpaceDN w:val="0"/>
            <w:ind w:hanging="480"/>
            <w:divId w:val="565802898"/>
          </w:pPr>
          <w:r>
            <w:t xml:space="preserve">Cervas, J. R., &amp; Grofman, B. (2019). Are Presidential Inversions Inevitable? Comparing Eight Counterfactual Rules for Electing the U.S. President*. </w:t>
          </w:r>
          <w:r>
            <w:rPr>
              <w:i/>
              <w:iCs/>
            </w:rPr>
            <w:t>Social Science Quarterly</w:t>
          </w:r>
          <w:r>
            <w:t xml:space="preserve">, </w:t>
          </w:r>
          <w:r>
            <w:rPr>
              <w:i/>
              <w:iCs/>
            </w:rPr>
            <w:t>100</w:t>
          </w:r>
          <w:r>
            <w:t>(4), 1322–1342. https://doi.org/10.1111/ssqu.12634</w:t>
          </w:r>
        </w:p>
        <w:p w14:paraId="56CC2126" w14:textId="77777777" w:rsidR="00E64DD3" w:rsidRDefault="00E64DD3">
          <w:pPr>
            <w:autoSpaceDE w:val="0"/>
            <w:autoSpaceDN w:val="0"/>
            <w:ind w:hanging="480"/>
            <w:divId w:val="1387559080"/>
          </w:pPr>
          <w:proofErr w:type="spellStart"/>
          <w:r>
            <w:lastRenderedPageBreak/>
            <w:t>Corasaniti</w:t>
          </w:r>
          <w:proofErr w:type="spellEnd"/>
          <w:r>
            <w:t xml:space="preserve">, N., Epstein, L., &amp; Rutenberg, J. (2020, November 11). Election Officials Nationwide Find No Fraud. </w:t>
          </w:r>
          <w:r>
            <w:rPr>
              <w:i/>
              <w:iCs/>
            </w:rPr>
            <w:t>The New York Times</w:t>
          </w:r>
          <w:r>
            <w:t>, A1. https://www.nytimes.com/2020/11/10/us/politics/voting-fraud.html</w:t>
          </w:r>
        </w:p>
        <w:p w14:paraId="7020935B" w14:textId="77777777" w:rsidR="00E64DD3" w:rsidRDefault="00E64DD3">
          <w:pPr>
            <w:autoSpaceDE w:val="0"/>
            <w:autoSpaceDN w:val="0"/>
            <w:ind w:hanging="480"/>
            <w:divId w:val="1851870395"/>
          </w:pPr>
          <w:proofErr w:type="spellStart"/>
          <w:r>
            <w:t>Deckert</w:t>
          </w:r>
          <w:proofErr w:type="spellEnd"/>
          <w:r>
            <w:t xml:space="preserve">, J., </w:t>
          </w:r>
          <w:proofErr w:type="spellStart"/>
          <w:r>
            <w:t>Myagkov</w:t>
          </w:r>
          <w:proofErr w:type="spellEnd"/>
          <w:r>
            <w:t xml:space="preserve">, M., &amp; Ordeshook, P. C. (2011). Benford’s Law and the Detection of Election Fraud. </w:t>
          </w:r>
          <w:r>
            <w:rPr>
              <w:i/>
              <w:iCs/>
            </w:rPr>
            <w:t>Political Analysis</w:t>
          </w:r>
          <w:r>
            <w:t xml:space="preserve">, </w:t>
          </w:r>
          <w:r>
            <w:rPr>
              <w:i/>
              <w:iCs/>
            </w:rPr>
            <w:t>19</w:t>
          </w:r>
          <w:r>
            <w:t>(3). 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metadata_info_tab_contents</w:t>
          </w:r>
        </w:p>
        <w:p w14:paraId="2CC2011F" w14:textId="77777777" w:rsidR="00E64DD3" w:rsidRDefault="00E64DD3">
          <w:pPr>
            <w:autoSpaceDE w:val="0"/>
            <w:autoSpaceDN w:val="0"/>
            <w:ind w:hanging="480"/>
            <w:divId w:val="1233007270"/>
          </w:pPr>
          <w:r>
            <w:t xml:space="preserve">Deutsch, K. W., &amp; </w:t>
          </w:r>
          <w:proofErr w:type="spellStart"/>
          <w:r>
            <w:t>Madow</w:t>
          </w:r>
          <w:proofErr w:type="spellEnd"/>
          <w:r>
            <w:t xml:space="preserve">, W. G. (1961). A note on the appearance of wisdom in large bureaucratic organizations. </w:t>
          </w:r>
          <w:r>
            <w:rPr>
              <w:i/>
              <w:iCs/>
            </w:rPr>
            <w:t>Behavioral Science</w:t>
          </w:r>
          <w:r>
            <w:t xml:space="preserve">, </w:t>
          </w:r>
          <w:r>
            <w:rPr>
              <w:i/>
              <w:iCs/>
            </w:rPr>
            <w:t>6</w:t>
          </w:r>
          <w:r>
            <w:t>(1), 72–78. https://doi.org/10.1002/bs.3830060108</w:t>
          </w:r>
        </w:p>
        <w:p w14:paraId="29B1CDDE" w14:textId="77777777" w:rsidR="00E64DD3" w:rsidRDefault="00E64DD3">
          <w:pPr>
            <w:autoSpaceDE w:val="0"/>
            <w:autoSpaceDN w:val="0"/>
            <w:ind w:hanging="480"/>
            <w:divId w:val="806361288"/>
          </w:pPr>
          <w:r>
            <w:rPr>
              <w:i/>
              <w:iCs/>
            </w:rPr>
            <w:t>DNC Launches New Digital Ads in PA Reaching Vote-By-Mail Voters: “How to Return Your Ballot!"</w:t>
          </w:r>
          <w:r>
            <w:t>. (2020). Democratic National Convention. https://democrats.org/news/dnc-launches-new-digital-ads-in-pa-reaching-vote-by-mail-voters-how-to-return-your-ballot/</w:t>
          </w:r>
        </w:p>
        <w:p w14:paraId="25337BB1" w14:textId="77777777" w:rsidR="00E64DD3" w:rsidRDefault="00E64DD3">
          <w:pPr>
            <w:autoSpaceDE w:val="0"/>
            <w:autoSpaceDN w:val="0"/>
            <w:ind w:hanging="480"/>
            <w:divId w:val="1343318743"/>
          </w:pPr>
          <w:r>
            <w:t xml:space="preserve">Douglas, K. M., Uscinski, J. E., Sutton, R. M., </w:t>
          </w:r>
          <w:proofErr w:type="spellStart"/>
          <w:r>
            <w:t>Cichocka</w:t>
          </w:r>
          <w:proofErr w:type="spellEnd"/>
          <w:r>
            <w:t xml:space="preserve">, A., </w:t>
          </w:r>
          <w:proofErr w:type="spellStart"/>
          <w:r>
            <w:t>Nefes</w:t>
          </w:r>
          <w:proofErr w:type="spellEnd"/>
          <w:r>
            <w:t xml:space="preserve">, T., Ang, C. S., &amp; </w:t>
          </w:r>
          <w:proofErr w:type="spellStart"/>
          <w:r>
            <w:t>Deravi</w:t>
          </w:r>
          <w:proofErr w:type="spellEnd"/>
          <w:r>
            <w:t xml:space="preserve">, F. (2019). Understanding Conspiracy Theories. </w:t>
          </w:r>
          <w:r>
            <w:rPr>
              <w:i/>
              <w:iCs/>
            </w:rPr>
            <w:t>Political Psychology</w:t>
          </w:r>
          <w:r>
            <w:t xml:space="preserve">, </w:t>
          </w:r>
          <w:r>
            <w:rPr>
              <w:i/>
              <w:iCs/>
            </w:rPr>
            <w:t>40</w:t>
          </w:r>
          <w:r>
            <w:t>(S1), 3–35. https://doi.org/10.1111/POPS.12568</w:t>
          </w:r>
        </w:p>
        <w:p w14:paraId="431CF810" w14:textId="77777777" w:rsidR="00E64DD3" w:rsidRDefault="00E64DD3">
          <w:pPr>
            <w:autoSpaceDE w:val="0"/>
            <w:autoSpaceDN w:val="0"/>
            <w:ind w:hanging="480"/>
            <w:divId w:val="1480077786"/>
          </w:pPr>
          <w:r>
            <w:lastRenderedPageBreak/>
            <w:t xml:space="preserve">Downs, A. (1957). </w:t>
          </w:r>
          <w:r>
            <w:rPr>
              <w:i/>
              <w:iCs/>
            </w:rPr>
            <w:t>An Economic Theory of Democracy</w:t>
          </w:r>
          <w:r>
            <w:t>. Harper &amp; Row.</w:t>
          </w:r>
        </w:p>
        <w:p w14:paraId="49655195" w14:textId="77777777" w:rsidR="00E64DD3" w:rsidRDefault="00E64DD3">
          <w:pPr>
            <w:autoSpaceDE w:val="0"/>
            <w:autoSpaceDN w:val="0"/>
            <w:ind w:hanging="480"/>
            <w:divId w:val="35156523"/>
          </w:pPr>
          <w:r>
            <w:t xml:space="preserve">Edsall, T. B. (2022, June 22). Why Conspiracy Theories Flourish in Trump’s America. </w:t>
          </w:r>
          <w:r>
            <w:rPr>
              <w:i/>
              <w:iCs/>
            </w:rPr>
            <w:t>The New York Times</w:t>
          </w:r>
          <w:r>
            <w:t>. https://www.nytimes.com/2022/06/22/opinion/trump-conspiracy-theories.html</w:t>
          </w:r>
        </w:p>
        <w:p w14:paraId="4EF79DD1" w14:textId="77777777" w:rsidR="00E64DD3" w:rsidRDefault="00E64DD3">
          <w:pPr>
            <w:autoSpaceDE w:val="0"/>
            <w:autoSpaceDN w:val="0"/>
            <w:ind w:hanging="480"/>
            <w:divId w:val="2078018352"/>
          </w:pPr>
          <w:r>
            <w:t xml:space="preserve">Eggers, A. C., Garro, H., &amp; Grimmer, J. (2021). No evidence for systematic voter fraud: A guide to statistical claims about the 2020 election. </w:t>
          </w:r>
          <w:r>
            <w:rPr>
              <w:i/>
              <w:iCs/>
            </w:rPr>
            <w:t>Proceedings of the National Academy of Sciences</w:t>
          </w:r>
          <w:r>
            <w:t xml:space="preserve">, </w:t>
          </w:r>
          <w:r>
            <w:rPr>
              <w:i/>
              <w:iCs/>
            </w:rPr>
            <w:t>118</w:t>
          </w:r>
          <w:r>
            <w:t>(45). https://doi.org/10.1073/pnas.2103619118</w:t>
          </w:r>
        </w:p>
        <w:p w14:paraId="0C6E28DB" w14:textId="77777777" w:rsidR="00E64DD3" w:rsidRDefault="00E64DD3">
          <w:pPr>
            <w:autoSpaceDE w:val="0"/>
            <w:autoSpaceDN w:val="0"/>
            <w:ind w:hanging="480"/>
            <w:divId w:val="1209991825"/>
          </w:pPr>
          <w:r>
            <w:t xml:space="preserve">Engstrom, E. J. (2020). Congressional Elections: Electoral Structure and Political Representation. In J. L. Carson &amp; M. S. Lynch (Eds.), </w:t>
          </w:r>
          <w:r>
            <w:rPr>
              <w:i/>
              <w:iCs/>
            </w:rPr>
            <w:t>New Directions in American Politics</w:t>
          </w:r>
          <w:r>
            <w:t>. Taylor &amp; Francis. https://books.google.com/books?id=-CnZDwAAQBAJ</w:t>
          </w:r>
        </w:p>
        <w:p w14:paraId="7922096F" w14:textId="77777777" w:rsidR="00E64DD3" w:rsidRDefault="00E64DD3">
          <w:pPr>
            <w:autoSpaceDE w:val="0"/>
            <w:autoSpaceDN w:val="0"/>
            <w:ind w:hanging="480"/>
            <w:divId w:val="257178431"/>
          </w:pPr>
          <w:r>
            <w:t xml:space="preserve">Farley, R. (2020, November 13). Ballot “Curing” in Pennsylvania - FactCheck.org. </w:t>
          </w:r>
          <w:r>
            <w:rPr>
              <w:i/>
              <w:iCs/>
            </w:rPr>
            <w:t>FactCheck.Org</w:t>
          </w:r>
          <w:r>
            <w:t>. https://www.factcheck.org/2020/11/ballot-curing-in-pennsylvania/</w:t>
          </w:r>
        </w:p>
        <w:p w14:paraId="29D0EA27" w14:textId="77777777" w:rsidR="00E64DD3" w:rsidRDefault="00E64DD3">
          <w:pPr>
            <w:autoSpaceDE w:val="0"/>
            <w:autoSpaceDN w:val="0"/>
            <w:ind w:hanging="480"/>
            <w:divId w:val="7756594"/>
          </w:pPr>
          <w:r>
            <w:t xml:space="preserve">Feldman, M. (2020). </w:t>
          </w:r>
          <w:r>
            <w:rPr>
              <w:i/>
              <w:iCs/>
            </w:rPr>
            <w:t xml:space="preserve">10 Voter Fraud Lies Debunked Informed citizens are </w:t>
          </w:r>
          <w:proofErr w:type="spellStart"/>
          <w:r>
            <w:rPr>
              <w:i/>
              <w:iCs/>
            </w:rPr>
            <w:t>our</w:t>
          </w:r>
          <w:proofErr w:type="spellEnd"/>
          <w:r>
            <w:t>. https://www.brennancenter.org/our-work/research-reports/10-voter-fraud-lies-debunked</w:t>
          </w:r>
        </w:p>
        <w:p w14:paraId="4EB39356" w14:textId="77777777" w:rsidR="00E64DD3" w:rsidRDefault="00E64DD3">
          <w:pPr>
            <w:autoSpaceDE w:val="0"/>
            <w:autoSpaceDN w:val="0"/>
            <w:ind w:hanging="480"/>
            <w:divId w:val="773213648"/>
          </w:pPr>
          <w:r>
            <w:t xml:space="preserve">Fiorina, M. P. (2017). </w:t>
          </w:r>
          <w:r>
            <w:rPr>
              <w:i/>
              <w:iCs/>
            </w:rPr>
            <w:t>Unstable Majorities</w:t>
          </w:r>
          <w:r>
            <w:t>. Hoover Institution Press.</w:t>
          </w:r>
        </w:p>
        <w:p w14:paraId="5A283AC9" w14:textId="77777777" w:rsidR="00E64DD3" w:rsidRDefault="00E64DD3">
          <w:pPr>
            <w:autoSpaceDE w:val="0"/>
            <w:autoSpaceDN w:val="0"/>
            <w:ind w:hanging="480"/>
            <w:divId w:val="1014116208"/>
          </w:pPr>
          <w:r>
            <w:lastRenderedPageBreak/>
            <w:t xml:space="preserve">Foley, E. B., &amp; Stewart III, C. (2020). </w:t>
          </w:r>
          <w:r>
            <w:rPr>
              <w:i/>
              <w:iCs/>
            </w:rPr>
            <w:t>Explaining the Blue Shift in Election Canvassing</w:t>
          </w:r>
          <w:r>
            <w:t>.</w:t>
          </w:r>
        </w:p>
        <w:p w14:paraId="5464041D" w14:textId="77777777" w:rsidR="00E64DD3" w:rsidRDefault="00E64DD3">
          <w:pPr>
            <w:autoSpaceDE w:val="0"/>
            <w:autoSpaceDN w:val="0"/>
            <w:ind w:hanging="480"/>
            <w:divId w:val="1896625871"/>
          </w:pPr>
          <w:r>
            <w:t xml:space="preserve">Frey, W. H. (2021, January 21). Biden-won counties are home to 67 million more Americans than Trump-won counties. </w:t>
          </w:r>
          <w:r>
            <w:rPr>
              <w:i/>
              <w:iCs/>
            </w:rPr>
            <w:t>Brookings</w:t>
          </w:r>
          <w:r>
            <w:t>. https://www.brookings.edu/blog/the-avenue/2021/01/21/a-demographic-contrast-biden-won-551-counties-home-to-67-million-more-americans-than-trumps-2588-counties/</w:t>
          </w:r>
        </w:p>
        <w:p w14:paraId="1BFEB73C" w14:textId="77777777" w:rsidR="00E64DD3" w:rsidRDefault="00E64DD3">
          <w:pPr>
            <w:autoSpaceDE w:val="0"/>
            <w:autoSpaceDN w:val="0"/>
            <w:ind w:hanging="480"/>
            <w:divId w:val="980430089"/>
          </w:pPr>
          <w:proofErr w:type="spellStart"/>
          <w:r>
            <w:t>Galston</w:t>
          </w:r>
          <w:proofErr w:type="spellEnd"/>
          <w:r>
            <w:t xml:space="preserve">, W. A. (2020, December 21). Why did House Democrats underperform compared to Joe Biden? </w:t>
          </w:r>
          <w:r>
            <w:rPr>
              <w:i/>
              <w:iCs/>
            </w:rPr>
            <w:t>Brookings</w:t>
          </w:r>
          <w:r>
            <w:t>. https://www.brookings.edu/blog/fixgov/2020/12/21/why-did-house-democrats-underperform-compared-to-joe-biden/.</w:t>
          </w:r>
        </w:p>
        <w:p w14:paraId="15C84574" w14:textId="77777777" w:rsidR="00E64DD3" w:rsidRDefault="00E64DD3">
          <w:pPr>
            <w:autoSpaceDE w:val="0"/>
            <w:autoSpaceDN w:val="0"/>
            <w:ind w:hanging="480"/>
            <w:divId w:val="1101871832"/>
          </w:pPr>
          <w:r>
            <w:t xml:space="preserve">Gardner, A. (2021, July 5). In ramp-up to 2022 midterms, Republican candidates center pitches on Trump’s false election claims - The Washington Post. </w:t>
          </w:r>
          <w:r>
            <w:rPr>
              <w:i/>
              <w:iCs/>
            </w:rPr>
            <w:t>The Washington Post</w:t>
          </w:r>
          <w:r>
            <w:t>. https://www.washingtonpost.com/politics/republican-trump-2022-midterms-election-falsehoods/2021/07/04/3a43438c-d36f-11eb-ae54-515e2f63d37d_story.html</w:t>
          </w:r>
        </w:p>
        <w:p w14:paraId="3F1D1FA6" w14:textId="77777777" w:rsidR="00E64DD3" w:rsidRDefault="00E64DD3">
          <w:pPr>
            <w:autoSpaceDE w:val="0"/>
            <w:autoSpaceDN w:val="0"/>
            <w:ind w:hanging="480"/>
            <w:divId w:val="2062434668"/>
          </w:pPr>
          <w:r>
            <w:t xml:space="preserve">Gelman, A. (2021, August 21). Alex Jones and the fallacy of the one-sided bet. </w:t>
          </w:r>
          <w:r>
            <w:rPr>
              <w:i/>
              <w:iCs/>
            </w:rPr>
            <w:t>Statistical Modeling, Causal Inference, and Social Science</w:t>
          </w:r>
          <w:r>
            <w:t>. https://statmodeling.stat.columbia.edu/2021/08/21/alex-jones-and-the-fallacy-of-the-one-sided-bet/</w:t>
          </w:r>
        </w:p>
        <w:p w14:paraId="5B53F919" w14:textId="77777777" w:rsidR="00E64DD3" w:rsidRDefault="00E64DD3">
          <w:pPr>
            <w:autoSpaceDE w:val="0"/>
            <w:autoSpaceDN w:val="0"/>
            <w:ind w:hanging="480"/>
            <w:divId w:val="1429931815"/>
          </w:pPr>
          <w:r>
            <w:lastRenderedPageBreak/>
            <w:t xml:space="preserve">Gray, J. (2020, December 4). Georgia election officials show frame-by-frame what happened in Fulton surveillance video – WSB-TV Channel 2 - Atlanta. </w:t>
          </w:r>
          <w:r>
            <w:rPr>
              <w:i/>
              <w:iCs/>
            </w:rPr>
            <w:t>WSB-TV 2 Atlanta</w:t>
          </w:r>
          <w:r>
            <w:t>. https://www.wsbtv.com/news/politics/georgia-election-officials-show-frame-by-frame-what-really-happened-fulton-surveillance-video/T5M3PYIBYFHFFOD3CIB2ULDVDE/</w:t>
          </w:r>
        </w:p>
        <w:p w14:paraId="3F880D19" w14:textId="77777777" w:rsidR="00E64DD3" w:rsidRDefault="00E64DD3">
          <w:pPr>
            <w:autoSpaceDE w:val="0"/>
            <w:autoSpaceDN w:val="0"/>
            <w:ind w:hanging="480"/>
            <w:divId w:val="2013683039"/>
          </w:pPr>
          <w:r>
            <w:t xml:space="preserve">Grofman, B. (1989). The Comparative Analysis of Coalition Formation and Duration: Distinguishing Between-Country and Within-Country Effects. In </w:t>
          </w:r>
          <w:r>
            <w:rPr>
              <w:i/>
              <w:iCs/>
            </w:rPr>
            <w:t>Journal of Political Science</w:t>
          </w:r>
          <w:r>
            <w:t xml:space="preserve"> (Vol. 19, Issue 2). https://about.jstor.org/terms</w:t>
          </w:r>
        </w:p>
        <w:p w14:paraId="616B49D4" w14:textId="77777777" w:rsidR="00E64DD3" w:rsidRDefault="00E64DD3">
          <w:pPr>
            <w:autoSpaceDE w:val="0"/>
            <w:autoSpaceDN w:val="0"/>
            <w:ind w:hanging="480"/>
            <w:divId w:val="1013334594"/>
          </w:pPr>
          <w:r>
            <w:t xml:space="preserve">Grofman, B. (2022). Prospects for Democratic Breakdown in the United States: Bringing the States Back In. </w:t>
          </w:r>
          <w:r>
            <w:rPr>
              <w:i/>
              <w:iCs/>
            </w:rPr>
            <w:t>Perspectives on Politics</w:t>
          </w:r>
          <w:r>
            <w:t>, 1–8. https://doi.org/10.1017/S1537592721003285</w:t>
          </w:r>
        </w:p>
        <w:p w14:paraId="6BFC2A5F" w14:textId="77777777" w:rsidR="00E64DD3" w:rsidRDefault="00E64DD3">
          <w:pPr>
            <w:autoSpaceDE w:val="0"/>
            <w:autoSpaceDN w:val="0"/>
            <w:ind w:hanging="480"/>
            <w:divId w:val="1936206166"/>
          </w:pPr>
          <w:r>
            <w:t xml:space="preserve">Grofman, B., &amp; Chen, H. (2022). Understanding the Factors that Affect the Incidence of Bellwether Counties: A Conditional Probability Model. </w:t>
          </w:r>
          <w:r>
            <w:rPr>
              <w:i/>
              <w:iCs/>
            </w:rPr>
            <w:t>Political Research Quarterly</w:t>
          </w:r>
          <w:r>
            <w:t>. https://doi.org/10.1177/10659129211057601</w:t>
          </w:r>
        </w:p>
        <w:p w14:paraId="43F26EFB" w14:textId="77777777" w:rsidR="00E64DD3" w:rsidRDefault="00E64DD3">
          <w:pPr>
            <w:autoSpaceDE w:val="0"/>
            <w:autoSpaceDN w:val="0"/>
            <w:ind w:hanging="480"/>
            <w:divId w:val="1242985112"/>
          </w:pPr>
          <w:r>
            <w:t xml:space="preserve">Grofman, B., &amp; Garcia, J. R. (2014). Using Spanish Surname to Estimate Hispanic Voting Population in Voting Rights Litigation: A Model of Context Effects Using Bayes’ Theorem. </w:t>
          </w:r>
          <w:r>
            <w:rPr>
              <w:i/>
              <w:iCs/>
            </w:rPr>
            <w:t>Election Law Journal: Rules, Politics, and Policy</w:t>
          </w:r>
          <w:r>
            <w:t xml:space="preserve">, </w:t>
          </w:r>
          <w:r>
            <w:rPr>
              <w:i/>
              <w:iCs/>
            </w:rPr>
            <w:t>13</w:t>
          </w:r>
          <w:r>
            <w:t>(3), 375–393. https://doi.org/10.1089/elj.2013.0190</w:t>
          </w:r>
        </w:p>
        <w:p w14:paraId="46985F63" w14:textId="77777777" w:rsidR="00E64DD3" w:rsidRDefault="00E64DD3">
          <w:pPr>
            <w:autoSpaceDE w:val="0"/>
            <w:autoSpaceDN w:val="0"/>
            <w:ind w:hanging="480"/>
            <w:divId w:val="1660032989"/>
          </w:pPr>
          <w:r>
            <w:t xml:space="preserve">Grofman, B., &amp; Garcia, J. R. (2015). Using Spanish Surname Ratios to Estimate Proportion Hispanic in California Cities via Bayes Theorem*. </w:t>
          </w:r>
          <w:r>
            <w:rPr>
              <w:i/>
              <w:iCs/>
            </w:rPr>
            <w:t>Social Science Quarterly</w:t>
          </w:r>
          <w:r>
            <w:t xml:space="preserve">, </w:t>
          </w:r>
          <w:r>
            <w:rPr>
              <w:i/>
              <w:iCs/>
            </w:rPr>
            <w:t>96</w:t>
          </w:r>
          <w:r>
            <w:t>(5), 1511–1527. https://doi.org/10.1111/ssqu.12214</w:t>
          </w:r>
        </w:p>
        <w:p w14:paraId="5E902863" w14:textId="77777777" w:rsidR="00E64DD3" w:rsidRDefault="00E64DD3">
          <w:pPr>
            <w:autoSpaceDE w:val="0"/>
            <w:autoSpaceDN w:val="0"/>
            <w:ind w:hanging="480"/>
            <w:divId w:val="64576650"/>
          </w:pPr>
          <w:r>
            <w:lastRenderedPageBreak/>
            <w:t xml:space="preserve">Hasen, R. L. (2020). </w:t>
          </w:r>
          <w:r>
            <w:rPr>
              <w:i/>
              <w:iCs/>
            </w:rPr>
            <w:t>Election Meltdown: Dirty Tricks, Distrust, and the Threat to American Democracy</w:t>
          </w:r>
          <w:r>
            <w:t>. Yale University Press. https://www.amazon.com/Election-Meltdown-Distrust-American-Democracy/dp/0300248199</w:t>
          </w:r>
        </w:p>
        <w:p w14:paraId="5B6A4C7C" w14:textId="77777777" w:rsidR="00E64DD3" w:rsidRDefault="00E64DD3">
          <w:pPr>
            <w:autoSpaceDE w:val="0"/>
            <w:autoSpaceDN w:val="0"/>
            <w:ind w:hanging="480"/>
            <w:divId w:val="1033767410"/>
          </w:pPr>
          <w:r>
            <w:t xml:space="preserve">Holman, M. R., &amp; Lay, J. C. (2018). They See Dead People (Voting): Correcting Misperceptions about Voter Fraud in the 2016 U.S. Presidential Election. </w:t>
          </w:r>
          <w:r>
            <w:rPr>
              <w:i/>
              <w:iCs/>
            </w:rPr>
            <w:t>Https://Doi.Org/10.1080/15377857.2018.1478656</w:t>
          </w:r>
          <w:r>
            <w:t xml:space="preserve">, </w:t>
          </w:r>
          <w:r>
            <w:rPr>
              <w:i/>
              <w:iCs/>
            </w:rPr>
            <w:t>18</w:t>
          </w:r>
          <w:r>
            <w:t>(1–2), 31–68. https://doi.org/10.1080/15377857.2018.1478656</w:t>
          </w:r>
        </w:p>
        <w:p w14:paraId="180507D1" w14:textId="77777777" w:rsidR="00E64DD3" w:rsidRDefault="00E64DD3">
          <w:pPr>
            <w:autoSpaceDE w:val="0"/>
            <w:autoSpaceDN w:val="0"/>
            <w:ind w:hanging="480"/>
            <w:divId w:val="417950095"/>
          </w:pPr>
          <w:r>
            <w:t xml:space="preserve">Homans, C., &amp; Peterson, M. (2022, July 24). How ‘Stop the Steal’ Captured the American Right - The New York Times. </w:t>
          </w:r>
          <w:r>
            <w:rPr>
              <w:i/>
              <w:iCs/>
            </w:rPr>
            <w:t>The New York Times</w:t>
          </w:r>
          <w:r>
            <w:t>. https://www.nytimes.com/2022/07/19/magazine/stop-the-steal.html</w:t>
          </w:r>
        </w:p>
        <w:p w14:paraId="14099D71" w14:textId="77777777" w:rsidR="00E64DD3" w:rsidRDefault="00E64DD3">
          <w:pPr>
            <w:autoSpaceDE w:val="0"/>
            <w:autoSpaceDN w:val="0"/>
            <w:ind w:hanging="480"/>
            <w:divId w:val="1145702602"/>
          </w:pPr>
          <w:r>
            <w:t xml:space="preserve">Hopkins, D. A. (2017). </w:t>
          </w:r>
          <w:r>
            <w:rPr>
              <w:i/>
              <w:iCs/>
            </w:rPr>
            <w:t>Red Fighting Blue</w:t>
          </w:r>
          <w:r>
            <w:t>. Cambridge University Press. https://doi.org/10.1017/9781108123594</w:t>
          </w:r>
        </w:p>
        <w:p w14:paraId="4FE9BA96" w14:textId="77777777" w:rsidR="00E64DD3" w:rsidRDefault="00E64DD3">
          <w:pPr>
            <w:autoSpaceDE w:val="0"/>
            <w:autoSpaceDN w:val="0"/>
            <w:ind w:hanging="480"/>
            <w:divId w:val="983781636"/>
          </w:pPr>
          <w:r>
            <w:t xml:space="preserve">Hsu, T., &amp; Thompson, S. A. (2022, August 10). Hunting for Voter Fraud, Conspiracy Theorists Organize ‘Stakeouts’ - The New York Times. </w:t>
          </w:r>
          <w:r>
            <w:rPr>
              <w:i/>
              <w:iCs/>
            </w:rPr>
            <w:t>The New York Times</w:t>
          </w:r>
          <w:r>
            <w:t>. https://www.nytimes.com/2022/08/10/technology/voter-drop-box-conspiracy-theory.html</w:t>
          </w:r>
        </w:p>
        <w:p w14:paraId="54A7F1B8" w14:textId="77777777" w:rsidR="00E64DD3" w:rsidRDefault="00E64DD3">
          <w:pPr>
            <w:autoSpaceDE w:val="0"/>
            <w:autoSpaceDN w:val="0"/>
            <w:ind w:hanging="480"/>
            <w:divId w:val="716585993"/>
          </w:pPr>
          <w:r>
            <w:t xml:space="preserve">Jacobson, G. C. (2019). Extreme Referendum: Donald Trump and the 2018 Midterm Elections. </w:t>
          </w:r>
          <w:r>
            <w:rPr>
              <w:i/>
              <w:iCs/>
            </w:rPr>
            <w:t>Political Science Quarterly</w:t>
          </w:r>
          <w:r>
            <w:t xml:space="preserve">, </w:t>
          </w:r>
          <w:r>
            <w:rPr>
              <w:i/>
              <w:iCs/>
            </w:rPr>
            <w:t>134</w:t>
          </w:r>
          <w:r>
            <w:t>(1), 9–38. https://doi.org/10.1002/polq.12866</w:t>
          </w:r>
        </w:p>
        <w:p w14:paraId="49F108E5" w14:textId="77777777" w:rsidR="00E64DD3" w:rsidRDefault="00E64DD3">
          <w:pPr>
            <w:autoSpaceDE w:val="0"/>
            <w:autoSpaceDN w:val="0"/>
            <w:ind w:hanging="480"/>
            <w:divId w:val="1045714166"/>
          </w:pPr>
          <w:r>
            <w:lastRenderedPageBreak/>
            <w:t xml:space="preserve">Jenny. (2020, November 7). </w:t>
          </w:r>
          <w:r>
            <w:rPr>
              <w:i/>
              <w:iCs/>
            </w:rPr>
            <w:t>Joe Biden’s votes violate Benford’s Law</w:t>
          </w:r>
          <w:r>
            <w:t>. 0–1. https://web.archive.org/web/20220417144342/https://gnews.org/534248/</w:t>
          </w:r>
        </w:p>
        <w:p w14:paraId="3EEF05FE" w14:textId="77777777" w:rsidR="00E64DD3" w:rsidRDefault="00E64DD3">
          <w:pPr>
            <w:autoSpaceDE w:val="0"/>
            <w:autoSpaceDN w:val="0"/>
            <w:ind w:hanging="480"/>
            <w:divId w:val="2037803598"/>
          </w:pPr>
          <w:r>
            <w:t xml:space="preserve">Kabir, N. (2020, November 14). The Fraud Of Dr. Shiva Ayyadurai: Oakland County, Michigan | by </w:t>
          </w:r>
          <w:proofErr w:type="spellStart"/>
          <w:r>
            <w:t>Naim</w:t>
          </w:r>
          <w:proofErr w:type="spellEnd"/>
          <w:r>
            <w:t xml:space="preserve"> Kabir | Medium. </w:t>
          </w:r>
          <w:r>
            <w:rPr>
              <w:i/>
              <w:iCs/>
            </w:rPr>
            <w:t>Medium</w:t>
          </w:r>
          <w:r>
            <w:t>. https://naim-kabir.medium.com/the-fraud-of-dr-shiva-ayyadurai-oakland-county-michigan-1bc51bcebf1b</w:t>
          </w:r>
        </w:p>
        <w:p w14:paraId="72C5C214" w14:textId="77777777" w:rsidR="00E64DD3" w:rsidRDefault="00E64DD3">
          <w:pPr>
            <w:autoSpaceDE w:val="0"/>
            <w:autoSpaceDN w:val="0"/>
            <w:ind w:hanging="480"/>
            <w:divId w:val="1532693162"/>
          </w:pPr>
          <w:r>
            <w:t xml:space="preserve">Kessler, G. (2020, December 18). The biggest </w:t>
          </w:r>
          <w:proofErr w:type="spellStart"/>
          <w:r>
            <w:t>Pinocchios</w:t>
          </w:r>
          <w:proofErr w:type="spellEnd"/>
          <w:r>
            <w:t xml:space="preserve"> of 2020. </w:t>
          </w:r>
          <w:r>
            <w:rPr>
              <w:i/>
              <w:iCs/>
            </w:rPr>
            <w:t>The Washington Post</w:t>
          </w:r>
          <w:r>
            <w:t>. https://www.washingtonpost.com/politics/2020/12/18/biggest-pinocchios-2020</w:t>
          </w:r>
        </w:p>
        <w:p w14:paraId="27B36D2E" w14:textId="77777777" w:rsidR="00E64DD3" w:rsidRDefault="00E64DD3">
          <w:pPr>
            <w:autoSpaceDE w:val="0"/>
            <w:autoSpaceDN w:val="0"/>
            <w:ind w:hanging="480"/>
            <w:divId w:val="555433949"/>
          </w:pPr>
          <w:r>
            <w:t xml:space="preserve">Lai, J. (2020, September 21). How ‘naked ballots’ in Pennsylvania could cost Joe Biden the election. </w:t>
          </w:r>
          <w:r>
            <w:rPr>
              <w:i/>
              <w:iCs/>
            </w:rPr>
            <w:t>The Philadelphia Inquirer</w:t>
          </w:r>
          <w:r>
            <w:t>.</w:t>
          </w:r>
        </w:p>
        <w:p w14:paraId="2970578D" w14:textId="77777777" w:rsidR="00E64DD3" w:rsidRDefault="00E64DD3">
          <w:pPr>
            <w:autoSpaceDE w:val="0"/>
            <w:autoSpaceDN w:val="0"/>
            <w:ind w:hanging="480"/>
            <w:divId w:val="786125398"/>
          </w:pPr>
          <w:r>
            <w:t xml:space="preserve">Lee, F. E. (2016). </w:t>
          </w:r>
          <w:r>
            <w:rPr>
              <w:i/>
              <w:iCs/>
            </w:rPr>
            <w:t>Insecure Majorities: Congress and the Perpetual Campaign</w:t>
          </w:r>
          <w:r>
            <w:t>. University of Chicago Press.</w:t>
          </w:r>
        </w:p>
        <w:p w14:paraId="55DB8DE5" w14:textId="77777777" w:rsidR="00E64DD3" w:rsidRDefault="00E64DD3">
          <w:pPr>
            <w:autoSpaceDE w:val="0"/>
            <w:autoSpaceDN w:val="0"/>
            <w:ind w:hanging="480"/>
            <w:divId w:val="1066026475"/>
          </w:pPr>
          <w:r>
            <w:t xml:space="preserve">Lenz, G. S. (2012). </w:t>
          </w:r>
          <w:r>
            <w:rPr>
              <w:i/>
              <w:iCs/>
            </w:rPr>
            <w:t>Follow the Leader? How Voters Respond to Politicians’ Policies and Performance</w:t>
          </w:r>
          <w:r>
            <w:t>. University of Chicago Press. https://press.uchicago.edu/ucp/books/book/chicago/F/bo11644533.html</w:t>
          </w:r>
        </w:p>
        <w:p w14:paraId="62DF6394" w14:textId="77777777" w:rsidR="00E64DD3" w:rsidRDefault="00E64DD3">
          <w:pPr>
            <w:autoSpaceDE w:val="0"/>
            <w:autoSpaceDN w:val="0"/>
            <w:ind w:hanging="480"/>
            <w:divId w:val="1932160373"/>
          </w:pPr>
          <w:r>
            <w:t xml:space="preserve">Leonhardt, D. (2022, July 19). Bigger than Trump: Election Conspiracy Theories Have Become Central to the Republican Party. </w:t>
          </w:r>
          <w:r>
            <w:rPr>
              <w:i/>
              <w:iCs/>
            </w:rPr>
            <w:t>The New York Times</w:t>
          </w:r>
          <w:r>
            <w:t>. https://www.nytimes.com/2022/07/19/briefing/stop-the-steal-anti-democracy.html</w:t>
          </w:r>
        </w:p>
        <w:p w14:paraId="2EFC195B" w14:textId="77777777" w:rsidR="00E64DD3" w:rsidRDefault="00E64DD3">
          <w:pPr>
            <w:autoSpaceDE w:val="0"/>
            <w:autoSpaceDN w:val="0"/>
            <w:ind w:hanging="480"/>
            <w:divId w:val="1476414202"/>
          </w:pPr>
          <w:r>
            <w:lastRenderedPageBreak/>
            <w:t xml:space="preserve">Lott, J. R. (n.d.). Simple tests for the extent of vote fraud with absentee and provisional ballots in the 2020 US presidential election John. </w:t>
          </w:r>
          <w:r>
            <w:rPr>
              <w:i/>
              <w:iCs/>
            </w:rPr>
            <w:t>Public Choice</w:t>
          </w:r>
          <w:r>
            <w:t>.</w:t>
          </w:r>
        </w:p>
        <w:p w14:paraId="186583D0" w14:textId="77777777" w:rsidR="00E64DD3" w:rsidRDefault="00E64DD3">
          <w:pPr>
            <w:autoSpaceDE w:val="0"/>
            <w:autoSpaceDN w:val="0"/>
            <w:ind w:hanging="480"/>
            <w:divId w:val="1785609712"/>
          </w:pPr>
          <w:r>
            <w:t xml:space="preserve">Lott, J. R. (2020). </w:t>
          </w:r>
          <w:r>
            <w:rPr>
              <w:i/>
              <w:iCs/>
            </w:rPr>
            <w:t>A Simple Test for the Extent of Voter Fraud with Absentee Ballots in the 2020 Presidential Election: Georgia and Pennsylvania Data</w:t>
          </w:r>
          <w:r>
            <w:t>. http://dx.doi.org/10.2139/ssrn.3756988</w:t>
          </w:r>
        </w:p>
        <w:p w14:paraId="097E8E8B" w14:textId="77777777" w:rsidR="00E64DD3" w:rsidRDefault="00E64DD3">
          <w:pPr>
            <w:autoSpaceDE w:val="0"/>
            <w:autoSpaceDN w:val="0"/>
            <w:ind w:hanging="480"/>
            <w:divId w:val="1191529521"/>
          </w:pPr>
          <w:r>
            <w:t xml:space="preserve">Matsumoto, R. (2021, February 1). Where Did All The Bellwether Counties Go? </w:t>
          </w:r>
          <w:r>
            <w:rPr>
              <w:i/>
              <w:iCs/>
            </w:rPr>
            <w:t>FiveThirtyEight</w:t>
          </w:r>
          <w:r>
            <w:t>. https://fivethirtyeight.com/features/where-did-all-the-bellwether-counties-go/</w:t>
          </w:r>
        </w:p>
        <w:p w14:paraId="572F2504" w14:textId="77777777" w:rsidR="00E64DD3" w:rsidRDefault="00E64DD3">
          <w:pPr>
            <w:autoSpaceDE w:val="0"/>
            <w:autoSpaceDN w:val="0"/>
            <w:ind w:hanging="480"/>
            <w:divId w:val="31469087"/>
          </w:pPr>
          <w:proofErr w:type="spellStart"/>
          <w:r>
            <w:t>McClallen</w:t>
          </w:r>
          <w:proofErr w:type="spellEnd"/>
          <w:r>
            <w:t xml:space="preserve">, S. (2021, June 17). Over 7,000 affidavits delivered to Michigan lawmakers claim election fraud | Michigan | thecentersquare.com. </w:t>
          </w:r>
          <w:r>
            <w:rPr>
              <w:i/>
              <w:iCs/>
            </w:rPr>
            <w:t>The Center Square</w:t>
          </w:r>
          <w:r>
            <w:t>. https://www.thecentersquare.com/michigan/over-7-000-affidavits-delivered-to-michigan-lawmakers-claim-election-fraud/article_78b6812c-cf98-11eb-868e-734c5e3a51de.html</w:t>
          </w:r>
        </w:p>
        <w:p w14:paraId="46ABDEF9" w14:textId="77777777" w:rsidR="00E64DD3" w:rsidRDefault="00E64DD3">
          <w:pPr>
            <w:autoSpaceDE w:val="0"/>
            <w:autoSpaceDN w:val="0"/>
            <w:ind w:hanging="480"/>
            <w:divId w:val="1884094591"/>
          </w:pPr>
          <w:r>
            <w:t xml:space="preserve">McDade, A. (2022, February 1). Ohio Secretary of State Touts Security of Election Process After Referring 27 Fraud Cases. </w:t>
          </w:r>
          <w:r>
            <w:rPr>
              <w:i/>
              <w:iCs/>
            </w:rPr>
            <w:t>Newsweek</w:t>
          </w:r>
          <w:r>
            <w:t>. https://www.newsweek.com/ohio-secretary-state-touts-security-election-process-after-referring-27-fraud-cases-1675215</w:t>
          </w:r>
        </w:p>
        <w:p w14:paraId="4A95CC1A" w14:textId="77777777" w:rsidR="00E64DD3" w:rsidRDefault="00E64DD3">
          <w:pPr>
            <w:autoSpaceDE w:val="0"/>
            <w:autoSpaceDN w:val="0"/>
            <w:ind w:hanging="480"/>
            <w:divId w:val="544412665"/>
          </w:pPr>
          <w:r>
            <w:t xml:space="preserve">McDonald, M. P., &amp; Levitt, J. (2008). Seeing Double Voting: An Extension of the Birthday Problem. </w:t>
          </w:r>
          <w:r>
            <w:rPr>
              <w:i/>
              <w:iCs/>
            </w:rPr>
            <w:t>Election Law Journal: Rules, Politics, and Policy</w:t>
          </w:r>
          <w:r>
            <w:t xml:space="preserve">, </w:t>
          </w:r>
          <w:r>
            <w:rPr>
              <w:i/>
              <w:iCs/>
            </w:rPr>
            <w:t>7</w:t>
          </w:r>
          <w:r>
            <w:t>(2), 111–122. https://doi.org/10.1089/elj.2008.7202</w:t>
          </w:r>
        </w:p>
        <w:p w14:paraId="6FC3CC85" w14:textId="77777777" w:rsidR="00E64DD3" w:rsidRDefault="00E64DD3">
          <w:pPr>
            <w:autoSpaceDE w:val="0"/>
            <w:autoSpaceDN w:val="0"/>
            <w:ind w:hanging="480"/>
            <w:divId w:val="1206865453"/>
          </w:pPr>
          <w:r>
            <w:lastRenderedPageBreak/>
            <w:t xml:space="preserve">Mebane, W. R. (2011). Comment on “Benford’s Law and the Detection of Election Fraud.” </w:t>
          </w:r>
          <w:r>
            <w:rPr>
              <w:i/>
              <w:iCs/>
            </w:rPr>
            <w:t>Political Analysis</w:t>
          </w:r>
          <w:r>
            <w:t xml:space="preserve">, </w:t>
          </w:r>
          <w:r>
            <w:rPr>
              <w:i/>
              <w:iCs/>
            </w:rPr>
            <w:t>19</w:t>
          </w:r>
          <w:r>
            <w:t>(3), 269–272. https://doi.org/10.1093/pan/mpr024</w:t>
          </w:r>
        </w:p>
        <w:p w14:paraId="458A0AAB" w14:textId="77777777" w:rsidR="00E64DD3" w:rsidRDefault="00E64DD3">
          <w:pPr>
            <w:autoSpaceDE w:val="0"/>
            <w:autoSpaceDN w:val="0"/>
            <w:ind w:hanging="480"/>
            <w:divId w:val="1050230954"/>
          </w:pPr>
          <w:r>
            <w:t xml:space="preserve">Mebane, W. R. (2020). </w:t>
          </w:r>
          <w:r>
            <w:rPr>
              <w:i/>
              <w:iCs/>
            </w:rPr>
            <w:t>Inappropriate Applications of Benford’s Law Regularities to Some Data from the 2020 Presidential Election in the United States *</w:t>
          </w:r>
          <w:r>
            <w:t xml:space="preserve">. </w:t>
          </w:r>
          <w:r>
            <w:rPr>
              <w:i/>
              <w:iCs/>
            </w:rPr>
            <w:t>1045</w:t>
          </w:r>
          <w:r>
            <w:t>. https://github.com/cjph8914/2020_benfords</w:t>
          </w:r>
        </w:p>
        <w:p w14:paraId="5BC821CE" w14:textId="77777777" w:rsidR="00E64DD3" w:rsidRDefault="00E64DD3">
          <w:pPr>
            <w:autoSpaceDE w:val="0"/>
            <w:autoSpaceDN w:val="0"/>
            <w:ind w:hanging="480"/>
            <w:divId w:val="1351487397"/>
          </w:pPr>
          <w:r>
            <w:t xml:space="preserve">Mebane, W. R., &amp; Kalinin, K. (2009). Comparative Election Fraud Detection. </w:t>
          </w:r>
          <w:r>
            <w:rPr>
              <w:i/>
              <w:iCs/>
            </w:rPr>
            <w:t>APSA 2009 Toronto Meeting Paper</w:t>
          </w:r>
          <w:r>
            <w:t xml:space="preserve">, </w:t>
          </w:r>
          <w:r>
            <w:rPr>
              <w:i/>
              <w:iCs/>
            </w:rPr>
            <w:t>1045</w:t>
          </w:r>
          <w:r>
            <w:t>. https://papers.ssrn.com/Sol3/papers.cfm?abstract_id=1450078</w:t>
          </w:r>
        </w:p>
        <w:p w14:paraId="27C5B3F4" w14:textId="77777777" w:rsidR="00E64DD3" w:rsidRDefault="00E64DD3">
          <w:pPr>
            <w:autoSpaceDE w:val="0"/>
            <w:autoSpaceDN w:val="0"/>
            <w:ind w:hanging="480"/>
            <w:divId w:val="1234589182"/>
          </w:pPr>
          <w:r>
            <w:t xml:space="preserve">Medina, J., Epstein, R. J., &amp; </w:t>
          </w:r>
          <w:proofErr w:type="spellStart"/>
          <w:r>
            <w:t>Corasaniti</w:t>
          </w:r>
          <w:proofErr w:type="spellEnd"/>
          <w:r>
            <w:t xml:space="preserve">, N. (2022, August 4). In 4 Swing States, G.O.P. Election Deniers Could Oversee Voting - The New York Times. </w:t>
          </w:r>
          <w:r>
            <w:rPr>
              <w:i/>
              <w:iCs/>
            </w:rPr>
            <w:t>The New York Times</w:t>
          </w:r>
          <w:r>
            <w:t>. https://www.nytimes.com/2022/08/03/us/politics/gop-election-deniers-trump-arizona-michigan.html</w:t>
          </w:r>
        </w:p>
        <w:p w14:paraId="6695627E" w14:textId="77777777" w:rsidR="00E64DD3" w:rsidRDefault="00E64DD3">
          <w:pPr>
            <w:autoSpaceDE w:val="0"/>
            <w:autoSpaceDN w:val="0"/>
            <w:ind w:hanging="480"/>
            <w:divId w:val="597445470"/>
          </w:pPr>
          <w:r>
            <w:t xml:space="preserve">Parker, M. (2020, November 14). </w:t>
          </w:r>
          <w:r>
            <w:rPr>
              <w:i/>
              <w:iCs/>
            </w:rPr>
            <w:t>Do these scatter plots reveal fraudulent vote-switching in Michigan? - YouTube</w:t>
          </w:r>
          <w:r>
            <w:t>. YouTube. https://www.youtube.com/watch?v=aokNwKx7gM8</w:t>
          </w:r>
        </w:p>
        <w:p w14:paraId="0BF06739" w14:textId="77777777" w:rsidR="00E64DD3" w:rsidRDefault="00E64DD3">
          <w:pPr>
            <w:autoSpaceDE w:val="0"/>
            <w:autoSpaceDN w:val="0"/>
            <w:ind w:hanging="480"/>
            <w:divId w:val="38014765"/>
          </w:pPr>
          <w:r>
            <w:t xml:space="preserve">Reality Check team. (2020, November 23). </w:t>
          </w:r>
          <w:r>
            <w:rPr>
              <w:i/>
              <w:iCs/>
            </w:rPr>
            <w:t>US election 2020: Fact-checking Trump team’s main fraud claims - BBC News</w:t>
          </w:r>
          <w:r>
            <w:t>. BBC News. https://www.bbc.com/news/election-us-2020-55016029</w:t>
          </w:r>
        </w:p>
        <w:p w14:paraId="20B4BB51" w14:textId="77777777" w:rsidR="00E64DD3" w:rsidRDefault="00E64DD3">
          <w:pPr>
            <w:autoSpaceDE w:val="0"/>
            <w:autoSpaceDN w:val="0"/>
            <w:ind w:hanging="480"/>
            <w:divId w:val="1175923998"/>
          </w:pPr>
          <w:r>
            <w:t xml:space="preserve">Russian elections once again had a suspiciously neat result. (2021, October 11). </w:t>
          </w:r>
          <w:r>
            <w:rPr>
              <w:i/>
              <w:iCs/>
            </w:rPr>
            <w:t>The Economist</w:t>
          </w:r>
          <w:r>
            <w:t>. https://www.economist.com/graphic-</w:t>
          </w:r>
          <w:r>
            <w:lastRenderedPageBreak/>
            <w:t>detail/2021/10/11/russian-elections-once-again-had-a-suspiciously-neat-result</w:t>
          </w:r>
        </w:p>
        <w:p w14:paraId="5082E273" w14:textId="77777777" w:rsidR="00E64DD3" w:rsidRDefault="00E64DD3">
          <w:pPr>
            <w:autoSpaceDE w:val="0"/>
            <w:autoSpaceDN w:val="0"/>
            <w:ind w:hanging="480"/>
            <w:divId w:val="1975866673"/>
          </w:pPr>
          <w:r>
            <w:t xml:space="preserve">Sadeghi, M. (2020, November 14). Fact check : No evidence vote was cast in Joe Frazier’s name. </w:t>
          </w:r>
          <w:r>
            <w:rPr>
              <w:i/>
              <w:iCs/>
            </w:rPr>
            <w:t>USA Today</w:t>
          </w:r>
          <w:r>
            <w:t>. https://www.usatoday.com/story/news/factcheck/2020/11/14/fact-check-no-evidence-late-joe-frazier-voted-2020-election/6283956002/</w:t>
          </w:r>
        </w:p>
        <w:p w14:paraId="48362F51" w14:textId="77777777" w:rsidR="00E64DD3" w:rsidRDefault="00E64DD3">
          <w:pPr>
            <w:autoSpaceDE w:val="0"/>
            <w:autoSpaceDN w:val="0"/>
            <w:ind w:hanging="480"/>
            <w:divId w:val="1486504493"/>
          </w:pPr>
          <w:proofErr w:type="spellStart"/>
          <w:r>
            <w:t>Sganga</w:t>
          </w:r>
          <w:proofErr w:type="spellEnd"/>
          <w:r>
            <w:t xml:space="preserve">, N. (2022, June 3). U.S. finds no evidence flaws in Dominion voting machines were ever exploited - CBS News. </w:t>
          </w:r>
          <w:r>
            <w:rPr>
              <w:i/>
              <w:iCs/>
            </w:rPr>
            <w:t>CBS News</w:t>
          </w:r>
          <w:r>
            <w:t>. https://www.cbsnews.com/news/dominion-voting-machines-2020-election-cisa/</w:t>
          </w:r>
        </w:p>
        <w:p w14:paraId="61C21296" w14:textId="77777777" w:rsidR="00E64DD3" w:rsidRDefault="00E64DD3">
          <w:pPr>
            <w:autoSpaceDE w:val="0"/>
            <w:autoSpaceDN w:val="0"/>
            <w:ind w:hanging="480"/>
            <w:divId w:val="1450468952"/>
          </w:pPr>
          <w:proofErr w:type="spellStart"/>
          <w:r>
            <w:t>Shurk</w:t>
          </w:r>
          <w:proofErr w:type="spellEnd"/>
          <w:r>
            <w:t xml:space="preserve">, J. B. (2020, November 23). 5 More Ways Joe Biden Magically Outperformed Election Norms. </w:t>
          </w:r>
          <w:r>
            <w:rPr>
              <w:i/>
              <w:iCs/>
            </w:rPr>
            <w:t>The Federalist</w:t>
          </w:r>
          <w:r>
            <w:t>. https://thefederalist.com/2020/11/23/5-more-ways-joe-biden-magically-outperformed-election-norms/</w:t>
          </w:r>
        </w:p>
        <w:p w14:paraId="6D4FEE5D" w14:textId="77777777" w:rsidR="00E64DD3" w:rsidRDefault="00E64DD3">
          <w:pPr>
            <w:autoSpaceDE w:val="0"/>
            <w:autoSpaceDN w:val="0"/>
            <w:ind w:hanging="480"/>
            <w:divId w:val="1617712099"/>
          </w:pPr>
          <w:proofErr w:type="spellStart"/>
          <w:r>
            <w:t>Solender</w:t>
          </w:r>
          <w:proofErr w:type="spellEnd"/>
          <w:r>
            <w:t xml:space="preserve">, A. (2020, December 10). These Are The Republicans Who Have Acknowledged Biden’s Victory. </w:t>
          </w:r>
          <w:r>
            <w:rPr>
              <w:i/>
              <w:iCs/>
            </w:rPr>
            <w:t>Forbes</w:t>
          </w:r>
          <w:r>
            <w:t>. https://www.forbes.com/sites/andrewsolender/2020/12/10/these-are-the-republicans-who-have-acknowledged-bidens-victory/?sh=7e71eaea417b</w:t>
          </w:r>
        </w:p>
        <w:p w14:paraId="2E7858E0" w14:textId="77777777" w:rsidR="00E64DD3" w:rsidRDefault="00E64DD3">
          <w:pPr>
            <w:autoSpaceDE w:val="0"/>
            <w:autoSpaceDN w:val="0"/>
            <w:ind w:hanging="480"/>
            <w:divId w:val="1170145791"/>
          </w:pPr>
          <w:r>
            <w:rPr>
              <w:i/>
              <w:iCs/>
            </w:rPr>
            <w:t>States That Permit Voters to Correct Signature Discrepancies</w:t>
          </w:r>
          <w:r>
            <w:t>. (2020). National Conference of State Legislatures. https://www.ncsl.org/research/elections-</w:t>
          </w:r>
          <w:r>
            <w:lastRenderedPageBreak/>
            <w:t>and-campaigns/vopp-table-15-states-that-permit-voters-to-correct-signature-discrepancies.aspx</w:t>
          </w:r>
        </w:p>
        <w:p w14:paraId="59F66336" w14:textId="77777777" w:rsidR="00E64DD3" w:rsidRDefault="00E64DD3">
          <w:pPr>
            <w:autoSpaceDE w:val="0"/>
            <w:autoSpaceDN w:val="0"/>
            <w:ind w:hanging="480"/>
            <w:divId w:val="737752572"/>
          </w:pPr>
          <w:r>
            <w:t xml:space="preserve">Swenson, A. (2020, December 29). There were not more votes than voters in Pennsylvania. </w:t>
          </w:r>
          <w:r>
            <w:rPr>
              <w:i/>
              <w:iCs/>
            </w:rPr>
            <w:t>AP News</w:t>
          </w:r>
          <w:r>
            <w:t>. https://apnews.com/article/fact-checking-afs:Content:9887147615</w:t>
          </w:r>
        </w:p>
        <w:p w14:paraId="5C4906A7" w14:textId="77777777" w:rsidR="00E64DD3" w:rsidRDefault="00E64DD3">
          <w:pPr>
            <w:autoSpaceDE w:val="0"/>
            <w:autoSpaceDN w:val="0"/>
            <w:ind w:hanging="480"/>
            <w:divId w:val="352195789"/>
          </w:pPr>
          <w:r>
            <w:t xml:space="preserve">Swenson, A. (2021, December 21). Winning more counties doesn’t translate to an election win for Trump. </w:t>
          </w:r>
          <w:r>
            <w:rPr>
              <w:i/>
              <w:iCs/>
            </w:rPr>
            <w:t>Associated Press</w:t>
          </w:r>
          <w:r>
            <w:t>.</w:t>
          </w:r>
        </w:p>
        <w:p w14:paraId="78910E0E" w14:textId="77777777" w:rsidR="00E64DD3" w:rsidRDefault="00E64DD3">
          <w:pPr>
            <w:autoSpaceDE w:val="0"/>
            <w:autoSpaceDN w:val="0"/>
            <w:ind w:hanging="480"/>
            <w:divId w:val="316807945"/>
          </w:pPr>
          <w:r>
            <w:t xml:space="preserve">Tufte, E. R. (1974). </w:t>
          </w:r>
          <w:r>
            <w:rPr>
              <w:i/>
              <w:iCs/>
            </w:rPr>
            <w:t>Data Analysis for Politics and Policy</w:t>
          </w:r>
          <w:r>
            <w:t xml:space="preserve"> (R. A. Dahl, Ed.). Prentice-Hall.</w:t>
          </w:r>
        </w:p>
        <w:p w14:paraId="6FD523AC" w14:textId="77777777" w:rsidR="00E64DD3" w:rsidRDefault="00E64DD3">
          <w:pPr>
            <w:autoSpaceDE w:val="0"/>
            <w:autoSpaceDN w:val="0"/>
            <w:ind w:hanging="480"/>
            <w:divId w:val="901452162"/>
          </w:pPr>
          <w:r>
            <w:t xml:space="preserve">UMass Amherst. (2021, December 38). </w:t>
          </w:r>
          <w:r>
            <w:rPr>
              <w:i/>
              <w:iCs/>
            </w:rPr>
            <w:t>Presidential Election &amp; Jan 6th Insurrection at the US Capitol</w:t>
          </w:r>
          <w:r>
            <w:t>. UMass Amherst. https://polsci.umass.edu/toplines-and-crosstabs-december-2021-national-poll-presidential-election-jan-6th-insurrection-us</w:t>
          </w:r>
        </w:p>
        <w:p w14:paraId="5EC66F99" w14:textId="77777777" w:rsidR="00E64DD3" w:rsidRDefault="00E64DD3">
          <w:pPr>
            <w:autoSpaceDE w:val="0"/>
            <w:autoSpaceDN w:val="0"/>
            <w:ind w:hanging="480"/>
            <w:divId w:val="863179321"/>
          </w:pPr>
          <w:r>
            <w:t xml:space="preserve">Vella, V. (2020, December 21). Delaware County man charged with registering dead relatives to vote in presidential election. </w:t>
          </w:r>
          <w:r>
            <w:rPr>
              <w:i/>
              <w:iCs/>
            </w:rPr>
            <w:t>The Philadelphia Inquirer</w:t>
          </w:r>
          <w:r>
            <w:t>. https://www.inquirer.com/news/bruce-bartman-election-fraud-delaware-county-20201221.html</w:t>
          </w:r>
        </w:p>
        <w:p w14:paraId="7DB432FE" w14:textId="77777777" w:rsidR="00E64DD3" w:rsidRDefault="00E64DD3">
          <w:pPr>
            <w:autoSpaceDE w:val="0"/>
            <w:autoSpaceDN w:val="0"/>
            <w:ind w:hanging="480"/>
            <w:divId w:val="874346954"/>
          </w:pPr>
          <w:r>
            <w:rPr>
              <w:i/>
              <w:iCs/>
            </w:rPr>
            <w:t>Voting Outside the Polling Place: Absentee, All-Mail and other Voting at Home Options</w:t>
          </w:r>
          <w:r>
            <w:t>. (2022, March 15). National Conference of State Legislatures. https://www.ncsl.org/research/elections-and-campaigns/absentee-and-early-voting.aspx</w:t>
          </w:r>
        </w:p>
        <w:p w14:paraId="0515487E" w14:textId="77777777" w:rsidR="00E64DD3" w:rsidRDefault="00E64DD3">
          <w:pPr>
            <w:autoSpaceDE w:val="0"/>
            <w:autoSpaceDN w:val="0"/>
            <w:ind w:hanging="480"/>
            <w:divId w:val="1732071538"/>
          </w:pPr>
          <w:r>
            <w:lastRenderedPageBreak/>
            <w:t xml:space="preserve">Weiser, W. r., Levitt, J., &amp; Munoz, A. (2006). </w:t>
          </w:r>
          <w:r>
            <w:rPr>
              <w:i/>
              <w:iCs/>
            </w:rPr>
            <w:t>Making the List: Database Matching and Verification Processes for Voter Registration | Brennan Center for Justice</w:t>
          </w:r>
          <w:r>
            <w:t>. https://www.brennancenter.org/our-work/research-reports/making-list-database-matching-and-verification-processes-voter</w:t>
          </w:r>
        </w:p>
        <w:p w14:paraId="1C8AB3F6" w14:textId="77777777" w:rsidR="00E64DD3" w:rsidRDefault="00E64DD3">
          <w:pPr>
            <w:autoSpaceDE w:val="0"/>
            <w:autoSpaceDN w:val="0"/>
            <w:ind w:hanging="480"/>
            <w:divId w:val="1359238238"/>
          </w:pPr>
          <w:r>
            <w:t xml:space="preserve">Zorn, E. (2017, January 5). Polls reveal sobering extent of nation’s fact crisis - Chicago Tribune. </w:t>
          </w:r>
          <w:r>
            <w:rPr>
              <w:i/>
              <w:iCs/>
            </w:rPr>
            <w:t>Chicago Tribune</w:t>
          </w:r>
          <w:r>
            <w:t>. https://www.chicagotribune.com/columns/eric-zorn/ct-polling-ignorance-facts-trump-zorn-perspec-0106-md-20170105-column.html</w:t>
          </w:r>
        </w:p>
        <w:p w14:paraId="31F839E3" w14:textId="1026A1F6" w:rsidR="00206EF2" w:rsidRDefault="00E64DD3" w:rsidP="00206EF2">
          <w:pPr>
            <w:ind w:firstLine="0"/>
            <w:divId w:val="241910580"/>
          </w:pPr>
          <w:r>
            <w:t> </w:t>
          </w:r>
        </w:p>
      </w:sdtContent>
    </w:sdt>
    <w:p w14:paraId="320D176D" w14:textId="4580A173" w:rsidR="008A4D0C" w:rsidRPr="00663437" w:rsidRDefault="008A4D0C" w:rsidP="003675F1">
      <w:pPr>
        <w:ind w:firstLine="0"/>
      </w:pPr>
    </w:p>
    <w:sectPr w:rsidR="008A4D0C" w:rsidRPr="00663437" w:rsidSect="001B22B3">
      <w:footerReference w:type="even"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A84475" w14:textId="77777777" w:rsidR="008A2428" w:rsidRDefault="008A2428" w:rsidP="00D26BC5">
      <w:pPr>
        <w:spacing w:before="0" w:line="240" w:lineRule="auto"/>
      </w:pPr>
      <w:r>
        <w:separator/>
      </w:r>
    </w:p>
  </w:endnote>
  <w:endnote w:type="continuationSeparator" w:id="0">
    <w:p w14:paraId="6A1EC368" w14:textId="77777777" w:rsidR="008A2428" w:rsidRDefault="008A2428" w:rsidP="00D26BC5">
      <w:pPr>
        <w:spacing w:before="0" w:line="240" w:lineRule="auto"/>
      </w:pPr>
      <w:r>
        <w:continuationSeparator/>
      </w:r>
    </w:p>
  </w:endnote>
  <w:endnote w:type="continuationNotice" w:id="1">
    <w:p w14:paraId="33A94112" w14:textId="77777777" w:rsidR="008A2428" w:rsidRDefault="008A2428">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altName w:val="﷽﷽﷽﷽﷽﷽﷽﷽s"/>
    <w:panose1 w:val="020B06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Avenir Book">
    <w:altName w:val="﷽﷽﷽﷽﷽﷽﷽﷽ook"/>
    <w:panose1 w:val="02000503020000020003"/>
    <w:charset w:val="00"/>
    <w:family w:val="auto"/>
    <w:pitch w:val="variable"/>
    <w:sig w:usb0="800000AF" w:usb1="5000204A" w:usb2="00000000" w:usb3="00000000" w:csb0="0000009B" w:csb1="00000000"/>
  </w:font>
  <w:font w:name="Times New Roman (Body CS)">
    <w:altName w:val="Times New Roman"/>
    <w:panose1 w:val="020B0604020202020204"/>
    <w:charset w:val="00"/>
    <w:family w:val="roman"/>
    <w:pitch w:val="default"/>
  </w:font>
  <w:font w:name="Open Sans Light">
    <w:panose1 w:val="020B0306030504020204"/>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10002FF" w:usb1="4000FCFF" w:usb2="00000009" w:usb3="00000000" w:csb0="0000019F" w:csb1="00000000"/>
  </w:font>
  <w:font w:name="TN Web Use Only">
    <w:altName w:val="Calibri"/>
    <w:panose1 w:val="020B0604020202020204"/>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Gungsuh">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740667"/>
      <w:docPartObj>
        <w:docPartGallery w:val="Page Numbers (Bottom of Page)"/>
        <w:docPartUnique/>
      </w:docPartObj>
    </w:sdtPr>
    <w:sdtContent>
      <w:p w14:paraId="38FBC607" w14:textId="54EF8A64" w:rsidR="006271A6" w:rsidRDefault="006271A6" w:rsidP="00DA58D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BB483E" w14:textId="77777777" w:rsidR="006271A6" w:rsidRDefault="006271A6" w:rsidP="006271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BADCE" w14:textId="501E93BA" w:rsidR="006271A6" w:rsidRDefault="006271A6" w:rsidP="00DA58D3">
    <w:pPr>
      <w:pStyle w:val="Footer"/>
      <w:framePr w:wrap="none" w:vAnchor="text" w:hAnchor="margin" w:xAlign="right" w:y="1"/>
      <w:rPr>
        <w:rStyle w:val="PageNumber"/>
      </w:rPr>
    </w:pPr>
    <w:r>
      <w:rPr>
        <w:rStyle w:val="PageNumber"/>
      </w:rPr>
      <w:t xml:space="preserve">Page </w:t>
    </w:r>
    <w:sdt>
      <w:sdtPr>
        <w:rPr>
          <w:rStyle w:val="PageNumber"/>
        </w:rPr>
        <w:id w:val="1744914746"/>
        <w:docPartObj>
          <w:docPartGallery w:val="Page Numbers (Bottom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14:paraId="1E95A3D0" w14:textId="6AA7C83D" w:rsidR="006271A6" w:rsidRDefault="006271A6" w:rsidP="006271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513A5" w14:textId="77777777" w:rsidR="008A2428" w:rsidRDefault="008A2428" w:rsidP="00D26BC5">
      <w:pPr>
        <w:spacing w:before="0" w:line="240" w:lineRule="auto"/>
      </w:pPr>
      <w:r>
        <w:separator/>
      </w:r>
    </w:p>
  </w:footnote>
  <w:footnote w:type="continuationSeparator" w:id="0">
    <w:p w14:paraId="00439DE2" w14:textId="77777777" w:rsidR="008A2428" w:rsidRDefault="008A2428" w:rsidP="00D26BC5">
      <w:pPr>
        <w:spacing w:before="0" w:line="240" w:lineRule="auto"/>
      </w:pPr>
      <w:r>
        <w:continuationSeparator/>
      </w:r>
    </w:p>
  </w:footnote>
  <w:footnote w:type="continuationNotice" w:id="1">
    <w:p w14:paraId="292B1F14" w14:textId="77777777" w:rsidR="008A2428" w:rsidRDefault="008A2428">
      <w:pPr>
        <w:spacing w:before="0" w:line="240" w:lineRule="auto"/>
      </w:pPr>
    </w:p>
  </w:footnote>
  <w:footnote w:id="2">
    <w:p w14:paraId="570BE270" w14:textId="56593419" w:rsidR="008D208B" w:rsidRDefault="008D208B">
      <w:pPr>
        <w:pStyle w:val="FootnoteText"/>
      </w:pPr>
      <w:r>
        <w:rPr>
          <w:rStyle w:val="FootnoteReference"/>
        </w:rPr>
        <w:footnoteRef/>
      </w:r>
      <w:r w:rsidR="00753D11">
        <w:t xml:space="preserve"> </w:t>
      </w:r>
      <w:r w:rsidR="00753D11">
        <w:tab/>
      </w:r>
      <w:r>
        <w:t>For fraud claims about earlier elections see</w:t>
      </w:r>
      <w:r w:rsidR="00753D11">
        <w:t xml:space="preserve"> </w:t>
      </w:r>
      <w:r>
        <w:t>e.g.</w:t>
      </w:r>
      <w:r w:rsidR="00753D11">
        <w:t>,</w:t>
      </w:r>
      <w:r w:rsidR="00084C34">
        <w:t xml:space="preserve"> </w:t>
      </w:r>
      <w:sdt>
        <w:sdtPr>
          <w:rPr>
            <w:color w:val="000000"/>
          </w:rPr>
          <w:tag w:val="MENDELEY_CITATION_v3_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"/>
          <w:id w:val="-1502115472"/>
          <w:placeholder>
            <w:docPart w:val="DefaultPlaceholder_-1854013440"/>
          </w:placeholder>
        </w:sdtPr>
        <w:sdtContent>
          <w:r w:rsidR="00E64DD3" w:rsidRPr="00E64DD3">
            <w:rPr>
              <w:color w:val="000000"/>
            </w:rPr>
            <w:t>Zorn (2017)</w:t>
          </w:r>
        </w:sdtContent>
      </w:sdt>
      <w:r w:rsidR="00084C34">
        <w:t>.</w:t>
      </w:r>
    </w:p>
  </w:footnote>
  <w:footnote w:id="3">
    <w:p w14:paraId="482AEF3B" w14:textId="1B1E4470" w:rsidR="008D208B" w:rsidRDefault="008D208B">
      <w:pPr>
        <w:pStyle w:val="FootnoteText"/>
      </w:pPr>
      <w:r>
        <w:rPr>
          <w:rStyle w:val="FootnoteReference"/>
        </w:rPr>
        <w:footnoteRef/>
      </w:r>
      <w:r w:rsidR="00753D11">
        <w:t xml:space="preserve"> </w:t>
      </w:r>
      <w:r w:rsidR="00753D11">
        <w:tab/>
      </w:r>
      <w:r>
        <w:t>For example, post-election audits that take place outside the regular legal framework for election certification have been demanded in contexts where they make no sense</w:t>
      </w:r>
      <w:r w:rsidR="00084C34">
        <w:t xml:space="preserve"> </w:t>
      </w:r>
      <w:sdt>
        <w:sdtPr>
          <w:rPr>
            <w:color w:val="000000"/>
          </w:rPr>
          <w:tag w:val="MENDELEY_CITATION_v3_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"/>
          <w:id w:val="-892349526"/>
          <w:placeholder>
            <w:docPart w:val="DefaultPlaceholder_-1854013440"/>
          </w:placeholder>
        </w:sdtPr>
        <w:sdtContent>
          <w:r w:rsidR="00E64DD3" w:rsidRPr="00E64DD3">
            <w:rPr>
              <w:color w:val="000000"/>
            </w:rPr>
            <w:t>(Bump, 2022a)</w:t>
          </w:r>
        </w:sdtContent>
      </w:sdt>
      <w:r>
        <w:t xml:space="preserve">. </w:t>
      </w:r>
    </w:p>
  </w:footnote>
  <w:footnote w:id="4">
    <w:p w14:paraId="2DAF1CBA" w14:textId="32DF432E" w:rsidR="00F11A67" w:rsidRDefault="00F11A67" w:rsidP="00F11A67">
      <w:pPr>
        <w:pStyle w:val="FootnoteText"/>
      </w:pPr>
      <w:r>
        <w:rPr>
          <w:rStyle w:val="FootnoteReference"/>
        </w:rPr>
        <w:footnoteRef/>
      </w:r>
      <w:r w:rsidR="00753D11">
        <w:t xml:space="preserve"> </w:t>
      </w:r>
      <w:r w:rsidR="00617CAC">
        <w:tab/>
      </w:r>
      <w:r>
        <w:t>We would also note that,</w:t>
      </w:r>
      <w:r w:rsidRPr="00F2567F">
        <w:t xml:space="preserve"> in the four years before the election, the claim that the 2020 election would be stolen by the Democrats was also repeatedly asserted by President Trump and his supporters, thus preparing the way for the post-election claims of fraud. </w:t>
      </w:r>
    </w:p>
  </w:footnote>
  <w:footnote w:id="5">
    <w:p w14:paraId="1B29C818" w14:textId="618E61A0" w:rsidR="001772E8" w:rsidRPr="00F2567F" w:rsidRDefault="001772E8" w:rsidP="00A44C10">
      <w:pPr>
        <w:pStyle w:val="FootnoteText"/>
      </w:pPr>
      <w:r w:rsidRPr="00962931">
        <w:rPr>
          <w:rStyle w:val="FootnoteReference"/>
          <w:rFonts w:cs="Arial"/>
          <w:szCs w:val="20"/>
        </w:rPr>
        <w:footnoteRef/>
      </w:r>
      <w:r w:rsidRPr="00962931">
        <w:rPr>
          <w:rFonts w:cs="Arial"/>
          <w:szCs w:val="20"/>
        </w:rPr>
        <w:t xml:space="preserve"> </w:t>
      </w:r>
      <w:r w:rsidRPr="00962931">
        <w:rPr>
          <w:rFonts w:cs="Arial"/>
          <w:szCs w:val="20"/>
        </w:rPr>
        <w:tab/>
      </w:r>
      <w:r>
        <w:t xml:space="preserve">One </w:t>
      </w:r>
      <w:r w:rsidR="007947E9">
        <w:t xml:space="preserve">obvious </w:t>
      </w:r>
      <w:r>
        <w:t>key</w:t>
      </w:r>
      <w:r w:rsidRPr="00F2567F">
        <w:t xml:space="preserve"> factor </w:t>
      </w:r>
      <w:r>
        <w:t xml:space="preserve">is the level of </w:t>
      </w:r>
      <w:r w:rsidR="00E64DD3">
        <w:t>present-day</w:t>
      </w:r>
      <w:r>
        <w:t xml:space="preserve"> polarization, in which partisan identities shape beliefs. </w:t>
      </w:r>
      <w:r w:rsidR="001377BF">
        <w:t>Strongly</w:t>
      </w:r>
      <w:r>
        <w:t xml:space="preserve"> embedded partisan identities mean that the public polarizes on the fraud claim based on partisanship. Relatedly, we</w:t>
      </w:r>
      <w:r w:rsidR="00753D11">
        <w:t xml:space="preserve"> </w:t>
      </w:r>
      <w:r>
        <w:t>have a</w:t>
      </w:r>
      <w:r w:rsidR="00753D11">
        <w:t xml:space="preserve"> </w:t>
      </w:r>
      <w:r w:rsidRPr="00F2567F">
        <w:t>siloization of communication channels</w:t>
      </w:r>
      <w:r>
        <w:t xml:space="preserve"> along partisan and ideological lines. </w:t>
      </w:r>
      <w:r w:rsidRPr="00F2567F">
        <w:t xml:space="preserve">The fraud claims are echoed as indisputable by a multiplicity of sources that voters trust. </w:t>
      </w:r>
      <w:r>
        <w:t xml:space="preserve">Relatedly, </w:t>
      </w:r>
      <w:sdt>
        <w:sdtPr>
          <w:rPr>
            <w:color w:val="000000"/>
          </w:rPr>
          <w:tag w:val="MENDELEY_CITATION_v3_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"/>
          <w:id w:val="-404450795"/>
          <w:placeholder>
            <w:docPart w:val="DefaultPlaceholder_-1854013440"/>
          </w:placeholder>
        </w:sdtPr>
        <w:sdtContent>
          <w:r w:rsidR="00E64DD3" w:rsidRPr="00E64DD3">
            <w:rPr>
              <w:color w:val="000000"/>
            </w:rPr>
            <w:t>Lenz (2012)</w:t>
          </w:r>
        </w:sdtContent>
      </w:sdt>
      <w:r>
        <w:t>, among others</w:t>
      </w:r>
      <w:r w:rsidR="00C24A80">
        <w:t>,</w:t>
      </w:r>
      <w:r>
        <w:t xml:space="preserve"> ha</w:t>
      </w:r>
      <w:r w:rsidR="00C24A80">
        <w:t>ve</w:t>
      </w:r>
      <w:r>
        <w:t xml:space="preserve"> shown that the </w:t>
      </w:r>
      <w:r w:rsidRPr="00F2567F">
        <w:t>public changes its policy views to match the politicians they support</w:t>
      </w:r>
      <w:r>
        <w:t xml:space="preserve"> (e.g.,</w:t>
      </w:r>
      <w:r w:rsidR="00753D11">
        <w:t xml:space="preserve"> </w:t>
      </w:r>
      <w:r>
        <w:t>attitudes toward Russia among Republicans track Trump’s changing views about Putin).</w:t>
      </w:r>
      <w:r w:rsidR="00753D11">
        <w:t xml:space="preserve"> </w:t>
      </w:r>
      <w:r w:rsidR="00E9342A">
        <w:t>Also, sources</w:t>
      </w:r>
      <w:r>
        <w:t xml:space="preserve"> supporting the claim of Trump’s having won the 2020 election </w:t>
      </w:r>
      <w:r w:rsidRPr="00F2567F">
        <w:t>denigrate the reliability of the mainstream media who refute the fraud claim and insist that the mainstream media are simply partisan mouthpieces for the Democrats</w:t>
      </w:r>
      <w:r>
        <w:t>.</w:t>
      </w:r>
      <w:r w:rsidR="00753D11">
        <w:t xml:space="preserve"> </w:t>
      </w:r>
    </w:p>
  </w:footnote>
  <w:footnote w:id="6">
    <w:p w14:paraId="0DF173D5" w14:textId="1ECCFDFC" w:rsidR="00A33D69" w:rsidRDefault="00A33D69" w:rsidP="00A33D69">
      <w:pPr>
        <w:pStyle w:val="FootnoteText"/>
      </w:pPr>
      <w:r>
        <w:rPr>
          <w:rStyle w:val="FootnoteReference"/>
        </w:rPr>
        <w:footnoteRef/>
      </w:r>
      <w:r w:rsidR="00753D11">
        <w:t xml:space="preserve"> </w:t>
      </w:r>
      <w:r w:rsidR="00ED03C6">
        <w:tab/>
      </w:r>
      <w:r>
        <w:t>We would note, though, that media choice is not the only factor.</w:t>
      </w:r>
      <w:r w:rsidR="00753D11">
        <w:t xml:space="preserve"> </w:t>
      </w:r>
      <w:r>
        <w:t>It was</w:t>
      </w:r>
      <w:r w:rsidRPr="00F2567F">
        <w:t xml:space="preserve"> impossible not to be constantly reminded about the fraud claims regardless of which media sources one followed. Virtually every claim made in the conservative press alleging </w:t>
      </w:r>
      <w:r>
        <w:t xml:space="preserve">election </w:t>
      </w:r>
      <w:r w:rsidRPr="00F2567F">
        <w:t>fraud was given considerable space in the mainstream media, followed by a rebuttal that often went on longer than the statement of the claim.</w:t>
      </w:r>
      <w:r w:rsidRPr="00B143CC">
        <w:t xml:space="preserve"> </w:t>
      </w:r>
      <w:r>
        <w:t>For example, claims that a particular election had more voters than were registered were</w:t>
      </w:r>
      <w:r w:rsidR="00753D11">
        <w:t xml:space="preserve"> </w:t>
      </w:r>
      <w:r w:rsidRPr="00F2567F">
        <w:t>subsequently rebutted by showing that the list of eligible voters used for the comparison was incomplete</w:t>
      </w:r>
      <w:r w:rsidR="00F06BD8">
        <w:t xml:space="preserve"> </w:t>
      </w:r>
      <w:sdt>
        <w:sdtPr>
          <w:rPr>
            <w:color w:val="000000"/>
          </w:rPr>
          <w:tag w:val="MENDELEY_CITATION_v3_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"/>
          <w:id w:val="-1249035890"/>
          <w:placeholder>
            <w:docPart w:val="DefaultPlaceholder_-1854013440"/>
          </w:placeholder>
        </w:sdtPr>
        <w:sdtContent>
          <w:r w:rsidR="00E64DD3" w:rsidRPr="00E64DD3">
            <w:rPr>
              <w:color w:val="000000"/>
            </w:rPr>
            <w:t>(Reality Check team, 2020)</w:t>
          </w:r>
        </w:sdtContent>
      </w:sdt>
      <w:r w:rsidRPr="00F2567F">
        <w:t>)</w:t>
      </w:r>
      <w:r>
        <w:t>.</w:t>
      </w:r>
      <w:r w:rsidR="00753D11">
        <w:t xml:space="preserve"> </w:t>
      </w:r>
      <w:r w:rsidRPr="00F2567F">
        <w:t>And there were follow-up pieces in the mainstream press repeating multiple claims of fraud and their rebuttals</w:t>
      </w:r>
      <w:r>
        <w:t>, sometimes</w:t>
      </w:r>
      <w:r w:rsidR="00753D11">
        <w:t xml:space="preserve"> </w:t>
      </w:r>
      <w:r>
        <w:t>drawing on social science analysis such as</w:t>
      </w:r>
      <w:r w:rsidR="00753D11">
        <w:t xml:space="preserve"> </w:t>
      </w:r>
      <w:r>
        <w:t>the discussion of fallacious</w:t>
      </w:r>
      <w:r w:rsidR="00753D11">
        <w:t xml:space="preserve"> </w:t>
      </w:r>
      <w:r>
        <w:t xml:space="preserve">assertions about voting machine vulnerability to fraud in </w:t>
      </w:r>
      <w:sdt>
        <w:sdtPr>
          <w:rPr>
            <w:color w:val="000000"/>
          </w:rPr>
          <w:tag w:val="MENDELEY_CITATION_v3_eyJjaXRhdGlvbklEIjoiTUVOREVMRVlfQ0lUQVRJT05fN2M5ODgzODUtMjBjYy00ZDQ3LWIzNDAtNGZjYTU2OWE2ZWI3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
          <w:id w:val="-162780626"/>
          <w:placeholder>
            <w:docPart w:val="DefaultPlaceholder_-1854013440"/>
          </w:placeholder>
        </w:sdtPr>
        <w:sdtContent>
          <w:r w:rsidR="00E64DD3" w:rsidRPr="00E64DD3">
            <w:rPr>
              <w:color w:val="000000"/>
            </w:rPr>
            <w:t>Eggers et al. (2021)</w:t>
          </w:r>
        </w:sdtContent>
      </w:sdt>
      <w:r>
        <w:t>. We might also note that,</w:t>
      </w:r>
      <w:r w:rsidR="00753D11">
        <w:t xml:space="preserve"> </w:t>
      </w:r>
      <w:r w:rsidRPr="00F2567F">
        <w:t xml:space="preserve">in the </w:t>
      </w:r>
      <w:r w:rsidRPr="007E5077">
        <w:rPr>
          <w:i/>
          <w:iCs/>
        </w:rPr>
        <w:t>Washington Pos</w:t>
      </w:r>
      <w:r>
        <w:rPr>
          <w:i/>
          <w:iCs/>
        </w:rPr>
        <w:t>t,</w:t>
      </w:r>
      <w:r w:rsidRPr="00F2567F">
        <w:t xml:space="preserve"> President Trump had previously been given tens of thousands of Pinocchio points based on other kinds of claims </w:t>
      </w:r>
      <w:r>
        <w:t xml:space="preserve">he made </w:t>
      </w:r>
      <w:r w:rsidRPr="00F2567F">
        <w:t xml:space="preserve">found </w:t>
      </w:r>
      <w:r>
        <w:t xml:space="preserve">by the </w:t>
      </w:r>
      <w:r w:rsidRPr="00F11A67">
        <w:rPr>
          <w:i/>
          <w:iCs/>
        </w:rPr>
        <w:t>Post</w:t>
      </w:r>
      <w:r>
        <w:t xml:space="preserve"> to be </w:t>
      </w:r>
      <w:r w:rsidRPr="00F2567F">
        <w:t xml:space="preserve">untruthful, with points added every time the claim was repeated </w:t>
      </w:r>
      <w:sdt>
        <w:sdtPr>
          <w:rPr>
            <w:color w:val="000000"/>
          </w:rPr>
          <w:tag w:val="MENDELEY_CITATION_v3_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"/>
          <w:id w:val="-1531255574"/>
          <w:placeholder>
            <w:docPart w:val="DefaultPlaceholder_-1854013440"/>
          </w:placeholder>
        </w:sdtPr>
        <w:sdtContent>
          <w:r w:rsidR="00E64DD3" w:rsidRPr="00E64DD3">
            <w:rPr>
              <w:color w:val="000000"/>
            </w:rPr>
            <w:t>(Kessler, 2020)</w:t>
          </w:r>
        </w:sdtContent>
      </w:sdt>
      <w:r w:rsidR="00B73491">
        <w:t>.</w:t>
      </w:r>
      <w:r>
        <w:t>This constant drumbeat about Trump’s factual misstatements and deceitfulness by a source that conservative voters did not trust may simply have reinforced the view among these voters that Trump was telling truths that the mainstream press was determined to hide.</w:t>
      </w:r>
      <w:r w:rsidRPr="00B143CC">
        <w:t xml:space="preserve"> </w:t>
      </w:r>
      <w:r>
        <w:t>R</w:t>
      </w:r>
      <w:r w:rsidRPr="00F2567F">
        <w:t>elevant in psychological terms is the aphorism that “the lady doth protest too much,” in which repeated assertions that a given allegation is untrue become taken as support for a belief that it probably is true.</w:t>
      </w:r>
    </w:p>
  </w:footnote>
  <w:footnote w:id="7">
    <w:p w14:paraId="395916A7" w14:textId="3F20CE73" w:rsidR="007E5077" w:rsidRDefault="007E5077">
      <w:pPr>
        <w:pStyle w:val="FootnoteText"/>
      </w:pPr>
      <w:r>
        <w:rPr>
          <w:rStyle w:val="FootnoteReference"/>
        </w:rPr>
        <w:footnoteRef/>
      </w:r>
      <w:r w:rsidR="00753D11">
        <w:t xml:space="preserve"> </w:t>
      </w:r>
      <w:r w:rsidR="00DC7C4F">
        <w:tab/>
      </w:r>
      <w:r w:rsidRPr="00663437">
        <w:t xml:space="preserve">Similarly, we do not wish to argue </w:t>
      </w:r>
      <w:r w:rsidR="007947E9">
        <w:t xml:space="preserve">about </w:t>
      </w:r>
      <w:r w:rsidRPr="00663437">
        <w:t>what state or federal courts should or should not have decided about election law</w:t>
      </w:r>
      <w:r w:rsidR="00A44C10">
        <w:t xml:space="preserve"> in the cases brough before them in 2020.</w:t>
      </w:r>
    </w:p>
  </w:footnote>
  <w:footnote w:id="8">
    <w:p w14:paraId="7C9B351B" w14:textId="4BB4B3B0" w:rsidR="003B7907" w:rsidRDefault="003B7907" w:rsidP="003B7907">
      <w:pPr>
        <w:pStyle w:val="FootnoteText"/>
      </w:pPr>
      <w:r>
        <w:rPr>
          <w:rStyle w:val="FootnoteReference"/>
        </w:rPr>
        <w:t>6</w:t>
      </w:r>
      <w:r w:rsidR="00753D11">
        <w:t xml:space="preserve"> </w:t>
      </w:r>
      <w:r w:rsidR="00E74319">
        <w:tab/>
      </w:r>
      <w:r>
        <w:t>We do, however, believe that</w:t>
      </w:r>
      <w:r w:rsidR="00753D11">
        <w:t xml:space="preserve"> </w:t>
      </w:r>
      <w:r>
        <w:t>the</w:t>
      </w:r>
      <w:r w:rsidR="00753D11">
        <w:t xml:space="preserve"> </w:t>
      </w:r>
      <w:r w:rsidRPr="00F2567F">
        <w:t>framework</w:t>
      </w:r>
      <w:r>
        <w:t xml:space="preserve"> of classifying election-related statistical fallacies that we offer may prove useful to other scholars.</w:t>
      </w:r>
    </w:p>
  </w:footnote>
  <w:footnote w:id="9">
    <w:p w14:paraId="7B091CE9" w14:textId="37CAB9CE" w:rsidR="00A44C10" w:rsidRPr="00962931" w:rsidRDefault="00A44C10" w:rsidP="00A44C10">
      <w:pPr>
        <w:pStyle w:val="FootnoteText"/>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F2567F">
        <w:t>We would call particular attention to the excellent survey and analysis of 2020 presidential election fallacies by</w:t>
      </w:r>
      <w:r w:rsidR="00E74319">
        <w:t xml:space="preserve"> </w:t>
      </w:r>
      <w:sdt>
        <w:sdtPr>
          <w:rPr>
            <w:color w:val="000000"/>
          </w:rPr>
          <w:tag w:val="MENDELEY_CITATION_v3_eyJjaXRhdGlvbklEIjoiTUVOREVMRVlfQ0lUQVRJT05fOTgxZTE0ODMtNmI2Ny00ZDQyLTkyYTAtYmM1YjJkYjgyNDgz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
          <w:id w:val="-1840609384"/>
          <w:placeholder>
            <w:docPart w:val="DefaultPlaceholder_-1854013440"/>
          </w:placeholder>
        </w:sdtPr>
        <w:sdtContent>
          <w:r w:rsidR="00E64DD3" w:rsidRPr="00E64DD3">
            <w:rPr>
              <w:color w:val="000000"/>
            </w:rPr>
            <w:t>Eggers et al. (2021)</w:t>
          </w:r>
        </w:sdtContent>
      </w:sdt>
      <w:r w:rsidRPr="00F2567F">
        <w:t>. We began writing our own essay before we were familiar with this article in its on-line form, but we have learned a lot from it and cite to it herein. Their detailed rebuttal of fallacies is more technical than ours, and we cover some fallacies that they do not. There are also various journalistic surveys of election fraud claims</w:t>
      </w:r>
      <w:r w:rsidR="00422C30">
        <w:t xml:space="preserve"> </w:t>
      </w:r>
      <w:sdt>
        <w:sdtPr>
          <w:tag w:val="MENDELEY_CITATION_v3_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"/>
          <w:id w:val="146409896"/>
          <w:placeholder>
            <w:docPart w:val="DefaultPlaceholder_-1854013440"/>
          </w:placeholder>
        </w:sdtPr>
        <w:sdtContent>
          <w:r w:rsidR="00E64DD3">
            <w:rPr>
              <w:rFonts w:eastAsia="Times New Roman"/>
            </w:rPr>
            <w:t xml:space="preserve">(Alba &amp; Frenkel, 2021; </w:t>
          </w:r>
          <w:proofErr w:type="spellStart"/>
          <w:r w:rsidR="00E64DD3">
            <w:rPr>
              <w:rFonts w:eastAsia="Times New Roman"/>
            </w:rPr>
            <w:t>Corasaniti</w:t>
          </w:r>
          <w:proofErr w:type="spellEnd"/>
          <w:r w:rsidR="00E64DD3">
            <w:rPr>
              <w:rFonts w:eastAsia="Times New Roman"/>
            </w:rPr>
            <w:t xml:space="preserve"> et al., 2020; Feldman, 2020)</w:t>
          </w:r>
        </w:sdtContent>
      </w:sdt>
      <w:r w:rsidRPr="00F2567F">
        <w:t>, but these primarily include claims that do not fall within the scope of this essay</w:t>
      </w:r>
    </w:p>
  </w:footnote>
  <w:footnote w:id="10">
    <w:p w14:paraId="15B5F142" w14:textId="7C2A91D9" w:rsidR="00D26BC5" w:rsidRPr="00962931" w:rsidRDefault="00D26BC5" w:rsidP="00EC5C75">
      <w:pPr>
        <w:pStyle w:val="FootnoteText"/>
        <w:rPr>
          <w:rFonts w:cs="Arial"/>
          <w:b/>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EF29EE">
        <w:rPr>
          <w:rStyle w:val="FootnoteTextChar"/>
        </w:rPr>
        <w:t xml:space="preserve">For a nice </w:t>
      </w:r>
      <w:r w:rsidR="00E12B43">
        <w:rPr>
          <w:rStyle w:val="FootnoteTextChar"/>
        </w:rPr>
        <w:t>overview of</w:t>
      </w:r>
      <w:r w:rsidRPr="00EF29EE">
        <w:rPr>
          <w:rStyle w:val="FootnoteTextChar"/>
        </w:rPr>
        <w:t xml:space="preserve"> political graphics of different kinds,</w:t>
      </w:r>
      <w:r w:rsidR="007F7B7A" w:rsidRPr="00EF29EE">
        <w:rPr>
          <w:rStyle w:val="FootnoteTextChar"/>
        </w:rPr>
        <w:t xml:space="preserve"> </w:t>
      </w:r>
      <w:r w:rsidR="0043394A">
        <w:rPr>
          <w:rStyle w:val="FootnoteTextChar"/>
        </w:rPr>
        <w:t xml:space="preserve">including a cartogram of the 2020 presidential election at the county level, </w:t>
      </w:r>
      <w:r w:rsidRPr="00EF29EE">
        <w:rPr>
          <w:rStyle w:val="FootnoteTextChar"/>
        </w:rPr>
        <w:t>see</w:t>
      </w:r>
      <w:r w:rsidR="00DC1FF6">
        <w:rPr>
          <w:rStyle w:val="FootnoteTextChar"/>
        </w:rPr>
        <w:t xml:space="preserve"> </w:t>
      </w:r>
      <w:sdt>
        <w:sdtPr>
          <w:rPr>
            <w:rStyle w:val="FootnoteTextChar"/>
            <w:color w:val="000000"/>
          </w:rPr>
          <w:tag w:val="MENDELEY_CITATION_v3_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"/>
          <w:id w:val="-997033008"/>
          <w:placeholder>
            <w:docPart w:val="DefaultPlaceholder_-1854013440"/>
          </w:placeholder>
        </w:sdtPr>
        <w:sdtContent>
          <w:r w:rsidR="00E64DD3">
            <w:rPr>
              <w:rFonts w:eastAsia="Times New Roman"/>
            </w:rPr>
            <w:t xml:space="preserve">Bliss &amp; </w:t>
          </w:r>
          <w:proofErr w:type="spellStart"/>
          <w:r w:rsidR="00E64DD3">
            <w:rPr>
              <w:rFonts w:eastAsia="Times New Roman"/>
            </w:rPr>
            <w:t>Patino</w:t>
          </w:r>
          <w:proofErr w:type="spellEnd"/>
          <w:r w:rsidR="00E64DD3">
            <w:rPr>
              <w:rFonts w:eastAsia="Times New Roman"/>
            </w:rPr>
            <w:t xml:space="preserve"> (2020)</w:t>
          </w:r>
        </w:sdtContent>
      </w:sdt>
      <w:r w:rsidRPr="00EF29EE">
        <w:rPr>
          <w:rStyle w:val="FootnoteTextChar"/>
        </w:rPr>
        <w:t>. See also</w:t>
      </w:r>
      <w:r w:rsidR="00686DAA">
        <w:rPr>
          <w:rStyle w:val="FootnoteTextChar"/>
        </w:rPr>
        <w:t xml:space="preserve"> </w:t>
      </w:r>
      <w:sdt>
        <w:sdtPr>
          <w:rPr>
            <w:rStyle w:val="FootnoteTextChar"/>
            <w:color w:val="000000"/>
          </w:rPr>
          <w:tag w:val="MENDELEY_CITATION_v3_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"/>
          <w:id w:val="-1795739903"/>
          <w:placeholder>
            <w:docPart w:val="DefaultPlaceholder_-1854013440"/>
          </w:placeholder>
        </w:sdtPr>
        <w:sdtContent>
          <w:r w:rsidR="00E64DD3" w:rsidRPr="00E64DD3">
            <w:rPr>
              <w:rFonts w:eastAsia="Times New Roman"/>
              <w:color w:val="000000"/>
            </w:rPr>
            <w:t xml:space="preserve">Cartographic Views of the 2020 US Presidential Election - </w:t>
          </w:r>
          <w:proofErr w:type="spellStart"/>
          <w:r w:rsidR="00E64DD3" w:rsidRPr="00E64DD3">
            <w:rPr>
              <w:rFonts w:eastAsia="Times New Roman"/>
              <w:color w:val="000000"/>
            </w:rPr>
            <w:t>Worldmapper</w:t>
          </w:r>
          <w:proofErr w:type="spellEnd"/>
          <w:r w:rsidR="00E64DD3" w:rsidRPr="00E64DD3">
            <w:rPr>
              <w:rFonts w:eastAsia="Times New Roman"/>
              <w:color w:val="000000"/>
            </w:rPr>
            <w:t xml:space="preserve"> (2020)</w:t>
          </w:r>
        </w:sdtContent>
      </w:sdt>
      <w:r w:rsidRPr="00EF29EE">
        <w:rPr>
          <w:rStyle w:val="FootnoteTextChar"/>
        </w:rPr>
        <w:t>.</w:t>
      </w:r>
      <w:r w:rsidR="00753D11">
        <w:rPr>
          <w:rStyle w:val="FootnoteTextChar"/>
        </w:rPr>
        <w:t xml:space="preserve"> </w:t>
      </w:r>
    </w:p>
  </w:footnote>
  <w:footnote w:id="11">
    <w:p w14:paraId="0C14C9AF" w14:textId="1DCAB539" w:rsidR="00622B35" w:rsidRDefault="00622B35">
      <w:pPr>
        <w:pStyle w:val="FootnoteText"/>
      </w:pPr>
      <w:r>
        <w:rPr>
          <w:rStyle w:val="FootnoteReference"/>
        </w:rPr>
        <w:footnoteRef/>
      </w:r>
      <w:r>
        <w:t xml:space="preserve"> </w:t>
      </w:r>
      <w:r>
        <w:tab/>
        <w:t xml:space="preserve">Though, note that the circle size in our map is </w:t>
      </w:r>
      <w:r w:rsidR="00ED28F0">
        <w:t>scaled using the square root of the vote total, so the circle size itself is not a linear scale.</w:t>
      </w:r>
    </w:p>
  </w:footnote>
  <w:footnote w:id="12">
    <w:p w14:paraId="4AE05F4F" w14:textId="77777777" w:rsidR="007049E5" w:rsidRPr="00962931" w:rsidRDefault="007049E5" w:rsidP="007049E5">
      <w:pPr>
        <w:pStyle w:val="FootnoteText"/>
        <w:rPr>
          <w:rFonts w:cs="Arial"/>
          <w:szCs w:val="20"/>
        </w:rPr>
      </w:pPr>
      <w:r w:rsidRPr="00C27E79">
        <w:rPr>
          <w:rStyle w:val="FootnoteReference"/>
        </w:rPr>
        <w:footnoteRef/>
      </w:r>
      <w:r w:rsidRPr="00962931">
        <w:rPr>
          <w:rFonts w:cs="Arial"/>
          <w:szCs w:val="20"/>
        </w:rPr>
        <w:tab/>
      </w:r>
      <w:r w:rsidRPr="00F2567F">
        <w:t xml:space="preserve">Data extracted from exit polls: </w:t>
      </w:r>
      <w:hyperlink r:id="rId1">
        <w:r w:rsidRPr="00F2567F">
          <w:t>https://www.cnn.com/election/2016/results/exit-polls</w:t>
        </w:r>
      </w:hyperlink>
      <w:r w:rsidRPr="00F2567F">
        <w:t>; https://www.cnn.com/election/2020/exit-polls/president/national-results</w:t>
      </w:r>
    </w:p>
  </w:footnote>
  <w:footnote w:id="13">
    <w:p w14:paraId="02CE4C4E" w14:textId="528C6DAE" w:rsidR="00D26BC5" w:rsidRPr="00E76056" w:rsidRDefault="00D26BC5" w:rsidP="00E76056">
      <w:pPr>
        <w:pStyle w:val="FootnoteText"/>
      </w:pPr>
      <w:r w:rsidRPr="00962931">
        <w:rPr>
          <w:rStyle w:val="FootnoteReference"/>
          <w:rFonts w:cs="Arial"/>
          <w:szCs w:val="20"/>
        </w:rPr>
        <w:footnoteRef/>
      </w:r>
      <w:r w:rsidRPr="00962931">
        <w:t xml:space="preserve"> ​​</w:t>
      </w:r>
      <w:r w:rsidR="00FE5E45" w:rsidRPr="00962931">
        <w:tab/>
      </w:r>
      <w:r w:rsidRPr="00E76056">
        <w:t>Clinton won a plurality of the vote in 2016, not a majority. Several third-party candidates combined had vote totals surpassing the margin between Trump and Clinton.</w:t>
      </w:r>
    </w:p>
    <w:p w14:paraId="3F51FB3E" w14:textId="6346E388" w:rsidR="00D26BC5" w:rsidRPr="00E76056" w:rsidRDefault="0036646A" w:rsidP="00E76056">
      <w:pPr>
        <w:pStyle w:val="FootnoteText"/>
      </w:pPr>
      <w:r w:rsidRPr="00E76056">
        <w:tab/>
      </w:r>
      <w:r w:rsidR="0002175F" w:rsidRPr="00E76056">
        <w:rPr>
          <w:rStyle w:val="Hyperlink"/>
          <w:rFonts w:ascii="Arial" w:hAnsi="Arial"/>
          <w:color w:val="auto"/>
          <w:u w:val="none"/>
        </w:rPr>
        <w:t>https://www.fec.gov/resources/cms-content/documents/2020presgeresults.pdf</w:t>
      </w:r>
    </w:p>
    <w:p w14:paraId="47204820" w14:textId="4A29ADCB" w:rsidR="00D26BC5" w:rsidRPr="00E76056" w:rsidRDefault="0036646A" w:rsidP="00E76056">
      <w:pPr>
        <w:pStyle w:val="FootnoteText"/>
      </w:pPr>
      <w:r w:rsidRPr="00E76056">
        <w:tab/>
      </w:r>
      <w:r w:rsidR="00D26BC5" w:rsidRPr="00E76056">
        <w:t>https://www.fec.gov/resources/cms-content/documents/federalelections2016.pdf</w:t>
      </w:r>
    </w:p>
  </w:footnote>
  <w:footnote w:id="14">
    <w:p w14:paraId="3C7BD2DC" w14:textId="599E6C86" w:rsidR="00D26BC5" w:rsidRPr="00E76056" w:rsidRDefault="00D26BC5" w:rsidP="00E76056">
      <w:pPr>
        <w:pStyle w:val="FootnoteText"/>
      </w:pPr>
      <w:r w:rsidRPr="00962931">
        <w:rPr>
          <w:rStyle w:val="FootnoteReference"/>
          <w:rFonts w:cs="Arial"/>
          <w:szCs w:val="20"/>
        </w:rPr>
        <w:footnoteRef/>
      </w:r>
      <w:r w:rsidRPr="00962931">
        <w:rPr>
          <w:rFonts w:cs="Arial"/>
        </w:rPr>
        <w:t xml:space="preserve"> </w:t>
      </w:r>
      <w:r w:rsidRPr="00962931">
        <w:rPr>
          <w:rFonts w:cs="Arial"/>
        </w:rPr>
        <w:tab/>
      </w:r>
      <w:r w:rsidRPr="00E76056">
        <w:rPr>
          <w:rStyle w:val="FootnoteTextChar"/>
        </w:rPr>
        <w:t>There</w:t>
      </w:r>
      <w:r w:rsidR="0088392A">
        <w:rPr>
          <w:rStyle w:val="FootnoteTextChar"/>
        </w:rPr>
        <w:t xml:space="preserve"> are</w:t>
      </w:r>
      <w:r w:rsidR="00753D11">
        <w:rPr>
          <w:rStyle w:val="FootnoteTextChar"/>
        </w:rPr>
        <w:t xml:space="preserve"> </w:t>
      </w:r>
      <w:r w:rsidRPr="00E76056">
        <w:rPr>
          <w:rStyle w:val="FootnoteTextChar"/>
        </w:rPr>
        <w:t xml:space="preserve">other types of statistical confusions related to the Electoral College that we simply mention in passing because they are not directly linked to issues of fraud. Many voters have trouble understanding how the Electoral College works. It can most simply be thought of an example of weighted voting, where the weights are the </w:t>
      </w:r>
      <w:r w:rsidR="00935EF2" w:rsidRPr="00E76056">
        <w:rPr>
          <w:rStyle w:val="FootnoteTextChar"/>
        </w:rPr>
        <w:t>number of electors</w:t>
      </w:r>
      <w:r w:rsidRPr="00E76056">
        <w:rPr>
          <w:rStyle w:val="FootnoteTextChar"/>
        </w:rPr>
        <w:t xml:space="preserve"> each </w:t>
      </w:r>
      <w:r w:rsidR="00935EF2" w:rsidRPr="00E76056">
        <w:rPr>
          <w:rStyle w:val="FootnoteTextChar"/>
        </w:rPr>
        <w:t>state</w:t>
      </w:r>
      <w:r w:rsidRPr="00E76056">
        <w:rPr>
          <w:rStyle w:val="FootnoteTextChar"/>
        </w:rPr>
        <w:t xml:space="preserve"> is allocated</w:t>
      </w:r>
      <w:r w:rsidR="00935EF2" w:rsidRPr="00E76056">
        <w:rPr>
          <w:rStyle w:val="FootnoteTextChar"/>
        </w:rPr>
        <w:t>;</w:t>
      </w:r>
      <w:r w:rsidRPr="00E76056">
        <w:rPr>
          <w:rStyle w:val="FootnoteTextChar"/>
        </w:rPr>
        <w:t xml:space="preserve"> namely the sum of the number of representatives the state has in the U.S. House plus two, the number of U.S. Senators from the state. A common fallacy is to believe that a reversal of the popular vote outcome in the Electoral College occurs simply because of the two-seat “federal bonus” favoring small states. But Donald Trump would have won the Electoral College in 2016 even without the </w:t>
      </w:r>
      <w:r w:rsidR="00935EF2" w:rsidRPr="00E76056">
        <w:rPr>
          <w:rStyle w:val="FootnoteTextChar"/>
        </w:rPr>
        <w:t>two-seat</w:t>
      </w:r>
      <w:r w:rsidRPr="00E76056">
        <w:rPr>
          <w:rStyle w:val="FootnoteTextChar"/>
        </w:rPr>
        <w:t xml:space="preserve"> bonus</w:t>
      </w:r>
      <w:r w:rsidR="00F24B4A">
        <w:rPr>
          <w:rStyle w:val="FootnoteTextChar"/>
        </w:rPr>
        <w:t xml:space="preserve"> </w:t>
      </w:r>
      <w:sdt>
        <w:sdtPr>
          <w:rPr>
            <w:rStyle w:val="FootnoteTextChar"/>
          </w:rPr>
          <w:tag w:val="MENDELEY_CITATION_v3_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"/>
          <w:id w:val="-1304923353"/>
          <w:placeholder>
            <w:docPart w:val="DefaultPlaceholder_-1854013440"/>
          </w:placeholder>
        </w:sdtPr>
        <w:sdtContent>
          <w:r w:rsidR="00E64DD3">
            <w:rPr>
              <w:rFonts w:eastAsia="Times New Roman"/>
            </w:rPr>
            <w:t>(Cervas &amp; Grofman, 2019)</w:t>
          </w:r>
        </w:sdtContent>
      </w:sdt>
      <w:r w:rsidRPr="00E76056">
        <w:rPr>
          <w:rStyle w:val="FootnoteTextChar"/>
        </w:rPr>
        <w:t xml:space="preserve">. The vote in an Electoral College </w:t>
      </w:r>
      <w:r w:rsidR="00935EF2" w:rsidRPr="00E76056">
        <w:rPr>
          <w:rStyle w:val="FootnoteTextChar"/>
        </w:rPr>
        <w:t>with only</w:t>
      </w:r>
      <w:r w:rsidRPr="00E76056">
        <w:rPr>
          <w:rStyle w:val="FootnoteTextChar"/>
        </w:rPr>
        <w:t xml:space="preserve"> 438 members</w:t>
      </w:r>
      <w:r w:rsidR="00935EF2" w:rsidRPr="00E76056">
        <w:rPr>
          <w:rStyle w:val="FootnoteTextChar"/>
        </w:rPr>
        <w:t xml:space="preserve"> (538 minus 100 for the senate bonus)</w:t>
      </w:r>
      <w:r w:rsidRPr="00E76056">
        <w:rPr>
          <w:rStyle w:val="FootnoteTextChar"/>
        </w:rPr>
        <w:t xml:space="preserve"> in 2016 would have been</w:t>
      </w:r>
      <w:r w:rsidR="002438D1" w:rsidRPr="00E76056">
        <w:rPr>
          <w:rStyle w:val="FootnoteTextChar"/>
        </w:rPr>
        <w:t xml:space="preserve"> 24</w:t>
      </w:r>
      <w:r w:rsidR="001A5B01" w:rsidRPr="00E76056">
        <w:rPr>
          <w:rStyle w:val="FootnoteTextChar"/>
        </w:rPr>
        <w:t>8</w:t>
      </w:r>
      <w:r w:rsidR="002438D1" w:rsidRPr="00E76056">
        <w:rPr>
          <w:rStyle w:val="FootnoteTextChar"/>
        </w:rPr>
        <w:t>/438 (56.</w:t>
      </w:r>
      <w:r w:rsidR="001A5B01" w:rsidRPr="00E76056">
        <w:rPr>
          <w:rStyle w:val="FootnoteTextChar"/>
        </w:rPr>
        <w:t>6</w:t>
      </w:r>
      <w:r w:rsidR="002438D1" w:rsidRPr="00E76056">
        <w:rPr>
          <w:rStyle w:val="FootnoteTextChar"/>
        </w:rPr>
        <w:t xml:space="preserve">%) </w:t>
      </w:r>
      <w:r w:rsidRPr="00E76056">
        <w:rPr>
          <w:rStyle w:val="FootnoteTextChar"/>
        </w:rPr>
        <w:t>as compared to the actual EC</w:t>
      </w:r>
      <w:r w:rsidR="002438D1" w:rsidRPr="00E76056">
        <w:rPr>
          <w:rStyle w:val="FootnoteTextChar"/>
        </w:rPr>
        <w:t>, 30</w:t>
      </w:r>
      <w:r w:rsidR="001A5B01" w:rsidRPr="00E76056">
        <w:rPr>
          <w:rStyle w:val="FootnoteTextChar"/>
        </w:rPr>
        <w:t>6</w:t>
      </w:r>
      <w:r w:rsidR="002438D1" w:rsidRPr="00E76056">
        <w:rPr>
          <w:rStyle w:val="FootnoteTextChar"/>
        </w:rPr>
        <w:t>/538</w:t>
      </w:r>
      <w:r w:rsidRPr="00E76056">
        <w:rPr>
          <w:rStyle w:val="FootnoteTextChar"/>
        </w:rPr>
        <w:t xml:space="preserve"> </w:t>
      </w:r>
      <w:r w:rsidR="002438D1" w:rsidRPr="00E76056">
        <w:rPr>
          <w:rStyle w:val="FootnoteTextChar"/>
        </w:rPr>
        <w:t>(56.</w:t>
      </w:r>
      <w:r w:rsidR="001A5B01" w:rsidRPr="00E76056">
        <w:rPr>
          <w:rStyle w:val="FootnoteTextChar"/>
        </w:rPr>
        <w:t>9</w:t>
      </w:r>
      <w:r w:rsidR="002438D1" w:rsidRPr="00E76056">
        <w:rPr>
          <w:rStyle w:val="FootnoteTextChar"/>
        </w:rPr>
        <w:t>%);</w:t>
      </w:r>
      <w:r w:rsidRPr="00E76056">
        <w:rPr>
          <w:rStyle w:val="FootnoteTextChar"/>
        </w:rPr>
        <w:t xml:space="preserve"> while Biden’s percentage an Electoral College of 438 members in 2020 would only one have gone </w:t>
      </w:r>
      <w:r w:rsidR="00421C26" w:rsidRPr="00E76056">
        <w:rPr>
          <w:rStyle w:val="FootnoteTextChar"/>
        </w:rPr>
        <w:t>up from</w:t>
      </w:r>
      <w:r w:rsidR="002438D1" w:rsidRPr="00E76056">
        <w:rPr>
          <w:rStyle w:val="FootnoteTextChar"/>
        </w:rPr>
        <w:t xml:space="preserve"> 256/438 (</w:t>
      </w:r>
      <w:r w:rsidR="00421C26" w:rsidRPr="00E76056">
        <w:rPr>
          <w:rStyle w:val="FootnoteTextChar"/>
        </w:rPr>
        <w:t>58.4%</w:t>
      </w:r>
      <w:r w:rsidR="002438D1" w:rsidRPr="00E76056">
        <w:rPr>
          <w:rStyle w:val="FootnoteTextChar"/>
        </w:rPr>
        <w:t xml:space="preserve">) </w:t>
      </w:r>
      <w:r w:rsidR="00421C26" w:rsidRPr="00E76056">
        <w:rPr>
          <w:rStyle w:val="FootnoteTextChar"/>
        </w:rPr>
        <w:t>from</w:t>
      </w:r>
      <w:r w:rsidR="002438D1" w:rsidRPr="00E76056">
        <w:rPr>
          <w:rStyle w:val="FootnoteTextChar"/>
        </w:rPr>
        <w:t xml:space="preserve"> the actual result of </w:t>
      </w:r>
      <w:r w:rsidR="00421C26" w:rsidRPr="00E76056">
        <w:rPr>
          <w:rStyle w:val="FootnoteTextChar"/>
        </w:rPr>
        <w:t>306/538 (56.9%).</w:t>
      </w:r>
    </w:p>
    <w:p w14:paraId="75551697" w14:textId="500266C4" w:rsidR="00D26BC5" w:rsidRPr="00374E5F" w:rsidRDefault="0002175F" w:rsidP="00E76056">
      <w:pPr>
        <w:pStyle w:val="FootnoteText"/>
        <w:rPr>
          <w:rFonts w:cs="Arial"/>
          <w:color w:val="000000"/>
        </w:rPr>
      </w:pPr>
      <w:r w:rsidRPr="00E76056">
        <w:rPr>
          <w:rStyle w:val="FootnoteTextChar"/>
        </w:rPr>
        <w:tab/>
      </w:r>
      <w:r w:rsidR="00D26BC5" w:rsidRPr="00E76056">
        <w:rPr>
          <w:rStyle w:val="FootnoteTextChar"/>
        </w:rPr>
        <w:t xml:space="preserve">Because the Electoral College is a state-based weighted voting game (except for the two states where seats are allocated at the congressional district level as well), once a unit is won by a candidate, the margin of victory is irrelevant for Electoral College seat share but is relevant in terms of the popular vote share. Thus, we can have a candidate winning some states by very close margins in such a fashion that there is a discrepancy between the popular vote winner and Electoral College winner. Of the four instances post-Civil War examples of such a discrepancy, two of the four, 1888 and 2016, would still have happened without the bonus. But, in 2000, without the bonus, Al Gore would have been elected president, and in 1876 there also would have been no inversion had the </w:t>
      </w:r>
      <w:r w:rsidRPr="00E76056">
        <w:rPr>
          <w:rStyle w:val="FootnoteTextChar"/>
        </w:rPr>
        <w:t>two-seat</w:t>
      </w:r>
      <w:r w:rsidR="00D26BC5" w:rsidRPr="00E76056">
        <w:rPr>
          <w:rStyle w:val="FootnoteTextChar"/>
        </w:rPr>
        <w:t xml:space="preserve"> bonus been eliminated. </w:t>
      </w:r>
      <w:sdt>
        <w:sdtPr>
          <w:rPr>
            <w:rStyle w:val="FootnoteTextChar"/>
            <w:color w:val="000000"/>
          </w:rPr>
          <w:tag w:val="MENDELEY_CITATION_v3_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"/>
          <w:id w:val="-1462947125"/>
          <w:placeholder>
            <w:docPart w:val="DefaultPlaceholder_-1854013440"/>
          </w:placeholder>
        </w:sdtPr>
        <w:sdtContent>
          <w:r w:rsidR="00E64DD3">
            <w:rPr>
              <w:rFonts w:eastAsia="Times New Roman"/>
            </w:rPr>
            <w:t>(Cervas &amp; Grofman, 2019; Table 2, pp. 1328-29)</w:t>
          </w:r>
        </w:sdtContent>
      </w:sdt>
      <w:r w:rsidR="00D26BC5" w:rsidRPr="00E76056">
        <w:rPr>
          <w:rStyle w:val="FootnoteTextChar"/>
        </w:rPr>
        <w:t xml:space="preserve">. </w:t>
      </w:r>
      <w:r w:rsidRPr="00E76056">
        <w:rPr>
          <w:rStyle w:val="FootnoteTextChar"/>
        </w:rPr>
        <w:t>Of course,</w:t>
      </w:r>
      <w:r w:rsidR="00D26BC5" w:rsidRPr="00E76056">
        <w:rPr>
          <w:rStyle w:val="FootnoteTextChar"/>
        </w:rPr>
        <w:t xml:space="preserve"> we must be careful in asserting counterfactuals. For example, had there been no two-seat bonus in 2000</w:t>
      </w:r>
      <w:r w:rsidR="00591A2E">
        <w:rPr>
          <w:rStyle w:val="FootnoteTextChar"/>
        </w:rPr>
        <w:t>,</w:t>
      </w:r>
      <w:r w:rsidR="00D26BC5" w:rsidRPr="00E76056">
        <w:rPr>
          <w:rStyle w:val="FootnoteTextChar"/>
        </w:rPr>
        <w:t xml:space="preserve"> Gore and Bush might have deployed campaign resources differently.</w:t>
      </w:r>
      <w:r w:rsidR="00D26BC5" w:rsidRPr="00374E5F">
        <w:rPr>
          <w:rFonts w:cs="Arial"/>
          <w:b/>
          <w:color w:val="000000"/>
        </w:rPr>
        <w:t xml:space="preserve"> </w:t>
      </w:r>
    </w:p>
  </w:footnote>
  <w:footnote w:id="15">
    <w:p w14:paraId="571FA4C0" w14:textId="65A7C06D" w:rsidR="00FF0DED" w:rsidRPr="005317A1" w:rsidRDefault="00FF0DED" w:rsidP="00FF0DED">
      <w:pPr>
        <w:pStyle w:val="FootnoteText"/>
        <w:rPr>
          <w:rFonts w:cs="Arial"/>
          <w:b/>
          <w:bCs/>
          <w:color w:val="FF0000"/>
          <w:sz w:val="32"/>
          <w:szCs w:val="32"/>
        </w:rPr>
      </w:pPr>
      <w:r w:rsidRPr="00962931">
        <w:rPr>
          <w:rStyle w:val="FootnoteReference"/>
          <w:rFonts w:cs="Arial"/>
          <w:szCs w:val="20"/>
        </w:rPr>
        <w:footnoteRef/>
      </w:r>
      <w:r w:rsidRPr="00962931">
        <w:rPr>
          <w:rFonts w:cs="Arial"/>
          <w:szCs w:val="20"/>
        </w:rPr>
        <w:t xml:space="preserve"> </w:t>
      </w:r>
      <w:r>
        <w:rPr>
          <w:rFonts w:cs="Arial"/>
          <w:szCs w:val="20"/>
        </w:rPr>
        <w:tab/>
      </w:r>
      <w:r>
        <w:t>T</w:t>
      </w:r>
      <w:r w:rsidRPr="00F2567F">
        <w:t xml:space="preserve">otal turnout rose in 2020 as compared to 2016 among both minority and non-minority voters. The proportion of the electorate that was minority increased in 2020 as compared to 2016 both in raw numbers and in proportion of the total. In 2016, approximately 97,035,186 voters were non-Hispanic White, compared to in 2020, where approximately 106,116,880 were non-Hispanic White (a difference of 9 million). By comparison, the electorate was composed of 39,634,090 minority voters in 2016, and 52,266,523 minority voters in 2020 (a difference of 12.6 million). In 2016, roughly 29% of the electorate was minority, in 2020 that percentage rose to 33%. However, Trump's gain from minority voters in both absolute number of voters received and proportion of the group supporting him was compensated for by loss in support among the larger group of non-minority </w:t>
      </w:r>
      <w:r w:rsidRPr="009951B0">
        <w:t xml:space="preserve">voters. Moreover, even though </w:t>
      </w:r>
      <w:r w:rsidR="00660D5A" w:rsidRPr="009951B0">
        <w:t xml:space="preserve">President Trump </w:t>
      </w:r>
      <w:r w:rsidRPr="009951B0">
        <w:t xml:space="preserve">made </w:t>
      </w:r>
      <w:r w:rsidR="00660D5A" w:rsidRPr="009951B0">
        <w:t xml:space="preserve">percentage point </w:t>
      </w:r>
      <w:r w:rsidRPr="009951B0">
        <w:t xml:space="preserve">gains among minority voters in 2020 compared to 2016, </w:t>
      </w:r>
      <w:r w:rsidR="00660D5A" w:rsidRPr="009951B0">
        <w:t xml:space="preserve">as well as gains in raw vote totals, nonetheless, </w:t>
      </w:r>
      <w:r w:rsidRPr="009951B0">
        <w:t>in term</w:t>
      </w:r>
      <w:r w:rsidR="00660D5A" w:rsidRPr="009951B0">
        <w:t>s of total votes from minority voters</w:t>
      </w:r>
      <w:r w:rsidR="003C026C" w:rsidRPr="009951B0">
        <w:t>,</w:t>
      </w:r>
      <w:r w:rsidR="00660D5A" w:rsidRPr="009951B0">
        <w:t xml:space="preserve"> Biden also did better than</w:t>
      </w:r>
      <w:r w:rsidR="00753D11" w:rsidRPr="009951B0">
        <w:t xml:space="preserve"> </w:t>
      </w:r>
      <w:r w:rsidR="00660D5A" w:rsidRPr="009951B0">
        <w:t>Clinton since there were more minority voters in 2020 than in 2016. To understand what is happening we need to look at changes in each group’s share of the electorate, which is a function of the change in the size of the</w:t>
      </w:r>
      <w:r w:rsidR="00753D11" w:rsidRPr="009951B0">
        <w:t xml:space="preserve"> </w:t>
      </w:r>
      <w:r w:rsidR="0068763B" w:rsidRPr="009951B0">
        <w:t xml:space="preserve">voting </w:t>
      </w:r>
      <w:r w:rsidR="00660D5A" w:rsidRPr="009951B0">
        <w:t>populations and the change in vote propensities among those populations</w:t>
      </w:r>
      <w:r w:rsidR="009951B0" w:rsidRPr="009951B0">
        <w:t>.</w:t>
      </w:r>
    </w:p>
  </w:footnote>
  <w:footnote w:id="16">
    <w:p w14:paraId="397F5371" w14:textId="77777777" w:rsidR="005156E9" w:rsidRPr="00EC5C75" w:rsidRDefault="005156E9" w:rsidP="005156E9">
      <w:pPr>
        <w:pStyle w:val="FootnoteText"/>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t xml:space="preserve">Cherry picking is thus </w:t>
      </w:r>
      <w:r w:rsidRPr="00F2567F">
        <w:t xml:space="preserve">a strategy </w:t>
      </w:r>
      <w:r>
        <w:t>useful to</w:t>
      </w:r>
      <w:r w:rsidRPr="00F2567F">
        <w:t xml:space="preserve"> those who know that the full evidence is against them.</w:t>
      </w:r>
    </w:p>
  </w:footnote>
  <w:footnote w:id="17">
    <w:p w14:paraId="18E23A4F" w14:textId="5CE4AC49" w:rsidR="00632B78" w:rsidRDefault="00632B78">
      <w:pPr>
        <w:pStyle w:val="FootnoteText"/>
      </w:pPr>
      <w:r>
        <w:rPr>
          <w:rStyle w:val="FootnoteReference"/>
        </w:rPr>
        <w:footnoteRef/>
      </w:r>
      <w:r w:rsidR="00753D11">
        <w:t xml:space="preserve"> </w:t>
      </w:r>
      <w:r w:rsidR="00E06D84">
        <w:tab/>
      </w:r>
      <w:r>
        <w:t>Moreover, in understanding</w:t>
      </w:r>
      <w:r w:rsidR="00753D11">
        <w:t xml:space="preserve"> </w:t>
      </w:r>
      <w:r>
        <w:t xml:space="preserve">Electoral College outcomes, we need also to look at the </w:t>
      </w:r>
      <w:r w:rsidRPr="00663437">
        <w:t xml:space="preserve">geographic location </w:t>
      </w:r>
      <w:r>
        <w:t>of each candidate’s support</w:t>
      </w:r>
      <w:r w:rsidRPr="00663437">
        <w:t>.</w:t>
      </w:r>
    </w:p>
  </w:footnote>
  <w:footnote w:id="18">
    <w:p w14:paraId="5ED02430" w14:textId="354C1B03" w:rsidR="00D26BC5" w:rsidRPr="00962931" w:rsidRDefault="00D26BC5" w:rsidP="00BA12EA">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F2567F">
        <w:t>As we noted earlier</w:t>
      </w:r>
      <w:r w:rsidR="00094F23" w:rsidRPr="00F2567F">
        <w:t>,</w:t>
      </w:r>
      <w:r w:rsidRPr="00F2567F">
        <w:t xml:space="preserve"> we are providing a compendium; this and other claims of Dr. Cicchetti have already been rebutted elsewhere (see e.g.,</w:t>
      </w:r>
      <w:r w:rsidR="00CB6F47" w:rsidRPr="00F2567F">
        <w:t xml:space="preserve"> </w:t>
      </w:r>
      <w:r w:rsidR="002F70E0" w:rsidRPr="00F2567F">
        <w:t>http://web.archive.org/web/20220416221931/https://reason.com/volokh/2020/12/09/more-on-statistical-stupidity-at-scotus/</w:t>
      </w:r>
      <w:r w:rsidR="00CB6F47" w:rsidRPr="00F2567F">
        <w:t xml:space="preserve"> </w:t>
      </w:r>
      <w:r w:rsidRPr="00F2567F">
        <w:t>and </w:t>
      </w:r>
      <w:r w:rsidR="00F43550" w:rsidRPr="00F2567F">
        <w:t>http://web.archive.org/web/20220416221815/https://statmodeling.stat.columbia.edu/2020/12/08/the-p-value-is-4-76x10%E2%88%92264-1-in-a-quadrillion/</w:t>
      </w:r>
      <w:r w:rsidR="00C7680C" w:rsidRPr="00F2567F">
        <w:t xml:space="preserve">. </w:t>
      </w:r>
      <w:r w:rsidRPr="00F2567F">
        <w:t xml:space="preserve">That report has been devastatingly critiqued in the expert witness report of Gary King in the same case. Claims about election fraud in Texas v. Pennsylvania, including Dr. Cicchetti’s report, can be found here: </w:t>
      </w:r>
      <w:hyperlink r:id="rId2">
        <w:r w:rsidRPr="00F2567F">
          <w:t>https://www.supremecourt.gov/DocketPDF/22/22O155/163048/20201208132827887_TX-v-State-ExpedMot%202020-12-07%20FINAL.pdf</w:t>
        </w:r>
      </w:hyperlink>
    </w:p>
  </w:footnote>
  <w:footnote w:id="19">
    <w:p w14:paraId="7D2ADF82" w14:textId="5B3CE34C" w:rsidR="004D56B3" w:rsidRPr="00962931" w:rsidRDefault="004D56B3" w:rsidP="00DD4A90">
      <w:pPr>
        <w:pStyle w:val="FootnoteText"/>
        <w:spacing w:afterLines="120" w:after="288" w:line="360" w:lineRule="auto"/>
        <w:rPr>
          <w:rFonts w:cs="Arial"/>
          <w:szCs w:val="20"/>
        </w:rPr>
      </w:pPr>
      <w:r w:rsidRPr="00962931">
        <w:rPr>
          <w:rStyle w:val="FootnoteReference"/>
          <w:rFonts w:cs="Arial"/>
          <w:szCs w:val="20"/>
        </w:rPr>
        <w:footnoteRef/>
      </w:r>
      <w:r w:rsidRPr="00962931">
        <w:rPr>
          <w:rFonts w:cs="Arial"/>
          <w:szCs w:val="20"/>
        </w:rPr>
        <w:t xml:space="preserve"> </w:t>
      </w:r>
      <w:r w:rsidR="00044DB9" w:rsidRPr="00962931">
        <w:rPr>
          <w:rFonts w:cs="Arial"/>
          <w:szCs w:val="20"/>
        </w:rPr>
        <w:tab/>
      </w:r>
      <w:r w:rsidRPr="00CF787B">
        <w:t>In the</w:t>
      </w:r>
      <w:r w:rsidR="00E5205E" w:rsidRPr="00CF787B">
        <w:t xml:space="preserve"> hearings by the House Select Committee investigating</w:t>
      </w:r>
      <w:r w:rsidRPr="00CF787B">
        <w:t xml:space="preserve"> January 6</w:t>
      </w:r>
      <w:r w:rsidR="00E5205E" w:rsidRPr="00CF787B">
        <w:t>, this</w:t>
      </w:r>
      <w:r w:rsidR="00683749">
        <w:t xml:space="preserve"> discrepancy between the patterns in</w:t>
      </w:r>
      <w:r w:rsidR="00753D11">
        <w:t xml:space="preserve"> </w:t>
      </w:r>
      <w:r w:rsidR="00683749">
        <w:t>early and late votes</w:t>
      </w:r>
      <w:r w:rsidR="00E5205E" w:rsidRPr="00CF787B">
        <w:t xml:space="preserve"> </w:t>
      </w:r>
      <w:r w:rsidR="00044DB9" w:rsidRPr="00CF787B">
        <w:t>was referred to as a “red mirage</w:t>
      </w:r>
      <w:r w:rsidR="001C5C44">
        <w:t>.</w:t>
      </w:r>
      <w:r w:rsidR="00044DB9" w:rsidRPr="00CF787B">
        <w:t>”</w:t>
      </w:r>
    </w:p>
  </w:footnote>
  <w:footnote w:id="20">
    <w:p w14:paraId="03B99364" w14:textId="493760E3" w:rsidR="00361398" w:rsidRPr="00962931" w:rsidRDefault="00361398" w:rsidP="00DD4A90">
      <w:pPr>
        <w:pStyle w:val="FootnoteText"/>
        <w:spacing w:afterLines="120" w:after="288" w:line="360" w:lineRule="auto"/>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CF787B">
        <w:t xml:space="preserve">Perhaps because states with more Democrats allow for more wide-spread use of mail-in </w:t>
      </w:r>
      <w:r w:rsidR="0051076C" w:rsidRPr="00CF787B">
        <w:t>balloting,</w:t>
      </w:r>
      <w:r w:rsidRPr="00CF787B">
        <w:t xml:space="preserve"> e.g., </w:t>
      </w:r>
      <w:r w:rsidR="00107AD0">
        <w:t>e</w:t>
      </w:r>
      <w:r w:rsidRPr="00CF787B">
        <w:t xml:space="preserve">ight states </w:t>
      </w:r>
      <w:r w:rsidR="006C11D2" w:rsidRPr="00CF787B">
        <w:t xml:space="preserve">conduct general elections entirely by </w:t>
      </w:r>
      <w:r w:rsidRPr="00CF787B">
        <w:t>mail</w:t>
      </w:r>
      <w:r w:rsidR="006C11D2" w:rsidRPr="00CF787B">
        <w:t xml:space="preserve">. They include California, Colorado, Hawaii, Nevada, Oregon, Utah, Vermont, and Washington. See </w:t>
      </w:r>
      <w:sdt>
        <w:sdtPr>
          <w:tag w:val="MENDELEY_CITATION_v3_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"/>
          <w:id w:val="-343480966"/>
          <w:placeholder>
            <w:docPart w:val="DefaultPlaceholder_-1854013440"/>
          </w:placeholder>
        </w:sdtPr>
        <w:sdtContent>
          <w:r w:rsidR="00E64DD3">
            <w:rPr>
              <w:rFonts w:eastAsia="Times New Roman"/>
            </w:rPr>
            <w:t>(</w:t>
          </w:r>
          <w:r w:rsidR="00E64DD3">
            <w:rPr>
              <w:rFonts w:eastAsia="Times New Roman"/>
              <w:i/>
              <w:iCs/>
            </w:rPr>
            <w:t>Voting Outside the Polling Place: Absentee, All-Mail and Other Voting at Home Options</w:t>
          </w:r>
          <w:r w:rsidR="00E64DD3">
            <w:rPr>
              <w:rFonts w:eastAsia="Times New Roman"/>
            </w:rPr>
            <w:t>, 2022)</w:t>
          </w:r>
        </w:sdtContent>
      </w:sdt>
      <w:r w:rsidR="0084739F">
        <w:t xml:space="preserve">. </w:t>
      </w:r>
      <w:r w:rsidR="006C11D2" w:rsidRPr="00CF787B">
        <w:t>All of these, except Utah, voted their electors to both Clinton and Biden.</w:t>
      </w:r>
    </w:p>
  </w:footnote>
  <w:footnote w:id="21">
    <w:p w14:paraId="780691E9" w14:textId="217736E3" w:rsidR="00C44819" w:rsidRPr="00962931" w:rsidRDefault="00305656" w:rsidP="00DD4A90">
      <w:pPr>
        <w:pStyle w:val="FootnoteText"/>
        <w:spacing w:afterLines="120" w:after="288" w:line="360" w:lineRule="auto"/>
        <w:rPr>
          <w:rFonts w:cs="Arial"/>
          <w:szCs w:val="20"/>
        </w:rPr>
      </w:pPr>
      <w:r w:rsidRPr="00962931">
        <w:rPr>
          <w:rStyle w:val="FootnoteReference"/>
          <w:rFonts w:cs="Arial"/>
          <w:szCs w:val="20"/>
        </w:rPr>
        <w:footnoteRef/>
      </w:r>
      <w:r w:rsidRPr="00962931">
        <w:rPr>
          <w:rFonts w:cs="Arial"/>
          <w:szCs w:val="20"/>
        </w:rPr>
        <w:t xml:space="preserve"> </w:t>
      </w:r>
      <w:r w:rsidRPr="00962931">
        <w:rPr>
          <w:rFonts w:cs="Arial"/>
          <w:szCs w:val="20"/>
        </w:rPr>
        <w:tab/>
      </w:r>
      <w:r w:rsidRPr="00CF787B">
        <w:t xml:space="preserve">Two states, Connecticut and Ohio, do not specify when counting may begin. For more information, see </w:t>
      </w:r>
      <w:sdt>
        <w:sdtPr>
          <w:rPr>
            <w:color w:val="000000"/>
          </w:rPr>
          <w:tag w:val="MENDELEY_CITATION_v3_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"/>
          <w:id w:val="-645582923"/>
          <w:placeholder>
            <w:docPart w:val="DefaultPlaceholder_-1854013440"/>
          </w:placeholder>
        </w:sdtPr>
        <w:sdtContent>
          <w:r w:rsidR="00E64DD3" w:rsidRPr="00E64DD3">
            <w:rPr>
              <w:rFonts w:eastAsia="Times New Roman"/>
              <w:color w:val="000000"/>
            </w:rPr>
            <w:t>Voting Outside the Polling Place: Absentee, All-Mail and Other Voting at Home Options (2022; Table 16)</w:t>
          </w:r>
        </w:sdtContent>
      </w:sdt>
      <w:r w:rsidR="00A92A3A">
        <w:rPr>
          <w:color w:val="000000"/>
        </w:rPr>
        <w:t>.</w:t>
      </w:r>
    </w:p>
  </w:footnote>
  <w:footnote w:id="22">
    <w:p w14:paraId="72093B26" w14:textId="06DB5E65" w:rsidR="00D26BC5" w:rsidRPr="00962931" w:rsidRDefault="00D26BC5" w:rsidP="00EC5C75">
      <w:pPr>
        <w:pStyle w:val="FootnoteText"/>
        <w:rPr>
          <w:rFonts w:cs="Arial"/>
          <w:color w:val="000000"/>
          <w:szCs w:val="20"/>
        </w:rPr>
      </w:pPr>
      <w:r w:rsidRPr="00962931">
        <w:rPr>
          <w:rStyle w:val="FootnoteReference"/>
          <w:rFonts w:cs="Arial"/>
          <w:szCs w:val="20"/>
        </w:rPr>
        <w:footnoteRef/>
      </w:r>
      <w:r w:rsidRPr="00EC5C75">
        <w:rPr>
          <w:rStyle w:val="FootnoteTextChar"/>
        </w:rPr>
        <w:t xml:space="preserve"> </w:t>
      </w:r>
      <w:r w:rsidR="00E45F62" w:rsidRPr="00EC5C75">
        <w:rPr>
          <w:rStyle w:val="FootnoteTextChar"/>
        </w:rPr>
        <w:tab/>
      </w:r>
      <w:r w:rsidRPr="001E256A">
        <w:t xml:space="preserve">This product can be rewritten in terms of combination or permutations, which gives a somewhat more intuitive way to see how the probability changes with n. See </w:t>
      </w:r>
      <w:hyperlink r:id="rId3" w:anchor="Calculating_the_probability">
        <w:r w:rsidRPr="001E256A">
          <w:t>https://en.wikipedia.org/wiki/Birthday_problem#Calculating_the_probability</w:t>
        </w:r>
      </w:hyperlink>
      <w:r w:rsidR="00E45F62" w:rsidRPr="001E256A">
        <w:t>.</w:t>
      </w:r>
      <w:r w:rsidRPr="001E256A">
        <w:t xml:space="preserve"> A program that calculate</w:t>
      </w:r>
      <w:r w:rsidR="00E45F62" w:rsidRPr="001E256A">
        <w:t>s</w:t>
      </w:r>
      <w:r w:rsidRPr="001E256A">
        <w:t xml:space="preserve"> the probability of the birthday paradox for any given </w:t>
      </w:r>
      <w:r w:rsidRPr="002A0BBA">
        <w:rPr>
          <w:i/>
          <w:iCs/>
        </w:rPr>
        <w:t>n</w:t>
      </w:r>
      <w:r w:rsidRPr="001E256A">
        <w:t xml:space="preserve"> is found at </w:t>
      </w:r>
      <w:hyperlink r:id="rId4">
        <w:r w:rsidRPr="001E256A">
          <w:t>https://www.statisticshowto.com/same-birthday-odds/</w:t>
        </w:r>
      </w:hyperlink>
      <w:r w:rsidRPr="00FE1E1D">
        <w:rPr>
          <w:rStyle w:val="FootnoteTextChar"/>
        </w:rPr>
        <w:t xml:space="preserve"> </w:t>
      </w:r>
    </w:p>
  </w:footnote>
  <w:footnote w:id="23">
    <w:p w14:paraId="672F085B" w14:textId="6BCF02DF" w:rsidR="00D26BC5" w:rsidRPr="00962931" w:rsidRDefault="00D26BC5" w:rsidP="00EC5C75">
      <w:pPr>
        <w:pStyle w:val="FootnoteText"/>
        <w:rPr>
          <w:rFonts w:cs="Arial"/>
          <w:bCs/>
          <w:szCs w:val="20"/>
        </w:rPr>
      </w:pPr>
      <w:r w:rsidRPr="00EC5C75">
        <w:rPr>
          <w:rStyle w:val="FootnoteReference"/>
        </w:rPr>
        <w:footnoteRef/>
      </w:r>
      <w:r w:rsidRPr="00EC5C75">
        <w:rPr>
          <w:rStyle w:val="FootnoteTextChar"/>
        </w:rPr>
        <w:t xml:space="preserve"> </w:t>
      </w:r>
      <w:r w:rsidR="007E1D06" w:rsidRPr="00EC5C75">
        <w:rPr>
          <w:rStyle w:val="FootnoteTextChar"/>
        </w:rPr>
        <w:tab/>
      </w:r>
      <w:r w:rsidR="004B2E24" w:rsidRPr="001E256A">
        <w:t xml:space="preserve">Matching procedures are sometimes used to identify duplicate voter registration entries. States are required to maintain lists of eligible voters, which are complicated by people migrating between counties and states, but also within neighborhoods and municipalities. </w:t>
      </w:r>
      <w:r w:rsidR="004F41F6" w:rsidRPr="001E256A">
        <w:t>But matching procedures sometimes lead to “false positives”, where it appears two entries are the same people, but they are in fact not. See more in</w:t>
      </w:r>
      <w:r w:rsidR="00904BB5">
        <w:t xml:space="preserve"> </w:t>
      </w:r>
      <w:sdt>
        <w:sdtPr>
          <w:rPr>
            <w:color w:val="000000"/>
          </w:rPr>
          <w:tag w:val="MENDELEY_CITATION_v3_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"/>
          <w:id w:val="112713388"/>
          <w:placeholder>
            <w:docPart w:val="DefaultPlaceholder_-1854013440"/>
          </w:placeholder>
        </w:sdtPr>
        <w:sdtContent>
          <w:r w:rsidR="00E64DD3" w:rsidRPr="00E64DD3">
            <w:rPr>
              <w:color w:val="000000"/>
            </w:rPr>
            <w:t>(Hasen, 2020)</w:t>
          </w:r>
        </w:sdtContent>
      </w:sdt>
      <w:r w:rsidR="004F41F6" w:rsidRPr="001E256A">
        <w:t xml:space="preserve">, and </w:t>
      </w:r>
      <w:sdt>
        <w:sdtPr>
          <w:rPr>
            <w:color w:val="000000"/>
          </w:rPr>
          <w:tag w:val="MENDELEY_CITATION_v3_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"/>
          <w:id w:val="-1073194468"/>
          <w:placeholder>
            <w:docPart w:val="DefaultPlaceholder_-1854013440"/>
          </w:placeholder>
        </w:sdtPr>
        <w:sdtContent>
          <w:r w:rsidR="00E64DD3" w:rsidRPr="00E64DD3">
            <w:rPr>
              <w:color w:val="000000"/>
            </w:rPr>
            <w:t>(Weiser et al., 2006)</w:t>
          </w:r>
        </w:sdtContent>
      </w:sdt>
      <w:r w:rsidR="00A253B8">
        <w:rPr>
          <w:color w:val="000000"/>
        </w:rPr>
        <w:t>.</w:t>
      </w:r>
    </w:p>
  </w:footnote>
  <w:footnote w:id="24">
    <w:p w14:paraId="12606619" w14:textId="47C880F0" w:rsidR="00D26BC5" w:rsidRPr="00962931" w:rsidRDefault="00D26BC5" w:rsidP="00BA12EA">
      <w:pPr>
        <w:pStyle w:val="FootnoteText"/>
        <w:rPr>
          <w:rFonts w:eastAsia="Open Sans Light" w:cs="Arial"/>
          <w:bCs/>
          <w:color w:val="000000"/>
          <w:szCs w:val="20"/>
        </w:rPr>
      </w:pPr>
      <w:r w:rsidRPr="00962931">
        <w:rPr>
          <w:rStyle w:val="FootnoteReference"/>
          <w:rFonts w:cs="Arial"/>
          <w:szCs w:val="20"/>
        </w:rPr>
        <w:footnoteRef/>
      </w:r>
      <w:r w:rsidRPr="00962931">
        <w:rPr>
          <w:rFonts w:eastAsia="Open Sans SemiBold" w:cs="Arial"/>
          <w:b/>
          <w:color w:val="1F3864"/>
          <w:szCs w:val="20"/>
          <w:vertAlign w:val="superscript"/>
        </w:rPr>
        <w:t xml:space="preserve"> </w:t>
      </w:r>
      <w:r w:rsidR="000B20AA" w:rsidRPr="00962931">
        <w:rPr>
          <w:rFonts w:eastAsia="Open Sans SemiBold" w:cs="Arial"/>
          <w:b/>
          <w:color w:val="1F3864"/>
          <w:szCs w:val="20"/>
          <w:vertAlign w:val="superscript"/>
        </w:rPr>
        <w:tab/>
      </w:r>
      <w:r w:rsidRPr="001E256A">
        <w:t xml:space="preserve">Calculating this probability from the name distribution in the population requires calculating a self-weighted average based on name and surname. Names vary greatly in their frequency. The U.S. Bureau of the Census publishes a list of surname frequencies based on national values, but the distribution of names (and their degree of heterogeneity) will vary with the racial/ethnic composition of the political unit </w:t>
      </w:r>
      <w:sdt>
        <w:sdtPr>
          <w:tag w:val="MENDELEY_CITATION_v3_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"/>
          <w:id w:val="502319894"/>
          <w:placeholder>
            <w:docPart w:val="DefaultPlaceholder_-1854013440"/>
          </w:placeholder>
        </w:sdtPr>
        <w:sdtContent>
          <w:r w:rsidR="00E64DD3">
            <w:rPr>
              <w:rFonts w:eastAsia="Times New Roman"/>
            </w:rPr>
            <w:t>(Grofman &amp; Garcia, 2014, 2015)</w:t>
          </w:r>
        </w:sdtContent>
      </w:sdt>
      <w:r w:rsidRPr="001E256A">
        <w:t xml:space="preserve">. </w:t>
      </w:r>
    </w:p>
  </w:footnote>
  <w:footnote w:id="25">
    <w:p w14:paraId="17399B29" w14:textId="52DF0ED0" w:rsidR="00D26BC5" w:rsidRPr="00962931" w:rsidRDefault="00D26BC5" w:rsidP="00BA12EA">
      <w:pPr>
        <w:pStyle w:val="FootnoteText"/>
        <w:rPr>
          <w:rFonts w:eastAsia="Open Sans Light" w:cs="Arial"/>
          <w:bCs/>
          <w:color w:val="000000"/>
          <w:szCs w:val="20"/>
        </w:rPr>
      </w:pPr>
      <w:r w:rsidRPr="00962931">
        <w:rPr>
          <w:rStyle w:val="FootnoteReference"/>
          <w:rFonts w:cs="Arial"/>
          <w:szCs w:val="20"/>
        </w:rPr>
        <w:footnoteRef/>
      </w:r>
      <w:r w:rsidRPr="00962931">
        <w:rPr>
          <w:rFonts w:cs="Arial"/>
          <w:b/>
          <w:szCs w:val="20"/>
        </w:rPr>
        <w:t xml:space="preserve"> </w:t>
      </w:r>
      <w:r w:rsidR="007E1D06" w:rsidRPr="00962931">
        <w:rPr>
          <w:rFonts w:cs="Arial"/>
          <w:b/>
          <w:szCs w:val="20"/>
        </w:rPr>
        <w:tab/>
      </w:r>
      <w:r w:rsidRPr="001E256A">
        <w:t xml:space="preserve">Birth year and name are not fully independent of one another. Changing patterns of immigration affect the relative surname shares in different generations, and some rather dramatic changes over time in </w:t>
      </w:r>
      <w:r w:rsidR="00D158CE" w:rsidRPr="001E256A">
        <w:t xml:space="preserve">the </w:t>
      </w:r>
      <w:r w:rsidRPr="001E256A">
        <w:t xml:space="preserve">popularity of first names mean that first name probabilities are not independent of </w:t>
      </w:r>
      <w:r w:rsidR="00D158CE" w:rsidRPr="001E256A">
        <w:t xml:space="preserve">the </w:t>
      </w:r>
      <w:r w:rsidRPr="001E256A">
        <w:t>year of birth. Also</w:t>
      </w:r>
      <w:r w:rsidR="00D158CE" w:rsidRPr="001E256A">
        <w:t>,</w:t>
      </w:r>
      <w:r w:rsidRPr="001E256A">
        <w:t xml:space="preserve"> first and last names are far from independent since both are linked to ethnicity. </w:t>
      </w:r>
      <w:r w:rsidR="00D158CE" w:rsidRPr="001E256A">
        <w:t>Indeed,</w:t>
      </w:r>
      <w:r w:rsidRPr="001E256A">
        <w:t xml:space="preserve"> we could, in principle, estimate birth decade probabilities just by looking at the prevalence of first and last names of those born during the decade </w:t>
      </w:r>
      <w:sdt>
        <w:sdtPr>
          <w:rPr>
            <w:color w:val="000000"/>
          </w:rPr>
          <w:tag w:val="MENDELEY_CITATION_v3_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"/>
          <w:id w:val="-578985838"/>
          <w:placeholder>
            <w:docPart w:val="DefaultPlaceholder_-1854013440"/>
          </w:placeholder>
        </w:sdtPr>
        <w:sdtContent>
          <w:r w:rsidR="00E64DD3">
            <w:rPr>
              <w:rFonts w:eastAsia="Times New Roman"/>
            </w:rPr>
            <w:t>(c.f., Grofman &amp; Garcia, 2014, 2015)</w:t>
          </w:r>
        </w:sdtContent>
      </w:sdt>
    </w:p>
  </w:footnote>
  <w:footnote w:id="26">
    <w:p w14:paraId="180231B7" w14:textId="497F7A07" w:rsidR="00D26BC5" w:rsidRPr="00962931" w:rsidRDefault="00D26BC5" w:rsidP="00BA12EA">
      <w:pPr>
        <w:pStyle w:val="FootnoteText"/>
        <w:rPr>
          <w:rFonts w:eastAsia="Open Sans Light" w:cs="Arial"/>
          <w:b/>
          <w:color w:val="000000"/>
          <w:szCs w:val="20"/>
        </w:rPr>
      </w:pPr>
      <w:r w:rsidRPr="00962931">
        <w:rPr>
          <w:rStyle w:val="FootnoteReference"/>
          <w:rFonts w:cs="Arial"/>
          <w:szCs w:val="20"/>
        </w:rPr>
        <w:footnoteRef/>
      </w:r>
      <w:r w:rsidRPr="00962931">
        <w:rPr>
          <w:rFonts w:cs="Arial"/>
          <w:szCs w:val="20"/>
        </w:rPr>
        <w:t xml:space="preserve"> </w:t>
      </w:r>
      <w:r w:rsidR="00D158CE" w:rsidRPr="00962931">
        <w:rPr>
          <w:rFonts w:cs="Arial"/>
          <w:szCs w:val="20"/>
        </w:rPr>
        <w:tab/>
      </w:r>
      <w:r w:rsidRPr="001E256A">
        <w:t xml:space="preserve">Note that the probability of finding such a match from among a set of n voters must not be confused with the probability of any </w:t>
      </w:r>
      <w:r w:rsidR="00B4108D">
        <w:t>spec</w:t>
      </w:r>
      <w:r w:rsidR="00EA0406">
        <w:t>ific</w:t>
      </w:r>
      <w:r w:rsidRPr="001E256A">
        <w:t xml:space="preserve"> name + birthday + birthyear combination being repeated. For obvious reasons the likelihood of a given combination being repeated will depend, </w:t>
      </w:r>
      <w:r w:rsidRPr="00DE0C61">
        <w:rPr>
          <w:i/>
          <w:iCs/>
        </w:rPr>
        <w:t>ceteris paribus</w:t>
      </w:r>
      <w:r w:rsidRPr="001E256A">
        <w:t>, on how common is the name.</w:t>
      </w:r>
      <w:r w:rsidRPr="00962931">
        <w:rPr>
          <w:rFonts w:cs="Arial"/>
          <w:b/>
          <w:szCs w:val="20"/>
        </w:rPr>
        <w:t xml:space="preserve"> </w:t>
      </w:r>
    </w:p>
  </w:footnote>
  <w:footnote w:id="27">
    <w:p w14:paraId="2739E757" w14:textId="0C75376C" w:rsidR="00D26BC5" w:rsidRPr="00962931" w:rsidRDefault="00D26BC5" w:rsidP="00BA12EA">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D158CE" w:rsidRPr="00962931">
        <w:rPr>
          <w:rFonts w:cs="Arial"/>
          <w:szCs w:val="20"/>
        </w:rPr>
        <w:tab/>
      </w:r>
      <w:r w:rsidRPr="001E256A">
        <w:t>The most sophisticated stud</w:t>
      </w:r>
      <w:r w:rsidR="006C0AE7" w:rsidRPr="001E256A">
        <w:t xml:space="preserve">y </w:t>
      </w:r>
      <w:r w:rsidRPr="001E256A">
        <w:t xml:space="preserve">of double voting of which we are </w:t>
      </w:r>
      <w:r w:rsidR="00427CE0" w:rsidRPr="001E256A">
        <w:t>aware</w:t>
      </w:r>
      <w:r w:rsidR="00427CE0" w:rsidRPr="00427CE0">
        <w:rPr>
          <w:rFonts w:eastAsia="Times New Roman"/>
          <w:color w:val="000000"/>
        </w:rPr>
        <w:t xml:space="preserve"> </w:t>
      </w:r>
      <w:sdt>
        <w:sdtPr>
          <w:rPr>
            <w:color w:val="000000"/>
          </w:rPr>
          <w:tag w:val="MENDELEY_CITATION_v3_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"/>
          <w:id w:val="1102153227"/>
          <w:placeholder>
            <w:docPart w:val="DefaultPlaceholder_-1854013440"/>
          </w:placeholder>
        </w:sdtPr>
        <w:sdtContent>
          <w:r w:rsidR="00E64DD3">
            <w:rPr>
              <w:rFonts w:eastAsia="Times New Roman"/>
            </w:rPr>
            <w:t>(McDonald &amp; Levitt, 2008)</w:t>
          </w:r>
        </w:sdtContent>
      </w:sdt>
      <w:r w:rsidR="00104DBA">
        <w:t xml:space="preserve"> </w:t>
      </w:r>
      <w:r w:rsidRPr="001E256A">
        <w:t xml:space="preserve">investigates complaints of election fraud in New Jersey in 2004 that were based on apparent observance of thousands of instances of double voting, includes a comparison of the assumption of uniform distribution of year of birth and name distribution to actual data and show that assuming a uniform distribution over a 64 year interval and over the names in the data set tends to underestimate the prevalence of birth year matching by about 12% (=(487- 433)/433, see p. 119). The more there are birth bulges (as in the post-WWII baby boom), the more likely it is that two randomly chosen individuals will share the same year of birth, and some names are much more prevalent than others. </w:t>
      </w:r>
    </w:p>
  </w:footnote>
  <w:footnote w:id="28">
    <w:p w14:paraId="736CAE5F" w14:textId="58CC8142" w:rsidR="00D26BC5" w:rsidRPr="00962931" w:rsidRDefault="00D26BC5" w:rsidP="00BA12EA">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E52DA4" w:rsidRPr="00962931">
        <w:rPr>
          <w:rFonts w:cs="Arial"/>
          <w:szCs w:val="20"/>
        </w:rPr>
        <w:tab/>
      </w:r>
      <w:r w:rsidRPr="001E256A">
        <w:t xml:space="preserve">For further compatibility with the </w:t>
      </w:r>
      <w:sdt>
        <w:sdtPr>
          <w:rPr>
            <w:color w:val="000000"/>
          </w:rPr>
          <w:tag w:val="MENDELEY_CITATION_v3_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"/>
          <w:id w:val="-897593474"/>
          <w:placeholder>
            <w:docPart w:val="DefaultPlaceholder_-1854013440"/>
          </w:placeholder>
        </w:sdtPr>
        <w:sdtContent>
          <w:r w:rsidR="00E64DD3">
            <w:rPr>
              <w:rFonts w:eastAsia="Times New Roman"/>
            </w:rPr>
            <w:t>McDonald &amp; Levitt (2008)</w:t>
          </w:r>
        </w:sdtContent>
      </w:sdt>
      <w:r w:rsidR="004B3E77">
        <w:t xml:space="preserve"> </w:t>
      </w:r>
      <w:r w:rsidRPr="001E256A">
        <w:t>study, in the model</w:t>
      </w:r>
      <w:r w:rsidR="00E52DA4" w:rsidRPr="001E256A">
        <w:t>,</w:t>
      </w:r>
      <w:r w:rsidRPr="001E256A">
        <w:t xml:space="preserve"> presented below</w:t>
      </w:r>
      <w:r w:rsidR="00E52DA4" w:rsidRPr="001E256A">
        <w:t>,</w:t>
      </w:r>
      <w:r w:rsidRPr="001E256A">
        <w:t xml:space="preserve"> we also took our birth year time period as a </w:t>
      </w:r>
      <w:r w:rsidR="00E52DA4" w:rsidRPr="001E256A">
        <w:t>64-year</w:t>
      </w:r>
      <w:r w:rsidRPr="001E256A">
        <w:t xml:space="preserve"> span. </w:t>
      </w:r>
    </w:p>
  </w:footnote>
  <w:footnote w:id="29">
    <w:p w14:paraId="2B6A7470" w14:textId="3D84612B" w:rsidR="00D26BC5" w:rsidRPr="00962931" w:rsidRDefault="00D26BC5" w:rsidP="00BA12EA">
      <w:pPr>
        <w:pStyle w:val="FootnoteText"/>
        <w:rPr>
          <w:rFonts w:cs="Arial"/>
          <w:strike/>
          <w:color w:val="000000"/>
          <w:szCs w:val="20"/>
        </w:rPr>
      </w:pPr>
      <w:r w:rsidRPr="00962931">
        <w:rPr>
          <w:rStyle w:val="FootnoteReference"/>
          <w:rFonts w:cs="Arial"/>
          <w:szCs w:val="20"/>
        </w:rPr>
        <w:footnoteRef/>
      </w:r>
      <w:r w:rsidRPr="00962931">
        <w:rPr>
          <w:rFonts w:cs="Arial"/>
          <w:szCs w:val="20"/>
        </w:rPr>
        <w:t xml:space="preserve"> </w:t>
      </w:r>
      <w:r w:rsidR="00AE40DD" w:rsidRPr="00962931">
        <w:rPr>
          <w:rFonts w:cs="Arial"/>
          <w:szCs w:val="20"/>
        </w:rPr>
        <w:tab/>
      </w:r>
      <w:sdt>
        <w:sdtPr>
          <w:rPr>
            <w:rFonts w:cs="Arial"/>
            <w:color w:val="000000"/>
            <w:szCs w:val="20"/>
          </w:rPr>
          <w:tag w:val="MENDELEY_CITATION_v3_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"/>
          <w:id w:val="1025908947"/>
          <w:placeholder>
            <w:docPart w:val="DefaultPlaceholder_-1854013440"/>
          </w:placeholder>
        </w:sdtPr>
        <w:sdtContent>
          <w:r w:rsidR="00E64DD3" w:rsidRPr="00E64DD3">
            <w:rPr>
              <w:rFonts w:cs="Arial"/>
              <w:color w:val="000000"/>
              <w:szCs w:val="20"/>
            </w:rPr>
            <w:t>Mebane (2020)</w:t>
          </w:r>
        </w:sdtContent>
      </w:sdt>
      <w:r w:rsidR="00FC66AC">
        <w:rPr>
          <w:rFonts w:cs="Arial"/>
          <w:color w:val="000000"/>
          <w:szCs w:val="20"/>
        </w:rPr>
        <w:t xml:space="preserve"> </w:t>
      </w:r>
      <w:r w:rsidRPr="001E256A">
        <w:t>notes that “It is widely understood that the first digits of precinct vote counts are not useful for trying to diagnose election frauds.”</w:t>
      </w:r>
    </w:p>
  </w:footnote>
  <w:footnote w:id="30">
    <w:p w14:paraId="2E01C554" w14:textId="66C400C7" w:rsidR="00D26BC5" w:rsidRPr="00962931" w:rsidRDefault="00D26BC5" w:rsidP="00BA12EA">
      <w:pPr>
        <w:pStyle w:val="FootnoteText"/>
        <w:rPr>
          <w:rFonts w:cs="Arial"/>
          <w:color w:val="909090"/>
          <w:szCs w:val="20"/>
        </w:rPr>
      </w:pPr>
      <w:r w:rsidRPr="00962931">
        <w:rPr>
          <w:rStyle w:val="FootnoteReference"/>
          <w:rFonts w:cs="Arial"/>
          <w:szCs w:val="20"/>
        </w:rPr>
        <w:footnoteRef/>
      </w:r>
      <w:r w:rsidRPr="00962931">
        <w:rPr>
          <w:rFonts w:cs="Arial"/>
          <w:szCs w:val="20"/>
        </w:rPr>
        <w:t xml:space="preserve"> </w:t>
      </w:r>
      <w:r w:rsidR="00551D3A" w:rsidRPr="00962931">
        <w:rPr>
          <w:rFonts w:cs="Arial"/>
          <w:szCs w:val="20"/>
        </w:rPr>
        <w:tab/>
      </w:r>
      <w:r w:rsidRPr="00FE1E1D">
        <w:rPr>
          <w:rStyle w:val="FootnoteTextChar"/>
        </w:rPr>
        <w:t xml:space="preserve">See e.g., </w:t>
      </w:r>
      <w:sdt>
        <w:sdtPr>
          <w:rPr>
            <w:rStyle w:val="FootnoteTextChar"/>
            <w:color w:val="000000"/>
          </w:rPr>
          <w:tag w:val="MENDELEY_CITATION_v3_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"/>
          <w:id w:val="1037400396"/>
          <w:placeholder>
            <w:docPart w:val="DefaultPlaceholder_-1854013440"/>
          </w:placeholder>
        </w:sdtPr>
        <w:sdtContent>
          <w:r w:rsidR="00E64DD3" w:rsidRPr="00E64DD3">
            <w:rPr>
              <w:rStyle w:val="FootnoteTextChar"/>
              <w:color w:val="000000"/>
            </w:rPr>
            <w:t>(Jenny, 2020)</w:t>
          </w:r>
        </w:sdtContent>
      </w:sdt>
      <w:r w:rsidR="00971C28" w:rsidRPr="00FE1E1D">
        <w:rPr>
          <w:rStyle w:val="FootnoteTextChar"/>
          <w:rFonts w:ascii="Calibri" w:hAnsi="Calibri" w:cs="Calibri"/>
        </w:rPr>
        <w:t>﻿</w:t>
      </w:r>
      <w:r w:rsidR="00801827">
        <w:rPr>
          <w:rStyle w:val="FootnoteTextChar"/>
          <w:rFonts w:ascii="Calibri" w:hAnsi="Calibri" w:cs="Calibri"/>
        </w:rPr>
        <w:t>.</w:t>
      </w:r>
    </w:p>
  </w:footnote>
  <w:footnote w:id="31">
    <w:p w14:paraId="14FBFCC9" w14:textId="4C4213F2" w:rsidR="00D26BC5" w:rsidRPr="00962931" w:rsidRDefault="00D26BC5" w:rsidP="00BA12EA">
      <w:pPr>
        <w:pStyle w:val="FootnoteText"/>
        <w:rPr>
          <w:rFonts w:cs="Arial"/>
          <w:bCs/>
          <w:color w:val="000000"/>
          <w:szCs w:val="20"/>
        </w:rPr>
      </w:pPr>
      <w:r w:rsidRPr="00962931">
        <w:rPr>
          <w:rStyle w:val="FootnoteReference"/>
          <w:rFonts w:cs="Arial"/>
          <w:szCs w:val="20"/>
        </w:rPr>
        <w:footnoteRef/>
      </w:r>
      <w:r w:rsidRPr="00962931">
        <w:rPr>
          <w:rFonts w:cs="Arial"/>
          <w:szCs w:val="20"/>
        </w:rPr>
        <w:t xml:space="preserve"> </w:t>
      </w:r>
      <w:r w:rsidR="00551D3A" w:rsidRPr="00962931">
        <w:rPr>
          <w:rFonts w:cs="Arial"/>
          <w:szCs w:val="20"/>
        </w:rPr>
        <w:tab/>
      </w:r>
      <w:r w:rsidR="00551D3A" w:rsidRPr="00FE1E1D">
        <w:rPr>
          <w:rStyle w:val="FootnoteTextChar"/>
        </w:rPr>
        <w:t xml:space="preserve">Wikipedia entry [Benford’s Law]: </w:t>
      </w:r>
      <w:hyperlink r:id="rId5" w:anchor="cite_note-37" w:history="1">
        <w:r w:rsidR="00551D3A" w:rsidRPr="00FE1E1D">
          <w:rPr>
            <w:rStyle w:val="FootnoteTextChar"/>
          </w:rPr>
          <w:t>https://en.wikipedia.org/wiki/Benford%27s_law#cite_note-37</w:t>
        </w:r>
      </w:hyperlink>
    </w:p>
  </w:footnote>
  <w:footnote w:id="32">
    <w:p w14:paraId="221D799F" w14:textId="78685375" w:rsidR="00D26BC5" w:rsidRPr="00962931" w:rsidRDefault="00D26BC5" w:rsidP="00BA12EA">
      <w:pPr>
        <w:pStyle w:val="FootnoteText"/>
        <w:rPr>
          <w:rFonts w:eastAsia="Open Sans Light" w:cs="Arial"/>
          <w:b/>
          <w:color w:val="000000"/>
          <w:szCs w:val="20"/>
        </w:rPr>
      </w:pPr>
      <w:r w:rsidRPr="00962931">
        <w:rPr>
          <w:rStyle w:val="FootnoteReference"/>
          <w:rFonts w:cs="Arial"/>
          <w:szCs w:val="20"/>
        </w:rPr>
        <w:footnoteRef/>
      </w:r>
      <w:r w:rsidRPr="00962931">
        <w:rPr>
          <w:rFonts w:cs="Arial"/>
          <w:szCs w:val="20"/>
        </w:rPr>
        <w:t xml:space="preserve"> </w:t>
      </w:r>
      <w:r w:rsidR="00971C28" w:rsidRPr="00962931">
        <w:rPr>
          <w:rFonts w:cs="Arial"/>
          <w:szCs w:val="20"/>
        </w:rPr>
        <w:tab/>
      </w:r>
      <w:r w:rsidRPr="00FE1E1D">
        <w:rPr>
          <w:rStyle w:val="FootnoteTextChar"/>
        </w:rPr>
        <w:t xml:space="preserve">See e.g., </w:t>
      </w:r>
      <w:sdt>
        <w:sdtPr>
          <w:rPr>
            <w:rStyle w:val="FootnoteTextChar"/>
            <w:color w:val="000000"/>
          </w:rPr>
          <w:tag w:val="MENDELEY_CITATION_v3_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"/>
          <w:id w:val="2020963626"/>
          <w:placeholder>
            <w:docPart w:val="DefaultPlaceholder_-1854013440"/>
          </w:placeholder>
        </w:sdtPr>
        <w:sdtContent>
          <w:proofErr w:type="spellStart"/>
          <w:r w:rsidR="00E64DD3" w:rsidRPr="00E64DD3">
            <w:rPr>
              <w:rStyle w:val="FootnoteTextChar"/>
              <w:color w:val="000000"/>
            </w:rPr>
            <w:t>Deckert</w:t>
          </w:r>
          <w:proofErr w:type="spellEnd"/>
          <w:r w:rsidR="00E64DD3" w:rsidRPr="00E64DD3">
            <w:rPr>
              <w:rStyle w:val="FootnoteTextChar"/>
              <w:color w:val="000000"/>
            </w:rPr>
            <w:t xml:space="preserve"> et al. (2011)</w:t>
          </w:r>
        </w:sdtContent>
      </w:sdt>
      <w:r w:rsidR="001416F4">
        <w:rPr>
          <w:rStyle w:val="FootnoteTextChar"/>
          <w:color w:val="000000"/>
        </w:rPr>
        <w:t xml:space="preserve">. </w:t>
      </w:r>
      <w:r w:rsidRPr="00FE1E1D">
        <w:rPr>
          <w:rStyle w:val="FootnoteTextChar"/>
        </w:rPr>
        <w:t xml:space="preserve">Even Mebane, who has been a repeated applicant of the Law as a fraud detector in elections in multiple countries, has reiterated that while its violation might be taken as suggesting an anomaly, a violation of the supposed Law does not prove fraud. Fraud would need to be directly investigated </w:t>
      </w:r>
      <w:sdt>
        <w:sdtPr>
          <w:rPr>
            <w:rStyle w:val="FootnoteTextChar"/>
            <w:color w:val="000000"/>
          </w:rPr>
          <w:tag w:val="MENDELEY_CITATION_v3_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"/>
          <w:id w:val="639389480"/>
          <w:placeholder>
            <w:docPart w:val="DefaultPlaceholder_-1854013440"/>
          </w:placeholder>
        </w:sdtPr>
        <w:sdtContent>
          <w:r w:rsidR="00E64DD3" w:rsidRPr="00E64DD3">
            <w:rPr>
              <w:rStyle w:val="FootnoteTextChar"/>
              <w:color w:val="000000"/>
            </w:rPr>
            <w:t>(Mebane, 2020)</w:t>
          </w:r>
        </w:sdtContent>
      </w:sdt>
      <w:r w:rsidR="001416F4">
        <w:rPr>
          <w:rStyle w:val="FootnoteTextChar"/>
          <w:color w:val="000000"/>
        </w:rPr>
        <w:t>.</w:t>
      </w:r>
    </w:p>
  </w:footnote>
  <w:footnote w:id="33">
    <w:p w14:paraId="7329B57B" w14:textId="3CD72464" w:rsidR="00D26BC5" w:rsidRPr="00962931" w:rsidRDefault="00D26BC5" w:rsidP="00BA12EA">
      <w:pPr>
        <w:pStyle w:val="FootnoteText"/>
        <w:rPr>
          <w:rFonts w:eastAsia="Open Sans Light"/>
        </w:rPr>
      </w:pPr>
      <w:r w:rsidRPr="00962931">
        <w:rPr>
          <w:rStyle w:val="FootnoteReference"/>
          <w:rFonts w:cs="Arial"/>
          <w:szCs w:val="20"/>
        </w:rPr>
        <w:footnoteRef/>
      </w:r>
      <w:r w:rsidRPr="00962931">
        <w:t xml:space="preserve"> </w:t>
      </w:r>
      <w:r w:rsidR="00B96363" w:rsidRPr="00962931">
        <w:tab/>
      </w:r>
      <w:r w:rsidRPr="00992445">
        <w:t xml:space="preserve">There is also a belief in </w:t>
      </w:r>
      <w:r w:rsidR="00F81E81">
        <w:t xml:space="preserve">conservative internet circles </w:t>
      </w:r>
      <w:r w:rsidRPr="00992445">
        <w:t xml:space="preserve">that, if there is fraud, it will be fraud committed by Democrat officials and found among the kinds of voters (such as racial minorities) who are most likely to vote Democratic. But is it is amusing to note that one of the first documented examples of actual fraud, so-called “voting the graveyard,” was committed by a Republican </w:t>
      </w:r>
      <w:r w:rsidR="0029505F" w:rsidRPr="00992445">
        <w:t>“in an attempt to further President Trump’s campaign</w:t>
      </w:r>
      <w:r w:rsidR="00BE2070">
        <w:t>”</w:t>
      </w:r>
      <w:r w:rsidR="00753D11">
        <w:t xml:space="preserve"> </w:t>
      </w:r>
      <w:sdt>
        <w:sdtPr>
          <w:rPr>
            <w:color w:val="000000"/>
          </w:rPr>
          <w:tag w:val="MENDELEY_CITATION_v3_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"/>
          <w:id w:val="-1053920899"/>
          <w:placeholder>
            <w:docPart w:val="DefaultPlaceholder_-1854013440"/>
          </w:placeholder>
        </w:sdtPr>
        <w:sdtContent>
          <w:r w:rsidR="00E64DD3" w:rsidRPr="00E64DD3">
            <w:rPr>
              <w:color w:val="000000"/>
            </w:rPr>
            <w:t>(Vella, 2020).</w:t>
          </w:r>
        </w:sdtContent>
      </w:sdt>
    </w:p>
  </w:footnote>
  <w:footnote w:id="34">
    <w:p w14:paraId="5DDE50C9" w14:textId="227C7358" w:rsidR="00D26BC5" w:rsidRPr="00992445" w:rsidRDefault="00D26BC5" w:rsidP="00992445">
      <w:pPr>
        <w:pStyle w:val="FootnoteText"/>
        <w:rPr>
          <w:rFonts w:cs="Arial"/>
          <w:bCs/>
          <w:szCs w:val="20"/>
        </w:rPr>
      </w:pPr>
      <w:r w:rsidRPr="00962931">
        <w:rPr>
          <w:rStyle w:val="FootnoteReference"/>
          <w:rFonts w:cs="Arial"/>
          <w:szCs w:val="20"/>
        </w:rPr>
        <w:footnoteRef/>
      </w:r>
      <w:r w:rsidRPr="00962931">
        <w:rPr>
          <w:rFonts w:cs="Arial"/>
          <w:b/>
          <w:szCs w:val="20"/>
        </w:rPr>
        <w:t xml:space="preserve"> </w:t>
      </w:r>
      <w:r w:rsidR="0014465B" w:rsidRPr="00962931">
        <w:rPr>
          <w:rFonts w:cs="Arial"/>
          <w:b/>
          <w:szCs w:val="20"/>
        </w:rPr>
        <w:tab/>
      </w:r>
      <w:r w:rsidRPr="00992445">
        <w:t xml:space="preserve">As </w:t>
      </w:r>
      <w:sdt>
        <w:sdtPr>
          <w:rPr>
            <w:color w:val="000000"/>
          </w:rPr>
          <w:tag w:val="MENDELEY_CITATION_v3_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"/>
          <w:id w:val="1938010129"/>
          <w:placeholder>
            <w:docPart w:val="DefaultPlaceholder_-1854013440"/>
          </w:placeholder>
        </w:sdtPr>
        <w:sdtContent>
          <w:r w:rsidR="00E64DD3" w:rsidRPr="00E64DD3">
            <w:rPr>
              <w:color w:val="000000"/>
            </w:rPr>
            <w:t>Gelman, 2021)</w:t>
          </w:r>
        </w:sdtContent>
      </w:sdt>
      <w:r w:rsidR="00DB0C38">
        <w:rPr>
          <w:color w:val="000000"/>
        </w:rPr>
        <w:t xml:space="preserve"> </w:t>
      </w:r>
      <w:r w:rsidRPr="00992445">
        <w:t xml:space="preserve">points out, some people say things like “who’s to say” when they hear claims that are patently implausible </w:t>
      </w:r>
      <w:r w:rsidR="009169A2" w:rsidRPr="00992445">
        <w:t>but</w:t>
      </w:r>
      <w:r w:rsidRPr="00992445">
        <w:t xml:space="preserve"> respond in a way suggesting that they believe that claim might be true. Here</w:t>
      </w:r>
      <w:r w:rsidR="00E81B20" w:rsidRPr="00992445">
        <w:t>,</w:t>
      </w:r>
      <w:r w:rsidRPr="00992445">
        <w:t xml:space="preserve"> possibility is confounded with probability. A common aphorism also relates to this confusion, e.g., “Where there is smoke there is fire.” Here</w:t>
      </w:r>
      <w:r w:rsidR="00E81B20" w:rsidRPr="00992445">
        <w:t>,</w:t>
      </w:r>
      <w:r w:rsidRPr="00992445">
        <w:t xml:space="preserve"> the size of the fire remains unspecified. In the context of election fraud, confusing possibility with probability is likely to be more prevalent among those who see the world in conspiratorial terms. Gelman quotes one person who accepts claims such as</w:t>
      </w:r>
      <w:r w:rsidR="00757A45" w:rsidRPr="00992445">
        <w:t xml:space="preserve"> </w:t>
      </w:r>
      <w:r w:rsidRPr="00992445">
        <w:t>Obama is a Muslim as saying: “We see what they want us to see, I mean anything could be anything.”</w:t>
      </w:r>
    </w:p>
  </w:footnote>
  <w:footnote w:id="35">
    <w:p w14:paraId="5F730EE0" w14:textId="01BDF460" w:rsidR="00D26BC5" w:rsidRPr="007A0C00" w:rsidRDefault="00D26BC5" w:rsidP="007A0C00">
      <w:pPr>
        <w:pStyle w:val="FootnoteText"/>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7A0C00">
        <w:t>In Pennsylvania, this included pointing viewers to a website developed by the Department of State. Ads featured prominent actors and athletes from the state.</w:t>
      </w:r>
    </w:p>
  </w:footnote>
  <w:footnote w:id="36">
    <w:p w14:paraId="608735B6" w14:textId="290A3731" w:rsidR="00D26BC5" w:rsidRPr="00962931" w:rsidRDefault="00D26BC5" w:rsidP="00E00BF4">
      <w:pPr>
        <w:pStyle w:val="FootnoteText"/>
        <w:rPr>
          <w:rFonts w:cs="Arial"/>
          <w:b/>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E00BF4">
        <w:t>See</w:t>
      </w:r>
      <w:r w:rsidR="0089504B">
        <w:t xml:space="preserve"> </w:t>
      </w:r>
      <w:sdt>
        <w:sdtPr>
          <w:rPr>
            <w:color w:val="000000"/>
          </w:rPr>
          <w:tag w:val="MENDELEY_CITATION_v3_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"/>
          <w:id w:val="542649671"/>
          <w:placeholder>
            <w:docPart w:val="DefaultPlaceholder_-1854013440"/>
          </w:placeholder>
        </w:sdtPr>
        <w:sdtContent>
          <w:r w:rsidR="00E64DD3" w:rsidRPr="00E64DD3">
            <w:rPr>
              <w:color w:val="000000"/>
            </w:rPr>
            <w:t xml:space="preserve"> Morris Fiorina (2017) “Unstable Majorities”</w:t>
          </w:r>
        </w:sdtContent>
      </w:sdt>
      <w:r w:rsidRPr="00E00BF4">
        <w:t>, and</w:t>
      </w:r>
      <w:r w:rsidR="00012078">
        <w:t xml:space="preserve"> </w:t>
      </w:r>
      <w:sdt>
        <w:sdtPr>
          <w:rPr>
            <w:color w:val="000000"/>
          </w:rPr>
          <w:tag w:val="MENDELEY_CITATION_v3_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"/>
          <w:id w:val="-1499498074"/>
          <w:placeholder>
            <w:docPart w:val="DefaultPlaceholder_-1854013440"/>
          </w:placeholder>
        </w:sdtPr>
        <w:sdtContent>
          <w:r w:rsidR="00E64DD3" w:rsidRPr="00E64DD3">
            <w:rPr>
              <w:color w:val="000000"/>
            </w:rPr>
            <w:t>Frances Lee (2016) “Insecure Majorities”</w:t>
          </w:r>
        </w:sdtContent>
      </w:sdt>
      <w:r w:rsidRPr="00E00BF4">
        <w:t>.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37">
    <w:p w14:paraId="60488FA4" w14:textId="2E2CC216" w:rsidR="00687D28" w:rsidRPr="00962931" w:rsidRDefault="00687D28" w:rsidP="00E00BF4">
      <w:pPr>
        <w:pStyle w:val="FootnoteText"/>
        <w:rPr>
          <w:rFonts w:cs="Arial"/>
          <w:color w:val="000000"/>
          <w:szCs w:val="20"/>
        </w:rPr>
      </w:pPr>
      <w:r w:rsidRPr="00962931">
        <w:rPr>
          <w:rStyle w:val="FootnoteReference"/>
          <w:rFonts w:cs="Arial"/>
          <w:szCs w:val="20"/>
        </w:rPr>
        <w:footnoteRef/>
      </w:r>
      <w:r w:rsidRPr="00962931">
        <w:rPr>
          <w:rFonts w:eastAsia="Open Sans Light" w:cs="Arial"/>
          <w:color w:val="000000"/>
          <w:szCs w:val="20"/>
        </w:rPr>
        <w:t xml:space="preserve"> </w:t>
      </w:r>
      <w:r w:rsidRPr="00962931">
        <w:rPr>
          <w:rFonts w:eastAsia="Open Sans Light" w:cs="Arial"/>
          <w:color w:val="000000"/>
          <w:szCs w:val="20"/>
        </w:rPr>
        <w:tab/>
      </w:r>
      <w:r w:rsidRPr="00E00BF4">
        <w:t>For more details on Biden’s overperformance compared to U.S. House Democratic candidates, see</w:t>
      </w:r>
      <w:r w:rsidR="005946B2">
        <w:t xml:space="preserve"> </w:t>
      </w:r>
      <w:sdt>
        <w:sdtPr>
          <w:rPr>
            <w:color w:val="000000"/>
          </w:rPr>
          <w:tag w:val="MENDELEY_CITATION_v3_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"/>
          <w:id w:val="1123196002"/>
          <w:placeholder>
            <w:docPart w:val="DefaultPlaceholder_-1854013440"/>
          </w:placeholder>
        </w:sdtPr>
        <w:sdtContent>
          <w:proofErr w:type="spellStart"/>
          <w:r w:rsidR="00E64DD3" w:rsidRPr="00E64DD3">
            <w:rPr>
              <w:color w:val="000000"/>
            </w:rPr>
            <w:t>Galston</w:t>
          </w:r>
          <w:proofErr w:type="spellEnd"/>
          <w:r w:rsidR="00E64DD3" w:rsidRPr="00E64DD3">
            <w:rPr>
              <w:color w:val="000000"/>
            </w:rPr>
            <w:t xml:space="preserve"> (2020)</w:t>
          </w:r>
        </w:sdtContent>
      </w:sdt>
      <w:r w:rsidRPr="00E00BF4">
        <w:t>.</w:t>
      </w:r>
    </w:p>
  </w:footnote>
  <w:footnote w:id="38">
    <w:p w14:paraId="15DBFAD7" w14:textId="072407C3" w:rsidR="00D26BC5" w:rsidRPr="00962931" w:rsidRDefault="00D26BC5" w:rsidP="00E00BF4">
      <w:pPr>
        <w:pStyle w:val="FootnoteText"/>
        <w:rPr>
          <w:rFonts w:cs="Arial"/>
          <w:b/>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E00BF4">
        <w:t xml:space="preserve">House Democrats nationally underperformed their 2018 performance, which accounts for the </w:t>
      </w:r>
      <w:r w:rsidR="00F47D1F" w:rsidRPr="00E00BF4">
        <w:t>fourteen</w:t>
      </w:r>
      <w:r w:rsidRPr="00E00BF4">
        <w:t xml:space="preserve"> net seats gained by the Republicans. Relative to the 115th Congress (2016-2018), the 177th Congress (2021-2023) has 28 more Democrats.</w:t>
      </w:r>
    </w:p>
  </w:footnote>
  <w:footnote w:id="39">
    <w:p w14:paraId="3332D08A" w14:textId="77777777" w:rsidR="00D26BC5" w:rsidRPr="00962931" w:rsidRDefault="00D26BC5" w:rsidP="00E00BF4">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D02898">
        <w:rPr>
          <w:rStyle w:val="FootnoteTextChar"/>
        </w:rPr>
        <w:t>Figure omitted for space reasons.</w:t>
      </w:r>
    </w:p>
  </w:footnote>
  <w:footnote w:id="40">
    <w:p w14:paraId="3F770E15" w14:textId="77777777" w:rsidR="00D26BC5" w:rsidRPr="00962931" w:rsidRDefault="00D26BC5" w:rsidP="00E00BF4">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D02898">
        <w:rPr>
          <w:rStyle w:val="FootnoteTextChar"/>
        </w:rPr>
        <w:t>An increase of 22 from 2016.</w:t>
      </w:r>
    </w:p>
  </w:footnote>
  <w:footnote w:id="41">
    <w:p w14:paraId="55640E33" w14:textId="77777777" w:rsidR="00D26BC5" w:rsidRPr="00962931" w:rsidRDefault="00D26BC5" w:rsidP="00E00BF4">
      <w:pPr>
        <w:pStyle w:val="FootnoteText"/>
        <w:rPr>
          <w:rFonts w:cs="Arial"/>
          <w:color w:val="000000"/>
          <w:szCs w:val="20"/>
        </w:rPr>
      </w:pPr>
      <w:r w:rsidRPr="00962931">
        <w:rPr>
          <w:rStyle w:val="FootnoteReference"/>
          <w:rFonts w:cs="Arial"/>
          <w:szCs w:val="20"/>
        </w:rPr>
        <w:footnoteRef/>
      </w:r>
      <w:r w:rsidRPr="00962931">
        <w:rPr>
          <w:rFonts w:cs="Arial"/>
          <w:color w:val="000000"/>
          <w:szCs w:val="20"/>
        </w:rPr>
        <w:t xml:space="preserve"> </w:t>
      </w:r>
      <w:r w:rsidRPr="00962931">
        <w:rPr>
          <w:rFonts w:cs="Arial"/>
          <w:color w:val="000000"/>
          <w:szCs w:val="20"/>
        </w:rPr>
        <w:tab/>
      </w:r>
      <w:r w:rsidRPr="00D02898">
        <w:rPr>
          <w:rStyle w:val="FootnoteTextChar"/>
        </w:rPr>
        <w:t>A decrease by 19 from 2016.</w:t>
      </w:r>
    </w:p>
  </w:footnote>
  <w:footnote w:id="42">
    <w:p w14:paraId="7A819ACF" w14:textId="6EFA284F" w:rsidR="00D26BC5" w:rsidRPr="00962931" w:rsidRDefault="00D26BC5" w:rsidP="00E00BF4">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BC4935" w:rsidRPr="00962931">
        <w:rPr>
          <w:rFonts w:cs="Arial"/>
          <w:szCs w:val="20"/>
        </w:rPr>
        <w:tab/>
      </w:r>
      <w:r w:rsidRPr="00E00BF4">
        <w:t xml:space="preserve">Relatedly, </w:t>
      </w:r>
      <w:sdt>
        <w:sdtPr>
          <w:rPr>
            <w:color w:val="000000"/>
          </w:rPr>
          <w:tag w:val="MENDELEY_CITATION_v3_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"/>
          <w:id w:val="1633367716"/>
          <w:placeholder>
            <w:docPart w:val="DefaultPlaceholder_-1854013440"/>
          </w:placeholder>
        </w:sdtPr>
        <w:sdtContent>
          <w:r w:rsidR="00E64DD3">
            <w:rPr>
              <w:rFonts w:eastAsia="Times New Roman"/>
            </w:rPr>
            <w:t>(Grofman &amp; Chen, 2022)</w:t>
          </w:r>
        </w:sdtContent>
      </w:sdt>
      <w:r w:rsidR="00E642BA">
        <w:t xml:space="preserve"> </w:t>
      </w:r>
      <w:r w:rsidRPr="00E00BF4">
        <w:t>provide a conditional probability model to further explain change over time in the ability to use past elections to predict future elections.</w:t>
      </w:r>
      <w:r w:rsidRPr="00962931">
        <w:rPr>
          <w:rFonts w:cs="Arial"/>
          <w:szCs w:val="20"/>
        </w:rPr>
        <w:t xml:space="preserve"> </w:t>
      </w:r>
    </w:p>
  </w:footnote>
  <w:footnote w:id="43">
    <w:p w14:paraId="591CE0B2" w14:textId="43D3F13F" w:rsidR="00D26BC5" w:rsidRPr="00962931" w:rsidRDefault="00D26BC5" w:rsidP="002D47E0">
      <w:pPr>
        <w:pStyle w:val="FootnoteText"/>
        <w:rPr>
          <w:rFonts w:eastAsia="Open Sans Light" w:cs="Arial"/>
          <w:color w:val="000000"/>
          <w:szCs w:val="20"/>
        </w:rPr>
      </w:pPr>
      <w:r w:rsidRPr="00962931">
        <w:rPr>
          <w:rStyle w:val="FootnoteReference"/>
          <w:rFonts w:cs="Arial"/>
          <w:szCs w:val="20"/>
        </w:rPr>
        <w:footnoteRef/>
      </w:r>
      <w:r w:rsidRPr="00962931">
        <w:rPr>
          <w:rFonts w:cs="Arial"/>
          <w:szCs w:val="20"/>
        </w:rPr>
        <w:t xml:space="preserve"> </w:t>
      </w:r>
      <w:r w:rsidR="00BC4935" w:rsidRPr="00962931">
        <w:rPr>
          <w:rFonts w:cs="Arial"/>
          <w:szCs w:val="20"/>
        </w:rPr>
        <w:tab/>
      </w:r>
      <w:r w:rsidRPr="002D47E0">
        <w:t xml:space="preserve">Indeed, </w:t>
      </w:r>
      <w:sdt>
        <w:sdtPr>
          <w:rPr>
            <w:color w:val="000000"/>
          </w:rPr>
          <w:tag w:val="MENDELEY_CITATION_v3_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"/>
          <w:id w:val="-1601182946"/>
          <w:placeholder>
            <w:docPart w:val="DefaultPlaceholder_-1854013440"/>
          </w:placeholder>
        </w:sdtPr>
        <w:sdtContent>
          <w:r w:rsidR="00E64DD3" w:rsidRPr="00E64DD3">
            <w:rPr>
              <w:color w:val="000000"/>
            </w:rPr>
            <w:t>Eggers et al. (2021; Figure 2)</w:t>
          </w:r>
        </w:sdtContent>
      </w:sdt>
      <w:r w:rsidRPr="002D47E0">
        <w:t xml:space="preserve"> show that only 2% of counties had a different party winner in 2020 than they did in 2016.</w:t>
      </w:r>
    </w:p>
  </w:footnote>
  <w:footnote w:id="44">
    <w:p w14:paraId="43E50347" w14:textId="4AE390F7" w:rsidR="00D26BC5" w:rsidRPr="00962931" w:rsidRDefault="00D26BC5" w:rsidP="002D47E0">
      <w:pPr>
        <w:pStyle w:val="FootnoteText"/>
      </w:pPr>
      <w:r w:rsidRPr="00962931">
        <w:rPr>
          <w:rStyle w:val="FootnoteReference"/>
          <w:rFonts w:cs="Arial"/>
          <w:szCs w:val="20"/>
        </w:rPr>
        <w:footnoteRef/>
      </w:r>
      <w:r w:rsidRPr="00962931">
        <w:t xml:space="preserve"> </w:t>
      </w:r>
      <w:r w:rsidRPr="00962931">
        <w:tab/>
        <w:t xml:space="preserve">This claim links to Twitter user David Chapman (@davidchapman141), a self-proclaimed “Author &amp; Historian”. This “thread” is filled with statistics purportedly showing how Biden is the historic underdog going into the 2020 election., e.g., “Incumbents are 6/6 when facing re-election during civil unrest”. See more: </w:t>
      </w:r>
      <w:hyperlink r:id="rId6">
        <w:r w:rsidRPr="00962931">
          <w:rPr>
            <w:u w:val="single"/>
          </w:rPr>
          <w:t>https://twitter.com/davidchapman141/status/1315440579485069314?s=20</w:t>
        </w:r>
      </w:hyperlink>
    </w:p>
    <w:p w14:paraId="43BB82E0" w14:textId="188CC7CE" w:rsidR="00D26BC5" w:rsidRPr="00962931" w:rsidRDefault="00D26BC5" w:rsidP="002D47E0">
      <w:pPr>
        <w:pStyle w:val="FootnoteText"/>
        <w:rPr>
          <w:rFonts w:cs="Arial"/>
          <w:color w:val="000000"/>
          <w:szCs w:val="20"/>
        </w:rPr>
      </w:pPr>
      <w:r w:rsidRPr="00962931">
        <w:rPr>
          <w:rFonts w:cs="Arial"/>
          <w:szCs w:val="20"/>
        </w:rPr>
        <w:t xml:space="preserve"> </w:t>
      </w:r>
      <w:r w:rsidR="00C63551" w:rsidRPr="00962931">
        <w:rPr>
          <w:rFonts w:cs="Arial"/>
          <w:szCs w:val="20"/>
        </w:rPr>
        <w:tab/>
      </w:r>
      <w:r w:rsidRPr="00962931">
        <w:rPr>
          <w:rFonts w:cs="Arial"/>
          <w:color w:val="000000"/>
          <w:szCs w:val="20"/>
        </w:rPr>
        <w:t>Internal links to this claim on Twitter say that the first primary was in 1912 and that Trump</w:t>
      </w:r>
      <w:r w:rsidRPr="00962931">
        <w:rPr>
          <w:rFonts w:cs="Arial"/>
          <w:szCs w:val="20"/>
        </w:rPr>
        <w:t xml:space="preserve"> </w:t>
      </w:r>
      <w:r w:rsidRPr="00962931">
        <w:rPr>
          <w:rFonts w:cs="Arial"/>
          <w:color w:val="000000"/>
          <w:szCs w:val="20"/>
        </w:rPr>
        <w:t xml:space="preserve">had received a higher percentage of the primary vote than Eisenhower, Nixon, Clinton, and Obama. </w:t>
      </w:r>
      <w:r w:rsidR="00AC7602">
        <w:rPr>
          <w:rFonts w:cs="Arial"/>
          <w:color w:val="000000"/>
          <w:szCs w:val="20"/>
        </w:rPr>
        <w:t>And it is noted that</w:t>
      </w:r>
      <w:r w:rsidRPr="00962931">
        <w:rPr>
          <w:rFonts w:cs="Arial"/>
          <w:color w:val="000000"/>
          <w:szCs w:val="20"/>
        </w:rPr>
        <w:t xml:space="preserve"> only five incumbents have received at least 90% of their primary vote.</w:t>
      </w:r>
    </w:p>
  </w:footnote>
  <w:footnote w:id="45">
    <w:p w14:paraId="0B989B2D" w14:textId="32DCC751" w:rsidR="00D26BC5" w:rsidRPr="00962931" w:rsidRDefault="00D26BC5" w:rsidP="002D47E0">
      <w:pPr>
        <w:pStyle w:val="FootnoteText"/>
      </w:pPr>
      <w:r w:rsidRPr="00962931">
        <w:rPr>
          <w:rStyle w:val="FootnoteReference"/>
          <w:rFonts w:cs="Arial"/>
          <w:szCs w:val="20"/>
        </w:rPr>
        <w:footnoteRef/>
      </w:r>
      <w:r w:rsidRPr="00962931">
        <w:t xml:space="preserve"> </w:t>
      </w:r>
      <w:r w:rsidRPr="00962931">
        <w:tab/>
        <w:t xml:space="preserve">This claim fails to account for well-known political science theory that suggests that competitive elections increase voter turnout </w:t>
      </w:r>
      <w:sdt>
        <w:sdtPr>
          <w:rPr>
            <w:color w:val="000000"/>
          </w:rPr>
          <w:tag w:val="MENDELEY_CITATION_v3_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"/>
          <w:id w:val="-470440916"/>
          <w:placeholder>
            <w:docPart w:val="DefaultPlaceholder_-1854013440"/>
          </w:placeholder>
        </w:sdtPr>
        <w:sdtContent>
          <w:r w:rsidR="00E64DD3" w:rsidRPr="00E64DD3">
            <w:rPr>
              <w:color w:val="000000"/>
            </w:rPr>
            <w:t>(Downs, 1957)</w:t>
          </w:r>
        </w:sdtContent>
      </w:sdt>
      <w:r w:rsidRPr="00962931">
        <w:t xml:space="preserve">, and the empirical fact that modern elections are increasingly competitive at the national </w:t>
      </w:r>
      <w:r w:rsidR="00FC12DB">
        <w:t xml:space="preserve">level </w:t>
      </w:r>
      <w:sdt>
        <w:sdtPr>
          <w:rPr>
            <w:color w:val="000000"/>
          </w:rPr>
          <w:tag w:val="MENDELEY_CITATION_v3_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"/>
          <w:id w:val="-214977819"/>
          <w:placeholder>
            <w:docPart w:val="DefaultPlaceholder_-1854013440"/>
          </w:placeholder>
        </w:sdtPr>
        <w:sdtContent>
          <w:r w:rsidR="00E64DD3" w:rsidRPr="00E64DD3">
            <w:rPr>
              <w:color w:val="000000"/>
            </w:rPr>
            <w:t>(Lee, 2016)</w:t>
          </w:r>
        </w:sdtContent>
      </w:sdt>
      <w:r w:rsidRPr="00962931">
        <w:t xml:space="preserve"> even though less competitive for other offices, such as the U.S. House (https://alarm-redist.github.io/fifty-states/)</w:t>
      </w:r>
      <w:r w:rsidR="00710FA6">
        <w:t>.</w:t>
      </w:r>
    </w:p>
  </w:footnote>
  <w:footnote w:id="46">
    <w:p w14:paraId="7885D1FB" w14:textId="5069A2F7" w:rsidR="00D26BC5" w:rsidRPr="00962931" w:rsidRDefault="00D26BC5" w:rsidP="002D47E0">
      <w:pPr>
        <w:pStyle w:val="FootnoteText"/>
      </w:pPr>
      <w:r w:rsidRPr="00962931">
        <w:rPr>
          <w:rStyle w:val="FootnoteReference"/>
          <w:rFonts w:cs="Arial"/>
          <w:szCs w:val="20"/>
        </w:rPr>
        <w:footnoteRef/>
      </w:r>
      <w:r w:rsidRPr="00962931">
        <w:t xml:space="preserve"> </w:t>
      </w:r>
      <w:r w:rsidR="00C63551" w:rsidRPr="00962931">
        <w:tab/>
      </w:r>
      <w:r w:rsidRPr="00962931">
        <w:t xml:space="preserve">We might also argue that neither Trump nor Hillary Clinton could possibly have been elected President in 2016 since </w:t>
      </w:r>
      <w:r w:rsidRPr="00962931">
        <w:rPr>
          <w:u w:val="single"/>
        </w:rPr>
        <w:t xml:space="preserve">both </w:t>
      </w:r>
      <w:r w:rsidRPr="00962931">
        <w:t>were so disliked. Of course, no matter how unpopular one candidate may be, the other person might be even more unpopular. But also, relative likeability, is only one of the factors affecting vote choice.</w:t>
      </w:r>
    </w:p>
  </w:footnote>
  <w:footnote w:id="47">
    <w:p w14:paraId="410D7D42" w14:textId="033A4298" w:rsidR="000A7D59" w:rsidRDefault="000A7D59">
      <w:pPr>
        <w:pStyle w:val="FootnoteText"/>
      </w:pPr>
      <w:r>
        <w:rPr>
          <w:rStyle w:val="FootnoteReference"/>
        </w:rPr>
        <w:footnoteRef/>
      </w:r>
      <w:r>
        <w:t xml:space="preserve"> </w:t>
      </w:r>
      <w:r w:rsidR="009C7BF1">
        <w:tab/>
      </w:r>
      <w:r>
        <w:t>A</w:t>
      </w:r>
      <w:r w:rsidR="009C7BF1">
        <w:t xml:space="preserve">yyadurai </w:t>
      </w:r>
      <w:r w:rsidR="00D57952">
        <w:t>has a Ph.D. from MIT in biological engineering</w:t>
      </w:r>
      <w:r w:rsidR="001D251A">
        <w:t>.</w:t>
      </w:r>
    </w:p>
  </w:footnote>
  <w:footnote w:id="48">
    <w:p w14:paraId="40D572B5" w14:textId="5573BD16" w:rsidR="00D26BC5" w:rsidRPr="00962931" w:rsidRDefault="00D26BC5" w:rsidP="002D47E0">
      <w:pPr>
        <w:pStyle w:val="FootnoteText"/>
      </w:pPr>
      <w:r w:rsidRPr="00962931">
        <w:rPr>
          <w:rStyle w:val="FootnoteReference"/>
          <w:rFonts w:cs="Arial"/>
          <w:szCs w:val="20"/>
        </w:rPr>
        <w:footnoteRef/>
      </w:r>
      <w:r w:rsidRPr="00962931">
        <w:t xml:space="preserve"> </w:t>
      </w:r>
      <w:r w:rsidR="00663437" w:rsidRPr="00962931">
        <w:tab/>
      </w:r>
      <w:r w:rsidRPr="00962931">
        <w:t xml:space="preserve">This rebuttal to </w:t>
      </w:r>
      <w:sdt>
        <w:sdtPr>
          <w:rPr>
            <w:color w:val="000000"/>
          </w:rPr>
          <w:tag w:val="MENDELEY_CITATION_v3_eyJjaXRhdGlvbklEIjoiTUVOREVMRVlfQ0lUQVRJT05fMjRhNTAwMjQtYjZhYS00MTg2LThiMGItMDE2YWNlZjVhMGMw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
          <w:id w:val="-1477758337"/>
          <w:placeholder>
            <w:docPart w:val="DefaultPlaceholder_-1854013440"/>
          </w:placeholder>
        </w:sdtPr>
        <w:sdtContent>
          <w:r w:rsidR="00E64DD3" w:rsidRPr="00E64DD3">
            <w:rPr>
              <w:color w:val="000000"/>
            </w:rPr>
            <w:t>Ayyadurai (2020)</w:t>
          </w:r>
        </w:sdtContent>
      </w:sdt>
      <w:r w:rsidRPr="00962931">
        <w:t>is presented in</w:t>
      </w:r>
      <w:r w:rsidR="00EC4FD5">
        <w:t xml:space="preserve"> </w:t>
      </w:r>
      <w:sdt>
        <w:sdtPr>
          <w:rPr>
            <w:color w:val="000000"/>
          </w:rPr>
          <w:tag w:val="MENDELEY_CITATION_v3_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"/>
          <w:id w:val="-2116121469"/>
          <w:placeholder>
            <w:docPart w:val="DefaultPlaceholder_-1854013440"/>
          </w:placeholder>
        </w:sdtPr>
        <w:sdtContent>
          <w:r w:rsidR="00E64DD3" w:rsidRPr="00E64DD3">
            <w:rPr>
              <w:color w:val="000000"/>
            </w:rPr>
            <w:t>(Eggers et al., 2021)</w:t>
          </w:r>
        </w:sdtContent>
      </w:sdt>
      <w:r w:rsidRPr="00962931">
        <w:t xml:space="preserve">, acknowledging its previous elucidation by </w:t>
      </w:r>
      <w:sdt>
        <w:sdtPr>
          <w:rPr>
            <w:color w:val="000000"/>
          </w:rPr>
          <w:tag w:val="MENDELEY_CITATION_v3_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"/>
          <w:id w:val="-1718357742"/>
          <w:placeholder>
            <w:docPart w:val="DefaultPlaceholder_-1854013440"/>
          </w:placeholder>
        </w:sdtPr>
        <w:sdtContent>
          <w:r w:rsidR="00E64DD3" w:rsidRPr="00E64DD3">
            <w:rPr>
              <w:color w:val="000000"/>
            </w:rPr>
            <w:t>Kabir (2020)</w:t>
          </w:r>
        </w:sdtContent>
      </w:sdt>
      <w:r w:rsidR="003B0BB8">
        <w:rPr>
          <w:color w:val="000000"/>
        </w:rPr>
        <w:t xml:space="preserve"> </w:t>
      </w:r>
      <w:r w:rsidRPr="00962931">
        <w:t xml:space="preserve">and </w:t>
      </w:r>
      <w:sdt>
        <w:sdtPr>
          <w:rPr>
            <w:color w:val="000000"/>
          </w:rPr>
          <w:tag w:val="MENDELEY_CITATION_v3_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"/>
          <w:id w:val="-730771204"/>
          <w:placeholder>
            <w:docPart w:val="DefaultPlaceholder_-1854013440"/>
          </w:placeholder>
        </w:sdtPr>
        <w:sdtContent>
          <w:r w:rsidR="00E64DD3" w:rsidRPr="00E64DD3">
            <w:rPr>
              <w:color w:val="000000"/>
            </w:rPr>
            <w:t>Parker (2020)</w:t>
          </w:r>
        </w:sdtContent>
      </w:sdt>
      <w:r w:rsidRPr="00962931">
        <w:t xml:space="preserve">, each of whom show empirical evidence of the party-independence of results. </w:t>
      </w:r>
      <w:r w:rsidR="00A82A70" w:rsidRPr="00962931">
        <w:t>However,</w:t>
      </w:r>
      <w:r w:rsidRPr="00962931">
        <w:t xml:space="preserve"> the Eggers, Garro, and Grimmer main rebuttal to the </w:t>
      </w:r>
      <w:sdt>
        <w:sdtPr>
          <w:rPr>
            <w:color w:val="000000"/>
          </w:rPr>
          <w:tag w:val="MENDELEY_CITATION_v3_eyJjaXRhdGlvbklEIjoiTUVOREVMRVlfQ0lUQVRJT05fNjA3ZTU3MmYtMGI4MC00MTQ3LTgyNDMtNzNkODI2NDk1NTNh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
          <w:id w:val="-2058001259"/>
          <w:placeholder>
            <w:docPart w:val="DefaultPlaceholder_-1854013440"/>
          </w:placeholder>
        </w:sdtPr>
        <w:sdtContent>
          <w:r w:rsidR="00E64DD3" w:rsidRPr="00E64DD3">
            <w:rPr>
              <w:color w:val="000000"/>
            </w:rPr>
            <w:t>Ayyadurai (2020)</w:t>
          </w:r>
        </w:sdtContent>
      </w:sdt>
      <w:r w:rsidR="00A10DBD">
        <w:rPr>
          <w:color w:val="000000"/>
        </w:rPr>
        <w:t xml:space="preserve"> </w:t>
      </w:r>
      <w:r w:rsidRPr="00962931">
        <w:t xml:space="preserve">claim uses the logic of latent variable analysis </w:t>
      </w:r>
      <w:r w:rsidRPr="00950125">
        <w:t>by demonstrating how regression to the mean effects lead to negatively sloped reg</w:t>
      </w:r>
      <w:r w:rsidRPr="002D47E0">
        <w:t xml:space="preserve">ression lines in the situation posited by </w:t>
      </w:r>
      <w:r w:rsidR="00CD5788" w:rsidRPr="002D47E0">
        <w:t>Ayyadurai</w:t>
      </w:r>
      <w:r w:rsidRPr="002D47E0">
        <w:t>.</w:t>
      </w:r>
    </w:p>
  </w:footnote>
  <w:footnote w:id="49">
    <w:p w14:paraId="09D4A1F6" w14:textId="37D55CDF" w:rsidR="006E027C" w:rsidRPr="0052068B" w:rsidRDefault="006E027C" w:rsidP="0052068B">
      <w:pPr>
        <w:pStyle w:val="FootnoteText"/>
        <w:rPr>
          <w:rStyle w:val="FootnoteTextChar"/>
        </w:rPr>
      </w:pPr>
      <w:r w:rsidRPr="0052068B">
        <w:rPr>
          <w:rStyle w:val="FootnoteReference"/>
        </w:rPr>
        <w:footnoteRef/>
      </w:r>
      <w:r w:rsidRPr="0052068B">
        <w:t xml:space="preserve"> </w:t>
      </w:r>
      <w:r w:rsidRPr="0052068B">
        <w:tab/>
        <w:t>Indeed, we regard Lott’s analysis as sufficiently plausible, on its face, to explain why, despite being either completely wrong or at best much overstated, it could nonetheless pass peer review.</w:t>
      </w:r>
    </w:p>
  </w:footnote>
  <w:footnote w:id="50">
    <w:p w14:paraId="271E8143" w14:textId="748DD4BA" w:rsidR="006E027C" w:rsidRPr="00962931" w:rsidRDefault="006E027C" w:rsidP="002D47E0">
      <w:pPr>
        <w:pStyle w:val="FootnoteText"/>
        <w:rPr>
          <w:bCs/>
        </w:rPr>
      </w:pPr>
      <w:r w:rsidRPr="00962931">
        <w:rPr>
          <w:rStyle w:val="FootnoteReference"/>
          <w:rFonts w:cs="Arial"/>
          <w:szCs w:val="20"/>
        </w:rPr>
        <w:footnoteRef/>
      </w:r>
      <w:r w:rsidRPr="00962931">
        <w:t xml:space="preserve"> </w:t>
      </w:r>
      <w:r w:rsidR="00962931" w:rsidRPr="00962931">
        <w:tab/>
      </w:r>
      <w:sdt>
        <w:sdtPr>
          <w:rPr>
            <w:color w:val="000000"/>
          </w:rPr>
          <w:tag w:val="MENDELEY_CITATION_v3_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"/>
          <w:id w:val="-1050300433"/>
          <w:placeholder>
            <w:docPart w:val="DefaultPlaceholder_-1854013440"/>
          </w:placeholder>
        </w:sdtPr>
        <w:sdtContent>
          <w:r w:rsidR="00E64DD3" w:rsidRPr="00E64DD3">
            <w:rPr>
              <w:color w:val="000000"/>
            </w:rPr>
            <w:t>Lott (2020)</w:t>
          </w:r>
        </w:sdtContent>
      </w:sdt>
      <w:r w:rsidR="004B3035">
        <w:rPr>
          <w:color w:val="000000"/>
        </w:rPr>
        <w:t xml:space="preserve"> </w:t>
      </w:r>
      <w:r w:rsidRPr="002D47E0">
        <w:t>also offers a similar kind of argument about why turnout differences in adjacent pro-Biden versus pro-Trump counties could also be indicators of fraud.</w:t>
      </w:r>
      <w:r w:rsidR="00CB6F47" w:rsidRPr="002D47E0">
        <w:t xml:space="preserve"> </w:t>
      </w:r>
      <w:r w:rsidRPr="002D47E0">
        <w:t>But that argument also is fundamentally flawed because it assigns to fraud differences across units that have other very plausible non-fraudulent explanations.</w:t>
      </w:r>
      <w:r w:rsidR="00CB6F47" w:rsidRPr="002D47E0">
        <w:t xml:space="preserve"> </w:t>
      </w:r>
      <w:r w:rsidRPr="002D47E0">
        <w:t xml:space="preserve">See </w:t>
      </w:r>
      <w:sdt>
        <w:sdtPr>
          <w:rPr>
            <w:color w:val="000000"/>
          </w:rPr>
          <w:tag w:val="MENDELEY_CITATION_v3_eyJjaXRhdGlvbklEIjoiTUVOREVMRVlfQ0lUQVRJT05fMjY4ZTIxOWUtMmNkZS00ZmZhLWIxZjktNTI1ZGU5YWE0YWNh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
          <w:id w:val="-731696698"/>
          <w:placeholder>
            <w:docPart w:val="DefaultPlaceholder_-1854013440"/>
          </w:placeholder>
        </w:sdtPr>
        <w:sdtContent>
          <w:r w:rsidR="00E64DD3" w:rsidRPr="00E64DD3">
            <w:rPr>
              <w:color w:val="000000"/>
            </w:rPr>
            <w:t>Eggers et al. (2021)</w:t>
          </w:r>
        </w:sdtContent>
      </w:sdt>
      <w:r w:rsidRPr="002D47E0">
        <w:t>.</w:t>
      </w:r>
    </w:p>
  </w:footnote>
  <w:footnote w:id="51">
    <w:p w14:paraId="3C79E4E0" w14:textId="3F4B85E7" w:rsidR="00DD4A90" w:rsidRDefault="00DD4A90" w:rsidP="00DD4A90">
      <w:pPr>
        <w:pStyle w:val="FootnoteText"/>
        <w:spacing w:afterLines="120" w:after="288" w:line="360" w:lineRule="auto"/>
      </w:pPr>
      <w:r>
        <w:rPr>
          <w:rStyle w:val="FootnoteReference"/>
        </w:rPr>
        <w:footnoteRef/>
      </w:r>
      <w:r>
        <w:t xml:space="preserve"> </w:t>
      </w:r>
      <w:r>
        <w:tab/>
      </w:r>
      <w:r w:rsidRPr="00DD4A90">
        <w:rPr>
          <w:bCs/>
        </w:rPr>
        <w:t xml:space="preserve">One point </w:t>
      </w:r>
      <w:r>
        <w:rPr>
          <w:bCs/>
        </w:rPr>
        <w:t xml:space="preserve">made by </w:t>
      </w:r>
      <w:sdt>
        <w:sdtPr>
          <w:rPr>
            <w:bCs/>
            <w:color w:val="000000"/>
          </w:rPr>
          <w:tag w:val="MENDELEY_CITATION_v3_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"/>
          <w:id w:val="1027525740"/>
          <w:placeholder>
            <w:docPart w:val="DefaultPlaceholder_-1854013440"/>
          </w:placeholder>
        </w:sdtPr>
        <w:sdtContent>
          <w:r w:rsidR="00E64DD3" w:rsidRPr="00E64DD3">
            <w:rPr>
              <w:bCs/>
              <w:color w:val="000000"/>
            </w:rPr>
            <w:t>(Eggers et al., 2021)</w:t>
          </w:r>
        </w:sdtContent>
      </w:sdt>
      <w:r w:rsidRPr="00DD4A90">
        <w:rPr>
          <w:bCs/>
        </w:rPr>
        <w:t xml:space="preserve">is that the results for </w:t>
      </w:r>
      <w:r>
        <w:rPr>
          <w:bCs/>
        </w:rPr>
        <w:t>Democratic</w:t>
      </w:r>
      <w:r w:rsidRPr="00DD4A90">
        <w:rPr>
          <w:bCs/>
        </w:rPr>
        <w:t xml:space="preserve"> vs. Republican County comparisons depend upon the order in which we select the units; another point they make is that the exactly which precincts are paired can reverse the sign of the results and that Lott’s specification is one of those that results in a higher level of statistical significance for the dummy variable.</w:t>
      </w:r>
    </w:p>
  </w:footnote>
  <w:footnote w:id="52">
    <w:p w14:paraId="6F6DC7E9" w14:textId="3A23ABF4" w:rsidR="00DD4A90" w:rsidRPr="00DD4A90" w:rsidRDefault="00DD4A90" w:rsidP="00DD4A90">
      <w:pPr>
        <w:pStyle w:val="FootnoteText"/>
        <w:spacing w:line="360" w:lineRule="auto"/>
        <w:rPr>
          <w:b/>
        </w:rPr>
      </w:pPr>
      <w:r>
        <w:rPr>
          <w:rStyle w:val="FootnoteReference"/>
        </w:rPr>
        <w:footnoteRef/>
      </w:r>
      <w:r>
        <w:t xml:space="preserve"> </w:t>
      </w:r>
      <w:r>
        <w:tab/>
      </w:r>
      <w:r w:rsidRPr="00DD4A90">
        <w:rPr>
          <w:bCs/>
        </w:rPr>
        <w:t>One of the present authors grew up in Pennsylvania in one of the precincts in Lott’s data set and is familiar not just with the county in which that precinct is located but also familiar with the adjacent county whose precincts are used for comparison purposes.</w:t>
      </w:r>
    </w:p>
  </w:footnote>
  <w:footnote w:id="53">
    <w:p w14:paraId="76E14CB8" w14:textId="79746F55" w:rsidR="000F684E" w:rsidRDefault="000F684E">
      <w:pPr>
        <w:pStyle w:val="FootnoteText"/>
      </w:pPr>
      <w:r>
        <w:rPr>
          <w:rStyle w:val="FootnoteReference"/>
        </w:rPr>
        <w:footnoteRef/>
      </w:r>
      <w:r>
        <w:t xml:space="preserve"> </w:t>
      </w:r>
      <w:r>
        <w:tab/>
      </w:r>
      <w:r w:rsidR="002D0E63">
        <w:t xml:space="preserve">Counties following different procedures for allowing the correction of </w:t>
      </w:r>
      <w:r w:rsidR="001C503F">
        <w:t>what would be invalid</w:t>
      </w:r>
      <w:r w:rsidR="002D0E63">
        <w:t xml:space="preserve"> ballots</w:t>
      </w:r>
      <w:r w:rsidR="00A61259">
        <w:t xml:space="preserve"> in Pennsylvania</w:t>
      </w:r>
      <w:r w:rsidR="002D0E63">
        <w:t xml:space="preserve"> was </w:t>
      </w:r>
      <w:r w:rsidR="00840762">
        <w:t>challenge</w:t>
      </w:r>
      <w:r w:rsidR="00565854">
        <w:t>d</w:t>
      </w:r>
      <w:r w:rsidR="00840762">
        <w:t xml:space="preserve"> and led to</w:t>
      </w:r>
      <w:r w:rsidR="00A61259">
        <w:t xml:space="preserve"> a lawsuit.</w:t>
      </w:r>
      <w:r w:rsidR="00F771AF">
        <w:t xml:space="preserve"> White House Press Secretary Kayleigh </w:t>
      </w:r>
      <w:proofErr w:type="spellStart"/>
      <w:r w:rsidR="00E57505">
        <w:t>McEnany</w:t>
      </w:r>
      <w:proofErr w:type="spellEnd"/>
      <w:r w:rsidR="00E57505">
        <w:t xml:space="preserve"> said that the PA Secretary of State allowed ballot curing </w:t>
      </w:r>
      <w:r w:rsidR="00840D09">
        <w:t>to</w:t>
      </w:r>
      <w:r w:rsidR="00E57505">
        <w:t xml:space="preserve"> </w:t>
      </w:r>
      <w:r w:rsidR="00E57505" w:rsidRPr="00E57505">
        <w:t>“tip the scales of an election to functionally favor the Democrat Party.”</w:t>
      </w:r>
      <w:r w:rsidR="00A61259">
        <w:t xml:space="preserve"> </w:t>
      </w:r>
      <w:r w:rsidR="00565854">
        <w:t>But all counties were provided the opportunity to cure ballots</w:t>
      </w:r>
      <w:r w:rsidR="00CF51AB">
        <w:t xml:space="preserve">, even if some refused to. </w:t>
      </w:r>
      <w:r w:rsidR="005004D7">
        <w:t>For more information in the diff</w:t>
      </w:r>
      <w:r w:rsidR="00840D09">
        <w:t xml:space="preserve">erential treatment of invalid ballots across PA counties, see </w:t>
      </w:r>
      <w:sdt>
        <w:sdtPr>
          <w:rPr>
            <w:color w:val="000000"/>
          </w:rPr>
          <w:tag w:val="MENDELEY_CITATION_v3_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"/>
          <w:id w:val="326795006"/>
          <w:placeholder>
            <w:docPart w:val="DefaultPlaceholder_-1854013440"/>
          </w:placeholder>
        </w:sdtPr>
        <w:sdtContent>
          <w:r w:rsidR="00E64DD3" w:rsidRPr="00E64DD3">
            <w:rPr>
              <w:color w:val="000000"/>
            </w:rPr>
            <w:t>(Farley, 2020)</w:t>
          </w:r>
        </w:sdtContent>
      </w:sdt>
      <w:r w:rsidR="0042444D">
        <w:rPr>
          <w:color w:val="000000"/>
        </w:rPr>
        <w:t>.</w:t>
      </w:r>
    </w:p>
  </w:footnote>
  <w:footnote w:id="54">
    <w:p w14:paraId="4BBAC77F" w14:textId="3490AC2D" w:rsidR="00CB6F47" w:rsidRDefault="00CB6F47" w:rsidP="00CB6F47">
      <w:pPr>
        <w:pStyle w:val="FootnoteText"/>
        <w:spacing w:line="360" w:lineRule="auto"/>
      </w:pPr>
      <w:r>
        <w:rPr>
          <w:rStyle w:val="FootnoteReference"/>
        </w:rPr>
        <w:footnoteRef/>
      </w:r>
      <w:r>
        <w:t xml:space="preserve"> </w:t>
      </w:r>
      <w:r>
        <w:tab/>
      </w:r>
      <w:sdt>
        <w:sdtPr>
          <w:rPr>
            <w:color w:val="000000"/>
          </w:rPr>
          <w:tag w:val="MENDELEY_CITATION_v3_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"/>
          <w:id w:val="-1780254796"/>
          <w:placeholder>
            <w:docPart w:val="DefaultPlaceholder_-1854013440"/>
          </w:placeholder>
        </w:sdtPr>
        <w:sdtEndPr>
          <w:rPr>
            <w:bCs/>
          </w:rPr>
        </w:sdtEndPr>
        <w:sdtContent>
          <w:r w:rsidR="00E64DD3" w:rsidRPr="00E64DD3">
            <w:rPr>
              <w:bCs/>
              <w:color w:val="000000"/>
            </w:rPr>
            <w:t>Grofman (1989)</w:t>
          </w:r>
        </w:sdtContent>
      </w:sdt>
      <w:r w:rsidRPr="00CB6F47">
        <w:rPr>
          <w:bCs/>
        </w:rPr>
        <w:t xml:space="preserve"> looks at an analogous issue. </w:t>
      </w:r>
      <w:r w:rsidRPr="00CB6F47">
        <w:rPr>
          <w:bCs/>
          <w:u w:val="single"/>
        </w:rPr>
        <w:t>Pooling data across nations</w:t>
      </w:r>
      <w:r w:rsidRPr="00CB6F47">
        <w:rPr>
          <w:bCs/>
        </w:rPr>
        <w:t xml:space="preserve"> he finds that minimum-winning cabinet coalitions are</w:t>
      </w:r>
      <w:r>
        <w:rPr>
          <w:bCs/>
        </w:rPr>
        <w:t xml:space="preserve"> </w:t>
      </w:r>
      <w:r w:rsidRPr="00CB6F47">
        <w:rPr>
          <w:bCs/>
        </w:rPr>
        <w:t>considerably more durable, on average than non-minimum-winning cabinet coalitions, i.e., it takes longer until the coalition is dissolved.</w:t>
      </w:r>
      <w:r>
        <w:rPr>
          <w:bCs/>
        </w:rPr>
        <w:t xml:space="preserve"> </w:t>
      </w:r>
      <w:r w:rsidRPr="00CB6F47">
        <w:rPr>
          <w:bCs/>
        </w:rPr>
        <w:t xml:space="preserve">And yet, </w:t>
      </w:r>
      <w:r w:rsidRPr="00CB6F47">
        <w:rPr>
          <w:bCs/>
          <w:u w:val="single"/>
        </w:rPr>
        <w:t>within each country</w:t>
      </w:r>
      <w:r w:rsidRPr="00CB6F47">
        <w:rPr>
          <w:bCs/>
        </w:rPr>
        <w:t>, he finds that minimum winning coalitions are no more durable than non-minimum winning coalitions.</w:t>
      </w:r>
      <w:r>
        <w:rPr>
          <w:bCs/>
        </w:rPr>
        <w:t xml:space="preserve"> </w:t>
      </w:r>
      <w:r w:rsidRPr="00CB6F47">
        <w:rPr>
          <w:bCs/>
        </w:rPr>
        <w:t xml:space="preserve">Rather, he finds that countries with more durable coalitions also have a </w:t>
      </w:r>
      <w:r w:rsidR="00200CB1" w:rsidRPr="00CB6F47">
        <w:rPr>
          <w:bCs/>
        </w:rPr>
        <w:t>higher-than-average</w:t>
      </w:r>
      <w:r w:rsidRPr="00CB6F47">
        <w:rPr>
          <w:bCs/>
        </w:rPr>
        <w:t xml:space="preserve"> proportion of minimal winning coalitions.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8E69E7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33AE84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EA0591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F887FF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A826D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C901C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8667FA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67C83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998D48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1BC7C6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AF47C9D"/>
    <w:multiLevelType w:val="hybridMultilevel"/>
    <w:tmpl w:val="099E53C2"/>
    <w:lvl w:ilvl="0" w:tplc="D8EC5E34">
      <w:start w:val="1"/>
      <w:numFmt w:val="upperRoman"/>
      <w:pStyle w:val="Heading1"/>
      <w:lvlText w:val="%1."/>
      <w:lvlJc w:val="right"/>
      <w:pPr>
        <w:ind w:left="1440" w:hanging="18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D694BA6"/>
    <w:multiLevelType w:val="hybridMultilevel"/>
    <w:tmpl w:val="D4CE71A0"/>
    <w:lvl w:ilvl="0" w:tplc="745663B2">
      <w:start w:val="1"/>
      <w:numFmt w:val="upp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5811A2"/>
    <w:multiLevelType w:val="multilevel"/>
    <w:tmpl w:val="491C44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4B1413FC"/>
    <w:multiLevelType w:val="hybridMultilevel"/>
    <w:tmpl w:val="FA9005F6"/>
    <w:lvl w:ilvl="0" w:tplc="5DEEFFA8">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B560E5"/>
    <w:multiLevelType w:val="multilevel"/>
    <w:tmpl w:val="D568779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769617062">
    <w:abstractNumId w:val="13"/>
  </w:num>
  <w:num w:numId="2" w16cid:durableId="707335790">
    <w:abstractNumId w:val="13"/>
  </w:num>
  <w:num w:numId="3" w16cid:durableId="177045005">
    <w:abstractNumId w:val="13"/>
  </w:num>
  <w:num w:numId="4" w16cid:durableId="519317079">
    <w:abstractNumId w:val="12"/>
  </w:num>
  <w:num w:numId="5" w16cid:durableId="834808938">
    <w:abstractNumId w:val="0"/>
  </w:num>
  <w:num w:numId="6" w16cid:durableId="1012758427">
    <w:abstractNumId w:val="1"/>
  </w:num>
  <w:num w:numId="7" w16cid:durableId="376317822">
    <w:abstractNumId w:val="2"/>
  </w:num>
  <w:num w:numId="8" w16cid:durableId="136922008">
    <w:abstractNumId w:val="3"/>
  </w:num>
  <w:num w:numId="9" w16cid:durableId="1445879353">
    <w:abstractNumId w:val="8"/>
  </w:num>
  <w:num w:numId="10" w16cid:durableId="247081683">
    <w:abstractNumId w:val="4"/>
  </w:num>
  <w:num w:numId="11" w16cid:durableId="1983853342">
    <w:abstractNumId w:val="5"/>
  </w:num>
  <w:num w:numId="12" w16cid:durableId="1217663585">
    <w:abstractNumId w:val="6"/>
  </w:num>
  <w:num w:numId="13" w16cid:durableId="1801681276">
    <w:abstractNumId w:val="7"/>
  </w:num>
  <w:num w:numId="14" w16cid:durableId="586353903">
    <w:abstractNumId w:val="9"/>
  </w:num>
  <w:num w:numId="15" w16cid:durableId="1001422262">
    <w:abstractNumId w:val="10"/>
  </w:num>
  <w:num w:numId="16" w16cid:durableId="288560193">
    <w:abstractNumId w:val="14"/>
  </w:num>
  <w:num w:numId="17" w16cid:durableId="924800588">
    <w:abstractNumId w:val="10"/>
  </w:num>
  <w:num w:numId="18" w16cid:durableId="1409962496">
    <w:abstractNumId w:val="10"/>
  </w:num>
  <w:num w:numId="19" w16cid:durableId="1116095664">
    <w:abstractNumId w:val="10"/>
  </w:num>
  <w:num w:numId="20" w16cid:durableId="1074815541">
    <w:abstractNumId w:val="10"/>
  </w:num>
  <w:num w:numId="21" w16cid:durableId="1811246361">
    <w:abstractNumId w:val="10"/>
  </w:num>
  <w:num w:numId="22" w16cid:durableId="1839076701">
    <w:abstractNumId w:val="10"/>
  </w:num>
  <w:num w:numId="23" w16cid:durableId="550966350">
    <w:abstractNumId w:val="11"/>
  </w:num>
  <w:num w:numId="24" w16cid:durableId="785928118">
    <w:abstractNumId w:val="10"/>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Cervas">
    <w15:presenceInfo w15:providerId="AD" w15:userId="S::jcervas@personalmicrosoftsoftware.uci.edu::46246e70-f1bc-409a-9d73-146445cb44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G0NDM1sLAwNDM3MDNR0lEKTi0uzszPAykwrwUAO/vCCiwAAAA="/>
  </w:docVars>
  <w:rsids>
    <w:rsidRoot w:val="00D26BC5"/>
    <w:rsid w:val="000019B9"/>
    <w:rsid w:val="0000224A"/>
    <w:rsid w:val="000108C8"/>
    <w:rsid w:val="00012078"/>
    <w:rsid w:val="00020857"/>
    <w:rsid w:val="0002175F"/>
    <w:rsid w:val="00024123"/>
    <w:rsid w:val="0002559A"/>
    <w:rsid w:val="00025785"/>
    <w:rsid w:val="00026EF3"/>
    <w:rsid w:val="0002702B"/>
    <w:rsid w:val="00031225"/>
    <w:rsid w:val="00032AD5"/>
    <w:rsid w:val="00034724"/>
    <w:rsid w:val="00036A86"/>
    <w:rsid w:val="00042A66"/>
    <w:rsid w:val="00042EDF"/>
    <w:rsid w:val="00044DB9"/>
    <w:rsid w:val="00054ED5"/>
    <w:rsid w:val="00057578"/>
    <w:rsid w:val="000606BA"/>
    <w:rsid w:val="00060FD2"/>
    <w:rsid w:val="000621F8"/>
    <w:rsid w:val="00064891"/>
    <w:rsid w:val="00064F5B"/>
    <w:rsid w:val="0006734A"/>
    <w:rsid w:val="00070664"/>
    <w:rsid w:val="0007643C"/>
    <w:rsid w:val="00077156"/>
    <w:rsid w:val="00077C02"/>
    <w:rsid w:val="00080834"/>
    <w:rsid w:val="00084C34"/>
    <w:rsid w:val="00091C8C"/>
    <w:rsid w:val="00093F1B"/>
    <w:rsid w:val="00094F23"/>
    <w:rsid w:val="000956C6"/>
    <w:rsid w:val="00095E42"/>
    <w:rsid w:val="0009659A"/>
    <w:rsid w:val="00097342"/>
    <w:rsid w:val="000A05C1"/>
    <w:rsid w:val="000A0906"/>
    <w:rsid w:val="000A1218"/>
    <w:rsid w:val="000A7D59"/>
    <w:rsid w:val="000B20AA"/>
    <w:rsid w:val="000B2FB6"/>
    <w:rsid w:val="000B5DDD"/>
    <w:rsid w:val="000B7A40"/>
    <w:rsid w:val="000C2FEC"/>
    <w:rsid w:val="000C3E95"/>
    <w:rsid w:val="000C4F43"/>
    <w:rsid w:val="000C7A4C"/>
    <w:rsid w:val="000C7E8A"/>
    <w:rsid w:val="000D3117"/>
    <w:rsid w:val="000D74C1"/>
    <w:rsid w:val="000E4FCC"/>
    <w:rsid w:val="000E4FF3"/>
    <w:rsid w:val="000F1E44"/>
    <w:rsid w:val="000F31E2"/>
    <w:rsid w:val="000F3CEE"/>
    <w:rsid w:val="000F4812"/>
    <w:rsid w:val="000F6685"/>
    <w:rsid w:val="000F6728"/>
    <w:rsid w:val="000F684E"/>
    <w:rsid w:val="00104DBA"/>
    <w:rsid w:val="00106678"/>
    <w:rsid w:val="00107AD0"/>
    <w:rsid w:val="0011266D"/>
    <w:rsid w:val="00114175"/>
    <w:rsid w:val="001155CE"/>
    <w:rsid w:val="0012185E"/>
    <w:rsid w:val="00125BC1"/>
    <w:rsid w:val="00134709"/>
    <w:rsid w:val="001377BF"/>
    <w:rsid w:val="001416F4"/>
    <w:rsid w:val="0014398D"/>
    <w:rsid w:val="0014465B"/>
    <w:rsid w:val="001446CB"/>
    <w:rsid w:val="00144A79"/>
    <w:rsid w:val="00146C9A"/>
    <w:rsid w:val="00157DAC"/>
    <w:rsid w:val="001618A5"/>
    <w:rsid w:val="00166C88"/>
    <w:rsid w:val="0017321F"/>
    <w:rsid w:val="001733B2"/>
    <w:rsid w:val="001739A4"/>
    <w:rsid w:val="001762F2"/>
    <w:rsid w:val="001772E8"/>
    <w:rsid w:val="00177B47"/>
    <w:rsid w:val="00186872"/>
    <w:rsid w:val="00186B31"/>
    <w:rsid w:val="00186F47"/>
    <w:rsid w:val="00186FEE"/>
    <w:rsid w:val="0019710F"/>
    <w:rsid w:val="001A26D7"/>
    <w:rsid w:val="001A29A8"/>
    <w:rsid w:val="001A5B01"/>
    <w:rsid w:val="001A5DF1"/>
    <w:rsid w:val="001A7B3A"/>
    <w:rsid w:val="001B10D6"/>
    <w:rsid w:val="001B1468"/>
    <w:rsid w:val="001B22B3"/>
    <w:rsid w:val="001B7ECF"/>
    <w:rsid w:val="001C08B8"/>
    <w:rsid w:val="001C3F62"/>
    <w:rsid w:val="001C503F"/>
    <w:rsid w:val="001C5C44"/>
    <w:rsid w:val="001C71C8"/>
    <w:rsid w:val="001C7339"/>
    <w:rsid w:val="001D251A"/>
    <w:rsid w:val="001D3B96"/>
    <w:rsid w:val="001D4D1F"/>
    <w:rsid w:val="001E256A"/>
    <w:rsid w:val="001E7049"/>
    <w:rsid w:val="001E7248"/>
    <w:rsid w:val="001F0558"/>
    <w:rsid w:val="001F0E67"/>
    <w:rsid w:val="001F1332"/>
    <w:rsid w:val="001F51BE"/>
    <w:rsid w:val="001F7182"/>
    <w:rsid w:val="00200CB1"/>
    <w:rsid w:val="00204104"/>
    <w:rsid w:val="00204A88"/>
    <w:rsid w:val="00206EF2"/>
    <w:rsid w:val="00210344"/>
    <w:rsid w:val="00210DD2"/>
    <w:rsid w:val="00212984"/>
    <w:rsid w:val="00213030"/>
    <w:rsid w:val="00221E8B"/>
    <w:rsid w:val="00224DFC"/>
    <w:rsid w:val="00230703"/>
    <w:rsid w:val="00237FA2"/>
    <w:rsid w:val="002438D1"/>
    <w:rsid w:val="002458FD"/>
    <w:rsid w:val="00253A4F"/>
    <w:rsid w:val="00263417"/>
    <w:rsid w:val="00263988"/>
    <w:rsid w:val="002643CE"/>
    <w:rsid w:val="00264DE6"/>
    <w:rsid w:val="00265FFA"/>
    <w:rsid w:val="00273231"/>
    <w:rsid w:val="00274719"/>
    <w:rsid w:val="00284EE8"/>
    <w:rsid w:val="00291CA0"/>
    <w:rsid w:val="00292BA8"/>
    <w:rsid w:val="0029505F"/>
    <w:rsid w:val="002A0BBA"/>
    <w:rsid w:val="002A400F"/>
    <w:rsid w:val="002A5FB9"/>
    <w:rsid w:val="002A64AF"/>
    <w:rsid w:val="002B485D"/>
    <w:rsid w:val="002B4D16"/>
    <w:rsid w:val="002C3D41"/>
    <w:rsid w:val="002C7BC9"/>
    <w:rsid w:val="002D0040"/>
    <w:rsid w:val="002D0E63"/>
    <w:rsid w:val="002D47E0"/>
    <w:rsid w:val="002D60F9"/>
    <w:rsid w:val="002D679F"/>
    <w:rsid w:val="002E34FC"/>
    <w:rsid w:val="002E4459"/>
    <w:rsid w:val="002E7904"/>
    <w:rsid w:val="002F254C"/>
    <w:rsid w:val="002F70E0"/>
    <w:rsid w:val="00305656"/>
    <w:rsid w:val="003061E3"/>
    <w:rsid w:val="00306432"/>
    <w:rsid w:val="00312DE7"/>
    <w:rsid w:val="0031520B"/>
    <w:rsid w:val="00315E8F"/>
    <w:rsid w:val="00316C4D"/>
    <w:rsid w:val="00317766"/>
    <w:rsid w:val="00321E01"/>
    <w:rsid w:val="00321FE4"/>
    <w:rsid w:val="00322D82"/>
    <w:rsid w:val="00341550"/>
    <w:rsid w:val="00342FEA"/>
    <w:rsid w:val="0034656E"/>
    <w:rsid w:val="0035102F"/>
    <w:rsid w:val="00353E5A"/>
    <w:rsid w:val="00360F45"/>
    <w:rsid w:val="0036117F"/>
    <w:rsid w:val="00361398"/>
    <w:rsid w:val="00361474"/>
    <w:rsid w:val="0036646A"/>
    <w:rsid w:val="003674C4"/>
    <w:rsid w:val="003675F1"/>
    <w:rsid w:val="00367C29"/>
    <w:rsid w:val="00370530"/>
    <w:rsid w:val="0037062A"/>
    <w:rsid w:val="00370C1D"/>
    <w:rsid w:val="0037204C"/>
    <w:rsid w:val="003733ED"/>
    <w:rsid w:val="00374E5F"/>
    <w:rsid w:val="003752B6"/>
    <w:rsid w:val="00376388"/>
    <w:rsid w:val="00387B68"/>
    <w:rsid w:val="00387C3A"/>
    <w:rsid w:val="00391209"/>
    <w:rsid w:val="003950B9"/>
    <w:rsid w:val="003A1447"/>
    <w:rsid w:val="003A3545"/>
    <w:rsid w:val="003A5226"/>
    <w:rsid w:val="003A5BD2"/>
    <w:rsid w:val="003B0615"/>
    <w:rsid w:val="003B0BB8"/>
    <w:rsid w:val="003B3808"/>
    <w:rsid w:val="003B40EA"/>
    <w:rsid w:val="003B7907"/>
    <w:rsid w:val="003B7A3D"/>
    <w:rsid w:val="003C026C"/>
    <w:rsid w:val="003C0717"/>
    <w:rsid w:val="003C4FF5"/>
    <w:rsid w:val="003C615E"/>
    <w:rsid w:val="003C6D2B"/>
    <w:rsid w:val="003D1DC3"/>
    <w:rsid w:val="003D3438"/>
    <w:rsid w:val="003E0BB5"/>
    <w:rsid w:val="003E566F"/>
    <w:rsid w:val="003E60BA"/>
    <w:rsid w:val="003E68D3"/>
    <w:rsid w:val="003F0097"/>
    <w:rsid w:val="003F085D"/>
    <w:rsid w:val="003F0C7D"/>
    <w:rsid w:val="003F63B3"/>
    <w:rsid w:val="00400D57"/>
    <w:rsid w:val="004039F9"/>
    <w:rsid w:val="00406B25"/>
    <w:rsid w:val="00415473"/>
    <w:rsid w:val="00421C26"/>
    <w:rsid w:val="00422C30"/>
    <w:rsid w:val="0042444D"/>
    <w:rsid w:val="00427CE0"/>
    <w:rsid w:val="00431A3F"/>
    <w:rsid w:val="0043394A"/>
    <w:rsid w:val="00434D76"/>
    <w:rsid w:val="004406C5"/>
    <w:rsid w:val="00442CB2"/>
    <w:rsid w:val="00444C1C"/>
    <w:rsid w:val="00445C17"/>
    <w:rsid w:val="00446F72"/>
    <w:rsid w:val="00450274"/>
    <w:rsid w:val="00451ED0"/>
    <w:rsid w:val="004544DD"/>
    <w:rsid w:val="00462753"/>
    <w:rsid w:val="004640A4"/>
    <w:rsid w:val="00465795"/>
    <w:rsid w:val="004673EF"/>
    <w:rsid w:val="00474C90"/>
    <w:rsid w:val="00476565"/>
    <w:rsid w:val="004838D3"/>
    <w:rsid w:val="00487EF1"/>
    <w:rsid w:val="00493E9C"/>
    <w:rsid w:val="004948E3"/>
    <w:rsid w:val="0049715C"/>
    <w:rsid w:val="00497E4D"/>
    <w:rsid w:val="004A103B"/>
    <w:rsid w:val="004A163E"/>
    <w:rsid w:val="004A2527"/>
    <w:rsid w:val="004B2E24"/>
    <w:rsid w:val="004B3035"/>
    <w:rsid w:val="004B3465"/>
    <w:rsid w:val="004B3E77"/>
    <w:rsid w:val="004B546D"/>
    <w:rsid w:val="004B5ABA"/>
    <w:rsid w:val="004B711D"/>
    <w:rsid w:val="004C4926"/>
    <w:rsid w:val="004D06A5"/>
    <w:rsid w:val="004D1B41"/>
    <w:rsid w:val="004D5171"/>
    <w:rsid w:val="004D56B3"/>
    <w:rsid w:val="004E0945"/>
    <w:rsid w:val="004E7474"/>
    <w:rsid w:val="004F0E43"/>
    <w:rsid w:val="004F23E5"/>
    <w:rsid w:val="004F2CAD"/>
    <w:rsid w:val="004F3D45"/>
    <w:rsid w:val="004F41F6"/>
    <w:rsid w:val="005004D7"/>
    <w:rsid w:val="0051076C"/>
    <w:rsid w:val="005156E9"/>
    <w:rsid w:val="005163F2"/>
    <w:rsid w:val="0052068B"/>
    <w:rsid w:val="00520C90"/>
    <w:rsid w:val="005236B2"/>
    <w:rsid w:val="005317A1"/>
    <w:rsid w:val="005325D1"/>
    <w:rsid w:val="005337CE"/>
    <w:rsid w:val="00533828"/>
    <w:rsid w:val="00533DCC"/>
    <w:rsid w:val="0054335B"/>
    <w:rsid w:val="00550830"/>
    <w:rsid w:val="00550B1F"/>
    <w:rsid w:val="00551D3A"/>
    <w:rsid w:val="0055553B"/>
    <w:rsid w:val="00555BC0"/>
    <w:rsid w:val="00560876"/>
    <w:rsid w:val="005642D0"/>
    <w:rsid w:val="00565854"/>
    <w:rsid w:val="00566969"/>
    <w:rsid w:val="005744F7"/>
    <w:rsid w:val="0057470B"/>
    <w:rsid w:val="00576BCB"/>
    <w:rsid w:val="00591A2E"/>
    <w:rsid w:val="005946B2"/>
    <w:rsid w:val="0059515E"/>
    <w:rsid w:val="00596358"/>
    <w:rsid w:val="005A1B6A"/>
    <w:rsid w:val="005A1DB7"/>
    <w:rsid w:val="005A65B4"/>
    <w:rsid w:val="005A7BBB"/>
    <w:rsid w:val="005B17EE"/>
    <w:rsid w:val="005B4F91"/>
    <w:rsid w:val="005C1946"/>
    <w:rsid w:val="005C1BA4"/>
    <w:rsid w:val="005C21F0"/>
    <w:rsid w:val="005C2333"/>
    <w:rsid w:val="005C2FF5"/>
    <w:rsid w:val="005C5A87"/>
    <w:rsid w:val="005C6B30"/>
    <w:rsid w:val="005D02A9"/>
    <w:rsid w:val="005D051D"/>
    <w:rsid w:val="005D1770"/>
    <w:rsid w:val="005D67E9"/>
    <w:rsid w:val="005E0A0F"/>
    <w:rsid w:val="005E4FED"/>
    <w:rsid w:val="005F1768"/>
    <w:rsid w:val="005F1939"/>
    <w:rsid w:val="005F2D94"/>
    <w:rsid w:val="006012E2"/>
    <w:rsid w:val="00602E34"/>
    <w:rsid w:val="00613120"/>
    <w:rsid w:val="00617CAC"/>
    <w:rsid w:val="00622B35"/>
    <w:rsid w:val="006231E3"/>
    <w:rsid w:val="00624163"/>
    <w:rsid w:val="00624802"/>
    <w:rsid w:val="00626E5B"/>
    <w:rsid w:val="006271A6"/>
    <w:rsid w:val="006274C4"/>
    <w:rsid w:val="00627AEC"/>
    <w:rsid w:val="00630426"/>
    <w:rsid w:val="00630FFA"/>
    <w:rsid w:val="00632B78"/>
    <w:rsid w:val="00636A57"/>
    <w:rsid w:val="00637215"/>
    <w:rsid w:val="00641431"/>
    <w:rsid w:val="00650452"/>
    <w:rsid w:val="00654E82"/>
    <w:rsid w:val="006566C7"/>
    <w:rsid w:val="00657066"/>
    <w:rsid w:val="0065763C"/>
    <w:rsid w:val="00660D5A"/>
    <w:rsid w:val="0066341D"/>
    <w:rsid w:val="00663437"/>
    <w:rsid w:val="00664713"/>
    <w:rsid w:val="00670B8A"/>
    <w:rsid w:val="00682C2D"/>
    <w:rsid w:val="00683749"/>
    <w:rsid w:val="00686308"/>
    <w:rsid w:val="00686B87"/>
    <w:rsid w:val="00686DAA"/>
    <w:rsid w:val="0068763B"/>
    <w:rsid w:val="00687D28"/>
    <w:rsid w:val="00687F98"/>
    <w:rsid w:val="0069131E"/>
    <w:rsid w:val="00695129"/>
    <w:rsid w:val="006A5084"/>
    <w:rsid w:val="006A75E7"/>
    <w:rsid w:val="006B1978"/>
    <w:rsid w:val="006B478A"/>
    <w:rsid w:val="006C0AE7"/>
    <w:rsid w:val="006C11D2"/>
    <w:rsid w:val="006C35C1"/>
    <w:rsid w:val="006C3A99"/>
    <w:rsid w:val="006C5303"/>
    <w:rsid w:val="006D194F"/>
    <w:rsid w:val="006D35D3"/>
    <w:rsid w:val="006D3BC3"/>
    <w:rsid w:val="006E027C"/>
    <w:rsid w:val="006E1C91"/>
    <w:rsid w:val="006E2B0B"/>
    <w:rsid w:val="006E2F5B"/>
    <w:rsid w:val="006E54D9"/>
    <w:rsid w:val="006E626A"/>
    <w:rsid w:val="006F1337"/>
    <w:rsid w:val="007023C0"/>
    <w:rsid w:val="007049E5"/>
    <w:rsid w:val="00706C55"/>
    <w:rsid w:val="00710FA6"/>
    <w:rsid w:val="007146F1"/>
    <w:rsid w:val="00716576"/>
    <w:rsid w:val="00731A55"/>
    <w:rsid w:val="007320EC"/>
    <w:rsid w:val="00733835"/>
    <w:rsid w:val="00733E3F"/>
    <w:rsid w:val="00740585"/>
    <w:rsid w:val="00740A88"/>
    <w:rsid w:val="0074564C"/>
    <w:rsid w:val="00750D4C"/>
    <w:rsid w:val="00753D11"/>
    <w:rsid w:val="007566D5"/>
    <w:rsid w:val="00757A45"/>
    <w:rsid w:val="00761663"/>
    <w:rsid w:val="00761866"/>
    <w:rsid w:val="00772F96"/>
    <w:rsid w:val="00775C4A"/>
    <w:rsid w:val="00782C2F"/>
    <w:rsid w:val="00787994"/>
    <w:rsid w:val="00790CEE"/>
    <w:rsid w:val="0079217A"/>
    <w:rsid w:val="00792844"/>
    <w:rsid w:val="007947E9"/>
    <w:rsid w:val="00796D49"/>
    <w:rsid w:val="00797264"/>
    <w:rsid w:val="007A0C00"/>
    <w:rsid w:val="007A3658"/>
    <w:rsid w:val="007A3EB4"/>
    <w:rsid w:val="007A4614"/>
    <w:rsid w:val="007A605D"/>
    <w:rsid w:val="007A78DA"/>
    <w:rsid w:val="007B1CCE"/>
    <w:rsid w:val="007B34D7"/>
    <w:rsid w:val="007B45C9"/>
    <w:rsid w:val="007B4890"/>
    <w:rsid w:val="007B4BAE"/>
    <w:rsid w:val="007B78D4"/>
    <w:rsid w:val="007C38E0"/>
    <w:rsid w:val="007C7752"/>
    <w:rsid w:val="007D18A5"/>
    <w:rsid w:val="007D6B50"/>
    <w:rsid w:val="007E056B"/>
    <w:rsid w:val="007E0DE9"/>
    <w:rsid w:val="007E1470"/>
    <w:rsid w:val="007E1C76"/>
    <w:rsid w:val="007E1D06"/>
    <w:rsid w:val="007E5077"/>
    <w:rsid w:val="007E5B20"/>
    <w:rsid w:val="007F018B"/>
    <w:rsid w:val="007F141F"/>
    <w:rsid w:val="007F1629"/>
    <w:rsid w:val="007F25D7"/>
    <w:rsid w:val="007F3527"/>
    <w:rsid w:val="007F4F27"/>
    <w:rsid w:val="007F7B7A"/>
    <w:rsid w:val="007F7CBF"/>
    <w:rsid w:val="00800C23"/>
    <w:rsid w:val="00801827"/>
    <w:rsid w:val="0080388F"/>
    <w:rsid w:val="00803A71"/>
    <w:rsid w:val="00804C1B"/>
    <w:rsid w:val="0080533A"/>
    <w:rsid w:val="0080772C"/>
    <w:rsid w:val="00810103"/>
    <w:rsid w:val="0081179C"/>
    <w:rsid w:val="008117FA"/>
    <w:rsid w:val="00813920"/>
    <w:rsid w:val="00817619"/>
    <w:rsid w:val="00821C33"/>
    <w:rsid w:val="00822967"/>
    <w:rsid w:val="008322DC"/>
    <w:rsid w:val="00833FF4"/>
    <w:rsid w:val="008368AF"/>
    <w:rsid w:val="00840762"/>
    <w:rsid w:val="00840D09"/>
    <w:rsid w:val="00842103"/>
    <w:rsid w:val="0084516E"/>
    <w:rsid w:val="0084739F"/>
    <w:rsid w:val="00847FED"/>
    <w:rsid w:val="008509EE"/>
    <w:rsid w:val="00850C2A"/>
    <w:rsid w:val="008524F6"/>
    <w:rsid w:val="00853870"/>
    <w:rsid w:val="0085593F"/>
    <w:rsid w:val="00861E28"/>
    <w:rsid w:val="008626CE"/>
    <w:rsid w:val="00862A48"/>
    <w:rsid w:val="0086797E"/>
    <w:rsid w:val="00867AB9"/>
    <w:rsid w:val="008721D0"/>
    <w:rsid w:val="00872375"/>
    <w:rsid w:val="008743AD"/>
    <w:rsid w:val="0087457C"/>
    <w:rsid w:val="008827F8"/>
    <w:rsid w:val="0088392A"/>
    <w:rsid w:val="00884F7A"/>
    <w:rsid w:val="0089504B"/>
    <w:rsid w:val="008967A6"/>
    <w:rsid w:val="008A0530"/>
    <w:rsid w:val="008A2428"/>
    <w:rsid w:val="008A2B80"/>
    <w:rsid w:val="008A414B"/>
    <w:rsid w:val="008A4D0C"/>
    <w:rsid w:val="008C3C25"/>
    <w:rsid w:val="008C5432"/>
    <w:rsid w:val="008D0089"/>
    <w:rsid w:val="008D0621"/>
    <w:rsid w:val="008D1A8E"/>
    <w:rsid w:val="008D208B"/>
    <w:rsid w:val="008D5AB3"/>
    <w:rsid w:val="008D643F"/>
    <w:rsid w:val="008E25B5"/>
    <w:rsid w:val="008E317A"/>
    <w:rsid w:val="008E4FF7"/>
    <w:rsid w:val="008F0693"/>
    <w:rsid w:val="00904BB5"/>
    <w:rsid w:val="00910787"/>
    <w:rsid w:val="0091412C"/>
    <w:rsid w:val="009144B9"/>
    <w:rsid w:val="00914E49"/>
    <w:rsid w:val="0091530F"/>
    <w:rsid w:val="0091552D"/>
    <w:rsid w:val="009169A2"/>
    <w:rsid w:val="009175E7"/>
    <w:rsid w:val="00917EE2"/>
    <w:rsid w:val="0092069E"/>
    <w:rsid w:val="00923305"/>
    <w:rsid w:val="009321E2"/>
    <w:rsid w:val="00934827"/>
    <w:rsid w:val="009353DC"/>
    <w:rsid w:val="00935EF2"/>
    <w:rsid w:val="00936F09"/>
    <w:rsid w:val="00942242"/>
    <w:rsid w:val="00942F2C"/>
    <w:rsid w:val="00944BB6"/>
    <w:rsid w:val="00945224"/>
    <w:rsid w:val="009452EE"/>
    <w:rsid w:val="00946D92"/>
    <w:rsid w:val="00947A9D"/>
    <w:rsid w:val="00950125"/>
    <w:rsid w:val="00951FDF"/>
    <w:rsid w:val="00955BD9"/>
    <w:rsid w:val="009614D2"/>
    <w:rsid w:val="00962931"/>
    <w:rsid w:val="00971C28"/>
    <w:rsid w:val="009731FE"/>
    <w:rsid w:val="00982321"/>
    <w:rsid w:val="009844B4"/>
    <w:rsid w:val="009863ED"/>
    <w:rsid w:val="00990F87"/>
    <w:rsid w:val="0099199D"/>
    <w:rsid w:val="00992445"/>
    <w:rsid w:val="009925BB"/>
    <w:rsid w:val="009951B0"/>
    <w:rsid w:val="009A0F45"/>
    <w:rsid w:val="009A2C54"/>
    <w:rsid w:val="009A53C7"/>
    <w:rsid w:val="009A60D7"/>
    <w:rsid w:val="009A622A"/>
    <w:rsid w:val="009B6C62"/>
    <w:rsid w:val="009C010D"/>
    <w:rsid w:val="009C294F"/>
    <w:rsid w:val="009C324C"/>
    <w:rsid w:val="009C44A0"/>
    <w:rsid w:val="009C45BC"/>
    <w:rsid w:val="009C7BF1"/>
    <w:rsid w:val="009D18D5"/>
    <w:rsid w:val="009D1D28"/>
    <w:rsid w:val="009D44DD"/>
    <w:rsid w:val="009E0041"/>
    <w:rsid w:val="009E0909"/>
    <w:rsid w:val="009E0D56"/>
    <w:rsid w:val="009E255F"/>
    <w:rsid w:val="009E33E0"/>
    <w:rsid w:val="009E7A4F"/>
    <w:rsid w:val="009F7DD9"/>
    <w:rsid w:val="00A00F99"/>
    <w:rsid w:val="00A01DD8"/>
    <w:rsid w:val="00A02864"/>
    <w:rsid w:val="00A04063"/>
    <w:rsid w:val="00A0513D"/>
    <w:rsid w:val="00A06054"/>
    <w:rsid w:val="00A07B11"/>
    <w:rsid w:val="00A10DBD"/>
    <w:rsid w:val="00A13472"/>
    <w:rsid w:val="00A13EF3"/>
    <w:rsid w:val="00A14DFD"/>
    <w:rsid w:val="00A174D9"/>
    <w:rsid w:val="00A2041C"/>
    <w:rsid w:val="00A2221A"/>
    <w:rsid w:val="00A2481A"/>
    <w:rsid w:val="00A253B8"/>
    <w:rsid w:val="00A25C1D"/>
    <w:rsid w:val="00A265B4"/>
    <w:rsid w:val="00A3037F"/>
    <w:rsid w:val="00A33D69"/>
    <w:rsid w:val="00A44C10"/>
    <w:rsid w:val="00A462CD"/>
    <w:rsid w:val="00A47BC4"/>
    <w:rsid w:val="00A47BFB"/>
    <w:rsid w:val="00A5068E"/>
    <w:rsid w:val="00A50C73"/>
    <w:rsid w:val="00A50D81"/>
    <w:rsid w:val="00A52AC4"/>
    <w:rsid w:val="00A61259"/>
    <w:rsid w:val="00A614BA"/>
    <w:rsid w:val="00A615CF"/>
    <w:rsid w:val="00A64877"/>
    <w:rsid w:val="00A71651"/>
    <w:rsid w:val="00A7333A"/>
    <w:rsid w:val="00A73888"/>
    <w:rsid w:val="00A74459"/>
    <w:rsid w:val="00A7496A"/>
    <w:rsid w:val="00A8212E"/>
    <w:rsid w:val="00A82A70"/>
    <w:rsid w:val="00A844B9"/>
    <w:rsid w:val="00A8637F"/>
    <w:rsid w:val="00A92A3A"/>
    <w:rsid w:val="00AA006F"/>
    <w:rsid w:val="00AA6436"/>
    <w:rsid w:val="00AA6CC6"/>
    <w:rsid w:val="00AB6378"/>
    <w:rsid w:val="00AC256C"/>
    <w:rsid w:val="00AC748F"/>
    <w:rsid w:val="00AC7602"/>
    <w:rsid w:val="00AD702F"/>
    <w:rsid w:val="00AD7E90"/>
    <w:rsid w:val="00AE2678"/>
    <w:rsid w:val="00AE40DD"/>
    <w:rsid w:val="00AE7950"/>
    <w:rsid w:val="00AF047D"/>
    <w:rsid w:val="00AF1B96"/>
    <w:rsid w:val="00AF6D9F"/>
    <w:rsid w:val="00AF7218"/>
    <w:rsid w:val="00B0031D"/>
    <w:rsid w:val="00B00BCC"/>
    <w:rsid w:val="00B017E0"/>
    <w:rsid w:val="00B02412"/>
    <w:rsid w:val="00B143CC"/>
    <w:rsid w:val="00B16CD5"/>
    <w:rsid w:val="00B21140"/>
    <w:rsid w:val="00B2345F"/>
    <w:rsid w:val="00B36008"/>
    <w:rsid w:val="00B37E31"/>
    <w:rsid w:val="00B4108D"/>
    <w:rsid w:val="00B44005"/>
    <w:rsid w:val="00B44DE6"/>
    <w:rsid w:val="00B45F4F"/>
    <w:rsid w:val="00B51212"/>
    <w:rsid w:val="00B56204"/>
    <w:rsid w:val="00B6080D"/>
    <w:rsid w:val="00B6135E"/>
    <w:rsid w:val="00B6389F"/>
    <w:rsid w:val="00B712FA"/>
    <w:rsid w:val="00B73491"/>
    <w:rsid w:val="00B76652"/>
    <w:rsid w:val="00B76EAC"/>
    <w:rsid w:val="00B90677"/>
    <w:rsid w:val="00B93872"/>
    <w:rsid w:val="00B96363"/>
    <w:rsid w:val="00B97B14"/>
    <w:rsid w:val="00BA07F8"/>
    <w:rsid w:val="00BA12EA"/>
    <w:rsid w:val="00BA4D05"/>
    <w:rsid w:val="00BB20AF"/>
    <w:rsid w:val="00BB4A33"/>
    <w:rsid w:val="00BC0DF8"/>
    <w:rsid w:val="00BC2B0B"/>
    <w:rsid w:val="00BC3553"/>
    <w:rsid w:val="00BC4935"/>
    <w:rsid w:val="00BC7095"/>
    <w:rsid w:val="00BD2524"/>
    <w:rsid w:val="00BD39E8"/>
    <w:rsid w:val="00BD6728"/>
    <w:rsid w:val="00BE155C"/>
    <w:rsid w:val="00BE2070"/>
    <w:rsid w:val="00BE7E51"/>
    <w:rsid w:val="00BF2399"/>
    <w:rsid w:val="00BF3CF5"/>
    <w:rsid w:val="00C0274A"/>
    <w:rsid w:val="00C0565D"/>
    <w:rsid w:val="00C06389"/>
    <w:rsid w:val="00C069DF"/>
    <w:rsid w:val="00C070DF"/>
    <w:rsid w:val="00C07F7F"/>
    <w:rsid w:val="00C17577"/>
    <w:rsid w:val="00C177D6"/>
    <w:rsid w:val="00C20CAF"/>
    <w:rsid w:val="00C22529"/>
    <w:rsid w:val="00C24A80"/>
    <w:rsid w:val="00C274B7"/>
    <w:rsid w:val="00C27E79"/>
    <w:rsid w:val="00C32614"/>
    <w:rsid w:val="00C42311"/>
    <w:rsid w:val="00C440F5"/>
    <w:rsid w:val="00C44819"/>
    <w:rsid w:val="00C534D9"/>
    <w:rsid w:val="00C55F06"/>
    <w:rsid w:val="00C6190B"/>
    <w:rsid w:val="00C61E0F"/>
    <w:rsid w:val="00C63551"/>
    <w:rsid w:val="00C63C8B"/>
    <w:rsid w:val="00C64C22"/>
    <w:rsid w:val="00C651FF"/>
    <w:rsid w:val="00C67010"/>
    <w:rsid w:val="00C70E2E"/>
    <w:rsid w:val="00C720A6"/>
    <w:rsid w:val="00C722E0"/>
    <w:rsid w:val="00C7680C"/>
    <w:rsid w:val="00C80DDE"/>
    <w:rsid w:val="00C87C63"/>
    <w:rsid w:val="00C9085D"/>
    <w:rsid w:val="00C924AF"/>
    <w:rsid w:val="00C92616"/>
    <w:rsid w:val="00C92964"/>
    <w:rsid w:val="00C94670"/>
    <w:rsid w:val="00C94E35"/>
    <w:rsid w:val="00CA0CFB"/>
    <w:rsid w:val="00CA10CF"/>
    <w:rsid w:val="00CA2344"/>
    <w:rsid w:val="00CA45AC"/>
    <w:rsid w:val="00CB6F47"/>
    <w:rsid w:val="00CC09D3"/>
    <w:rsid w:val="00CC2BB4"/>
    <w:rsid w:val="00CC3EFE"/>
    <w:rsid w:val="00CD0DC4"/>
    <w:rsid w:val="00CD5788"/>
    <w:rsid w:val="00CD7FBE"/>
    <w:rsid w:val="00CE015F"/>
    <w:rsid w:val="00CE0F39"/>
    <w:rsid w:val="00CE4448"/>
    <w:rsid w:val="00CE6EA5"/>
    <w:rsid w:val="00CF2DCF"/>
    <w:rsid w:val="00CF51AB"/>
    <w:rsid w:val="00CF787B"/>
    <w:rsid w:val="00D02898"/>
    <w:rsid w:val="00D037B5"/>
    <w:rsid w:val="00D11DE4"/>
    <w:rsid w:val="00D158CE"/>
    <w:rsid w:val="00D16A4A"/>
    <w:rsid w:val="00D25F27"/>
    <w:rsid w:val="00D26BC5"/>
    <w:rsid w:val="00D2704F"/>
    <w:rsid w:val="00D5116E"/>
    <w:rsid w:val="00D569A6"/>
    <w:rsid w:val="00D57952"/>
    <w:rsid w:val="00D62458"/>
    <w:rsid w:val="00D62CAA"/>
    <w:rsid w:val="00D65F2F"/>
    <w:rsid w:val="00D70240"/>
    <w:rsid w:val="00D72F03"/>
    <w:rsid w:val="00D74079"/>
    <w:rsid w:val="00D755D0"/>
    <w:rsid w:val="00D7566B"/>
    <w:rsid w:val="00D75AD2"/>
    <w:rsid w:val="00D807E8"/>
    <w:rsid w:val="00D8138F"/>
    <w:rsid w:val="00D81401"/>
    <w:rsid w:val="00D82F67"/>
    <w:rsid w:val="00D86468"/>
    <w:rsid w:val="00D87E1C"/>
    <w:rsid w:val="00D92904"/>
    <w:rsid w:val="00D942F2"/>
    <w:rsid w:val="00DA0416"/>
    <w:rsid w:val="00DA0713"/>
    <w:rsid w:val="00DA0909"/>
    <w:rsid w:val="00DA129D"/>
    <w:rsid w:val="00DA1BAB"/>
    <w:rsid w:val="00DA2E8A"/>
    <w:rsid w:val="00DA693A"/>
    <w:rsid w:val="00DB0493"/>
    <w:rsid w:val="00DB0C38"/>
    <w:rsid w:val="00DB4CB1"/>
    <w:rsid w:val="00DC1FF6"/>
    <w:rsid w:val="00DC2613"/>
    <w:rsid w:val="00DC313F"/>
    <w:rsid w:val="00DC43FA"/>
    <w:rsid w:val="00DC7C4F"/>
    <w:rsid w:val="00DD131A"/>
    <w:rsid w:val="00DD4A90"/>
    <w:rsid w:val="00DD61EF"/>
    <w:rsid w:val="00DD7346"/>
    <w:rsid w:val="00DE03E1"/>
    <w:rsid w:val="00DE0C61"/>
    <w:rsid w:val="00DE21BF"/>
    <w:rsid w:val="00DE6CD1"/>
    <w:rsid w:val="00DF00E8"/>
    <w:rsid w:val="00DF3715"/>
    <w:rsid w:val="00E00BF4"/>
    <w:rsid w:val="00E032B3"/>
    <w:rsid w:val="00E042AF"/>
    <w:rsid w:val="00E06D84"/>
    <w:rsid w:val="00E12B43"/>
    <w:rsid w:val="00E14120"/>
    <w:rsid w:val="00E154A2"/>
    <w:rsid w:val="00E17DED"/>
    <w:rsid w:val="00E20085"/>
    <w:rsid w:val="00E214AB"/>
    <w:rsid w:val="00E3592F"/>
    <w:rsid w:val="00E35E00"/>
    <w:rsid w:val="00E35E82"/>
    <w:rsid w:val="00E3749D"/>
    <w:rsid w:val="00E45F62"/>
    <w:rsid w:val="00E4775B"/>
    <w:rsid w:val="00E5066D"/>
    <w:rsid w:val="00E5205E"/>
    <w:rsid w:val="00E52DA4"/>
    <w:rsid w:val="00E540F8"/>
    <w:rsid w:val="00E54D7D"/>
    <w:rsid w:val="00E57505"/>
    <w:rsid w:val="00E6283E"/>
    <w:rsid w:val="00E6339B"/>
    <w:rsid w:val="00E642BA"/>
    <w:rsid w:val="00E6494C"/>
    <w:rsid w:val="00E64DD3"/>
    <w:rsid w:val="00E67AF1"/>
    <w:rsid w:val="00E74319"/>
    <w:rsid w:val="00E750EC"/>
    <w:rsid w:val="00E75813"/>
    <w:rsid w:val="00E76056"/>
    <w:rsid w:val="00E81B20"/>
    <w:rsid w:val="00E84DD3"/>
    <w:rsid w:val="00E85751"/>
    <w:rsid w:val="00E86883"/>
    <w:rsid w:val="00E90449"/>
    <w:rsid w:val="00E920BA"/>
    <w:rsid w:val="00E92A11"/>
    <w:rsid w:val="00E9342A"/>
    <w:rsid w:val="00E93FAC"/>
    <w:rsid w:val="00EA0406"/>
    <w:rsid w:val="00EA145B"/>
    <w:rsid w:val="00EA2441"/>
    <w:rsid w:val="00EA29D8"/>
    <w:rsid w:val="00EA676B"/>
    <w:rsid w:val="00EA69D4"/>
    <w:rsid w:val="00EA6EC3"/>
    <w:rsid w:val="00EB01BB"/>
    <w:rsid w:val="00EC0A00"/>
    <w:rsid w:val="00EC3A4A"/>
    <w:rsid w:val="00EC4FD5"/>
    <w:rsid w:val="00EC5038"/>
    <w:rsid w:val="00EC5C75"/>
    <w:rsid w:val="00ED03C6"/>
    <w:rsid w:val="00ED28F0"/>
    <w:rsid w:val="00ED2BE1"/>
    <w:rsid w:val="00ED5377"/>
    <w:rsid w:val="00ED6861"/>
    <w:rsid w:val="00EE3AB5"/>
    <w:rsid w:val="00EE54A1"/>
    <w:rsid w:val="00EE5526"/>
    <w:rsid w:val="00EF29EE"/>
    <w:rsid w:val="00EF547F"/>
    <w:rsid w:val="00EF6089"/>
    <w:rsid w:val="00EF6C95"/>
    <w:rsid w:val="00EF6F65"/>
    <w:rsid w:val="00F01D12"/>
    <w:rsid w:val="00F02056"/>
    <w:rsid w:val="00F06BD8"/>
    <w:rsid w:val="00F06DE0"/>
    <w:rsid w:val="00F11A67"/>
    <w:rsid w:val="00F160AC"/>
    <w:rsid w:val="00F162F7"/>
    <w:rsid w:val="00F20647"/>
    <w:rsid w:val="00F248D8"/>
    <w:rsid w:val="00F24B4A"/>
    <w:rsid w:val="00F2567F"/>
    <w:rsid w:val="00F343C0"/>
    <w:rsid w:val="00F40B39"/>
    <w:rsid w:val="00F40F42"/>
    <w:rsid w:val="00F43550"/>
    <w:rsid w:val="00F47B11"/>
    <w:rsid w:val="00F47D1F"/>
    <w:rsid w:val="00F604C5"/>
    <w:rsid w:val="00F61009"/>
    <w:rsid w:val="00F6335E"/>
    <w:rsid w:val="00F638E8"/>
    <w:rsid w:val="00F70FC0"/>
    <w:rsid w:val="00F75D8B"/>
    <w:rsid w:val="00F771AF"/>
    <w:rsid w:val="00F81E81"/>
    <w:rsid w:val="00F93A03"/>
    <w:rsid w:val="00F94BD8"/>
    <w:rsid w:val="00F9542B"/>
    <w:rsid w:val="00F97C88"/>
    <w:rsid w:val="00FA2D3B"/>
    <w:rsid w:val="00FA5B7B"/>
    <w:rsid w:val="00FB0451"/>
    <w:rsid w:val="00FB2C83"/>
    <w:rsid w:val="00FB2F1D"/>
    <w:rsid w:val="00FB649A"/>
    <w:rsid w:val="00FC122C"/>
    <w:rsid w:val="00FC12DB"/>
    <w:rsid w:val="00FC66AC"/>
    <w:rsid w:val="00FD08FB"/>
    <w:rsid w:val="00FD561C"/>
    <w:rsid w:val="00FD5948"/>
    <w:rsid w:val="00FD6DD8"/>
    <w:rsid w:val="00FE1E1D"/>
    <w:rsid w:val="00FE3B7E"/>
    <w:rsid w:val="00FE412C"/>
    <w:rsid w:val="00FE4A4C"/>
    <w:rsid w:val="00FE5140"/>
    <w:rsid w:val="00FE52DE"/>
    <w:rsid w:val="00FE5E45"/>
    <w:rsid w:val="00FE6804"/>
    <w:rsid w:val="00FE6B22"/>
    <w:rsid w:val="00FE7485"/>
    <w:rsid w:val="00FF0DED"/>
    <w:rsid w:val="00FF397C"/>
    <w:rsid w:val="00FF3D45"/>
    <w:rsid w:val="00FF4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F4C65"/>
  <w14:defaultImageDpi w14:val="32767"/>
  <w15:chartTrackingRefBased/>
  <w15:docId w15:val="{A21D76D1-F037-814D-9B4C-A923C8442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57066"/>
    <w:pPr>
      <w:spacing w:before="240" w:line="480" w:lineRule="auto"/>
      <w:ind w:firstLine="720"/>
      <w:jc w:val="both"/>
    </w:pPr>
    <w:rPr>
      <w:rFonts w:ascii="Arial" w:hAnsi="Arial" w:cs="Times New Roman"/>
    </w:rPr>
  </w:style>
  <w:style w:type="paragraph" w:styleId="Heading1">
    <w:name w:val="heading 1"/>
    <w:basedOn w:val="Normal"/>
    <w:next w:val="Normal"/>
    <w:link w:val="Heading1Char"/>
    <w:uiPriority w:val="9"/>
    <w:qFormat/>
    <w:rsid w:val="00EA6EC3"/>
    <w:pPr>
      <w:keepNext/>
      <w:keepLines/>
      <w:numPr>
        <w:numId w:val="19"/>
      </w:numPr>
      <w:spacing w:before="480"/>
      <w:ind w:left="0" w:firstLine="288"/>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A47BFB"/>
    <w:pPr>
      <w:keepNext/>
      <w:keepLines/>
      <w:numPr>
        <w:numId w:val="23"/>
      </w:numPr>
      <w:spacing w:before="360" w:after="240" w:line="259" w:lineRule="auto"/>
      <w:ind w:left="0"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DD61EF"/>
    <w:pPr>
      <w:keepNext/>
      <w:keepLines/>
      <w:spacing w:before="40"/>
      <w:ind w:firstLine="0"/>
      <w:outlineLvl w:val="2"/>
    </w:pPr>
    <w:rPr>
      <w:rFonts w:eastAsiaTheme="majorEastAsia" w:cstheme="majorBidi"/>
      <w:b/>
      <w:color w:val="000000" w:themeColor="text1"/>
    </w:rPr>
  </w:style>
  <w:style w:type="paragraph" w:styleId="Heading4">
    <w:name w:val="heading 4"/>
    <w:basedOn w:val="Normal"/>
    <w:next w:val="Normal"/>
    <w:link w:val="Heading4Char"/>
    <w:uiPriority w:val="9"/>
    <w:semiHidden/>
    <w:unhideWhenUsed/>
    <w:qFormat/>
    <w:rsid w:val="003B0615"/>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DD61EF"/>
    <w:pPr>
      <w:keepNext/>
      <w:keepLines/>
      <w:spacing w:before="40"/>
      <w:outlineLvl w:val="4"/>
    </w:pPr>
    <w:rPr>
      <w:rFonts w:eastAsiaTheme="majorEastAsia" w:cstheme="majorBidi"/>
      <w:color w:val="000000" w:themeColor="text1"/>
      <w:sz w:val="22"/>
    </w:rPr>
  </w:style>
  <w:style w:type="paragraph" w:styleId="Heading6">
    <w:name w:val="heading 6"/>
    <w:basedOn w:val="Normal"/>
    <w:next w:val="Normal"/>
    <w:link w:val="Heading6Char"/>
    <w:uiPriority w:val="9"/>
    <w:semiHidden/>
    <w:unhideWhenUsed/>
    <w:qFormat/>
    <w:rsid w:val="003B0615"/>
    <w:pPr>
      <w:keepNext/>
      <w:keepLines/>
      <w:spacing w:before="40"/>
      <w:outlineLvl w:val="5"/>
    </w:pPr>
    <w:rPr>
      <w:rFonts w:ascii="Open Sans" w:eastAsiaTheme="majorEastAsia" w:hAnsi="Open Sans" w:cstheme="majorBidi"/>
      <w:color w:val="000000" w:themeColor="text1"/>
    </w:rPr>
  </w:style>
  <w:style w:type="paragraph" w:styleId="Heading7">
    <w:name w:val="heading 7"/>
    <w:basedOn w:val="Normal"/>
    <w:next w:val="Normal"/>
    <w:link w:val="Heading7Char"/>
    <w:uiPriority w:val="9"/>
    <w:semiHidden/>
    <w:unhideWhenUsed/>
    <w:qFormat/>
    <w:rsid w:val="000F3CEE"/>
    <w:pPr>
      <w:keepNext/>
      <w:keepLines/>
      <w:spacing w:before="40"/>
      <w:outlineLvl w:val="6"/>
    </w:pPr>
    <w:rPr>
      <w:rFonts w:eastAsiaTheme="majorEastAsia" w:cstheme="majorBidi"/>
      <w:i/>
      <w:iCs/>
      <w:color w:val="000000" w:themeColor="text1"/>
    </w:rPr>
  </w:style>
  <w:style w:type="paragraph" w:styleId="Heading8">
    <w:name w:val="heading 8"/>
    <w:basedOn w:val="Normal"/>
    <w:next w:val="Normal"/>
    <w:link w:val="Heading8Char"/>
    <w:uiPriority w:val="9"/>
    <w:semiHidden/>
    <w:unhideWhenUsed/>
    <w:qFormat/>
    <w:rsid w:val="000F3CEE"/>
    <w:pPr>
      <w:keepNext/>
      <w:keepLines/>
      <w:spacing w:before="40"/>
      <w:outlineLvl w:val="7"/>
    </w:pPr>
    <w:rPr>
      <w:rFonts w:ascii="Open Sans" w:eastAsiaTheme="majorEastAsia" w:hAnsi="Open Sans"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F3CEE"/>
    <w:pPr>
      <w:keepNext/>
      <w:keepLines/>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head">
    <w:name w:val="table-head"/>
    <w:basedOn w:val="Normal"/>
    <w:qFormat/>
    <w:rsid w:val="00DA0416"/>
    <w:pPr>
      <w:spacing w:line="240" w:lineRule="auto"/>
      <w:ind w:firstLine="0"/>
      <w:outlineLvl w:val="1"/>
    </w:pPr>
    <w:rPr>
      <w:rFonts w:ascii="Open Sans SemiBold" w:eastAsia="Avenir Book" w:hAnsi="Open Sans SemiBold" w:cs="Avenir Book"/>
      <w:b/>
      <w:bCs/>
      <w:color w:val="000000" w:themeColor="text1"/>
      <w:sz w:val="16"/>
      <w:szCs w:val="28"/>
    </w:rPr>
  </w:style>
  <w:style w:type="paragraph" w:customStyle="1" w:styleId="table-note">
    <w:name w:val="table-note"/>
    <w:basedOn w:val="Normal"/>
    <w:qFormat/>
    <w:rsid w:val="00D82F67"/>
    <w:pPr>
      <w:ind w:firstLine="0"/>
    </w:pPr>
    <w:rPr>
      <w:rFonts w:cs="Times New Roman (Body CS)"/>
      <w:sz w:val="20"/>
    </w:rPr>
  </w:style>
  <w:style w:type="paragraph" w:customStyle="1" w:styleId="Epigraph">
    <w:name w:val="Epigraph"/>
    <w:basedOn w:val="Normal"/>
    <w:autoRedefine/>
    <w:qFormat/>
    <w:rsid w:val="00917EE2"/>
    <w:pPr>
      <w:pBdr>
        <w:left w:val="single" w:sz="4" w:space="4" w:color="D9D9D9" w:themeColor="background1" w:themeShade="D9"/>
      </w:pBdr>
      <w:spacing w:after="360"/>
      <w:ind w:left="720"/>
    </w:pPr>
    <w:rPr>
      <w:rFonts w:ascii="Avenir Book" w:eastAsiaTheme="majorEastAsia" w:hAnsi="Avenir Book" w:cstheme="majorBidi"/>
      <w:bCs/>
      <w:i/>
      <w:iCs/>
    </w:rPr>
  </w:style>
  <w:style w:type="paragraph" w:styleId="BlockText">
    <w:name w:val="Block Text"/>
    <w:basedOn w:val="Normal"/>
    <w:uiPriority w:val="99"/>
    <w:semiHidden/>
    <w:unhideWhenUsed/>
    <w:rsid w:val="00917EE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NoSpacing">
    <w:name w:val="No Spacing"/>
    <w:uiPriority w:val="1"/>
    <w:qFormat/>
    <w:rsid w:val="00DA0416"/>
    <w:rPr>
      <w:rFonts w:ascii="Open Sans Light" w:eastAsiaTheme="minorEastAsia" w:hAnsi="Open Sans Light" w:cs="Times New Roman"/>
    </w:rPr>
  </w:style>
  <w:style w:type="paragraph" w:customStyle="1" w:styleId="ResumeSubSubHeader">
    <w:name w:val="Resume SubSubHeader"/>
    <w:basedOn w:val="Normal"/>
    <w:qFormat/>
    <w:rsid w:val="00406B25"/>
    <w:pPr>
      <w:keepLines/>
      <w:spacing w:line="240" w:lineRule="auto"/>
      <w:ind w:left="360" w:hanging="360"/>
    </w:pPr>
    <w:rPr>
      <w:rFonts w:ascii="Open Sans SemiBold" w:eastAsiaTheme="minorHAnsi" w:hAnsi="Open Sans SemiBold" w:cs="Times New Roman (Body CS)"/>
      <w:b/>
      <w:bCs/>
      <w:i/>
      <w:iCs/>
      <w:smallCaps/>
      <w:color w:val="000000" w:themeColor="text1"/>
      <w:szCs w:val="20"/>
    </w:rPr>
  </w:style>
  <w:style w:type="paragraph" w:styleId="IntenseQuote">
    <w:name w:val="Intense Quote"/>
    <w:basedOn w:val="Normal"/>
    <w:next w:val="Normal"/>
    <w:link w:val="IntenseQuoteChar"/>
    <w:uiPriority w:val="30"/>
    <w:qFormat/>
    <w:rsid w:val="003B0615"/>
    <w:pPr>
      <w:pBdr>
        <w:bottom w:val="dotted" w:sz="4" w:space="1" w:color="000000" w:themeColor="text1"/>
      </w:pBdr>
    </w:pPr>
    <w:rPr>
      <w:i/>
      <w:sz w:val="18"/>
    </w:rPr>
  </w:style>
  <w:style w:type="character" w:customStyle="1" w:styleId="IntenseQuoteChar">
    <w:name w:val="Intense Quote Char"/>
    <w:basedOn w:val="DefaultParagraphFont"/>
    <w:link w:val="IntenseQuote"/>
    <w:uiPriority w:val="30"/>
    <w:rsid w:val="007D18A5"/>
    <w:rPr>
      <w:rFonts w:ascii="Open Sans" w:hAnsi="Open Sans"/>
      <w:i/>
      <w:sz w:val="18"/>
    </w:rPr>
  </w:style>
  <w:style w:type="character" w:customStyle="1" w:styleId="Heading4Char">
    <w:name w:val="Heading 4 Char"/>
    <w:basedOn w:val="DefaultParagraphFont"/>
    <w:link w:val="Heading4"/>
    <w:uiPriority w:val="9"/>
    <w:semiHidden/>
    <w:rsid w:val="003B0615"/>
    <w:rPr>
      <w:rFonts w:ascii="Open Sans Light" w:eastAsiaTheme="majorEastAsia" w:hAnsi="Open Sans Light" w:cstheme="majorBidi"/>
      <w:i/>
      <w:iCs/>
      <w:color w:val="000000" w:themeColor="text1"/>
    </w:rPr>
  </w:style>
  <w:style w:type="character" w:customStyle="1" w:styleId="Heading1Char">
    <w:name w:val="Heading 1 Char"/>
    <w:basedOn w:val="DefaultParagraphFont"/>
    <w:link w:val="Heading1"/>
    <w:uiPriority w:val="9"/>
    <w:rsid w:val="00EA6EC3"/>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A47BFB"/>
    <w:rPr>
      <w:rFonts w:ascii="Arial" w:eastAsiaTheme="majorEastAsia" w:hAnsi="Arial" w:cstheme="majorBidi"/>
      <w:b/>
      <w:color w:val="000000" w:themeColor="text1"/>
      <w:szCs w:val="26"/>
    </w:rPr>
  </w:style>
  <w:style w:type="paragraph" w:styleId="Title">
    <w:name w:val="Title"/>
    <w:basedOn w:val="Normal"/>
    <w:next w:val="Normal"/>
    <w:link w:val="TitleChar"/>
    <w:uiPriority w:val="10"/>
    <w:qFormat/>
    <w:rsid w:val="00DD61EF"/>
    <w:pPr>
      <w:spacing w:line="240" w:lineRule="auto"/>
      <w:contextualSpacing/>
      <w:jc w:val="center"/>
    </w:pPr>
    <w:rPr>
      <w:rFonts w:ascii="Arial Black" w:eastAsiaTheme="majorEastAsia" w:hAnsi="Arial Black" w:cstheme="majorBidi"/>
      <w:b/>
      <w:spacing w:val="-10"/>
      <w:kern w:val="28"/>
      <w:sz w:val="28"/>
      <w:szCs w:val="56"/>
    </w:rPr>
  </w:style>
  <w:style w:type="character" w:customStyle="1" w:styleId="TitleChar">
    <w:name w:val="Title Char"/>
    <w:basedOn w:val="DefaultParagraphFont"/>
    <w:link w:val="Title"/>
    <w:uiPriority w:val="10"/>
    <w:rsid w:val="00DD61EF"/>
    <w:rPr>
      <w:rFonts w:ascii="Arial Black" w:eastAsiaTheme="majorEastAsia" w:hAnsi="Arial Black" w:cstheme="majorBidi"/>
      <w:b/>
      <w:spacing w:val="-10"/>
      <w:kern w:val="28"/>
      <w:sz w:val="28"/>
      <w:szCs w:val="56"/>
    </w:rPr>
  </w:style>
  <w:style w:type="character" w:styleId="FootnoteReference">
    <w:name w:val="footnote reference"/>
    <w:basedOn w:val="DefaultParagraphFont"/>
    <w:unhideWhenUsed/>
    <w:qFormat/>
    <w:rsid w:val="00862A48"/>
    <w:rPr>
      <w:rFonts w:ascii="Arial" w:hAnsi="Arial"/>
      <w:b/>
      <w:i w:val="0"/>
      <w:color w:val="1F3864" w:themeColor="accent1" w:themeShade="80"/>
      <w:sz w:val="24"/>
      <w:vertAlign w:val="superscript"/>
    </w:rPr>
  </w:style>
  <w:style w:type="paragraph" w:customStyle="1" w:styleId="ResumeBreak">
    <w:name w:val="Resume Break"/>
    <w:basedOn w:val="Normal"/>
    <w:autoRedefine/>
    <w:qFormat/>
    <w:rsid w:val="007D18A5"/>
    <w:pPr>
      <w:keepLines/>
      <w:framePr w:hSpace="180" w:wrap="around" w:vAnchor="text" w:hAnchor="text" w:xAlign="center" w:y="1"/>
      <w:spacing w:after="60" w:line="240" w:lineRule="auto"/>
      <w:ind w:left="360" w:firstLine="43"/>
      <w:suppressOverlap/>
    </w:pPr>
    <w:rPr>
      <w:rFonts w:eastAsiaTheme="minorHAnsi" w:cstheme="minorBidi"/>
      <w:i/>
      <w:iCs/>
      <w:color w:val="000000" w:themeColor="text1"/>
      <w:sz w:val="2"/>
      <w:szCs w:val="2"/>
    </w:rPr>
  </w:style>
  <w:style w:type="paragraph" w:customStyle="1" w:styleId="ResumeDate">
    <w:name w:val="Resume Date"/>
    <w:basedOn w:val="Normal"/>
    <w:qFormat/>
    <w:rsid w:val="007D18A5"/>
    <w:pPr>
      <w:keepLines/>
      <w:spacing w:line="240" w:lineRule="auto"/>
      <w:jc w:val="right"/>
    </w:pPr>
    <w:rPr>
      <w:rFonts w:eastAsiaTheme="minorHAnsi" w:cstheme="minorBidi"/>
      <w:i/>
      <w:iCs/>
      <w:color w:val="000000" w:themeColor="text1"/>
      <w:sz w:val="16"/>
      <w:szCs w:val="16"/>
    </w:rPr>
  </w:style>
  <w:style w:type="paragraph" w:customStyle="1" w:styleId="ResumeHeader">
    <w:name w:val="Resume Header"/>
    <w:basedOn w:val="Normal"/>
    <w:qFormat/>
    <w:rsid w:val="00406B25"/>
    <w:pPr>
      <w:keepLines/>
      <w:framePr w:hSpace="180" w:wrap="around" w:vAnchor="text" w:hAnchor="text" w:xAlign="center" w:y="1"/>
      <w:spacing w:line="216" w:lineRule="auto"/>
      <w:ind w:firstLine="0"/>
      <w:suppressOverlap/>
    </w:pPr>
    <w:rPr>
      <w:rFonts w:ascii="Open Sans SemiBold" w:eastAsiaTheme="minorHAnsi" w:hAnsi="Open Sans SemiBold" w:cs="Times New Roman (Body CS)"/>
      <w:b/>
      <w:caps/>
      <w:sz w:val="22"/>
    </w:rPr>
  </w:style>
  <w:style w:type="paragraph" w:customStyle="1" w:styleId="ResumeItem">
    <w:name w:val="Resume Item"/>
    <w:basedOn w:val="Normal"/>
    <w:link w:val="ResumeItemChar"/>
    <w:qFormat/>
    <w:rsid w:val="00406B25"/>
    <w:pPr>
      <w:keepNext/>
      <w:keepLines/>
      <w:framePr w:hSpace="180" w:wrap="around" w:vAnchor="text" w:hAnchor="text" w:xAlign="center" w:y="1"/>
      <w:spacing w:line="216" w:lineRule="auto"/>
      <w:ind w:left="619" w:hanging="360"/>
      <w:contextualSpacing/>
      <w:suppressOverlap/>
    </w:pPr>
    <w:rPr>
      <w:rFonts w:eastAsiaTheme="minorHAnsi" w:cstheme="minorBidi"/>
      <w:iCs/>
      <w:color w:val="000000" w:themeColor="text1"/>
      <w:szCs w:val="20"/>
    </w:rPr>
  </w:style>
  <w:style w:type="character" w:customStyle="1" w:styleId="ResumeItemChar">
    <w:name w:val="Resume Item Char"/>
    <w:basedOn w:val="DefaultParagraphFont"/>
    <w:link w:val="ResumeItem"/>
    <w:rsid w:val="00406B25"/>
    <w:rPr>
      <w:rFonts w:ascii="Open Sans Light" w:hAnsi="Open Sans Light"/>
      <w:iCs/>
      <w:color w:val="000000" w:themeColor="text1"/>
      <w:sz w:val="20"/>
      <w:szCs w:val="20"/>
    </w:rPr>
  </w:style>
  <w:style w:type="paragraph" w:styleId="Quote">
    <w:name w:val="Quote"/>
    <w:basedOn w:val="Normal"/>
    <w:next w:val="Normal"/>
    <w:link w:val="QuoteChar"/>
    <w:uiPriority w:val="29"/>
    <w:qFormat/>
    <w:rsid w:val="00DA0416"/>
    <w:pPr>
      <w:spacing w:before="200"/>
      <w:ind w:left="1440" w:firstLine="0"/>
    </w:pPr>
    <w:rPr>
      <w:rFonts w:cstheme="minorBidi"/>
      <w:i/>
      <w:iCs/>
      <w:color w:val="404040" w:themeColor="text1" w:themeTint="BF"/>
    </w:rPr>
  </w:style>
  <w:style w:type="character" w:customStyle="1" w:styleId="QuoteChar">
    <w:name w:val="Quote Char"/>
    <w:basedOn w:val="DefaultParagraphFont"/>
    <w:link w:val="Quote"/>
    <w:uiPriority w:val="29"/>
    <w:rsid w:val="00DA0416"/>
    <w:rPr>
      <w:rFonts w:ascii="Open Sans Light" w:eastAsiaTheme="minorEastAsia" w:hAnsi="Open Sans Light"/>
      <w:i/>
      <w:iCs/>
      <w:color w:val="404040" w:themeColor="text1" w:themeTint="BF"/>
      <w:sz w:val="20"/>
    </w:rPr>
  </w:style>
  <w:style w:type="paragraph" w:styleId="FootnoteText">
    <w:name w:val="footnote text"/>
    <w:link w:val="FootnoteTextChar"/>
    <w:unhideWhenUsed/>
    <w:qFormat/>
    <w:rsid w:val="002458FD"/>
    <w:pPr>
      <w:tabs>
        <w:tab w:val="left" w:pos="360"/>
      </w:tabs>
      <w:spacing w:after="120" w:line="300" w:lineRule="auto"/>
      <w:ind w:left="360" w:hanging="360"/>
    </w:pPr>
    <w:rPr>
      <w:rFonts w:ascii="Arial" w:eastAsiaTheme="minorEastAsia" w:hAnsi="Arial"/>
    </w:rPr>
  </w:style>
  <w:style w:type="character" w:customStyle="1" w:styleId="FootnoteTextChar">
    <w:name w:val="Footnote Text Char"/>
    <w:basedOn w:val="DefaultParagraphFont"/>
    <w:link w:val="FootnoteText"/>
    <w:rsid w:val="002458FD"/>
    <w:rPr>
      <w:rFonts w:ascii="Arial" w:eastAsiaTheme="minorEastAsia" w:hAnsi="Arial"/>
    </w:rPr>
  </w:style>
  <w:style w:type="character" w:styleId="Hyperlink">
    <w:name w:val="Hyperlink"/>
    <w:basedOn w:val="DefaultParagraphFont"/>
    <w:uiPriority w:val="99"/>
    <w:unhideWhenUsed/>
    <w:rsid w:val="00910787"/>
    <w:rPr>
      <w:rFonts w:ascii="Open Sans" w:hAnsi="Open Sans"/>
      <w:color w:val="000000" w:themeColor="text1"/>
      <w:sz w:val="24"/>
      <w:u w:val="single"/>
    </w:rPr>
  </w:style>
  <w:style w:type="character" w:customStyle="1" w:styleId="Heading3Char">
    <w:name w:val="Heading 3 Char"/>
    <w:basedOn w:val="DefaultParagraphFont"/>
    <w:link w:val="Heading3"/>
    <w:uiPriority w:val="9"/>
    <w:rsid w:val="00DD61EF"/>
    <w:rPr>
      <w:rFonts w:ascii="Arial" w:eastAsiaTheme="majorEastAsia" w:hAnsi="Arial" w:cstheme="majorBidi"/>
      <w:b/>
      <w:color w:val="000000" w:themeColor="text1"/>
      <w:sz w:val="20"/>
    </w:rPr>
  </w:style>
  <w:style w:type="character" w:customStyle="1" w:styleId="Heading5Char">
    <w:name w:val="Heading 5 Char"/>
    <w:basedOn w:val="DefaultParagraphFont"/>
    <w:link w:val="Heading5"/>
    <w:uiPriority w:val="9"/>
    <w:semiHidden/>
    <w:rsid w:val="00DD61EF"/>
    <w:rPr>
      <w:rFonts w:ascii="Arial" w:eastAsiaTheme="majorEastAsia" w:hAnsi="Arial" w:cstheme="majorBidi"/>
      <w:color w:val="000000" w:themeColor="text1"/>
      <w:sz w:val="22"/>
    </w:rPr>
  </w:style>
  <w:style w:type="character" w:customStyle="1" w:styleId="Heading6Char">
    <w:name w:val="Heading 6 Char"/>
    <w:basedOn w:val="DefaultParagraphFont"/>
    <w:link w:val="Heading6"/>
    <w:uiPriority w:val="9"/>
    <w:semiHidden/>
    <w:rsid w:val="003B0615"/>
    <w:rPr>
      <w:rFonts w:ascii="Open Sans" w:eastAsiaTheme="majorEastAsia" w:hAnsi="Open Sans" w:cstheme="majorBidi"/>
      <w:color w:val="000000" w:themeColor="text1"/>
      <w:sz w:val="20"/>
    </w:rPr>
  </w:style>
  <w:style w:type="character" w:customStyle="1" w:styleId="Heading7Char">
    <w:name w:val="Heading 7 Char"/>
    <w:basedOn w:val="DefaultParagraphFont"/>
    <w:link w:val="Heading7"/>
    <w:uiPriority w:val="9"/>
    <w:semiHidden/>
    <w:rsid w:val="000F3CEE"/>
    <w:rPr>
      <w:rFonts w:ascii="Open Sans Light" w:eastAsiaTheme="majorEastAsia" w:hAnsi="Open Sans Light" w:cstheme="majorBidi"/>
      <w:i/>
      <w:iCs/>
      <w:color w:val="000000" w:themeColor="text1"/>
      <w:sz w:val="20"/>
    </w:rPr>
  </w:style>
  <w:style w:type="character" w:customStyle="1" w:styleId="Heading8Char">
    <w:name w:val="Heading 8 Char"/>
    <w:basedOn w:val="DefaultParagraphFont"/>
    <w:link w:val="Heading8"/>
    <w:uiPriority w:val="9"/>
    <w:semiHidden/>
    <w:rsid w:val="000F3CEE"/>
    <w:rPr>
      <w:rFonts w:ascii="Open Sans" w:eastAsiaTheme="majorEastAsia" w:hAnsi="Open Sans"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F3CEE"/>
    <w:rPr>
      <w:rFonts w:ascii="Open Sans Light" w:eastAsiaTheme="majorEastAsia" w:hAnsi="Open Sans Light" w:cstheme="majorBidi"/>
      <w:i/>
      <w:iCs/>
      <w:color w:val="272727" w:themeColor="text1" w:themeTint="D8"/>
      <w:sz w:val="21"/>
      <w:szCs w:val="21"/>
    </w:rPr>
  </w:style>
  <w:style w:type="paragraph" w:customStyle="1" w:styleId="ResumeItemlast">
    <w:name w:val="Resume Item (last)"/>
    <w:basedOn w:val="ResumeItem"/>
    <w:autoRedefine/>
    <w:qFormat/>
    <w:rsid w:val="00406B25"/>
    <w:pPr>
      <w:framePr w:wrap="around"/>
      <w:spacing w:after="120"/>
    </w:pPr>
  </w:style>
  <w:style w:type="paragraph" w:customStyle="1" w:styleId="ResumeSingleLine">
    <w:name w:val="Resume SingleLine"/>
    <w:basedOn w:val="Normal"/>
    <w:autoRedefine/>
    <w:qFormat/>
    <w:rsid w:val="00406B25"/>
    <w:pPr>
      <w:keepLines/>
      <w:framePr w:hSpace="180" w:wrap="around" w:vAnchor="text" w:hAnchor="text" w:xAlign="center" w:y="1"/>
      <w:spacing w:after="100" w:afterAutospacing="1" w:line="204" w:lineRule="auto"/>
      <w:ind w:left="288" w:firstLine="0"/>
      <w:contextualSpacing/>
      <w:suppressOverlap/>
    </w:pPr>
    <w:rPr>
      <w:rFonts w:eastAsiaTheme="minorHAnsi" w:cstheme="minorBidi"/>
      <w:iCs/>
      <w:color w:val="000000" w:themeColor="text1"/>
      <w:szCs w:val="20"/>
    </w:rPr>
  </w:style>
  <w:style w:type="paragraph" w:customStyle="1" w:styleId="ResumeHyperlink">
    <w:name w:val="Resume Hyperlink"/>
    <w:next w:val="ResumeItem"/>
    <w:link w:val="ResumeHyperlinkChar"/>
    <w:autoRedefine/>
    <w:qFormat/>
    <w:rsid w:val="00406B25"/>
    <w:pPr>
      <w:framePr w:wrap="around" w:hAnchor="text"/>
      <w:spacing w:after="100" w:afterAutospacing="1"/>
    </w:pPr>
    <w:rPr>
      <w:rFonts w:ascii="Open Sans Light" w:hAnsi="Open Sans Light" w:cs="Times New Roman (Body CS)"/>
      <w:iCs/>
      <w:noProof/>
      <w:color w:val="222A35" w:themeColor="text2" w:themeShade="80"/>
      <w:sz w:val="20"/>
      <w:szCs w:val="20"/>
    </w:rPr>
  </w:style>
  <w:style w:type="character" w:customStyle="1" w:styleId="ResumeHyperlinkChar">
    <w:name w:val="Resume Hyperlink Char"/>
    <w:basedOn w:val="ResumeItemChar"/>
    <w:link w:val="ResumeHyperlink"/>
    <w:rsid w:val="00406B25"/>
    <w:rPr>
      <w:rFonts w:ascii="Open Sans Light" w:hAnsi="Open Sans Light" w:cs="Times New Roman (Body CS)"/>
      <w:iCs/>
      <w:noProof/>
      <w:color w:val="222A35" w:themeColor="text2" w:themeShade="80"/>
      <w:sz w:val="20"/>
      <w:szCs w:val="20"/>
    </w:rPr>
  </w:style>
  <w:style w:type="paragraph" w:customStyle="1" w:styleId="header-title">
    <w:name w:val="header-title"/>
    <w:basedOn w:val="Normal"/>
    <w:qFormat/>
    <w:rsid w:val="00DA0416"/>
    <w:pPr>
      <w:ind w:firstLine="0"/>
    </w:pPr>
    <w:rPr>
      <w:rFonts w:ascii="Open Sans SemiBold" w:hAnsi="Open Sans SemiBold"/>
      <w:b/>
      <w:caps/>
      <w:sz w:val="16"/>
    </w:rPr>
  </w:style>
  <w:style w:type="paragraph" w:styleId="Caption">
    <w:name w:val="caption"/>
    <w:basedOn w:val="Normal"/>
    <w:next w:val="Normal"/>
    <w:uiPriority w:val="35"/>
    <w:unhideWhenUsed/>
    <w:qFormat/>
    <w:rsid w:val="00DA0416"/>
    <w:pPr>
      <w:spacing w:line="276" w:lineRule="auto"/>
      <w:ind w:firstLine="0"/>
    </w:pPr>
    <w:rPr>
      <w:rFonts w:ascii="Open Sans SemiBold" w:hAnsi="Open Sans SemiBold" w:cstheme="minorBidi"/>
      <w:b/>
      <w:bCs/>
      <w:caps/>
      <w:sz w:val="16"/>
      <w:szCs w:val="18"/>
    </w:rPr>
  </w:style>
  <w:style w:type="paragraph" w:customStyle="1" w:styleId="Table-Headers">
    <w:name w:val="Table-Headers"/>
    <w:basedOn w:val="NoSpacing"/>
    <w:qFormat/>
    <w:rsid w:val="0091412C"/>
    <w:pPr>
      <w:shd w:val="clear" w:color="auto" w:fill="BFBFBF" w:themeFill="background1" w:themeFillShade="BF"/>
      <w:jc w:val="center"/>
    </w:pPr>
    <w:rPr>
      <w:rFonts w:ascii="Arial" w:hAnsi="Arial"/>
      <w:b/>
    </w:rPr>
  </w:style>
  <w:style w:type="paragraph" w:customStyle="1" w:styleId="table-contents">
    <w:name w:val="table-contents"/>
    <w:basedOn w:val="NoSpacing"/>
    <w:qFormat/>
    <w:rsid w:val="00DD61EF"/>
    <w:pPr>
      <w:framePr w:wrap="around" w:hAnchor="text" w:xAlign="center" w:yAlign="center"/>
      <w:jc w:val="center"/>
    </w:pPr>
    <w:rPr>
      <w:rFonts w:ascii="Arial" w:hAnsi="Arial"/>
      <w:sz w:val="16"/>
    </w:rPr>
  </w:style>
  <w:style w:type="paragraph" w:customStyle="1" w:styleId="ReferenceText">
    <w:name w:val="Reference Text"/>
    <w:next w:val="Normal"/>
    <w:link w:val="ReferenceTextChar"/>
    <w:qFormat/>
    <w:rsid w:val="00B37E31"/>
    <w:rPr>
      <w:rFonts w:ascii="Arial" w:eastAsiaTheme="minorEastAsia" w:hAnsi="Arial" w:cs="Times New Roman"/>
      <w:b/>
      <w:bCs/>
      <w:color w:val="44546A" w:themeColor="text2"/>
      <w:sz w:val="20"/>
      <w:lang w:bidi="th-TH"/>
    </w:rPr>
  </w:style>
  <w:style w:type="character" w:customStyle="1" w:styleId="ReferenceTextChar">
    <w:name w:val="Reference Text Char"/>
    <w:basedOn w:val="DefaultParagraphFont"/>
    <w:link w:val="ReferenceText"/>
    <w:rsid w:val="00B37E31"/>
    <w:rPr>
      <w:rFonts w:ascii="Arial" w:eastAsiaTheme="minorEastAsia" w:hAnsi="Arial" w:cs="Times New Roman"/>
      <w:b/>
      <w:bCs/>
      <w:color w:val="44546A" w:themeColor="text2"/>
      <w:sz w:val="20"/>
      <w:lang w:bidi="th-TH"/>
    </w:rPr>
  </w:style>
  <w:style w:type="paragraph" w:styleId="Subtitle">
    <w:name w:val="Subtitle"/>
    <w:basedOn w:val="Normal"/>
    <w:next w:val="Normal"/>
    <w:link w:val="SubtitleChar"/>
    <w:uiPriority w:val="11"/>
    <w:qFormat/>
    <w:rsid w:val="00DD61EF"/>
    <w:pPr>
      <w:numPr>
        <w:ilvl w:val="1"/>
      </w:numPr>
      <w:spacing w:after="160"/>
      <w:ind w:firstLine="72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DD61EF"/>
    <w:rPr>
      <w:rFonts w:ascii="Arial" w:eastAsiaTheme="minorEastAsia" w:hAnsi="Arial"/>
      <w:color w:val="5A5A5A" w:themeColor="text1" w:themeTint="A5"/>
      <w:spacing w:val="15"/>
      <w:sz w:val="22"/>
      <w:szCs w:val="22"/>
    </w:rPr>
  </w:style>
  <w:style w:type="paragraph" w:customStyle="1" w:styleId="ReferenceinFootnote">
    <w:name w:val="Reference in Footnote"/>
    <w:basedOn w:val="FootnoteText"/>
    <w:next w:val="FootnoteText"/>
    <w:qFormat/>
    <w:rsid w:val="00DD61EF"/>
    <w:rPr>
      <w:color w:val="1F3864" w:themeColor="accent1" w:themeShade="80"/>
    </w:rPr>
  </w:style>
  <w:style w:type="paragraph" w:customStyle="1" w:styleId="ReferenceFootnote">
    <w:name w:val="Reference Footnote"/>
    <w:next w:val="FootnoteText"/>
    <w:link w:val="ReferenceFootnoteChar"/>
    <w:qFormat/>
    <w:rsid w:val="00B37E31"/>
    <w:rPr>
      <w:rFonts w:ascii="Arial" w:hAnsi="Arial" w:cs="Times New Roman (Body CS)"/>
      <w:color w:val="44546A" w:themeColor="text2"/>
      <w:sz w:val="16"/>
    </w:rPr>
  </w:style>
  <w:style w:type="paragraph" w:styleId="PlainText">
    <w:name w:val="Plain Text"/>
    <w:basedOn w:val="Normal"/>
    <w:link w:val="PlainTextChar"/>
    <w:uiPriority w:val="99"/>
    <w:semiHidden/>
    <w:unhideWhenUsed/>
    <w:rsid w:val="00B37E31"/>
    <w:pPr>
      <w:spacing w:before="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B37E31"/>
    <w:rPr>
      <w:rFonts w:ascii="Consolas" w:hAnsi="Consolas" w:cs="Consolas"/>
      <w:sz w:val="21"/>
      <w:szCs w:val="21"/>
    </w:rPr>
  </w:style>
  <w:style w:type="character" w:customStyle="1" w:styleId="ReferenceFootnoteChar">
    <w:name w:val="Reference Footnote Char"/>
    <w:basedOn w:val="DefaultParagraphFont"/>
    <w:link w:val="ReferenceFootnote"/>
    <w:rsid w:val="00B37E31"/>
    <w:rPr>
      <w:rFonts w:ascii="Arial" w:hAnsi="Arial" w:cs="Times New Roman (Body CS)"/>
      <w:color w:val="44546A" w:themeColor="text2"/>
      <w:sz w:val="16"/>
    </w:rPr>
  </w:style>
  <w:style w:type="character" w:styleId="UnresolvedMention">
    <w:name w:val="Unresolved Mention"/>
    <w:basedOn w:val="DefaultParagraphFont"/>
    <w:uiPriority w:val="99"/>
    <w:rsid w:val="0002175F"/>
    <w:rPr>
      <w:color w:val="605E5C"/>
      <w:shd w:val="clear" w:color="auto" w:fill="E1DFDD"/>
    </w:rPr>
  </w:style>
  <w:style w:type="character" w:styleId="FollowedHyperlink">
    <w:name w:val="FollowedHyperlink"/>
    <w:basedOn w:val="DefaultParagraphFont"/>
    <w:uiPriority w:val="99"/>
    <w:semiHidden/>
    <w:unhideWhenUsed/>
    <w:rsid w:val="00C94E35"/>
    <w:rPr>
      <w:color w:val="954F72" w:themeColor="followedHyperlink"/>
      <w:u w:val="single"/>
    </w:rPr>
  </w:style>
  <w:style w:type="character" w:styleId="IntenseReference">
    <w:name w:val="Intense Reference"/>
    <w:basedOn w:val="DefaultParagraphFont"/>
    <w:uiPriority w:val="32"/>
    <w:qFormat/>
    <w:rsid w:val="00971C28"/>
    <w:rPr>
      <w:b/>
      <w:bCs/>
      <w:smallCaps/>
      <w:color w:val="4472C4" w:themeColor="accent1"/>
      <w:spacing w:val="5"/>
    </w:rPr>
  </w:style>
  <w:style w:type="paragraph" w:styleId="Header">
    <w:name w:val="header"/>
    <w:basedOn w:val="Normal"/>
    <w:link w:val="HeaderChar"/>
    <w:uiPriority w:val="99"/>
    <w:unhideWhenUsed/>
    <w:rsid w:val="006271A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271A6"/>
    <w:rPr>
      <w:rFonts w:ascii="Arial" w:hAnsi="Arial" w:cs="Times New Roman"/>
      <w:sz w:val="20"/>
    </w:rPr>
  </w:style>
  <w:style w:type="paragraph" w:styleId="Footer">
    <w:name w:val="footer"/>
    <w:basedOn w:val="Normal"/>
    <w:link w:val="FooterChar"/>
    <w:uiPriority w:val="99"/>
    <w:unhideWhenUsed/>
    <w:rsid w:val="006271A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271A6"/>
    <w:rPr>
      <w:rFonts w:ascii="Arial" w:hAnsi="Arial" w:cs="Times New Roman"/>
      <w:sz w:val="20"/>
    </w:rPr>
  </w:style>
  <w:style w:type="character" w:styleId="PageNumber">
    <w:name w:val="page number"/>
    <w:basedOn w:val="DefaultParagraphFont"/>
    <w:uiPriority w:val="99"/>
    <w:semiHidden/>
    <w:unhideWhenUsed/>
    <w:rsid w:val="006271A6"/>
  </w:style>
  <w:style w:type="paragraph" w:customStyle="1" w:styleId="AbstractText">
    <w:name w:val="Abstract Text"/>
    <w:basedOn w:val="Normal"/>
    <w:qFormat/>
    <w:rsid w:val="00376388"/>
    <w:pPr>
      <w:ind w:firstLine="0"/>
    </w:pPr>
  </w:style>
  <w:style w:type="paragraph" w:customStyle="1" w:styleId="logicalstatementtable">
    <w:name w:val="logical statement table"/>
    <w:basedOn w:val="Normal"/>
    <w:qFormat/>
    <w:rsid w:val="00C92616"/>
    <w:pPr>
      <w:spacing w:after="360"/>
      <w:ind w:left="720" w:right="720" w:firstLine="0"/>
    </w:pPr>
    <w:rPr>
      <w:rFonts w:cs="Arial"/>
      <w:szCs w:val="20"/>
    </w:rPr>
  </w:style>
  <w:style w:type="table" w:styleId="TableGrid">
    <w:name w:val="Table Grid"/>
    <w:basedOn w:val="TableNormal"/>
    <w:uiPriority w:val="39"/>
    <w:rsid w:val="003F00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E0DE9"/>
    <w:rPr>
      <w:sz w:val="16"/>
      <w:szCs w:val="16"/>
    </w:rPr>
  </w:style>
  <w:style w:type="paragraph" w:styleId="CommentText">
    <w:name w:val="annotation text"/>
    <w:basedOn w:val="Normal"/>
    <w:link w:val="CommentTextChar"/>
    <w:uiPriority w:val="99"/>
    <w:unhideWhenUsed/>
    <w:rsid w:val="007E0DE9"/>
    <w:pPr>
      <w:spacing w:line="240" w:lineRule="auto"/>
    </w:pPr>
    <w:rPr>
      <w:sz w:val="20"/>
      <w:szCs w:val="20"/>
    </w:rPr>
  </w:style>
  <w:style w:type="character" w:customStyle="1" w:styleId="CommentTextChar">
    <w:name w:val="Comment Text Char"/>
    <w:basedOn w:val="DefaultParagraphFont"/>
    <w:link w:val="CommentText"/>
    <w:uiPriority w:val="99"/>
    <w:rsid w:val="007E0DE9"/>
    <w:rPr>
      <w:rFonts w:ascii="Arial" w:hAnsi="Arial" w:cs="Times New Roman"/>
      <w:sz w:val="20"/>
      <w:szCs w:val="20"/>
    </w:rPr>
  </w:style>
  <w:style w:type="paragraph" w:styleId="CommentSubject">
    <w:name w:val="annotation subject"/>
    <w:basedOn w:val="CommentText"/>
    <w:next w:val="CommentText"/>
    <w:link w:val="CommentSubjectChar"/>
    <w:uiPriority w:val="99"/>
    <w:semiHidden/>
    <w:unhideWhenUsed/>
    <w:rsid w:val="007E0DE9"/>
    <w:rPr>
      <w:b/>
      <w:bCs/>
    </w:rPr>
  </w:style>
  <w:style w:type="character" w:customStyle="1" w:styleId="CommentSubjectChar">
    <w:name w:val="Comment Subject Char"/>
    <w:basedOn w:val="CommentTextChar"/>
    <w:link w:val="CommentSubject"/>
    <w:uiPriority w:val="99"/>
    <w:semiHidden/>
    <w:rsid w:val="007E0DE9"/>
    <w:rPr>
      <w:rFonts w:ascii="Arial" w:hAnsi="Arial" w:cs="Times New Roman"/>
      <w:b/>
      <w:bCs/>
      <w:sz w:val="20"/>
      <w:szCs w:val="20"/>
    </w:rPr>
  </w:style>
  <w:style w:type="character" w:styleId="PlaceholderText">
    <w:name w:val="Placeholder Text"/>
    <w:basedOn w:val="DefaultParagraphFont"/>
    <w:uiPriority w:val="99"/>
    <w:semiHidden/>
    <w:rsid w:val="00341550"/>
    <w:rPr>
      <w:color w:val="808080"/>
    </w:rPr>
  </w:style>
  <w:style w:type="paragraph" w:customStyle="1" w:styleId="Default">
    <w:name w:val="Default"/>
    <w:rsid w:val="00853870"/>
    <w:pPr>
      <w:autoSpaceDE w:val="0"/>
      <w:autoSpaceDN w:val="0"/>
      <w:adjustRightInd w:val="0"/>
    </w:pPr>
    <w:rPr>
      <w:rFonts w:ascii="TN Web Use Only" w:hAnsi="TN Web Use Only" w:cs="TN Web Use Only"/>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9387">
      <w:bodyDiv w:val="1"/>
      <w:marLeft w:val="0"/>
      <w:marRight w:val="0"/>
      <w:marTop w:val="0"/>
      <w:marBottom w:val="0"/>
      <w:divBdr>
        <w:top w:val="none" w:sz="0" w:space="0" w:color="auto"/>
        <w:left w:val="none" w:sz="0" w:space="0" w:color="auto"/>
        <w:bottom w:val="none" w:sz="0" w:space="0" w:color="auto"/>
        <w:right w:val="none" w:sz="0" w:space="0" w:color="auto"/>
      </w:divBdr>
      <w:divsChild>
        <w:div w:id="1279218246">
          <w:marLeft w:val="480"/>
          <w:marRight w:val="0"/>
          <w:marTop w:val="0"/>
          <w:marBottom w:val="0"/>
          <w:divBdr>
            <w:top w:val="none" w:sz="0" w:space="0" w:color="auto"/>
            <w:left w:val="none" w:sz="0" w:space="0" w:color="auto"/>
            <w:bottom w:val="none" w:sz="0" w:space="0" w:color="auto"/>
            <w:right w:val="none" w:sz="0" w:space="0" w:color="auto"/>
          </w:divBdr>
        </w:div>
        <w:div w:id="1714696608">
          <w:marLeft w:val="480"/>
          <w:marRight w:val="0"/>
          <w:marTop w:val="0"/>
          <w:marBottom w:val="0"/>
          <w:divBdr>
            <w:top w:val="none" w:sz="0" w:space="0" w:color="auto"/>
            <w:left w:val="none" w:sz="0" w:space="0" w:color="auto"/>
            <w:bottom w:val="none" w:sz="0" w:space="0" w:color="auto"/>
            <w:right w:val="none" w:sz="0" w:space="0" w:color="auto"/>
          </w:divBdr>
        </w:div>
        <w:div w:id="1704404763">
          <w:marLeft w:val="480"/>
          <w:marRight w:val="0"/>
          <w:marTop w:val="0"/>
          <w:marBottom w:val="0"/>
          <w:divBdr>
            <w:top w:val="none" w:sz="0" w:space="0" w:color="auto"/>
            <w:left w:val="none" w:sz="0" w:space="0" w:color="auto"/>
            <w:bottom w:val="none" w:sz="0" w:space="0" w:color="auto"/>
            <w:right w:val="none" w:sz="0" w:space="0" w:color="auto"/>
          </w:divBdr>
        </w:div>
        <w:div w:id="954753722">
          <w:marLeft w:val="480"/>
          <w:marRight w:val="0"/>
          <w:marTop w:val="0"/>
          <w:marBottom w:val="0"/>
          <w:divBdr>
            <w:top w:val="none" w:sz="0" w:space="0" w:color="auto"/>
            <w:left w:val="none" w:sz="0" w:space="0" w:color="auto"/>
            <w:bottom w:val="none" w:sz="0" w:space="0" w:color="auto"/>
            <w:right w:val="none" w:sz="0" w:space="0" w:color="auto"/>
          </w:divBdr>
        </w:div>
        <w:div w:id="309672977">
          <w:marLeft w:val="480"/>
          <w:marRight w:val="0"/>
          <w:marTop w:val="0"/>
          <w:marBottom w:val="0"/>
          <w:divBdr>
            <w:top w:val="none" w:sz="0" w:space="0" w:color="auto"/>
            <w:left w:val="none" w:sz="0" w:space="0" w:color="auto"/>
            <w:bottom w:val="none" w:sz="0" w:space="0" w:color="auto"/>
            <w:right w:val="none" w:sz="0" w:space="0" w:color="auto"/>
          </w:divBdr>
        </w:div>
        <w:div w:id="1634821974">
          <w:marLeft w:val="480"/>
          <w:marRight w:val="0"/>
          <w:marTop w:val="0"/>
          <w:marBottom w:val="0"/>
          <w:divBdr>
            <w:top w:val="none" w:sz="0" w:space="0" w:color="auto"/>
            <w:left w:val="none" w:sz="0" w:space="0" w:color="auto"/>
            <w:bottom w:val="none" w:sz="0" w:space="0" w:color="auto"/>
            <w:right w:val="none" w:sz="0" w:space="0" w:color="auto"/>
          </w:divBdr>
        </w:div>
        <w:div w:id="97992108">
          <w:marLeft w:val="480"/>
          <w:marRight w:val="0"/>
          <w:marTop w:val="0"/>
          <w:marBottom w:val="0"/>
          <w:divBdr>
            <w:top w:val="none" w:sz="0" w:space="0" w:color="auto"/>
            <w:left w:val="none" w:sz="0" w:space="0" w:color="auto"/>
            <w:bottom w:val="none" w:sz="0" w:space="0" w:color="auto"/>
            <w:right w:val="none" w:sz="0" w:space="0" w:color="auto"/>
          </w:divBdr>
        </w:div>
        <w:div w:id="26225570">
          <w:marLeft w:val="480"/>
          <w:marRight w:val="0"/>
          <w:marTop w:val="0"/>
          <w:marBottom w:val="0"/>
          <w:divBdr>
            <w:top w:val="none" w:sz="0" w:space="0" w:color="auto"/>
            <w:left w:val="none" w:sz="0" w:space="0" w:color="auto"/>
            <w:bottom w:val="none" w:sz="0" w:space="0" w:color="auto"/>
            <w:right w:val="none" w:sz="0" w:space="0" w:color="auto"/>
          </w:divBdr>
        </w:div>
        <w:div w:id="1803620708">
          <w:marLeft w:val="480"/>
          <w:marRight w:val="0"/>
          <w:marTop w:val="0"/>
          <w:marBottom w:val="0"/>
          <w:divBdr>
            <w:top w:val="none" w:sz="0" w:space="0" w:color="auto"/>
            <w:left w:val="none" w:sz="0" w:space="0" w:color="auto"/>
            <w:bottom w:val="none" w:sz="0" w:space="0" w:color="auto"/>
            <w:right w:val="none" w:sz="0" w:space="0" w:color="auto"/>
          </w:divBdr>
        </w:div>
        <w:div w:id="1175655979">
          <w:marLeft w:val="480"/>
          <w:marRight w:val="0"/>
          <w:marTop w:val="0"/>
          <w:marBottom w:val="0"/>
          <w:divBdr>
            <w:top w:val="none" w:sz="0" w:space="0" w:color="auto"/>
            <w:left w:val="none" w:sz="0" w:space="0" w:color="auto"/>
            <w:bottom w:val="none" w:sz="0" w:space="0" w:color="auto"/>
            <w:right w:val="none" w:sz="0" w:space="0" w:color="auto"/>
          </w:divBdr>
        </w:div>
        <w:div w:id="2121609918">
          <w:marLeft w:val="480"/>
          <w:marRight w:val="0"/>
          <w:marTop w:val="0"/>
          <w:marBottom w:val="0"/>
          <w:divBdr>
            <w:top w:val="none" w:sz="0" w:space="0" w:color="auto"/>
            <w:left w:val="none" w:sz="0" w:space="0" w:color="auto"/>
            <w:bottom w:val="none" w:sz="0" w:space="0" w:color="auto"/>
            <w:right w:val="none" w:sz="0" w:space="0" w:color="auto"/>
          </w:divBdr>
        </w:div>
        <w:div w:id="885333470">
          <w:marLeft w:val="480"/>
          <w:marRight w:val="0"/>
          <w:marTop w:val="0"/>
          <w:marBottom w:val="0"/>
          <w:divBdr>
            <w:top w:val="none" w:sz="0" w:space="0" w:color="auto"/>
            <w:left w:val="none" w:sz="0" w:space="0" w:color="auto"/>
            <w:bottom w:val="none" w:sz="0" w:space="0" w:color="auto"/>
            <w:right w:val="none" w:sz="0" w:space="0" w:color="auto"/>
          </w:divBdr>
        </w:div>
        <w:div w:id="1626279715">
          <w:marLeft w:val="480"/>
          <w:marRight w:val="0"/>
          <w:marTop w:val="0"/>
          <w:marBottom w:val="0"/>
          <w:divBdr>
            <w:top w:val="none" w:sz="0" w:space="0" w:color="auto"/>
            <w:left w:val="none" w:sz="0" w:space="0" w:color="auto"/>
            <w:bottom w:val="none" w:sz="0" w:space="0" w:color="auto"/>
            <w:right w:val="none" w:sz="0" w:space="0" w:color="auto"/>
          </w:divBdr>
        </w:div>
        <w:div w:id="1040396406">
          <w:marLeft w:val="480"/>
          <w:marRight w:val="0"/>
          <w:marTop w:val="0"/>
          <w:marBottom w:val="0"/>
          <w:divBdr>
            <w:top w:val="none" w:sz="0" w:space="0" w:color="auto"/>
            <w:left w:val="none" w:sz="0" w:space="0" w:color="auto"/>
            <w:bottom w:val="none" w:sz="0" w:space="0" w:color="auto"/>
            <w:right w:val="none" w:sz="0" w:space="0" w:color="auto"/>
          </w:divBdr>
        </w:div>
        <w:div w:id="922111054">
          <w:marLeft w:val="480"/>
          <w:marRight w:val="0"/>
          <w:marTop w:val="0"/>
          <w:marBottom w:val="0"/>
          <w:divBdr>
            <w:top w:val="none" w:sz="0" w:space="0" w:color="auto"/>
            <w:left w:val="none" w:sz="0" w:space="0" w:color="auto"/>
            <w:bottom w:val="none" w:sz="0" w:space="0" w:color="auto"/>
            <w:right w:val="none" w:sz="0" w:space="0" w:color="auto"/>
          </w:divBdr>
        </w:div>
        <w:div w:id="1745373663">
          <w:marLeft w:val="480"/>
          <w:marRight w:val="0"/>
          <w:marTop w:val="0"/>
          <w:marBottom w:val="0"/>
          <w:divBdr>
            <w:top w:val="none" w:sz="0" w:space="0" w:color="auto"/>
            <w:left w:val="none" w:sz="0" w:space="0" w:color="auto"/>
            <w:bottom w:val="none" w:sz="0" w:space="0" w:color="auto"/>
            <w:right w:val="none" w:sz="0" w:space="0" w:color="auto"/>
          </w:divBdr>
        </w:div>
        <w:div w:id="499587472">
          <w:marLeft w:val="480"/>
          <w:marRight w:val="0"/>
          <w:marTop w:val="0"/>
          <w:marBottom w:val="0"/>
          <w:divBdr>
            <w:top w:val="none" w:sz="0" w:space="0" w:color="auto"/>
            <w:left w:val="none" w:sz="0" w:space="0" w:color="auto"/>
            <w:bottom w:val="none" w:sz="0" w:space="0" w:color="auto"/>
            <w:right w:val="none" w:sz="0" w:space="0" w:color="auto"/>
          </w:divBdr>
        </w:div>
        <w:div w:id="847526832">
          <w:marLeft w:val="480"/>
          <w:marRight w:val="0"/>
          <w:marTop w:val="0"/>
          <w:marBottom w:val="0"/>
          <w:divBdr>
            <w:top w:val="none" w:sz="0" w:space="0" w:color="auto"/>
            <w:left w:val="none" w:sz="0" w:space="0" w:color="auto"/>
            <w:bottom w:val="none" w:sz="0" w:space="0" w:color="auto"/>
            <w:right w:val="none" w:sz="0" w:space="0" w:color="auto"/>
          </w:divBdr>
        </w:div>
        <w:div w:id="1832942115">
          <w:marLeft w:val="480"/>
          <w:marRight w:val="0"/>
          <w:marTop w:val="0"/>
          <w:marBottom w:val="0"/>
          <w:divBdr>
            <w:top w:val="none" w:sz="0" w:space="0" w:color="auto"/>
            <w:left w:val="none" w:sz="0" w:space="0" w:color="auto"/>
            <w:bottom w:val="none" w:sz="0" w:space="0" w:color="auto"/>
            <w:right w:val="none" w:sz="0" w:space="0" w:color="auto"/>
          </w:divBdr>
        </w:div>
        <w:div w:id="1087920727">
          <w:marLeft w:val="480"/>
          <w:marRight w:val="0"/>
          <w:marTop w:val="0"/>
          <w:marBottom w:val="0"/>
          <w:divBdr>
            <w:top w:val="none" w:sz="0" w:space="0" w:color="auto"/>
            <w:left w:val="none" w:sz="0" w:space="0" w:color="auto"/>
            <w:bottom w:val="none" w:sz="0" w:space="0" w:color="auto"/>
            <w:right w:val="none" w:sz="0" w:space="0" w:color="auto"/>
          </w:divBdr>
        </w:div>
        <w:div w:id="1882279684">
          <w:marLeft w:val="480"/>
          <w:marRight w:val="0"/>
          <w:marTop w:val="0"/>
          <w:marBottom w:val="0"/>
          <w:divBdr>
            <w:top w:val="none" w:sz="0" w:space="0" w:color="auto"/>
            <w:left w:val="none" w:sz="0" w:space="0" w:color="auto"/>
            <w:bottom w:val="none" w:sz="0" w:space="0" w:color="auto"/>
            <w:right w:val="none" w:sz="0" w:space="0" w:color="auto"/>
          </w:divBdr>
        </w:div>
        <w:div w:id="1684698124">
          <w:marLeft w:val="480"/>
          <w:marRight w:val="0"/>
          <w:marTop w:val="0"/>
          <w:marBottom w:val="0"/>
          <w:divBdr>
            <w:top w:val="none" w:sz="0" w:space="0" w:color="auto"/>
            <w:left w:val="none" w:sz="0" w:space="0" w:color="auto"/>
            <w:bottom w:val="none" w:sz="0" w:space="0" w:color="auto"/>
            <w:right w:val="none" w:sz="0" w:space="0" w:color="auto"/>
          </w:divBdr>
        </w:div>
        <w:div w:id="238684759">
          <w:marLeft w:val="480"/>
          <w:marRight w:val="0"/>
          <w:marTop w:val="0"/>
          <w:marBottom w:val="0"/>
          <w:divBdr>
            <w:top w:val="none" w:sz="0" w:space="0" w:color="auto"/>
            <w:left w:val="none" w:sz="0" w:space="0" w:color="auto"/>
            <w:bottom w:val="none" w:sz="0" w:space="0" w:color="auto"/>
            <w:right w:val="none" w:sz="0" w:space="0" w:color="auto"/>
          </w:divBdr>
        </w:div>
        <w:div w:id="1095978688">
          <w:marLeft w:val="480"/>
          <w:marRight w:val="0"/>
          <w:marTop w:val="0"/>
          <w:marBottom w:val="0"/>
          <w:divBdr>
            <w:top w:val="none" w:sz="0" w:space="0" w:color="auto"/>
            <w:left w:val="none" w:sz="0" w:space="0" w:color="auto"/>
            <w:bottom w:val="none" w:sz="0" w:space="0" w:color="auto"/>
            <w:right w:val="none" w:sz="0" w:space="0" w:color="auto"/>
          </w:divBdr>
        </w:div>
        <w:div w:id="1232890577">
          <w:marLeft w:val="480"/>
          <w:marRight w:val="0"/>
          <w:marTop w:val="0"/>
          <w:marBottom w:val="0"/>
          <w:divBdr>
            <w:top w:val="none" w:sz="0" w:space="0" w:color="auto"/>
            <w:left w:val="none" w:sz="0" w:space="0" w:color="auto"/>
            <w:bottom w:val="none" w:sz="0" w:space="0" w:color="auto"/>
            <w:right w:val="none" w:sz="0" w:space="0" w:color="auto"/>
          </w:divBdr>
        </w:div>
        <w:div w:id="1948997302">
          <w:marLeft w:val="480"/>
          <w:marRight w:val="0"/>
          <w:marTop w:val="0"/>
          <w:marBottom w:val="0"/>
          <w:divBdr>
            <w:top w:val="none" w:sz="0" w:space="0" w:color="auto"/>
            <w:left w:val="none" w:sz="0" w:space="0" w:color="auto"/>
            <w:bottom w:val="none" w:sz="0" w:space="0" w:color="auto"/>
            <w:right w:val="none" w:sz="0" w:space="0" w:color="auto"/>
          </w:divBdr>
        </w:div>
        <w:div w:id="638264470">
          <w:marLeft w:val="480"/>
          <w:marRight w:val="0"/>
          <w:marTop w:val="0"/>
          <w:marBottom w:val="0"/>
          <w:divBdr>
            <w:top w:val="none" w:sz="0" w:space="0" w:color="auto"/>
            <w:left w:val="none" w:sz="0" w:space="0" w:color="auto"/>
            <w:bottom w:val="none" w:sz="0" w:space="0" w:color="auto"/>
            <w:right w:val="none" w:sz="0" w:space="0" w:color="auto"/>
          </w:divBdr>
        </w:div>
        <w:div w:id="305744038">
          <w:marLeft w:val="480"/>
          <w:marRight w:val="0"/>
          <w:marTop w:val="0"/>
          <w:marBottom w:val="0"/>
          <w:divBdr>
            <w:top w:val="none" w:sz="0" w:space="0" w:color="auto"/>
            <w:left w:val="none" w:sz="0" w:space="0" w:color="auto"/>
            <w:bottom w:val="none" w:sz="0" w:space="0" w:color="auto"/>
            <w:right w:val="none" w:sz="0" w:space="0" w:color="auto"/>
          </w:divBdr>
        </w:div>
        <w:div w:id="551382715">
          <w:marLeft w:val="480"/>
          <w:marRight w:val="0"/>
          <w:marTop w:val="0"/>
          <w:marBottom w:val="0"/>
          <w:divBdr>
            <w:top w:val="none" w:sz="0" w:space="0" w:color="auto"/>
            <w:left w:val="none" w:sz="0" w:space="0" w:color="auto"/>
            <w:bottom w:val="none" w:sz="0" w:space="0" w:color="auto"/>
            <w:right w:val="none" w:sz="0" w:space="0" w:color="auto"/>
          </w:divBdr>
        </w:div>
        <w:div w:id="923144238">
          <w:marLeft w:val="480"/>
          <w:marRight w:val="0"/>
          <w:marTop w:val="0"/>
          <w:marBottom w:val="0"/>
          <w:divBdr>
            <w:top w:val="none" w:sz="0" w:space="0" w:color="auto"/>
            <w:left w:val="none" w:sz="0" w:space="0" w:color="auto"/>
            <w:bottom w:val="none" w:sz="0" w:space="0" w:color="auto"/>
            <w:right w:val="none" w:sz="0" w:space="0" w:color="auto"/>
          </w:divBdr>
        </w:div>
        <w:div w:id="1242913457">
          <w:marLeft w:val="480"/>
          <w:marRight w:val="0"/>
          <w:marTop w:val="0"/>
          <w:marBottom w:val="0"/>
          <w:divBdr>
            <w:top w:val="none" w:sz="0" w:space="0" w:color="auto"/>
            <w:left w:val="none" w:sz="0" w:space="0" w:color="auto"/>
            <w:bottom w:val="none" w:sz="0" w:space="0" w:color="auto"/>
            <w:right w:val="none" w:sz="0" w:space="0" w:color="auto"/>
          </w:divBdr>
        </w:div>
        <w:div w:id="1761950950">
          <w:marLeft w:val="480"/>
          <w:marRight w:val="0"/>
          <w:marTop w:val="0"/>
          <w:marBottom w:val="0"/>
          <w:divBdr>
            <w:top w:val="none" w:sz="0" w:space="0" w:color="auto"/>
            <w:left w:val="none" w:sz="0" w:space="0" w:color="auto"/>
            <w:bottom w:val="none" w:sz="0" w:space="0" w:color="auto"/>
            <w:right w:val="none" w:sz="0" w:space="0" w:color="auto"/>
          </w:divBdr>
        </w:div>
        <w:div w:id="1841970112">
          <w:marLeft w:val="480"/>
          <w:marRight w:val="0"/>
          <w:marTop w:val="0"/>
          <w:marBottom w:val="0"/>
          <w:divBdr>
            <w:top w:val="none" w:sz="0" w:space="0" w:color="auto"/>
            <w:left w:val="none" w:sz="0" w:space="0" w:color="auto"/>
            <w:bottom w:val="none" w:sz="0" w:space="0" w:color="auto"/>
            <w:right w:val="none" w:sz="0" w:space="0" w:color="auto"/>
          </w:divBdr>
        </w:div>
        <w:div w:id="1377698334">
          <w:marLeft w:val="480"/>
          <w:marRight w:val="0"/>
          <w:marTop w:val="0"/>
          <w:marBottom w:val="0"/>
          <w:divBdr>
            <w:top w:val="none" w:sz="0" w:space="0" w:color="auto"/>
            <w:left w:val="none" w:sz="0" w:space="0" w:color="auto"/>
            <w:bottom w:val="none" w:sz="0" w:space="0" w:color="auto"/>
            <w:right w:val="none" w:sz="0" w:space="0" w:color="auto"/>
          </w:divBdr>
        </w:div>
        <w:div w:id="1241328019">
          <w:marLeft w:val="480"/>
          <w:marRight w:val="0"/>
          <w:marTop w:val="0"/>
          <w:marBottom w:val="0"/>
          <w:divBdr>
            <w:top w:val="none" w:sz="0" w:space="0" w:color="auto"/>
            <w:left w:val="none" w:sz="0" w:space="0" w:color="auto"/>
            <w:bottom w:val="none" w:sz="0" w:space="0" w:color="auto"/>
            <w:right w:val="none" w:sz="0" w:space="0" w:color="auto"/>
          </w:divBdr>
        </w:div>
        <w:div w:id="272203148">
          <w:marLeft w:val="480"/>
          <w:marRight w:val="0"/>
          <w:marTop w:val="0"/>
          <w:marBottom w:val="0"/>
          <w:divBdr>
            <w:top w:val="none" w:sz="0" w:space="0" w:color="auto"/>
            <w:left w:val="none" w:sz="0" w:space="0" w:color="auto"/>
            <w:bottom w:val="none" w:sz="0" w:space="0" w:color="auto"/>
            <w:right w:val="none" w:sz="0" w:space="0" w:color="auto"/>
          </w:divBdr>
        </w:div>
        <w:div w:id="321467164">
          <w:marLeft w:val="480"/>
          <w:marRight w:val="0"/>
          <w:marTop w:val="0"/>
          <w:marBottom w:val="0"/>
          <w:divBdr>
            <w:top w:val="none" w:sz="0" w:space="0" w:color="auto"/>
            <w:left w:val="none" w:sz="0" w:space="0" w:color="auto"/>
            <w:bottom w:val="none" w:sz="0" w:space="0" w:color="auto"/>
            <w:right w:val="none" w:sz="0" w:space="0" w:color="auto"/>
          </w:divBdr>
        </w:div>
        <w:div w:id="1658071127">
          <w:marLeft w:val="480"/>
          <w:marRight w:val="0"/>
          <w:marTop w:val="0"/>
          <w:marBottom w:val="0"/>
          <w:divBdr>
            <w:top w:val="none" w:sz="0" w:space="0" w:color="auto"/>
            <w:left w:val="none" w:sz="0" w:space="0" w:color="auto"/>
            <w:bottom w:val="none" w:sz="0" w:space="0" w:color="auto"/>
            <w:right w:val="none" w:sz="0" w:space="0" w:color="auto"/>
          </w:divBdr>
        </w:div>
        <w:div w:id="530072663">
          <w:marLeft w:val="480"/>
          <w:marRight w:val="0"/>
          <w:marTop w:val="0"/>
          <w:marBottom w:val="0"/>
          <w:divBdr>
            <w:top w:val="none" w:sz="0" w:space="0" w:color="auto"/>
            <w:left w:val="none" w:sz="0" w:space="0" w:color="auto"/>
            <w:bottom w:val="none" w:sz="0" w:space="0" w:color="auto"/>
            <w:right w:val="none" w:sz="0" w:space="0" w:color="auto"/>
          </w:divBdr>
        </w:div>
        <w:div w:id="1692218259">
          <w:marLeft w:val="480"/>
          <w:marRight w:val="0"/>
          <w:marTop w:val="0"/>
          <w:marBottom w:val="0"/>
          <w:divBdr>
            <w:top w:val="none" w:sz="0" w:space="0" w:color="auto"/>
            <w:left w:val="none" w:sz="0" w:space="0" w:color="auto"/>
            <w:bottom w:val="none" w:sz="0" w:space="0" w:color="auto"/>
            <w:right w:val="none" w:sz="0" w:space="0" w:color="auto"/>
          </w:divBdr>
        </w:div>
        <w:div w:id="877007821">
          <w:marLeft w:val="480"/>
          <w:marRight w:val="0"/>
          <w:marTop w:val="0"/>
          <w:marBottom w:val="0"/>
          <w:divBdr>
            <w:top w:val="none" w:sz="0" w:space="0" w:color="auto"/>
            <w:left w:val="none" w:sz="0" w:space="0" w:color="auto"/>
            <w:bottom w:val="none" w:sz="0" w:space="0" w:color="auto"/>
            <w:right w:val="none" w:sz="0" w:space="0" w:color="auto"/>
          </w:divBdr>
        </w:div>
        <w:div w:id="616134570">
          <w:marLeft w:val="480"/>
          <w:marRight w:val="0"/>
          <w:marTop w:val="0"/>
          <w:marBottom w:val="0"/>
          <w:divBdr>
            <w:top w:val="none" w:sz="0" w:space="0" w:color="auto"/>
            <w:left w:val="none" w:sz="0" w:space="0" w:color="auto"/>
            <w:bottom w:val="none" w:sz="0" w:space="0" w:color="auto"/>
            <w:right w:val="none" w:sz="0" w:space="0" w:color="auto"/>
          </w:divBdr>
        </w:div>
        <w:div w:id="1547795797">
          <w:marLeft w:val="480"/>
          <w:marRight w:val="0"/>
          <w:marTop w:val="0"/>
          <w:marBottom w:val="0"/>
          <w:divBdr>
            <w:top w:val="none" w:sz="0" w:space="0" w:color="auto"/>
            <w:left w:val="none" w:sz="0" w:space="0" w:color="auto"/>
            <w:bottom w:val="none" w:sz="0" w:space="0" w:color="auto"/>
            <w:right w:val="none" w:sz="0" w:space="0" w:color="auto"/>
          </w:divBdr>
        </w:div>
        <w:div w:id="1357777512">
          <w:marLeft w:val="480"/>
          <w:marRight w:val="0"/>
          <w:marTop w:val="0"/>
          <w:marBottom w:val="0"/>
          <w:divBdr>
            <w:top w:val="none" w:sz="0" w:space="0" w:color="auto"/>
            <w:left w:val="none" w:sz="0" w:space="0" w:color="auto"/>
            <w:bottom w:val="none" w:sz="0" w:space="0" w:color="auto"/>
            <w:right w:val="none" w:sz="0" w:space="0" w:color="auto"/>
          </w:divBdr>
        </w:div>
        <w:div w:id="1184906024">
          <w:marLeft w:val="480"/>
          <w:marRight w:val="0"/>
          <w:marTop w:val="0"/>
          <w:marBottom w:val="0"/>
          <w:divBdr>
            <w:top w:val="none" w:sz="0" w:space="0" w:color="auto"/>
            <w:left w:val="none" w:sz="0" w:space="0" w:color="auto"/>
            <w:bottom w:val="none" w:sz="0" w:space="0" w:color="auto"/>
            <w:right w:val="none" w:sz="0" w:space="0" w:color="auto"/>
          </w:divBdr>
        </w:div>
        <w:div w:id="436558307">
          <w:marLeft w:val="480"/>
          <w:marRight w:val="0"/>
          <w:marTop w:val="0"/>
          <w:marBottom w:val="0"/>
          <w:divBdr>
            <w:top w:val="none" w:sz="0" w:space="0" w:color="auto"/>
            <w:left w:val="none" w:sz="0" w:space="0" w:color="auto"/>
            <w:bottom w:val="none" w:sz="0" w:space="0" w:color="auto"/>
            <w:right w:val="none" w:sz="0" w:space="0" w:color="auto"/>
          </w:divBdr>
        </w:div>
        <w:div w:id="167061151">
          <w:marLeft w:val="480"/>
          <w:marRight w:val="0"/>
          <w:marTop w:val="0"/>
          <w:marBottom w:val="0"/>
          <w:divBdr>
            <w:top w:val="none" w:sz="0" w:space="0" w:color="auto"/>
            <w:left w:val="none" w:sz="0" w:space="0" w:color="auto"/>
            <w:bottom w:val="none" w:sz="0" w:space="0" w:color="auto"/>
            <w:right w:val="none" w:sz="0" w:space="0" w:color="auto"/>
          </w:divBdr>
        </w:div>
        <w:div w:id="1051922027">
          <w:marLeft w:val="480"/>
          <w:marRight w:val="0"/>
          <w:marTop w:val="0"/>
          <w:marBottom w:val="0"/>
          <w:divBdr>
            <w:top w:val="none" w:sz="0" w:space="0" w:color="auto"/>
            <w:left w:val="none" w:sz="0" w:space="0" w:color="auto"/>
            <w:bottom w:val="none" w:sz="0" w:space="0" w:color="auto"/>
            <w:right w:val="none" w:sz="0" w:space="0" w:color="auto"/>
          </w:divBdr>
        </w:div>
        <w:div w:id="744646324">
          <w:marLeft w:val="480"/>
          <w:marRight w:val="0"/>
          <w:marTop w:val="0"/>
          <w:marBottom w:val="0"/>
          <w:divBdr>
            <w:top w:val="none" w:sz="0" w:space="0" w:color="auto"/>
            <w:left w:val="none" w:sz="0" w:space="0" w:color="auto"/>
            <w:bottom w:val="none" w:sz="0" w:space="0" w:color="auto"/>
            <w:right w:val="none" w:sz="0" w:space="0" w:color="auto"/>
          </w:divBdr>
        </w:div>
        <w:div w:id="639380175">
          <w:marLeft w:val="480"/>
          <w:marRight w:val="0"/>
          <w:marTop w:val="0"/>
          <w:marBottom w:val="0"/>
          <w:divBdr>
            <w:top w:val="none" w:sz="0" w:space="0" w:color="auto"/>
            <w:left w:val="none" w:sz="0" w:space="0" w:color="auto"/>
            <w:bottom w:val="none" w:sz="0" w:space="0" w:color="auto"/>
            <w:right w:val="none" w:sz="0" w:space="0" w:color="auto"/>
          </w:divBdr>
        </w:div>
        <w:div w:id="1376155200">
          <w:marLeft w:val="480"/>
          <w:marRight w:val="0"/>
          <w:marTop w:val="0"/>
          <w:marBottom w:val="0"/>
          <w:divBdr>
            <w:top w:val="none" w:sz="0" w:space="0" w:color="auto"/>
            <w:left w:val="none" w:sz="0" w:space="0" w:color="auto"/>
            <w:bottom w:val="none" w:sz="0" w:space="0" w:color="auto"/>
            <w:right w:val="none" w:sz="0" w:space="0" w:color="auto"/>
          </w:divBdr>
        </w:div>
        <w:div w:id="651175526">
          <w:marLeft w:val="480"/>
          <w:marRight w:val="0"/>
          <w:marTop w:val="0"/>
          <w:marBottom w:val="0"/>
          <w:divBdr>
            <w:top w:val="none" w:sz="0" w:space="0" w:color="auto"/>
            <w:left w:val="none" w:sz="0" w:space="0" w:color="auto"/>
            <w:bottom w:val="none" w:sz="0" w:space="0" w:color="auto"/>
            <w:right w:val="none" w:sz="0" w:space="0" w:color="auto"/>
          </w:divBdr>
        </w:div>
        <w:div w:id="696926965">
          <w:marLeft w:val="480"/>
          <w:marRight w:val="0"/>
          <w:marTop w:val="0"/>
          <w:marBottom w:val="0"/>
          <w:divBdr>
            <w:top w:val="none" w:sz="0" w:space="0" w:color="auto"/>
            <w:left w:val="none" w:sz="0" w:space="0" w:color="auto"/>
            <w:bottom w:val="none" w:sz="0" w:space="0" w:color="auto"/>
            <w:right w:val="none" w:sz="0" w:space="0" w:color="auto"/>
          </w:divBdr>
        </w:div>
        <w:div w:id="1540430610">
          <w:marLeft w:val="480"/>
          <w:marRight w:val="0"/>
          <w:marTop w:val="0"/>
          <w:marBottom w:val="0"/>
          <w:divBdr>
            <w:top w:val="none" w:sz="0" w:space="0" w:color="auto"/>
            <w:left w:val="none" w:sz="0" w:space="0" w:color="auto"/>
            <w:bottom w:val="none" w:sz="0" w:space="0" w:color="auto"/>
            <w:right w:val="none" w:sz="0" w:space="0" w:color="auto"/>
          </w:divBdr>
        </w:div>
        <w:div w:id="606932470">
          <w:marLeft w:val="480"/>
          <w:marRight w:val="0"/>
          <w:marTop w:val="0"/>
          <w:marBottom w:val="0"/>
          <w:divBdr>
            <w:top w:val="none" w:sz="0" w:space="0" w:color="auto"/>
            <w:left w:val="none" w:sz="0" w:space="0" w:color="auto"/>
            <w:bottom w:val="none" w:sz="0" w:space="0" w:color="auto"/>
            <w:right w:val="none" w:sz="0" w:space="0" w:color="auto"/>
          </w:divBdr>
        </w:div>
        <w:div w:id="436489621">
          <w:marLeft w:val="480"/>
          <w:marRight w:val="0"/>
          <w:marTop w:val="0"/>
          <w:marBottom w:val="0"/>
          <w:divBdr>
            <w:top w:val="none" w:sz="0" w:space="0" w:color="auto"/>
            <w:left w:val="none" w:sz="0" w:space="0" w:color="auto"/>
            <w:bottom w:val="none" w:sz="0" w:space="0" w:color="auto"/>
            <w:right w:val="none" w:sz="0" w:space="0" w:color="auto"/>
          </w:divBdr>
        </w:div>
        <w:div w:id="1855652766">
          <w:marLeft w:val="480"/>
          <w:marRight w:val="0"/>
          <w:marTop w:val="0"/>
          <w:marBottom w:val="0"/>
          <w:divBdr>
            <w:top w:val="none" w:sz="0" w:space="0" w:color="auto"/>
            <w:left w:val="none" w:sz="0" w:space="0" w:color="auto"/>
            <w:bottom w:val="none" w:sz="0" w:space="0" w:color="auto"/>
            <w:right w:val="none" w:sz="0" w:space="0" w:color="auto"/>
          </w:divBdr>
        </w:div>
        <w:div w:id="1243838141">
          <w:marLeft w:val="480"/>
          <w:marRight w:val="0"/>
          <w:marTop w:val="0"/>
          <w:marBottom w:val="0"/>
          <w:divBdr>
            <w:top w:val="none" w:sz="0" w:space="0" w:color="auto"/>
            <w:left w:val="none" w:sz="0" w:space="0" w:color="auto"/>
            <w:bottom w:val="none" w:sz="0" w:space="0" w:color="auto"/>
            <w:right w:val="none" w:sz="0" w:space="0" w:color="auto"/>
          </w:divBdr>
        </w:div>
        <w:div w:id="1424716321">
          <w:marLeft w:val="480"/>
          <w:marRight w:val="0"/>
          <w:marTop w:val="0"/>
          <w:marBottom w:val="0"/>
          <w:divBdr>
            <w:top w:val="none" w:sz="0" w:space="0" w:color="auto"/>
            <w:left w:val="none" w:sz="0" w:space="0" w:color="auto"/>
            <w:bottom w:val="none" w:sz="0" w:space="0" w:color="auto"/>
            <w:right w:val="none" w:sz="0" w:space="0" w:color="auto"/>
          </w:divBdr>
        </w:div>
        <w:div w:id="2122989745">
          <w:marLeft w:val="480"/>
          <w:marRight w:val="0"/>
          <w:marTop w:val="0"/>
          <w:marBottom w:val="0"/>
          <w:divBdr>
            <w:top w:val="none" w:sz="0" w:space="0" w:color="auto"/>
            <w:left w:val="none" w:sz="0" w:space="0" w:color="auto"/>
            <w:bottom w:val="none" w:sz="0" w:space="0" w:color="auto"/>
            <w:right w:val="none" w:sz="0" w:space="0" w:color="auto"/>
          </w:divBdr>
        </w:div>
        <w:div w:id="1375885728">
          <w:marLeft w:val="480"/>
          <w:marRight w:val="0"/>
          <w:marTop w:val="0"/>
          <w:marBottom w:val="0"/>
          <w:divBdr>
            <w:top w:val="none" w:sz="0" w:space="0" w:color="auto"/>
            <w:left w:val="none" w:sz="0" w:space="0" w:color="auto"/>
            <w:bottom w:val="none" w:sz="0" w:space="0" w:color="auto"/>
            <w:right w:val="none" w:sz="0" w:space="0" w:color="auto"/>
          </w:divBdr>
        </w:div>
        <w:div w:id="1800345121">
          <w:marLeft w:val="480"/>
          <w:marRight w:val="0"/>
          <w:marTop w:val="0"/>
          <w:marBottom w:val="0"/>
          <w:divBdr>
            <w:top w:val="none" w:sz="0" w:space="0" w:color="auto"/>
            <w:left w:val="none" w:sz="0" w:space="0" w:color="auto"/>
            <w:bottom w:val="none" w:sz="0" w:space="0" w:color="auto"/>
            <w:right w:val="none" w:sz="0" w:space="0" w:color="auto"/>
          </w:divBdr>
        </w:div>
        <w:div w:id="1819613080">
          <w:marLeft w:val="480"/>
          <w:marRight w:val="0"/>
          <w:marTop w:val="0"/>
          <w:marBottom w:val="0"/>
          <w:divBdr>
            <w:top w:val="none" w:sz="0" w:space="0" w:color="auto"/>
            <w:left w:val="none" w:sz="0" w:space="0" w:color="auto"/>
            <w:bottom w:val="none" w:sz="0" w:space="0" w:color="auto"/>
            <w:right w:val="none" w:sz="0" w:space="0" w:color="auto"/>
          </w:divBdr>
        </w:div>
        <w:div w:id="969288852">
          <w:marLeft w:val="480"/>
          <w:marRight w:val="0"/>
          <w:marTop w:val="0"/>
          <w:marBottom w:val="0"/>
          <w:divBdr>
            <w:top w:val="none" w:sz="0" w:space="0" w:color="auto"/>
            <w:left w:val="none" w:sz="0" w:space="0" w:color="auto"/>
            <w:bottom w:val="none" w:sz="0" w:space="0" w:color="auto"/>
            <w:right w:val="none" w:sz="0" w:space="0" w:color="auto"/>
          </w:divBdr>
        </w:div>
        <w:div w:id="956451155">
          <w:marLeft w:val="480"/>
          <w:marRight w:val="0"/>
          <w:marTop w:val="0"/>
          <w:marBottom w:val="0"/>
          <w:divBdr>
            <w:top w:val="none" w:sz="0" w:space="0" w:color="auto"/>
            <w:left w:val="none" w:sz="0" w:space="0" w:color="auto"/>
            <w:bottom w:val="none" w:sz="0" w:space="0" w:color="auto"/>
            <w:right w:val="none" w:sz="0" w:space="0" w:color="auto"/>
          </w:divBdr>
        </w:div>
        <w:div w:id="620956337">
          <w:marLeft w:val="480"/>
          <w:marRight w:val="0"/>
          <w:marTop w:val="0"/>
          <w:marBottom w:val="0"/>
          <w:divBdr>
            <w:top w:val="none" w:sz="0" w:space="0" w:color="auto"/>
            <w:left w:val="none" w:sz="0" w:space="0" w:color="auto"/>
            <w:bottom w:val="none" w:sz="0" w:space="0" w:color="auto"/>
            <w:right w:val="none" w:sz="0" w:space="0" w:color="auto"/>
          </w:divBdr>
        </w:div>
        <w:div w:id="947275451">
          <w:marLeft w:val="480"/>
          <w:marRight w:val="0"/>
          <w:marTop w:val="0"/>
          <w:marBottom w:val="0"/>
          <w:divBdr>
            <w:top w:val="none" w:sz="0" w:space="0" w:color="auto"/>
            <w:left w:val="none" w:sz="0" w:space="0" w:color="auto"/>
            <w:bottom w:val="none" w:sz="0" w:space="0" w:color="auto"/>
            <w:right w:val="none" w:sz="0" w:space="0" w:color="auto"/>
          </w:divBdr>
        </w:div>
        <w:div w:id="110827981">
          <w:marLeft w:val="480"/>
          <w:marRight w:val="0"/>
          <w:marTop w:val="0"/>
          <w:marBottom w:val="0"/>
          <w:divBdr>
            <w:top w:val="none" w:sz="0" w:space="0" w:color="auto"/>
            <w:left w:val="none" w:sz="0" w:space="0" w:color="auto"/>
            <w:bottom w:val="none" w:sz="0" w:space="0" w:color="auto"/>
            <w:right w:val="none" w:sz="0" w:space="0" w:color="auto"/>
          </w:divBdr>
        </w:div>
        <w:div w:id="1343777252">
          <w:marLeft w:val="480"/>
          <w:marRight w:val="0"/>
          <w:marTop w:val="0"/>
          <w:marBottom w:val="0"/>
          <w:divBdr>
            <w:top w:val="none" w:sz="0" w:space="0" w:color="auto"/>
            <w:left w:val="none" w:sz="0" w:space="0" w:color="auto"/>
            <w:bottom w:val="none" w:sz="0" w:space="0" w:color="auto"/>
            <w:right w:val="none" w:sz="0" w:space="0" w:color="auto"/>
          </w:divBdr>
        </w:div>
        <w:div w:id="2129276764">
          <w:marLeft w:val="480"/>
          <w:marRight w:val="0"/>
          <w:marTop w:val="0"/>
          <w:marBottom w:val="0"/>
          <w:divBdr>
            <w:top w:val="none" w:sz="0" w:space="0" w:color="auto"/>
            <w:left w:val="none" w:sz="0" w:space="0" w:color="auto"/>
            <w:bottom w:val="none" w:sz="0" w:space="0" w:color="auto"/>
            <w:right w:val="none" w:sz="0" w:space="0" w:color="auto"/>
          </w:divBdr>
        </w:div>
      </w:divsChild>
    </w:div>
    <w:div w:id="5058947">
      <w:bodyDiv w:val="1"/>
      <w:marLeft w:val="0"/>
      <w:marRight w:val="0"/>
      <w:marTop w:val="0"/>
      <w:marBottom w:val="0"/>
      <w:divBdr>
        <w:top w:val="none" w:sz="0" w:space="0" w:color="auto"/>
        <w:left w:val="none" w:sz="0" w:space="0" w:color="auto"/>
        <w:bottom w:val="none" w:sz="0" w:space="0" w:color="auto"/>
        <w:right w:val="none" w:sz="0" w:space="0" w:color="auto"/>
      </w:divBdr>
    </w:div>
    <w:div w:id="7102073">
      <w:bodyDiv w:val="1"/>
      <w:marLeft w:val="0"/>
      <w:marRight w:val="0"/>
      <w:marTop w:val="0"/>
      <w:marBottom w:val="0"/>
      <w:divBdr>
        <w:top w:val="none" w:sz="0" w:space="0" w:color="auto"/>
        <w:left w:val="none" w:sz="0" w:space="0" w:color="auto"/>
        <w:bottom w:val="none" w:sz="0" w:space="0" w:color="auto"/>
        <w:right w:val="none" w:sz="0" w:space="0" w:color="auto"/>
      </w:divBdr>
    </w:div>
    <w:div w:id="7293417">
      <w:bodyDiv w:val="1"/>
      <w:marLeft w:val="0"/>
      <w:marRight w:val="0"/>
      <w:marTop w:val="0"/>
      <w:marBottom w:val="0"/>
      <w:divBdr>
        <w:top w:val="none" w:sz="0" w:space="0" w:color="auto"/>
        <w:left w:val="none" w:sz="0" w:space="0" w:color="auto"/>
        <w:bottom w:val="none" w:sz="0" w:space="0" w:color="auto"/>
        <w:right w:val="none" w:sz="0" w:space="0" w:color="auto"/>
      </w:divBdr>
    </w:div>
    <w:div w:id="7415541">
      <w:bodyDiv w:val="1"/>
      <w:marLeft w:val="0"/>
      <w:marRight w:val="0"/>
      <w:marTop w:val="0"/>
      <w:marBottom w:val="0"/>
      <w:divBdr>
        <w:top w:val="none" w:sz="0" w:space="0" w:color="auto"/>
        <w:left w:val="none" w:sz="0" w:space="0" w:color="auto"/>
        <w:bottom w:val="none" w:sz="0" w:space="0" w:color="auto"/>
        <w:right w:val="none" w:sz="0" w:space="0" w:color="auto"/>
      </w:divBdr>
    </w:div>
    <w:div w:id="9600248">
      <w:bodyDiv w:val="1"/>
      <w:marLeft w:val="0"/>
      <w:marRight w:val="0"/>
      <w:marTop w:val="0"/>
      <w:marBottom w:val="0"/>
      <w:divBdr>
        <w:top w:val="none" w:sz="0" w:space="0" w:color="auto"/>
        <w:left w:val="none" w:sz="0" w:space="0" w:color="auto"/>
        <w:bottom w:val="none" w:sz="0" w:space="0" w:color="auto"/>
        <w:right w:val="none" w:sz="0" w:space="0" w:color="auto"/>
      </w:divBdr>
    </w:div>
    <w:div w:id="9990683">
      <w:bodyDiv w:val="1"/>
      <w:marLeft w:val="0"/>
      <w:marRight w:val="0"/>
      <w:marTop w:val="0"/>
      <w:marBottom w:val="0"/>
      <w:divBdr>
        <w:top w:val="none" w:sz="0" w:space="0" w:color="auto"/>
        <w:left w:val="none" w:sz="0" w:space="0" w:color="auto"/>
        <w:bottom w:val="none" w:sz="0" w:space="0" w:color="auto"/>
        <w:right w:val="none" w:sz="0" w:space="0" w:color="auto"/>
      </w:divBdr>
    </w:div>
    <w:div w:id="11959486">
      <w:bodyDiv w:val="1"/>
      <w:marLeft w:val="0"/>
      <w:marRight w:val="0"/>
      <w:marTop w:val="0"/>
      <w:marBottom w:val="0"/>
      <w:divBdr>
        <w:top w:val="none" w:sz="0" w:space="0" w:color="auto"/>
        <w:left w:val="none" w:sz="0" w:space="0" w:color="auto"/>
        <w:bottom w:val="none" w:sz="0" w:space="0" w:color="auto"/>
        <w:right w:val="none" w:sz="0" w:space="0" w:color="auto"/>
      </w:divBdr>
    </w:div>
    <w:div w:id="14384443">
      <w:bodyDiv w:val="1"/>
      <w:marLeft w:val="0"/>
      <w:marRight w:val="0"/>
      <w:marTop w:val="0"/>
      <w:marBottom w:val="0"/>
      <w:divBdr>
        <w:top w:val="none" w:sz="0" w:space="0" w:color="auto"/>
        <w:left w:val="none" w:sz="0" w:space="0" w:color="auto"/>
        <w:bottom w:val="none" w:sz="0" w:space="0" w:color="auto"/>
        <w:right w:val="none" w:sz="0" w:space="0" w:color="auto"/>
      </w:divBdr>
    </w:div>
    <w:div w:id="17197402">
      <w:bodyDiv w:val="1"/>
      <w:marLeft w:val="0"/>
      <w:marRight w:val="0"/>
      <w:marTop w:val="0"/>
      <w:marBottom w:val="0"/>
      <w:divBdr>
        <w:top w:val="none" w:sz="0" w:space="0" w:color="auto"/>
        <w:left w:val="none" w:sz="0" w:space="0" w:color="auto"/>
        <w:bottom w:val="none" w:sz="0" w:space="0" w:color="auto"/>
        <w:right w:val="none" w:sz="0" w:space="0" w:color="auto"/>
      </w:divBdr>
    </w:div>
    <w:div w:id="22248137">
      <w:bodyDiv w:val="1"/>
      <w:marLeft w:val="0"/>
      <w:marRight w:val="0"/>
      <w:marTop w:val="0"/>
      <w:marBottom w:val="0"/>
      <w:divBdr>
        <w:top w:val="none" w:sz="0" w:space="0" w:color="auto"/>
        <w:left w:val="none" w:sz="0" w:space="0" w:color="auto"/>
        <w:bottom w:val="none" w:sz="0" w:space="0" w:color="auto"/>
        <w:right w:val="none" w:sz="0" w:space="0" w:color="auto"/>
      </w:divBdr>
    </w:div>
    <w:div w:id="27074458">
      <w:bodyDiv w:val="1"/>
      <w:marLeft w:val="0"/>
      <w:marRight w:val="0"/>
      <w:marTop w:val="0"/>
      <w:marBottom w:val="0"/>
      <w:divBdr>
        <w:top w:val="none" w:sz="0" w:space="0" w:color="auto"/>
        <w:left w:val="none" w:sz="0" w:space="0" w:color="auto"/>
        <w:bottom w:val="none" w:sz="0" w:space="0" w:color="auto"/>
        <w:right w:val="none" w:sz="0" w:space="0" w:color="auto"/>
      </w:divBdr>
    </w:div>
    <w:div w:id="27338297">
      <w:bodyDiv w:val="1"/>
      <w:marLeft w:val="0"/>
      <w:marRight w:val="0"/>
      <w:marTop w:val="0"/>
      <w:marBottom w:val="0"/>
      <w:divBdr>
        <w:top w:val="none" w:sz="0" w:space="0" w:color="auto"/>
        <w:left w:val="none" w:sz="0" w:space="0" w:color="auto"/>
        <w:bottom w:val="none" w:sz="0" w:space="0" w:color="auto"/>
        <w:right w:val="none" w:sz="0" w:space="0" w:color="auto"/>
      </w:divBdr>
    </w:div>
    <w:div w:id="29501573">
      <w:bodyDiv w:val="1"/>
      <w:marLeft w:val="0"/>
      <w:marRight w:val="0"/>
      <w:marTop w:val="0"/>
      <w:marBottom w:val="0"/>
      <w:divBdr>
        <w:top w:val="none" w:sz="0" w:space="0" w:color="auto"/>
        <w:left w:val="none" w:sz="0" w:space="0" w:color="auto"/>
        <w:bottom w:val="none" w:sz="0" w:space="0" w:color="auto"/>
        <w:right w:val="none" w:sz="0" w:space="0" w:color="auto"/>
      </w:divBdr>
    </w:div>
    <w:div w:id="29960665">
      <w:bodyDiv w:val="1"/>
      <w:marLeft w:val="0"/>
      <w:marRight w:val="0"/>
      <w:marTop w:val="0"/>
      <w:marBottom w:val="0"/>
      <w:divBdr>
        <w:top w:val="none" w:sz="0" w:space="0" w:color="auto"/>
        <w:left w:val="none" w:sz="0" w:space="0" w:color="auto"/>
        <w:bottom w:val="none" w:sz="0" w:space="0" w:color="auto"/>
        <w:right w:val="none" w:sz="0" w:space="0" w:color="auto"/>
      </w:divBdr>
    </w:div>
    <w:div w:id="47262291">
      <w:bodyDiv w:val="1"/>
      <w:marLeft w:val="0"/>
      <w:marRight w:val="0"/>
      <w:marTop w:val="0"/>
      <w:marBottom w:val="0"/>
      <w:divBdr>
        <w:top w:val="none" w:sz="0" w:space="0" w:color="auto"/>
        <w:left w:val="none" w:sz="0" w:space="0" w:color="auto"/>
        <w:bottom w:val="none" w:sz="0" w:space="0" w:color="auto"/>
        <w:right w:val="none" w:sz="0" w:space="0" w:color="auto"/>
      </w:divBdr>
    </w:div>
    <w:div w:id="49887162">
      <w:bodyDiv w:val="1"/>
      <w:marLeft w:val="0"/>
      <w:marRight w:val="0"/>
      <w:marTop w:val="0"/>
      <w:marBottom w:val="0"/>
      <w:divBdr>
        <w:top w:val="none" w:sz="0" w:space="0" w:color="auto"/>
        <w:left w:val="none" w:sz="0" w:space="0" w:color="auto"/>
        <w:bottom w:val="none" w:sz="0" w:space="0" w:color="auto"/>
        <w:right w:val="none" w:sz="0" w:space="0" w:color="auto"/>
      </w:divBdr>
    </w:div>
    <w:div w:id="51124369">
      <w:bodyDiv w:val="1"/>
      <w:marLeft w:val="0"/>
      <w:marRight w:val="0"/>
      <w:marTop w:val="0"/>
      <w:marBottom w:val="0"/>
      <w:divBdr>
        <w:top w:val="none" w:sz="0" w:space="0" w:color="auto"/>
        <w:left w:val="none" w:sz="0" w:space="0" w:color="auto"/>
        <w:bottom w:val="none" w:sz="0" w:space="0" w:color="auto"/>
        <w:right w:val="none" w:sz="0" w:space="0" w:color="auto"/>
      </w:divBdr>
    </w:div>
    <w:div w:id="51319595">
      <w:bodyDiv w:val="1"/>
      <w:marLeft w:val="0"/>
      <w:marRight w:val="0"/>
      <w:marTop w:val="0"/>
      <w:marBottom w:val="0"/>
      <w:divBdr>
        <w:top w:val="none" w:sz="0" w:space="0" w:color="auto"/>
        <w:left w:val="none" w:sz="0" w:space="0" w:color="auto"/>
        <w:bottom w:val="none" w:sz="0" w:space="0" w:color="auto"/>
        <w:right w:val="none" w:sz="0" w:space="0" w:color="auto"/>
      </w:divBdr>
    </w:div>
    <w:div w:id="52850370">
      <w:bodyDiv w:val="1"/>
      <w:marLeft w:val="0"/>
      <w:marRight w:val="0"/>
      <w:marTop w:val="0"/>
      <w:marBottom w:val="0"/>
      <w:divBdr>
        <w:top w:val="none" w:sz="0" w:space="0" w:color="auto"/>
        <w:left w:val="none" w:sz="0" w:space="0" w:color="auto"/>
        <w:bottom w:val="none" w:sz="0" w:space="0" w:color="auto"/>
        <w:right w:val="none" w:sz="0" w:space="0" w:color="auto"/>
      </w:divBdr>
    </w:div>
    <w:div w:id="53748058">
      <w:bodyDiv w:val="1"/>
      <w:marLeft w:val="0"/>
      <w:marRight w:val="0"/>
      <w:marTop w:val="0"/>
      <w:marBottom w:val="0"/>
      <w:divBdr>
        <w:top w:val="none" w:sz="0" w:space="0" w:color="auto"/>
        <w:left w:val="none" w:sz="0" w:space="0" w:color="auto"/>
        <w:bottom w:val="none" w:sz="0" w:space="0" w:color="auto"/>
        <w:right w:val="none" w:sz="0" w:space="0" w:color="auto"/>
      </w:divBdr>
    </w:div>
    <w:div w:id="53894277">
      <w:bodyDiv w:val="1"/>
      <w:marLeft w:val="0"/>
      <w:marRight w:val="0"/>
      <w:marTop w:val="0"/>
      <w:marBottom w:val="0"/>
      <w:divBdr>
        <w:top w:val="none" w:sz="0" w:space="0" w:color="auto"/>
        <w:left w:val="none" w:sz="0" w:space="0" w:color="auto"/>
        <w:bottom w:val="none" w:sz="0" w:space="0" w:color="auto"/>
        <w:right w:val="none" w:sz="0" w:space="0" w:color="auto"/>
      </w:divBdr>
    </w:div>
    <w:div w:id="56054459">
      <w:bodyDiv w:val="1"/>
      <w:marLeft w:val="0"/>
      <w:marRight w:val="0"/>
      <w:marTop w:val="0"/>
      <w:marBottom w:val="0"/>
      <w:divBdr>
        <w:top w:val="none" w:sz="0" w:space="0" w:color="auto"/>
        <w:left w:val="none" w:sz="0" w:space="0" w:color="auto"/>
        <w:bottom w:val="none" w:sz="0" w:space="0" w:color="auto"/>
        <w:right w:val="none" w:sz="0" w:space="0" w:color="auto"/>
      </w:divBdr>
    </w:div>
    <w:div w:id="56900726">
      <w:bodyDiv w:val="1"/>
      <w:marLeft w:val="0"/>
      <w:marRight w:val="0"/>
      <w:marTop w:val="0"/>
      <w:marBottom w:val="0"/>
      <w:divBdr>
        <w:top w:val="none" w:sz="0" w:space="0" w:color="auto"/>
        <w:left w:val="none" w:sz="0" w:space="0" w:color="auto"/>
        <w:bottom w:val="none" w:sz="0" w:space="0" w:color="auto"/>
        <w:right w:val="none" w:sz="0" w:space="0" w:color="auto"/>
      </w:divBdr>
    </w:div>
    <w:div w:id="59181531">
      <w:bodyDiv w:val="1"/>
      <w:marLeft w:val="0"/>
      <w:marRight w:val="0"/>
      <w:marTop w:val="0"/>
      <w:marBottom w:val="0"/>
      <w:divBdr>
        <w:top w:val="none" w:sz="0" w:space="0" w:color="auto"/>
        <w:left w:val="none" w:sz="0" w:space="0" w:color="auto"/>
        <w:bottom w:val="none" w:sz="0" w:space="0" w:color="auto"/>
        <w:right w:val="none" w:sz="0" w:space="0" w:color="auto"/>
      </w:divBdr>
    </w:div>
    <w:div w:id="64229765">
      <w:bodyDiv w:val="1"/>
      <w:marLeft w:val="0"/>
      <w:marRight w:val="0"/>
      <w:marTop w:val="0"/>
      <w:marBottom w:val="0"/>
      <w:divBdr>
        <w:top w:val="none" w:sz="0" w:space="0" w:color="auto"/>
        <w:left w:val="none" w:sz="0" w:space="0" w:color="auto"/>
        <w:bottom w:val="none" w:sz="0" w:space="0" w:color="auto"/>
        <w:right w:val="none" w:sz="0" w:space="0" w:color="auto"/>
      </w:divBdr>
    </w:div>
    <w:div w:id="65154471">
      <w:bodyDiv w:val="1"/>
      <w:marLeft w:val="0"/>
      <w:marRight w:val="0"/>
      <w:marTop w:val="0"/>
      <w:marBottom w:val="0"/>
      <w:divBdr>
        <w:top w:val="none" w:sz="0" w:space="0" w:color="auto"/>
        <w:left w:val="none" w:sz="0" w:space="0" w:color="auto"/>
        <w:bottom w:val="none" w:sz="0" w:space="0" w:color="auto"/>
        <w:right w:val="none" w:sz="0" w:space="0" w:color="auto"/>
      </w:divBdr>
    </w:div>
    <w:div w:id="66415990">
      <w:bodyDiv w:val="1"/>
      <w:marLeft w:val="0"/>
      <w:marRight w:val="0"/>
      <w:marTop w:val="0"/>
      <w:marBottom w:val="0"/>
      <w:divBdr>
        <w:top w:val="none" w:sz="0" w:space="0" w:color="auto"/>
        <w:left w:val="none" w:sz="0" w:space="0" w:color="auto"/>
        <w:bottom w:val="none" w:sz="0" w:space="0" w:color="auto"/>
        <w:right w:val="none" w:sz="0" w:space="0" w:color="auto"/>
      </w:divBdr>
    </w:div>
    <w:div w:id="70352825">
      <w:bodyDiv w:val="1"/>
      <w:marLeft w:val="0"/>
      <w:marRight w:val="0"/>
      <w:marTop w:val="0"/>
      <w:marBottom w:val="0"/>
      <w:divBdr>
        <w:top w:val="none" w:sz="0" w:space="0" w:color="auto"/>
        <w:left w:val="none" w:sz="0" w:space="0" w:color="auto"/>
        <w:bottom w:val="none" w:sz="0" w:space="0" w:color="auto"/>
        <w:right w:val="none" w:sz="0" w:space="0" w:color="auto"/>
      </w:divBdr>
    </w:div>
    <w:div w:id="72237853">
      <w:bodyDiv w:val="1"/>
      <w:marLeft w:val="0"/>
      <w:marRight w:val="0"/>
      <w:marTop w:val="0"/>
      <w:marBottom w:val="0"/>
      <w:divBdr>
        <w:top w:val="none" w:sz="0" w:space="0" w:color="auto"/>
        <w:left w:val="none" w:sz="0" w:space="0" w:color="auto"/>
        <w:bottom w:val="none" w:sz="0" w:space="0" w:color="auto"/>
        <w:right w:val="none" w:sz="0" w:space="0" w:color="auto"/>
      </w:divBdr>
    </w:div>
    <w:div w:id="75178745">
      <w:bodyDiv w:val="1"/>
      <w:marLeft w:val="0"/>
      <w:marRight w:val="0"/>
      <w:marTop w:val="0"/>
      <w:marBottom w:val="0"/>
      <w:divBdr>
        <w:top w:val="none" w:sz="0" w:space="0" w:color="auto"/>
        <w:left w:val="none" w:sz="0" w:space="0" w:color="auto"/>
        <w:bottom w:val="none" w:sz="0" w:space="0" w:color="auto"/>
        <w:right w:val="none" w:sz="0" w:space="0" w:color="auto"/>
      </w:divBdr>
    </w:div>
    <w:div w:id="81798422">
      <w:bodyDiv w:val="1"/>
      <w:marLeft w:val="0"/>
      <w:marRight w:val="0"/>
      <w:marTop w:val="0"/>
      <w:marBottom w:val="0"/>
      <w:divBdr>
        <w:top w:val="none" w:sz="0" w:space="0" w:color="auto"/>
        <w:left w:val="none" w:sz="0" w:space="0" w:color="auto"/>
        <w:bottom w:val="none" w:sz="0" w:space="0" w:color="auto"/>
        <w:right w:val="none" w:sz="0" w:space="0" w:color="auto"/>
      </w:divBdr>
    </w:div>
    <w:div w:id="83190149">
      <w:bodyDiv w:val="1"/>
      <w:marLeft w:val="0"/>
      <w:marRight w:val="0"/>
      <w:marTop w:val="0"/>
      <w:marBottom w:val="0"/>
      <w:divBdr>
        <w:top w:val="none" w:sz="0" w:space="0" w:color="auto"/>
        <w:left w:val="none" w:sz="0" w:space="0" w:color="auto"/>
        <w:bottom w:val="none" w:sz="0" w:space="0" w:color="auto"/>
        <w:right w:val="none" w:sz="0" w:space="0" w:color="auto"/>
      </w:divBdr>
    </w:div>
    <w:div w:id="87506193">
      <w:bodyDiv w:val="1"/>
      <w:marLeft w:val="0"/>
      <w:marRight w:val="0"/>
      <w:marTop w:val="0"/>
      <w:marBottom w:val="0"/>
      <w:divBdr>
        <w:top w:val="none" w:sz="0" w:space="0" w:color="auto"/>
        <w:left w:val="none" w:sz="0" w:space="0" w:color="auto"/>
        <w:bottom w:val="none" w:sz="0" w:space="0" w:color="auto"/>
        <w:right w:val="none" w:sz="0" w:space="0" w:color="auto"/>
      </w:divBdr>
    </w:div>
    <w:div w:id="88670657">
      <w:bodyDiv w:val="1"/>
      <w:marLeft w:val="0"/>
      <w:marRight w:val="0"/>
      <w:marTop w:val="0"/>
      <w:marBottom w:val="0"/>
      <w:divBdr>
        <w:top w:val="none" w:sz="0" w:space="0" w:color="auto"/>
        <w:left w:val="none" w:sz="0" w:space="0" w:color="auto"/>
        <w:bottom w:val="none" w:sz="0" w:space="0" w:color="auto"/>
        <w:right w:val="none" w:sz="0" w:space="0" w:color="auto"/>
      </w:divBdr>
    </w:div>
    <w:div w:id="89544275">
      <w:bodyDiv w:val="1"/>
      <w:marLeft w:val="0"/>
      <w:marRight w:val="0"/>
      <w:marTop w:val="0"/>
      <w:marBottom w:val="0"/>
      <w:divBdr>
        <w:top w:val="none" w:sz="0" w:space="0" w:color="auto"/>
        <w:left w:val="none" w:sz="0" w:space="0" w:color="auto"/>
        <w:bottom w:val="none" w:sz="0" w:space="0" w:color="auto"/>
        <w:right w:val="none" w:sz="0" w:space="0" w:color="auto"/>
      </w:divBdr>
    </w:div>
    <w:div w:id="89550079">
      <w:bodyDiv w:val="1"/>
      <w:marLeft w:val="0"/>
      <w:marRight w:val="0"/>
      <w:marTop w:val="0"/>
      <w:marBottom w:val="0"/>
      <w:divBdr>
        <w:top w:val="none" w:sz="0" w:space="0" w:color="auto"/>
        <w:left w:val="none" w:sz="0" w:space="0" w:color="auto"/>
        <w:bottom w:val="none" w:sz="0" w:space="0" w:color="auto"/>
        <w:right w:val="none" w:sz="0" w:space="0" w:color="auto"/>
      </w:divBdr>
    </w:div>
    <w:div w:id="90903404">
      <w:bodyDiv w:val="1"/>
      <w:marLeft w:val="0"/>
      <w:marRight w:val="0"/>
      <w:marTop w:val="0"/>
      <w:marBottom w:val="0"/>
      <w:divBdr>
        <w:top w:val="none" w:sz="0" w:space="0" w:color="auto"/>
        <w:left w:val="none" w:sz="0" w:space="0" w:color="auto"/>
        <w:bottom w:val="none" w:sz="0" w:space="0" w:color="auto"/>
        <w:right w:val="none" w:sz="0" w:space="0" w:color="auto"/>
      </w:divBdr>
    </w:div>
    <w:div w:id="96413812">
      <w:bodyDiv w:val="1"/>
      <w:marLeft w:val="0"/>
      <w:marRight w:val="0"/>
      <w:marTop w:val="0"/>
      <w:marBottom w:val="0"/>
      <w:divBdr>
        <w:top w:val="none" w:sz="0" w:space="0" w:color="auto"/>
        <w:left w:val="none" w:sz="0" w:space="0" w:color="auto"/>
        <w:bottom w:val="none" w:sz="0" w:space="0" w:color="auto"/>
        <w:right w:val="none" w:sz="0" w:space="0" w:color="auto"/>
      </w:divBdr>
    </w:div>
    <w:div w:id="96993743">
      <w:bodyDiv w:val="1"/>
      <w:marLeft w:val="0"/>
      <w:marRight w:val="0"/>
      <w:marTop w:val="0"/>
      <w:marBottom w:val="0"/>
      <w:divBdr>
        <w:top w:val="none" w:sz="0" w:space="0" w:color="auto"/>
        <w:left w:val="none" w:sz="0" w:space="0" w:color="auto"/>
        <w:bottom w:val="none" w:sz="0" w:space="0" w:color="auto"/>
        <w:right w:val="none" w:sz="0" w:space="0" w:color="auto"/>
      </w:divBdr>
    </w:div>
    <w:div w:id="100881276">
      <w:bodyDiv w:val="1"/>
      <w:marLeft w:val="0"/>
      <w:marRight w:val="0"/>
      <w:marTop w:val="0"/>
      <w:marBottom w:val="0"/>
      <w:divBdr>
        <w:top w:val="none" w:sz="0" w:space="0" w:color="auto"/>
        <w:left w:val="none" w:sz="0" w:space="0" w:color="auto"/>
        <w:bottom w:val="none" w:sz="0" w:space="0" w:color="auto"/>
        <w:right w:val="none" w:sz="0" w:space="0" w:color="auto"/>
      </w:divBdr>
    </w:div>
    <w:div w:id="102653308">
      <w:bodyDiv w:val="1"/>
      <w:marLeft w:val="0"/>
      <w:marRight w:val="0"/>
      <w:marTop w:val="0"/>
      <w:marBottom w:val="0"/>
      <w:divBdr>
        <w:top w:val="none" w:sz="0" w:space="0" w:color="auto"/>
        <w:left w:val="none" w:sz="0" w:space="0" w:color="auto"/>
        <w:bottom w:val="none" w:sz="0" w:space="0" w:color="auto"/>
        <w:right w:val="none" w:sz="0" w:space="0" w:color="auto"/>
      </w:divBdr>
    </w:div>
    <w:div w:id="110634729">
      <w:bodyDiv w:val="1"/>
      <w:marLeft w:val="0"/>
      <w:marRight w:val="0"/>
      <w:marTop w:val="0"/>
      <w:marBottom w:val="0"/>
      <w:divBdr>
        <w:top w:val="none" w:sz="0" w:space="0" w:color="auto"/>
        <w:left w:val="none" w:sz="0" w:space="0" w:color="auto"/>
        <w:bottom w:val="none" w:sz="0" w:space="0" w:color="auto"/>
        <w:right w:val="none" w:sz="0" w:space="0" w:color="auto"/>
      </w:divBdr>
    </w:div>
    <w:div w:id="110785255">
      <w:bodyDiv w:val="1"/>
      <w:marLeft w:val="0"/>
      <w:marRight w:val="0"/>
      <w:marTop w:val="0"/>
      <w:marBottom w:val="0"/>
      <w:divBdr>
        <w:top w:val="none" w:sz="0" w:space="0" w:color="auto"/>
        <w:left w:val="none" w:sz="0" w:space="0" w:color="auto"/>
        <w:bottom w:val="none" w:sz="0" w:space="0" w:color="auto"/>
        <w:right w:val="none" w:sz="0" w:space="0" w:color="auto"/>
      </w:divBdr>
    </w:div>
    <w:div w:id="112557297">
      <w:bodyDiv w:val="1"/>
      <w:marLeft w:val="0"/>
      <w:marRight w:val="0"/>
      <w:marTop w:val="0"/>
      <w:marBottom w:val="0"/>
      <w:divBdr>
        <w:top w:val="none" w:sz="0" w:space="0" w:color="auto"/>
        <w:left w:val="none" w:sz="0" w:space="0" w:color="auto"/>
        <w:bottom w:val="none" w:sz="0" w:space="0" w:color="auto"/>
        <w:right w:val="none" w:sz="0" w:space="0" w:color="auto"/>
      </w:divBdr>
    </w:div>
    <w:div w:id="112941880">
      <w:bodyDiv w:val="1"/>
      <w:marLeft w:val="0"/>
      <w:marRight w:val="0"/>
      <w:marTop w:val="0"/>
      <w:marBottom w:val="0"/>
      <w:divBdr>
        <w:top w:val="none" w:sz="0" w:space="0" w:color="auto"/>
        <w:left w:val="none" w:sz="0" w:space="0" w:color="auto"/>
        <w:bottom w:val="none" w:sz="0" w:space="0" w:color="auto"/>
        <w:right w:val="none" w:sz="0" w:space="0" w:color="auto"/>
      </w:divBdr>
    </w:div>
    <w:div w:id="113057484">
      <w:bodyDiv w:val="1"/>
      <w:marLeft w:val="0"/>
      <w:marRight w:val="0"/>
      <w:marTop w:val="0"/>
      <w:marBottom w:val="0"/>
      <w:divBdr>
        <w:top w:val="none" w:sz="0" w:space="0" w:color="auto"/>
        <w:left w:val="none" w:sz="0" w:space="0" w:color="auto"/>
        <w:bottom w:val="none" w:sz="0" w:space="0" w:color="auto"/>
        <w:right w:val="none" w:sz="0" w:space="0" w:color="auto"/>
      </w:divBdr>
    </w:div>
    <w:div w:id="119568660">
      <w:bodyDiv w:val="1"/>
      <w:marLeft w:val="0"/>
      <w:marRight w:val="0"/>
      <w:marTop w:val="0"/>
      <w:marBottom w:val="0"/>
      <w:divBdr>
        <w:top w:val="none" w:sz="0" w:space="0" w:color="auto"/>
        <w:left w:val="none" w:sz="0" w:space="0" w:color="auto"/>
        <w:bottom w:val="none" w:sz="0" w:space="0" w:color="auto"/>
        <w:right w:val="none" w:sz="0" w:space="0" w:color="auto"/>
      </w:divBdr>
    </w:div>
    <w:div w:id="120417973">
      <w:bodyDiv w:val="1"/>
      <w:marLeft w:val="0"/>
      <w:marRight w:val="0"/>
      <w:marTop w:val="0"/>
      <w:marBottom w:val="0"/>
      <w:divBdr>
        <w:top w:val="none" w:sz="0" w:space="0" w:color="auto"/>
        <w:left w:val="none" w:sz="0" w:space="0" w:color="auto"/>
        <w:bottom w:val="none" w:sz="0" w:space="0" w:color="auto"/>
        <w:right w:val="none" w:sz="0" w:space="0" w:color="auto"/>
      </w:divBdr>
    </w:div>
    <w:div w:id="120851815">
      <w:bodyDiv w:val="1"/>
      <w:marLeft w:val="0"/>
      <w:marRight w:val="0"/>
      <w:marTop w:val="0"/>
      <w:marBottom w:val="0"/>
      <w:divBdr>
        <w:top w:val="none" w:sz="0" w:space="0" w:color="auto"/>
        <w:left w:val="none" w:sz="0" w:space="0" w:color="auto"/>
        <w:bottom w:val="none" w:sz="0" w:space="0" w:color="auto"/>
        <w:right w:val="none" w:sz="0" w:space="0" w:color="auto"/>
      </w:divBdr>
    </w:div>
    <w:div w:id="122500553">
      <w:bodyDiv w:val="1"/>
      <w:marLeft w:val="0"/>
      <w:marRight w:val="0"/>
      <w:marTop w:val="0"/>
      <w:marBottom w:val="0"/>
      <w:divBdr>
        <w:top w:val="none" w:sz="0" w:space="0" w:color="auto"/>
        <w:left w:val="none" w:sz="0" w:space="0" w:color="auto"/>
        <w:bottom w:val="none" w:sz="0" w:space="0" w:color="auto"/>
        <w:right w:val="none" w:sz="0" w:space="0" w:color="auto"/>
      </w:divBdr>
    </w:div>
    <w:div w:id="123013139">
      <w:bodyDiv w:val="1"/>
      <w:marLeft w:val="0"/>
      <w:marRight w:val="0"/>
      <w:marTop w:val="0"/>
      <w:marBottom w:val="0"/>
      <w:divBdr>
        <w:top w:val="none" w:sz="0" w:space="0" w:color="auto"/>
        <w:left w:val="none" w:sz="0" w:space="0" w:color="auto"/>
        <w:bottom w:val="none" w:sz="0" w:space="0" w:color="auto"/>
        <w:right w:val="none" w:sz="0" w:space="0" w:color="auto"/>
      </w:divBdr>
    </w:div>
    <w:div w:id="123087002">
      <w:bodyDiv w:val="1"/>
      <w:marLeft w:val="0"/>
      <w:marRight w:val="0"/>
      <w:marTop w:val="0"/>
      <w:marBottom w:val="0"/>
      <w:divBdr>
        <w:top w:val="none" w:sz="0" w:space="0" w:color="auto"/>
        <w:left w:val="none" w:sz="0" w:space="0" w:color="auto"/>
        <w:bottom w:val="none" w:sz="0" w:space="0" w:color="auto"/>
        <w:right w:val="none" w:sz="0" w:space="0" w:color="auto"/>
      </w:divBdr>
    </w:div>
    <w:div w:id="123694462">
      <w:bodyDiv w:val="1"/>
      <w:marLeft w:val="0"/>
      <w:marRight w:val="0"/>
      <w:marTop w:val="0"/>
      <w:marBottom w:val="0"/>
      <w:divBdr>
        <w:top w:val="none" w:sz="0" w:space="0" w:color="auto"/>
        <w:left w:val="none" w:sz="0" w:space="0" w:color="auto"/>
        <w:bottom w:val="none" w:sz="0" w:space="0" w:color="auto"/>
        <w:right w:val="none" w:sz="0" w:space="0" w:color="auto"/>
      </w:divBdr>
    </w:div>
    <w:div w:id="131142046">
      <w:bodyDiv w:val="1"/>
      <w:marLeft w:val="0"/>
      <w:marRight w:val="0"/>
      <w:marTop w:val="0"/>
      <w:marBottom w:val="0"/>
      <w:divBdr>
        <w:top w:val="none" w:sz="0" w:space="0" w:color="auto"/>
        <w:left w:val="none" w:sz="0" w:space="0" w:color="auto"/>
        <w:bottom w:val="none" w:sz="0" w:space="0" w:color="auto"/>
        <w:right w:val="none" w:sz="0" w:space="0" w:color="auto"/>
      </w:divBdr>
    </w:div>
    <w:div w:id="131799415">
      <w:bodyDiv w:val="1"/>
      <w:marLeft w:val="0"/>
      <w:marRight w:val="0"/>
      <w:marTop w:val="0"/>
      <w:marBottom w:val="0"/>
      <w:divBdr>
        <w:top w:val="none" w:sz="0" w:space="0" w:color="auto"/>
        <w:left w:val="none" w:sz="0" w:space="0" w:color="auto"/>
        <w:bottom w:val="none" w:sz="0" w:space="0" w:color="auto"/>
        <w:right w:val="none" w:sz="0" w:space="0" w:color="auto"/>
      </w:divBdr>
    </w:div>
    <w:div w:id="133984849">
      <w:bodyDiv w:val="1"/>
      <w:marLeft w:val="0"/>
      <w:marRight w:val="0"/>
      <w:marTop w:val="0"/>
      <w:marBottom w:val="0"/>
      <w:divBdr>
        <w:top w:val="none" w:sz="0" w:space="0" w:color="auto"/>
        <w:left w:val="none" w:sz="0" w:space="0" w:color="auto"/>
        <w:bottom w:val="none" w:sz="0" w:space="0" w:color="auto"/>
        <w:right w:val="none" w:sz="0" w:space="0" w:color="auto"/>
      </w:divBdr>
    </w:div>
    <w:div w:id="136991496">
      <w:bodyDiv w:val="1"/>
      <w:marLeft w:val="0"/>
      <w:marRight w:val="0"/>
      <w:marTop w:val="0"/>
      <w:marBottom w:val="0"/>
      <w:divBdr>
        <w:top w:val="none" w:sz="0" w:space="0" w:color="auto"/>
        <w:left w:val="none" w:sz="0" w:space="0" w:color="auto"/>
        <w:bottom w:val="none" w:sz="0" w:space="0" w:color="auto"/>
        <w:right w:val="none" w:sz="0" w:space="0" w:color="auto"/>
      </w:divBdr>
    </w:div>
    <w:div w:id="139881107">
      <w:bodyDiv w:val="1"/>
      <w:marLeft w:val="0"/>
      <w:marRight w:val="0"/>
      <w:marTop w:val="0"/>
      <w:marBottom w:val="0"/>
      <w:divBdr>
        <w:top w:val="none" w:sz="0" w:space="0" w:color="auto"/>
        <w:left w:val="none" w:sz="0" w:space="0" w:color="auto"/>
        <w:bottom w:val="none" w:sz="0" w:space="0" w:color="auto"/>
        <w:right w:val="none" w:sz="0" w:space="0" w:color="auto"/>
      </w:divBdr>
    </w:div>
    <w:div w:id="146241118">
      <w:bodyDiv w:val="1"/>
      <w:marLeft w:val="0"/>
      <w:marRight w:val="0"/>
      <w:marTop w:val="0"/>
      <w:marBottom w:val="0"/>
      <w:divBdr>
        <w:top w:val="none" w:sz="0" w:space="0" w:color="auto"/>
        <w:left w:val="none" w:sz="0" w:space="0" w:color="auto"/>
        <w:bottom w:val="none" w:sz="0" w:space="0" w:color="auto"/>
        <w:right w:val="none" w:sz="0" w:space="0" w:color="auto"/>
      </w:divBdr>
    </w:div>
    <w:div w:id="152332668">
      <w:bodyDiv w:val="1"/>
      <w:marLeft w:val="0"/>
      <w:marRight w:val="0"/>
      <w:marTop w:val="0"/>
      <w:marBottom w:val="0"/>
      <w:divBdr>
        <w:top w:val="none" w:sz="0" w:space="0" w:color="auto"/>
        <w:left w:val="none" w:sz="0" w:space="0" w:color="auto"/>
        <w:bottom w:val="none" w:sz="0" w:space="0" w:color="auto"/>
        <w:right w:val="none" w:sz="0" w:space="0" w:color="auto"/>
      </w:divBdr>
    </w:div>
    <w:div w:id="152573779">
      <w:bodyDiv w:val="1"/>
      <w:marLeft w:val="0"/>
      <w:marRight w:val="0"/>
      <w:marTop w:val="0"/>
      <w:marBottom w:val="0"/>
      <w:divBdr>
        <w:top w:val="none" w:sz="0" w:space="0" w:color="auto"/>
        <w:left w:val="none" w:sz="0" w:space="0" w:color="auto"/>
        <w:bottom w:val="none" w:sz="0" w:space="0" w:color="auto"/>
        <w:right w:val="none" w:sz="0" w:space="0" w:color="auto"/>
      </w:divBdr>
    </w:div>
    <w:div w:id="156387224">
      <w:bodyDiv w:val="1"/>
      <w:marLeft w:val="0"/>
      <w:marRight w:val="0"/>
      <w:marTop w:val="0"/>
      <w:marBottom w:val="0"/>
      <w:divBdr>
        <w:top w:val="none" w:sz="0" w:space="0" w:color="auto"/>
        <w:left w:val="none" w:sz="0" w:space="0" w:color="auto"/>
        <w:bottom w:val="none" w:sz="0" w:space="0" w:color="auto"/>
        <w:right w:val="none" w:sz="0" w:space="0" w:color="auto"/>
      </w:divBdr>
    </w:div>
    <w:div w:id="156775307">
      <w:bodyDiv w:val="1"/>
      <w:marLeft w:val="0"/>
      <w:marRight w:val="0"/>
      <w:marTop w:val="0"/>
      <w:marBottom w:val="0"/>
      <w:divBdr>
        <w:top w:val="none" w:sz="0" w:space="0" w:color="auto"/>
        <w:left w:val="none" w:sz="0" w:space="0" w:color="auto"/>
        <w:bottom w:val="none" w:sz="0" w:space="0" w:color="auto"/>
        <w:right w:val="none" w:sz="0" w:space="0" w:color="auto"/>
      </w:divBdr>
    </w:div>
    <w:div w:id="161547798">
      <w:bodyDiv w:val="1"/>
      <w:marLeft w:val="0"/>
      <w:marRight w:val="0"/>
      <w:marTop w:val="0"/>
      <w:marBottom w:val="0"/>
      <w:divBdr>
        <w:top w:val="none" w:sz="0" w:space="0" w:color="auto"/>
        <w:left w:val="none" w:sz="0" w:space="0" w:color="auto"/>
        <w:bottom w:val="none" w:sz="0" w:space="0" w:color="auto"/>
        <w:right w:val="none" w:sz="0" w:space="0" w:color="auto"/>
      </w:divBdr>
    </w:div>
    <w:div w:id="166479531">
      <w:bodyDiv w:val="1"/>
      <w:marLeft w:val="0"/>
      <w:marRight w:val="0"/>
      <w:marTop w:val="0"/>
      <w:marBottom w:val="0"/>
      <w:divBdr>
        <w:top w:val="none" w:sz="0" w:space="0" w:color="auto"/>
        <w:left w:val="none" w:sz="0" w:space="0" w:color="auto"/>
        <w:bottom w:val="none" w:sz="0" w:space="0" w:color="auto"/>
        <w:right w:val="none" w:sz="0" w:space="0" w:color="auto"/>
      </w:divBdr>
    </w:div>
    <w:div w:id="168301588">
      <w:bodyDiv w:val="1"/>
      <w:marLeft w:val="0"/>
      <w:marRight w:val="0"/>
      <w:marTop w:val="0"/>
      <w:marBottom w:val="0"/>
      <w:divBdr>
        <w:top w:val="none" w:sz="0" w:space="0" w:color="auto"/>
        <w:left w:val="none" w:sz="0" w:space="0" w:color="auto"/>
        <w:bottom w:val="none" w:sz="0" w:space="0" w:color="auto"/>
        <w:right w:val="none" w:sz="0" w:space="0" w:color="auto"/>
      </w:divBdr>
    </w:div>
    <w:div w:id="170802800">
      <w:bodyDiv w:val="1"/>
      <w:marLeft w:val="0"/>
      <w:marRight w:val="0"/>
      <w:marTop w:val="0"/>
      <w:marBottom w:val="0"/>
      <w:divBdr>
        <w:top w:val="none" w:sz="0" w:space="0" w:color="auto"/>
        <w:left w:val="none" w:sz="0" w:space="0" w:color="auto"/>
        <w:bottom w:val="none" w:sz="0" w:space="0" w:color="auto"/>
        <w:right w:val="none" w:sz="0" w:space="0" w:color="auto"/>
      </w:divBdr>
    </w:div>
    <w:div w:id="171801782">
      <w:bodyDiv w:val="1"/>
      <w:marLeft w:val="0"/>
      <w:marRight w:val="0"/>
      <w:marTop w:val="0"/>
      <w:marBottom w:val="0"/>
      <w:divBdr>
        <w:top w:val="none" w:sz="0" w:space="0" w:color="auto"/>
        <w:left w:val="none" w:sz="0" w:space="0" w:color="auto"/>
        <w:bottom w:val="none" w:sz="0" w:space="0" w:color="auto"/>
        <w:right w:val="none" w:sz="0" w:space="0" w:color="auto"/>
      </w:divBdr>
    </w:div>
    <w:div w:id="172498434">
      <w:bodyDiv w:val="1"/>
      <w:marLeft w:val="0"/>
      <w:marRight w:val="0"/>
      <w:marTop w:val="0"/>
      <w:marBottom w:val="0"/>
      <w:divBdr>
        <w:top w:val="none" w:sz="0" w:space="0" w:color="auto"/>
        <w:left w:val="none" w:sz="0" w:space="0" w:color="auto"/>
        <w:bottom w:val="none" w:sz="0" w:space="0" w:color="auto"/>
        <w:right w:val="none" w:sz="0" w:space="0" w:color="auto"/>
      </w:divBdr>
    </w:div>
    <w:div w:id="182061502">
      <w:bodyDiv w:val="1"/>
      <w:marLeft w:val="0"/>
      <w:marRight w:val="0"/>
      <w:marTop w:val="0"/>
      <w:marBottom w:val="0"/>
      <w:divBdr>
        <w:top w:val="none" w:sz="0" w:space="0" w:color="auto"/>
        <w:left w:val="none" w:sz="0" w:space="0" w:color="auto"/>
        <w:bottom w:val="none" w:sz="0" w:space="0" w:color="auto"/>
        <w:right w:val="none" w:sz="0" w:space="0" w:color="auto"/>
      </w:divBdr>
    </w:div>
    <w:div w:id="183173253">
      <w:bodyDiv w:val="1"/>
      <w:marLeft w:val="0"/>
      <w:marRight w:val="0"/>
      <w:marTop w:val="0"/>
      <w:marBottom w:val="0"/>
      <w:divBdr>
        <w:top w:val="none" w:sz="0" w:space="0" w:color="auto"/>
        <w:left w:val="none" w:sz="0" w:space="0" w:color="auto"/>
        <w:bottom w:val="none" w:sz="0" w:space="0" w:color="auto"/>
        <w:right w:val="none" w:sz="0" w:space="0" w:color="auto"/>
      </w:divBdr>
    </w:div>
    <w:div w:id="183442527">
      <w:bodyDiv w:val="1"/>
      <w:marLeft w:val="0"/>
      <w:marRight w:val="0"/>
      <w:marTop w:val="0"/>
      <w:marBottom w:val="0"/>
      <w:divBdr>
        <w:top w:val="none" w:sz="0" w:space="0" w:color="auto"/>
        <w:left w:val="none" w:sz="0" w:space="0" w:color="auto"/>
        <w:bottom w:val="none" w:sz="0" w:space="0" w:color="auto"/>
        <w:right w:val="none" w:sz="0" w:space="0" w:color="auto"/>
      </w:divBdr>
    </w:div>
    <w:div w:id="186871960">
      <w:bodyDiv w:val="1"/>
      <w:marLeft w:val="0"/>
      <w:marRight w:val="0"/>
      <w:marTop w:val="0"/>
      <w:marBottom w:val="0"/>
      <w:divBdr>
        <w:top w:val="none" w:sz="0" w:space="0" w:color="auto"/>
        <w:left w:val="none" w:sz="0" w:space="0" w:color="auto"/>
        <w:bottom w:val="none" w:sz="0" w:space="0" w:color="auto"/>
        <w:right w:val="none" w:sz="0" w:space="0" w:color="auto"/>
      </w:divBdr>
    </w:div>
    <w:div w:id="187526552">
      <w:bodyDiv w:val="1"/>
      <w:marLeft w:val="0"/>
      <w:marRight w:val="0"/>
      <w:marTop w:val="0"/>
      <w:marBottom w:val="0"/>
      <w:divBdr>
        <w:top w:val="none" w:sz="0" w:space="0" w:color="auto"/>
        <w:left w:val="none" w:sz="0" w:space="0" w:color="auto"/>
        <w:bottom w:val="none" w:sz="0" w:space="0" w:color="auto"/>
        <w:right w:val="none" w:sz="0" w:space="0" w:color="auto"/>
      </w:divBdr>
    </w:div>
    <w:div w:id="190411975">
      <w:bodyDiv w:val="1"/>
      <w:marLeft w:val="0"/>
      <w:marRight w:val="0"/>
      <w:marTop w:val="0"/>
      <w:marBottom w:val="0"/>
      <w:divBdr>
        <w:top w:val="none" w:sz="0" w:space="0" w:color="auto"/>
        <w:left w:val="none" w:sz="0" w:space="0" w:color="auto"/>
        <w:bottom w:val="none" w:sz="0" w:space="0" w:color="auto"/>
        <w:right w:val="none" w:sz="0" w:space="0" w:color="auto"/>
      </w:divBdr>
    </w:div>
    <w:div w:id="191043377">
      <w:bodyDiv w:val="1"/>
      <w:marLeft w:val="0"/>
      <w:marRight w:val="0"/>
      <w:marTop w:val="0"/>
      <w:marBottom w:val="0"/>
      <w:divBdr>
        <w:top w:val="none" w:sz="0" w:space="0" w:color="auto"/>
        <w:left w:val="none" w:sz="0" w:space="0" w:color="auto"/>
        <w:bottom w:val="none" w:sz="0" w:space="0" w:color="auto"/>
        <w:right w:val="none" w:sz="0" w:space="0" w:color="auto"/>
      </w:divBdr>
    </w:div>
    <w:div w:id="192306430">
      <w:bodyDiv w:val="1"/>
      <w:marLeft w:val="0"/>
      <w:marRight w:val="0"/>
      <w:marTop w:val="0"/>
      <w:marBottom w:val="0"/>
      <w:divBdr>
        <w:top w:val="none" w:sz="0" w:space="0" w:color="auto"/>
        <w:left w:val="none" w:sz="0" w:space="0" w:color="auto"/>
        <w:bottom w:val="none" w:sz="0" w:space="0" w:color="auto"/>
        <w:right w:val="none" w:sz="0" w:space="0" w:color="auto"/>
      </w:divBdr>
    </w:div>
    <w:div w:id="194082603">
      <w:bodyDiv w:val="1"/>
      <w:marLeft w:val="0"/>
      <w:marRight w:val="0"/>
      <w:marTop w:val="0"/>
      <w:marBottom w:val="0"/>
      <w:divBdr>
        <w:top w:val="none" w:sz="0" w:space="0" w:color="auto"/>
        <w:left w:val="none" w:sz="0" w:space="0" w:color="auto"/>
        <w:bottom w:val="none" w:sz="0" w:space="0" w:color="auto"/>
        <w:right w:val="none" w:sz="0" w:space="0" w:color="auto"/>
      </w:divBdr>
    </w:div>
    <w:div w:id="198399326">
      <w:bodyDiv w:val="1"/>
      <w:marLeft w:val="0"/>
      <w:marRight w:val="0"/>
      <w:marTop w:val="0"/>
      <w:marBottom w:val="0"/>
      <w:divBdr>
        <w:top w:val="none" w:sz="0" w:space="0" w:color="auto"/>
        <w:left w:val="none" w:sz="0" w:space="0" w:color="auto"/>
        <w:bottom w:val="none" w:sz="0" w:space="0" w:color="auto"/>
        <w:right w:val="none" w:sz="0" w:space="0" w:color="auto"/>
      </w:divBdr>
    </w:div>
    <w:div w:id="203521491">
      <w:bodyDiv w:val="1"/>
      <w:marLeft w:val="0"/>
      <w:marRight w:val="0"/>
      <w:marTop w:val="0"/>
      <w:marBottom w:val="0"/>
      <w:divBdr>
        <w:top w:val="none" w:sz="0" w:space="0" w:color="auto"/>
        <w:left w:val="none" w:sz="0" w:space="0" w:color="auto"/>
        <w:bottom w:val="none" w:sz="0" w:space="0" w:color="auto"/>
        <w:right w:val="none" w:sz="0" w:space="0" w:color="auto"/>
      </w:divBdr>
    </w:div>
    <w:div w:id="209728723">
      <w:bodyDiv w:val="1"/>
      <w:marLeft w:val="0"/>
      <w:marRight w:val="0"/>
      <w:marTop w:val="0"/>
      <w:marBottom w:val="0"/>
      <w:divBdr>
        <w:top w:val="none" w:sz="0" w:space="0" w:color="auto"/>
        <w:left w:val="none" w:sz="0" w:space="0" w:color="auto"/>
        <w:bottom w:val="none" w:sz="0" w:space="0" w:color="auto"/>
        <w:right w:val="none" w:sz="0" w:space="0" w:color="auto"/>
      </w:divBdr>
    </w:div>
    <w:div w:id="210770034">
      <w:bodyDiv w:val="1"/>
      <w:marLeft w:val="0"/>
      <w:marRight w:val="0"/>
      <w:marTop w:val="0"/>
      <w:marBottom w:val="0"/>
      <w:divBdr>
        <w:top w:val="none" w:sz="0" w:space="0" w:color="auto"/>
        <w:left w:val="none" w:sz="0" w:space="0" w:color="auto"/>
        <w:bottom w:val="none" w:sz="0" w:space="0" w:color="auto"/>
        <w:right w:val="none" w:sz="0" w:space="0" w:color="auto"/>
      </w:divBdr>
    </w:div>
    <w:div w:id="211038925">
      <w:bodyDiv w:val="1"/>
      <w:marLeft w:val="0"/>
      <w:marRight w:val="0"/>
      <w:marTop w:val="0"/>
      <w:marBottom w:val="0"/>
      <w:divBdr>
        <w:top w:val="none" w:sz="0" w:space="0" w:color="auto"/>
        <w:left w:val="none" w:sz="0" w:space="0" w:color="auto"/>
        <w:bottom w:val="none" w:sz="0" w:space="0" w:color="auto"/>
        <w:right w:val="none" w:sz="0" w:space="0" w:color="auto"/>
      </w:divBdr>
    </w:div>
    <w:div w:id="211698314">
      <w:bodyDiv w:val="1"/>
      <w:marLeft w:val="0"/>
      <w:marRight w:val="0"/>
      <w:marTop w:val="0"/>
      <w:marBottom w:val="0"/>
      <w:divBdr>
        <w:top w:val="none" w:sz="0" w:space="0" w:color="auto"/>
        <w:left w:val="none" w:sz="0" w:space="0" w:color="auto"/>
        <w:bottom w:val="none" w:sz="0" w:space="0" w:color="auto"/>
        <w:right w:val="none" w:sz="0" w:space="0" w:color="auto"/>
      </w:divBdr>
    </w:div>
    <w:div w:id="212888731">
      <w:bodyDiv w:val="1"/>
      <w:marLeft w:val="0"/>
      <w:marRight w:val="0"/>
      <w:marTop w:val="0"/>
      <w:marBottom w:val="0"/>
      <w:divBdr>
        <w:top w:val="none" w:sz="0" w:space="0" w:color="auto"/>
        <w:left w:val="none" w:sz="0" w:space="0" w:color="auto"/>
        <w:bottom w:val="none" w:sz="0" w:space="0" w:color="auto"/>
        <w:right w:val="none" w:sz="0" w:space="0" w:color="auto"/>
      </w:divBdr>
    </w:div>
    <w:div w:id="215436780">
      <w:bodyDiv w:val="1"/>
      <w:marLeft w:val="0"/>
      <w:marRight w:val="0"/>
      <w:marTop w:val="0"/>
      <w:marBottom w:val="0"/>
      <w:divBdr>
        <w:top w:val="none" w:sz="0" w:space="0" w:color="auto"/>
        <w:left w:val="none" w:sz="0" w:space="0" w:color="auto"/>
        <w:bottom w:val="none" w:sz="0" w:space="0" w:color="auto"/>
        <w:right w:val="none" w:sz="0" w:space="0" w:color="auto"/>
      </w:divBdr>
    </w:div>
    <w:div w:id="216748783">
      <w:bodyDiv w:val="1"/>
      <w:marLeft w:val="0"/>
      <w:marRight w:val="0"/>
      <w:marTop w:val="0"/>
      <w:marBottom w:val="0"/>
      <w:divBdr>
        <w:top w:val="none" w:sz="0" w:space="0" w:color="auto"/>
        <w:left w:val="none" w:sz="0" w:space="0" w:color="auto"/>
        <w:bottom w:val="none" w:sz="0" w:space="0" w:color="auto"/>
        <w:right w:val="none" w:sz="0" w:space="0" w:color="auto"/>
      </w:divBdr>
    </w:div>
    <w:div w:id="218367145">
      <w:bodyDiv w:val="1"/>
      <w:marLeft w:val="0"/>
      <w:marRight w:val="0"/>
      <w:marTop w:val="0"/>
      <w:marBottom w:val="0"/>
      <w:divBdr>
        <w:top w:val="none" w:sz="0" w:space="0" w:color="auto"/>
        <w:left w:val="none" w:sz="0" w:space="0" w:color="auto"/>
        <w:bottom w:val="none" w:sz="0" w:space="0" w:color="auto"/>
        <w:right w:val="none" w:sz="0" w:space="0" w:color="auto"/>
      </w:divBdr>
    </w:div>
    <w:div w:id="218398490">
      <w:bodyDiv w:val="1"/>
      <w:marLeft w:val="0"/>
      <w:marRight w:val="0"/>
      <w:marTop w:val="0"/>
      <w:marBottom w:val="0"/>
      <w:divBdr>
        <w:top w:val="none" w:sz="0" w:space="0" w:color="auto"/>
        <w:left w:val="none" w:sz="0" w:space="0" w:color="auto"/>
        <w:bottom w:val="none" w:sz="0" w:space="0" w:color="auto"/>
        <w:right w:val="none" w:sz="0" w:space="0" w:color="auto"/>
      </w:divBdr>
    </w:div>
    <w:div w:id="221478350">
      <w:bodyDiv w:val="1"/>
      <w:marLeft w:val="0"/>
      <w:marRight w:val="0"/>
      <w:marTop w:val="0"/>
      <w:marBottom w:val="0"/>
      <w:divBdr>
        <w:top w:val="none" w:sz="0" w:space="0" w:color="auto"/>
        <w:left w:val="none" w:sz="0" w:space="0" w:color="auto"/>
        <w:bottom w:val="none" w:sz="0" w:space="0" w:color="auto"/>
        <w:right w:val="none" w:sz="0" w:space="0" w:color="auto"/>
      </w:divBdr>
    </w:div>
    <w:div w:id="221990940">
      <w:bodyDiv w:val="1"/>
      <w:marLeft w:val="0"/>
      <w:marRight w:val="0"/>
      <w:marTop w:val="0"/>
      <w:marBottom w:val="0"/>
      <w:divBdr>
        <w:top w:val="none" w:sz="0" w:space="0" w:color="auto"/>
        <w:left w:val="none" w:sz="0" w:space="0" w:color="auto"/>
        <w:bottom w:val="none" w:sz="0" w:space="0" w:color="auto"/>
        <w:right w:val="none" w:sz="0" w:space="0" w:color="auto"/>
      </w:divBdr>
    </w:div>
    <w:div w:id="226691195">
      <w:bodyDiv w:val="1"/>
      <w:marLeft w:val="0"/>
      <w:marRight w:val="0"/>
      <w:marTop w:val="0"/>
      <w:marBottom w:val="0"/>
      <w:divBdr>
        <w:top w:val="none" w:sz="0" w:space="0" w:color="auto"/>
        <w:left w:val="none" w:sz="0" w:space="0" w:color="auto"/>
        <w:bottom w:val="none" w:sz="0" w:space="0" w:color="auto"/>
        <w:right w:val="none" w:sz="0" w:space="0" w:color="auto"/>
      </w:divBdr>
    </w:div>
    <w:div w:id="232157269">
      <w:bodyDiv w:val="1"/>
      <w:marLeft w:val="0"/>
      <w:marRight w:val="0"/>
      <w:marTop w:val="0"/>
      <w:marBottom w:val="0"/>
      <w:divBdr>
        <w:top w:val="none" w:sz="0" w:space="0" w:color="auto"/>
        <w:left w:val="none" w:sz="0" w:space="0" w:color="auto"/>
        <w:bottom w:val="none" w:sz="0" w:space="0" w:color="auto"/>
        <w:right w:val="none" w:sz="0" w:space="0" w:color="auto"/>
      </w:divBdr>
    </w:div>
    <w:div w:id="232277784">
      <w:bodyDiv w:val="1"/>
      <w:marLeft w:val="0"/>
      <w:marRight w:val="0"/>
      <w:marTop w:val="0"/>
      <w:marBottom w:val="0"/>
      <w:divBdr>
        <w:top w:val="none" w:sz="0" w:space="0" w:color="auto"/>
        <w:left w:val="none" w:sz="0" w:space="0" w:color="auto"/>
        <w:bottom w:val="none" w:sz="0" w:space="0" w:color="auto"/>
        <w:right w:val="none" w:sz="0" w:space="0" w:color="auto"/>
      </w:divBdr>
    </w:div>
    <w:div w:id="235896119">
      <w:bodyDiv w:val="1"/>
      <w:marLeft w:val="0"/>
      <w:marRight w:val="0"/>
      <w:marTop w:val="0"/>
      <w:marBottom w:val="0"/>
      <w:divBdr>
        <w:top w:val="none" w:sz="0" w:space="0" w:color="auto"/>
        <w:left w:val="none" w:sz="0" w:space="0" w:color="auto"/>
        <w:bottom w:val="none" w:sz="0" w:space="0" w:color="auto"/>
        <w:right w:val="none" w:sz="0" w:space="0" w:color="auto"/>
      </w:divBdr>
    </w:div>
    <w:div w:id="236669455">
      <w:bodyDiv w:val="1"/>
      <w:marLeft w:val="0"/>
      <w:marRight w:val="0"/>
      <w:marTop w:val="0"/>
      <w:marBottom w:val="0"/>
      <w:divBdr>
        <w:top w:val="none" w:sz="0" w:space="0" w:color="auto"/>
        <w:left w:val="none" w:sz="0" w:space="0" w:color="auto"/>
        <w:bottom w:val="none" w:sz="0" w:space="0" w:color="auto"/>
        <w:right w:val="none" w:sz="0" w:space="0" w:color="auto"/>
      </w:divBdr>
    </w:div>
    <w:div w:id="237372897">
      <w:bodyDiv w:val="1"/>
      <w:marLeft w:val="0"/>
      <w:marRight w:val="0"/>
      <w:marTop w:val="0"/>
      <w:marBottom w:val="0"/>
      <w:divBdr>
        <w:top w:val="none" w:sz="0" w:space="0" w:color="auto"/>
        <w:left w:val="none" w:sz="0" w:space="0" w:color="auto"/>
        <w:bottom w:val="none" w:sz="0" w:space="0" w:color="auto"/>
        <w:right w:val="none" w:sz="0" w:space="0" w:color="auto"/>
      </w:divBdr>
    </w:div>
    <w:div w:id="240338730">
      <w:bodyDiv w:val="1"/>
      <w:marLeft w:val="0"/>
      <w:marRight w:val="0"/>
      <w:marTop w:val="0"/>
      <w:marBottom w:val="0"/>
      <w:divBdr>
        <w:top w:val="none" w:sz="0" w:space="0" w:color="auto"/>
        <w:left w:val="none" w:sz="0" w:space="0" w:color="auto"/>
        <w:bottom w:val="none" w:sz="0" w:space="0" w:color="auto"/>
        <w:right w:val="none" w:sz="0" w:space="0" w:color="auto"/>
      </w:divBdr>
    </w:div>
    <w:div w:id="240680658">
      <w:bodyDiv w:val="1"/>
      <w:marLeft w:val="0"/>
      <w:marRight w:val="0"/>
      <w:marTop w:val="0"/>
      <w:marBottom w:val="0"/>
      <w:divBdr>
        <w:top w:val="none" w:sz="0" w:space="0" w:color="auto"/>
        <w:left w:val="none" w:sz="0" w:space="0" w:color="auto"/>
        <w:bottom w:val="none" w:sz="0" w:space="0" w:color="auto"/>
        <w:right w:val="none" w:sz="0" w:space="0" w:color="auto"/>
      </w:divBdr>
    </w:div>
    <w:div w:id="243882000">
      <w:bodyDiv w:val="1"/>
      <w:marLeft w:val="0"/>
      <w:marRight w:val="0"/>
      <w:marTop w:val="0"/>
      <w:marBottom w:val="0"/>
      <w:divBdr>
        <w:top w:val="none" w:sz="0" w:space="0" w:color="auto"/>
        <w:left w:val="none" w:sz="0" w:space="0" w:color="auto"/>
        <w:bottom w:val="none" w:sz="0" w:space="0" w:color="auto"/>
        <w:right w:val="none" w:sz="0" w:space="0" w:color="auto"/>
      </w:divBdr>
    </w:div>
    <w:div w:id="245967479">
      <w:bodyDiv w:val="1"/>
      <w:marLeft w:val="0"/>
      <w:marRight w:val="0"/>
      <w:marTop w:val="0"/>
      <w:marBottom w:val="0"/>
      <w:divBdr>
        <w:top w:val="none" w:sz="0" w:space="0" w:color="auto"/>
        <w:left w:val="none" w:sz="0" w:space="0" w:color="auto"/>
        <w:bottom w:val="none" w:sz="0" w:space="0" w:color="auto"/>
        <w:right w:val="none" w:sz="0" w:space="0" w:color="auto"/>
      </w:divBdr>
    </w:div>
    <w:div w:id="246960543">
      <w:bodyDiv w:val="1"/>
      <w:marLeft w:val="0"/>
      <w:marRight w:val="0"/>
      <w:marTop w:val="0"/>
      <w:marBottom w:val="0"/>
      <w:divBdr>
        <w:top w:val="none" w:sz="0" w:space="0" w:color="auto"/>
        <w:left w:val="none" w:sz="0" w:space="0" w:color="auto"/>
        <w:bottom w:val="none" w:sz="0" w:space="0" w:color="auto"/>
        <w:right w:val="none" w:sz="0" w:space="0" w:color="auto"/>
      </w:divBdr>
    </w:div>
    <w:div w:id="249395338">
      <w:bodyDiv w:val="1"/>
      <w:marLeft w:val="0"/>
      <w:marRight w:val="0"/>
      <w:marTop w:val="0"/>
      <w:marBottom w:val="0"/>
      <w:divBdr>
        <w:top w:val="none" w:sz="0" w:space="0" w:color="auto"/>
        <w:left w:val="none" w:sz="0" w:space="0" w:color="auto"/>
        <w:bottom w:val="none" w:sz="0" w:space="0" w:color="auto"/>
        <w:right w:val="none" w:sz="0" w:space="0" w:color="auto"/>
      </w:divBdr>
    </w:div>
    <w:div w:id="251358667">
      <w:bodyDiv w:val="1"/>
      <w:marLeft w:val="0"/>
      <w:marRight w:val="0"/>
      <w:marTop w:val="0"/>
      <w:marBottom w:val="0"/>
      <w:divBdr>
        <w:top w:val="none" w:sz="0" w:space="0" w:color="auto"/>
        <w:left w:val="none" w:sz="0" w:space="0" w:color="auto"/>
        <w:bottom w:val="none" w:sz="0" w:space="0" w:color="auto"/>
        <w:right w:val="none" w:sz="0" w:space="0" w:color="auto"/>
      </w:divBdr>
    </w:div>
    <w:div w:id="253905023">
      <w:bodyDiv w:val="1"/>
      <w:marLeft w:val="0"/>
      <w:marRight w:val="0"/>
      <w:marTop w:val="0"/>
      <w:marBottom w:val="0"/>
      <w:divBdr>
        <w:top w:val="none" w:sz="0" w:space="0" w:color="auto"/>
        <w:left w:val="none" w:sz="0" w:space="0" w:color="auto"/>
        <w:bottom w:val="none" w:sz="0" w:space="0" w:color="auto"/>
        <w:right w:val="none" w:sz="0" w:space="0" w:color="auto"/>
      </w:divBdr>
    </w:div>
    <w:div w:id="255788633">
      <w:bodyDiv w:val="1"/>
      <w:marLeft w:val="0"/>
      <w:marRight w:val="0"/>
      <w:marTop w:val="0"/>
      <w:marBottom w:val="0"/>
      <w:divBdr>
        <w:top w:val="none" w:sz="0" w:space="0" w:color="auto"/>
        <w:left w:val="none" w:sz="0" w:space="0" w:color="auto"/>
        <w:bottom w:val="none" w:sz="0" w:space="0" w:color="auto"/>
        <w:right w:val="none" w:sz="0" w:space="0" w:color="auto"/>
      </w:divBdr>
    </w:div>
    <w:div w:id="256065231">
      <w:bodyDiv w:val="1"/>
      <w:marLeft w:val="0"/>
      <w:marRight w:val="0"/>
      <w:marTop w:val="0"/>
      <w:marBottom w:val="0"/>
      <w:divBdr>
        <w:top w:val="none" w:sz="0" w:space="0" w:color="auto"/>
        <w:left w:val="none" w:sz="0" w:space="0" w:color="auto"/>
        <w:bottom w:val="none" w:sz="0" w:space="0" w:color="auto"/>
        <w:right w:val="none" w:sz="0" w:space="0" w:color="auto"/>
      </w:divBdr>
    </w:div>
    <w:div w:id="259264546">
      <w:bodyDiv w:val="1"/>
      <w:marLeft w:val="0"/>
      <w:marRight w:val="0"/>
      <w:marTop w:val="0"/>
      <w:marBottom w:val="0"/>
      <w:divBdr>
        <w:top w:val="none" w:sz="0" w:space="0" w:color="auto"/>
        <w:left w:val="none" w:sz="0" w:space="0" w:color="auto"/>
        <w:bottom w:val="none" w:sz="0" w:space="0" w:color="auto"/>
        <w:right w:val="none" w:sz="0" w:space="0" w:color="auto"/>
      </w:divBdr>
    </w:div>
    <w:div w:id="259460302">
      <w:bodyDiv w:val="1"/>
      <w:marLeft w:val="0"/>
      <w:marRight w:val="0"/>
      <w:marTop w:val="0"/>
      <w:marBottom w:val="0"/>
      <w:divBdr>
        <w:top w:val="none" w:sz="0" w:space="0" w:color="auto"/>
        <w:left w:val="none" w:sz="0" w:space="0" w:color="auto"/>
        <w:bottom w:val="none" w:sz="0" w:space="0" w:color="auto"/>
        <w:right w:val="none" w:sz="0" w:space="0" w:color="auto"/>
      </w:divBdr>
    </w:div>
    <w:div w:id="259879669">
      <w:bodyDiv w:val="1"/>
      <w:marLeft w:val="0"/>
      <w:marRight w:val="0"/>
      <w:marTop w:val="0"/>
      <w:marBottom w:val="0"/>
      <w:divBdr>
        <w:top w:val="none" w:sz="0" w:space="0" w:color="auto"/>
        <w:left w:val="none" w:sz="0" w:space="0" w:color="auto"/>
        <w:bottom w:val="none" w:sz="0" w:space="0" w:color="auto"/>
        <w:right w:val="none" w:sz="0" w:space="0" w:color="auto"/>
      </w:divBdr>
    </w:div>
    <w:div w:id="262690062">
      <w:bodyDiv w:val="1"/>
      <w:marLeft w:val="0"/>
      <w:marRight w:val="0"/>
      <w:marTop w:val="0"/>
      <w:marBottom w:val="0"/>
      <w:divBdr>
        <w:top w:val="none" w:sz="0" w:space="0" w:color="auto"/>
        <w:left w:val="none" w:sz="0" w:space="0" w:color="auto"/>
        <w:bottom w:val="none" w:sz="0" w:space="0" w:color="auto"/>
        <w:right w:val="none" w:sz="0" w:space="0" w:color="auto"/>
      </w:divBdr>
    </w:div>
    <w:div w:id="263810907">
      <w:bodyDiv w:val="1"/>
      <w:marLeft w:val="0"/>
      <w:marRight w:val="0"/>
      <w:marTop w:val="0"/>
      <w:marBottom w:val="0"/>
      <w:divBdr>
        <w:top w:val="none" w:sz="0" w:space="0" w:color="auto"/>
        <w:left w:val="none" w:sz="0" w:space="0" w:color="auto"/>
        <w:bottom w:val="none" w:sz="0" w:space="0" w:color="auto"/>
        <w:right w:val="none" w:sz="0" w:space="0" w:color="auto"/>
      </w:divBdr>
    </w:div>
    <w:div w:id="267470099">
      <w:bodyDiv w:val="1"/>
      <w:marLeft w:val="0"/>
      <w:marRight w:val="0"/>
      <w:marTop w:val="0"/>
      <w:marBottom w:val="0"/>
      <w:divBdr>
        <w:top w:val="none" w:sz="0" w:space="0" w:color="auto"/>
        <w:left w:val="none" w:sz="0" w:space="0" w:color="auto"/>
        <w:bottom w:val="none" w:sz="0" w:space="0" w:color="auto"/>
        <w:right w:val="none" w:sz="0" w:space="0" w:color="auto"/>
      </w:divBdr>
    </w:div>
    <w:div w:id="270892504">
      <w:bodyDiv w:val="1"/>
      <w:marLeft w:val="0"/>
      <w:marRight w:val="0"/>
      <w:marTop w:val="0"/>
      <w:marBottom w:val="0"/>
      <w:divBdr>
        <w:top w:val="none" w:sz="0" w:space="0" w:color="auto"/>
        <w:left w:val="none" w:sz="0" w:space="0" w:color="auto"/>
        <w:bottom w:val="none" w:sz="0" w:space="0" w:color="auto"/>
        <w:right w:val="none" w:sz="0" w:space="0" w:color="auto"/>
      </w:divBdr>
    </w:div>
    <w:div w:id="271207200">
      <w:bodyDiv w:val="1"/>
      <w:marLeft w:val="0"/>
      <w:marRight w:val="0"/>
      <w:marTop w:val="0"/>
      <w:marBottom w:val="0"/>
      <w:divBdr>
        <w:top w:val="none" w:sz="0" w:space="0" w:color="auto"/>
        <w:left w:val="none" w:sz="0" w:space="0" w:color="auto"/>
        <w:bottom w:val="none" w:sz="0" w:space="0" w:color="auto"/>
        <w:right w:val="none" w:sz="0" w:space="0" w:color="auto"/>
      </w:divBdr>
    </w:div>
    <w:div w:id="271669975">
      <w:bodyDiv w:val="1"/>
      <w:marLeft w:val="0"/>
      <w:marRight w:val="0"/>
      <w:marTop w:val="0"/>
      <w:marBottom w:val="0"/>
      <w:divBdr>
        <w:top w:val="none" w:sz="0" w:space="0" w:color="auto"/>
        <w:left w:val="none" w:sz="0" w:space="0" w:color="auto"/>
        <w:bottom w:val="none" w:sz="0" w:space="0" w:color="auto"/>
        <w:right w:val="none" w:sz="0" w:space="0" w:color="auto"/>
      </w:divBdr>
    </w:div>
    <w:div w:id="273445491">
      <w:bodyDiv w:val="1"/>
      <w:marLeft w:val="0"/>
      <w:marRight w:val="0"/>
      <w:marTop w:val="0"/>
      <w:marBottom w:val="0"/>
      <w:divBdr>
        <w:top w:val="none" w:sz="0" w:space="0" w:color="auto"/>
        <w:left w:val="none" w:sz="0" w:space="0" w:color="auto"/>
        <w:bottom w:val="none" w:sz="0" w:space="0" w:color="auto"/>
        <w:right w:val="none" w:sz="0" w:space="0" w:color="auto"/>
      </w:divBdr>
    </w:div>
    <w:div w:id="275866319">
      <w:bodyDiv w:val="1"/>
      <w:marLeft w:val="0"/>
      <w:marRight w:val="0"/>
      <w:marTop w:val="0"/>
      <w:marBottom w:val="0"/>
      <w:divBdr>
        <w:top w:val="none" w:sz="0" w:space="0" w:color="auto"/>
        <w:left w:val="none" w:sz="0" w:space="0" w:color="auto"/>
        <w:bottom w:val="none" w:sz="0" w:space="0" w:color="auto"/>
        <w:right w:val="none" w:sz="0" w:space="0" w:color="auto"/>
      </w:divBdr>
    </w:div>
    <w:div w:id="280382286">
      <w:bodyDiv w:val="1"/>
      <w:marLeft w:val="0"/>
      <w:marRight w:val="0"/>
      <w:marTop w:val="0"/>
      <w:marBottom w:val="0"/>
      <w:divBdr>
        <w:top w:val="none" w:sz="0" w:space="0" w:color="auto"/>
        <w:left w:val="none" w:sz="0" w:space="0" w:color="auto"/>
        <w:bottom w:val="none" w:sz="0" w:space="0" w:color="auto"/>
        <w:right w:val="none" w:sz="0" w:space="0" w:color="auto"/>
      </w:divBdr>
    </w:div>
    <w:div w:id="286132570">
      <w:bodyDiv w:val="1"/>
      <w:marLeft w:val="0"/>
      <w:marRight w:val="0"/>
      <w:marTop w:val="0"/>
      <w:marBottom w:val="0"/>
      <w:divBdr>
        <w:top w:val="none" w:sz="0" w:space="0" w:color="auto"/>
        <w:left w:val="none" w:sz="0" w:space="0" w:color="auto"/>
        <w:bottom w:val="none" w:sz="0" w:space="0" w:color="auto"/>
        <w:right w:val="none" w:sz="0" w:space="0" w:color="auto"/>
      </w:divBdr>
    </w:div>
    <w:div w:id="289631706">
      <w:bodyDiv w:val="1"/>
      <w:marLeft w:val="0"/>
      <w:marRight w:val="0"/>
      <w:marTop w:val="0"/>
      <w:marBottom w:val="0"/>
      <w:divBdr>
        <w:top w:val="none" w:sz="0" w:space="0" w:color="auto"/>
        <w:left w:val="none" w:sz="0" w:space="0" w:color="auto"/>
        <w:bottom w:val="none" w:sz="0" w:space="0" w:color="auto"/>
        <w:right w:val="none" w:sz="0" w:space="0" w:color="auto"/>
      </w:divBdr>
    </w:div>
    <w:div w:id="295717590">
      <w:bodyDiv w:val="1"/>
      <w:marLeft w:val="0"/>
      <w:marRight w:val="0"/>
      <w:marTop w:val="0"/>
      <w:marBottom w:val="0"/>
      <w:divBdr>
        <w:top w:val="none" w:sz="0" w:space="0" w:color="auto"/>
        <w:left w:val="none" w:sz="0" w:space="0" w:color="auto"/>
        <w:bottom w:val="none" w:sz="0" w:space="0" w:color="auto"/>
        <w:right w:val="none" w:sz="0" w:space="0" w:color="auto"/>
      </w:divBdr>
    </w:div>
    <w:div w:id="296228911">
      <w:bodyDiv w:val="1"/>
      <w:marLeft w:val="0"/>
      <w:marRight w:val="0"/>
      <w:marTop w:val="0"/>
      <w:marBottom w:val="0"/>
      <w:divBdr>
        <w:top w:val="none" w:sz="0" w:space="0" w:color="auto"/>
        <w:left w:val="none" w:sz="0" w:space="0" w:color="auto"/>
        <w:bottom w:val="none" w:sz="0" w:space="0" w:color="auto"/>
        <w:right w:val="none" w:sz="0" w:space="0" w:color="auto"/>
      </w:divBdr>
    </w:div>
    <w:div w:id="296840311">
      <w:bodyDiv w:val="1"/>
      <w:marLeft w:val="0"/>
      <w:marRight w:val="0"/>
      <w:marTop w:val="0"/>
      <w:marBottom w:val="0"/>
      <w:divBdr>
        <w:top w:val="none" w:sz="0" w:space="0" w:color="auto"/>
        <w:left w:val="none" w:sz="0" w:space="0" w:color="auto"/>
        <w:bottom w:val="none" w:sz="0" w:space="0" w:color="auto"/>
        <w:right w:val="none" w:sz="0" w:space="0" w:color="auto"/>
      </w:divBdr>
    </w:div>
    <w:div w:id="300161749">
      <w:bodyDiv w:val="1"/>
      <w:marLeft w:val="0"/>
      <w:marRight w:val="0"/>
      <w:marTop w:val="0"/>
      <w:marBottom w:val="0"/>
      <w:divBdr>
        <w:top w:val="none" w:sz="0" w:space="0" w:color="auto"/>
        <w:left w:val="none" w:sz="0" w:space="0" w:color="auto"/>
        <w:bottom w:val="none" w:sz="0" w:space="0" w:color="auto"/>
        <w:right w:val="none" w:sz="0" w:space="0" w:color="auto"/>
      </w:divBdr>
    </w:div>
    <w:div w:id="303782585">
      <w:bodyDiv w:val="1"/>
      <w:marLeft w:val="0"/>
      <w:marRight w:val="0"/>
      <w:marTop w:val="0"/>
      <w:marBottom w:val="0"/>
      <w:divBdr>
        <w:top w:val="none" w:sz="0" w:space="0" w:color="auto"/>
        <w:left w:val="none" w:sz="0" w:space="0" w:color="auto"/>
        <w:bottom w:val="none" w:sz="0" w:space="0" w:color="auto"/>
        <w:right w:val="none" w:sz="0" w:space="0" w:color="auto"/>
      </w:divBdr>
    </w:div>
    <w:div w:id="309601962">
      <w:bodyDiv w:val="1"/>
      <w:marLeft w:val="0"/>
      <w:marRight w:val="0"/>
      <w:marTop w:val="0"/>
      <w:marBottom w:val="0"/>
      <w:divBdr>
        <w:top w:val="none" w:sz="0" w:space="0" w:color="auto"/>
        <w:left w:val="none" w:sz="0" w:space="0" w:color="auto"/>
        <w:bottom w:val="none" w:sz="0" w:space="0" w:color="auto"/>
        <w:right w:val="none" w:sz="0" w:space="0" w:color="auto"/>
      </w:divBdr>
    </w:div>
    <w:div w:id="310141243">
      <w:bodyDiv w:val="1"/>
      <w:marLeft w:val="0"/>
      <w:marRight w:val="0"/>
      <w:marTop w:val="0"/>
      <w:marBottom w:val="0"/>
      <w:divBdr>
        <w:top w:val="none" w:sz="0" w:space="0" w:color="auto"/>
        <w:left w:val="none" w:sz="0" w:space="0" w:color="auto"/>
        <w:bottom w:val="none" w:sz="0" w:space="0" w:color="auto"/>
        <w:right w:val="none" w:sz="0" w:space="0" w:color="auto"/>
      </w:divBdr>
    </w:div>
    <w:div w:id="314115577">
      <w:bodyDiv w:val="1"/>
      <w:marLeft w:val="0"/>
      <w:marRight w:val="0"/>
      <w:marTop w:val="0"/>
      <w:marBottom w:val="0"/>
      <w:divBdr>
        <w:top w:val="none" w:sz="0" w:space="0" w:color="auto"/>
        <w:left w:val="none" w:sz="0" w:space="0" w:color="auto"/>
        <w:bottom w:val="none" w:sz="0" w:space="0" w:color="auto"/>
        <w:right w:val="none" w:sz="0" w:space="0" w:color="auto"/>
      </w:divBdr>
    </w:div>
    <w:div w:id="317350392">
      <w:bodyDiv w:val="1"/>
      <w:marLeft w:val="0"/>
      <w:marRight w:val="0"/>
      <w:marTop w:val="0"/>
      <w:marBottom w:val="0"/>
      <w:divBdr>
        <w:top w:val="none" w:sz="0" w:space="0" w:color="auto"/>
        <w:left w:val="none" w:sz="0" w:space="0" w:color="auto"/>
        <w:bottom w:val="none" w:sz="0" w:space="0" w:color="auto"/>
        <w:right w:val="none" w:sz="0" w:space="0" w:color="auto"/>
      </w:divBdr>
    </w:div>
    <w:div w:id="318968517">
      <w:bodyDiv w:val="1"/>
      <w:marLeft w:val="0"/>
      <w:marRight w:val="0"/>
      <w:marTop w:val="0"/>
      <w:marBottom w:val="0"/>
      <w:divBdr>
        <w:top w:val="none" w:sz="0" w:space="0" w:color="auto"/>
        <w:left w:val="none" w:sz="0" w:space="0" w:color="auto"/>
        <w:bottom w:val="none" w:sz="0" w:space="0" w:color="auto"/>
        <w:right w:val="none" w:sz="0" w:space="0" w:color="auto"/>
      </w:divBdr>
    </w:div>
    <w:div w:id="319044867">
      <w:bodyDiv w:val="1"/>
      <w:marLeft w:val="0"/>
      <w:marRight w:val="0"/>
      <w:marTop w:val="0"/>
      <w:marBottom w:val="0"/>
      <w:divBdr>
        <w:top w:val="none" w:sz="0" w:space="0" w:color="auto"/>
        <w:left w:val="none" w:sz="0" w:space="0" w:color="auto"/>
        <w:bottom w:val="none" w:sz="0" w:space="0" w:color="auto"/>
        <w:right w:val="none" w:sz="0" w:space="0" w:color="auto"/>
      </w:divBdr>
    </w:div>
    <w:div w:id="321397093">
      <w:bodyDiv w:val="1"/>
      <w:marLeft w:val="0"/>
      <w:marRight w:val="0"/>
      <w:marTop w:val="0"/>
      <w:marBottom w:val="0"/>
      <w:divBdr>
        <w:top w:val="none" w:sz="0" w:space="0" w:color="auto"/>
        <w:left w:val="none" w:sz="0" w:space="0" w:color="auto"/>
        <w:bottom w:val="none" w:sz="0" w:space="0" w:color="auto"/>
        <w:right w:val="none" w:sz="0" w:space="0" w:color="auto"/>
      </w:divBdr>
    </w:div>
    <w:div w:id="324670096">
      <w:bodyDiv w:val="1"/>
      <w:marLeft w:val="0"/>
      <w:marRight w:val="0"/>
      <w:marTop w:val="0"/>
      <w:marBottom w:val="0"/>
      <w:divBdr>
        <w:top w:val="none" w:sz="0" w:space="0" w:color="auto"/>
        <w:left w:val="none" w:sz="0" w:space="0" w:color="auto"/>
        <w:bottom w:val="none" w:sz="0" w:space="0" w:color="auto"/>
        <w:right w:val="none" w:sz="0" w:space="0" w:color="auto"/>
      </w:divBdr>
    </w:div>
    <w:div w:id="327562557">
      <w:bodyDiv w:val="1"/>
      <w:marLeft w:val="0"/>
      <w:marRight w:val="0"/>
      <w:marTop w:val="0"/>
      <w:marBottom w:val="0"/>
      <w:divBdr>
        <w:top w:val="none" w:sz="0" w:space="0" w:color="auto"/>
        <w:left w:val="none" w:sz="0" w:space="0" w:color="auto"/>
        <w:bottom w:val="none" w:sz="0" w:space="0" w:color="auto"/>
        <w:right w:val="none" w:sz="0" w:space="0" w:color="auto"/>
      </w:divBdr>
    </w:div>
    <w:div w:id="328408241">
      <w:bodyDiv w:val="1"/>
      <w:marLeft w:val="0"/>
      <w:marRight w:val="0"/>
      <w:marTop w:val="0"/>
      <w:marBottom w:val="0"/>
      <w:divBdr>
        <w:top w:val="none" w:sz="0" w:space="0" w:color="auto"/>
        <w:left w:val="none" w:sz="0" w:space="0" w:color="auto"/>
        <w:bottom w:val="none" w:sz="0" w:space="0" w:color="auto"/>
        <w:right w:val="none" w:sz="0" w:space="0" w:color="auto"/>
      </w:divBdr>
    </w:div>
    <w:div w:id="333151280">
      <w:bodyDiv w:val="1"/>
      <w:marLeft w:val="0"/>
      <w:marRight w:val="0"/>
      <w:marTop w:val="0"/>
      <w:marBottom w:val="0"/>
      <w:divBdr>
        <w:top w:val="none" w:sz="0" w:space="0" w:color="auto"/>
        <w:left w:val="none" w:sz="0" w:space="0" w:color="auto"/>
        <w:bottom w:val="none" w:sz="0" w:space="0" w:color="auto"/>
        <w:right w:val="none" w:sz="0" w:space="0" w:color="auto"/>
      </w:divBdr>
    </w:div>
    <w:div w:id="333921338">
      <w:bodyDiv w:val="1"/>
      <w:marLeft w:val="0"/>
      <w:marRight w:val="0"/>
      <w:marTop w:val="0"/>
      <w:marBottom w:val="0"/>
      <w:divBdr>
        <w:top w:val="none" w:sz="0" w:space="0" w:color="auto"/>
        <w:left w:val="none" w:sz="0" w:space="0" w:color="auto"/>
        <w:bottom w:val="none" w:sz="0" w:space="0" w:color="auto"/>
        <w:right w:val="none" w:sz="0" w:space="0" w:color="auto"/>
      </w:divBdr>
    </w:div>
    <w:div w:id="336734929">
      <w:bodyDiv w:val="1"/>
      <w:marLeft w:val="0"/>
      <w:marRight w:val="0"/>
      <w:marTop w:val="0"/>
      <w:marBottom w:val="0"/>
      <w:divBdr>
        <w:top w:val="none" w:sz="0" w:space="0" w:color="auto"/>
        <w:left w:val="none" w:sz="0" w:space="0" w:color="auto"/>
        <w:bottom w:val="none" w:sz="0" w:space="0" w:color="auto"/>
        <w:right w:val="none" w:sz="0" w:space="0" w:color="auto"/>
      </w:divBdr>
    </w:div>
    <w:div w:id="342633566">
      <w:bodyDiv w:val="1"/>
      <w:marLeft w:val="0"/>
      <w:marRight w:val="0"/>
      <w:marTop w:val="0"/>
      <w:marBottom w:val="0"/>
      <w:divBdr>
        <w:top w:val="none" w:sz="0" w:space="0" w:color="auto"/>
        <w:left w:val="none" w:sz="0" w:space="0" w:color="auto"/>
        <w:bottom w:val="none" w:sz="0" w:space="0" w:color="auto"/>
        <w:right w:val="none" w:sz="0" w:space="0" w:color="auto"/>
      </w:divBdr>
    </w:div>
    <w:div w:id="342635138">
      <w:bodyDiv w:val="1"/>
      <w:marLeft w:val="0"/>
      <w:marRight w:val="0"/>
      <w:marTop w:val="0"/>
      <w:marBottom w:val="0"/>
      <w:divBdr>
        <w:top w:val="none" w:sz="0" w:space="0" w:color="auto"/>
        <w:left w:val="none" w:sz="0" w:space="0" w:color="auto"/>
        <w:bottom w:val="none" w:sz="0" w:space="0" w:color="auto"/>
        <w:right w:val="none" w:sz="0" w:space="0" w:color="auto"/>
      </w:divBdr>
    </w:div>
    <w:div w:id="342828032">
      <w:bodyDiv w:val="1"/>
      <w:marLeft w:val="0"/>
      <w:marRight w:val="0"/>
      <w:marTop w:val="0"/>
      <w:marBottom w:val="0"/>
      <w:divBdr>
        <w:top w:val="none" w:sz="0" w:space="0" w:color="auto"/>
        <w:left w:val="none" w:sz="0" w:space="0" w:color="auto"/>
        <w:bottom w:val="none" w:sz="0" w:space="0" w:color="auto"/>
        <w:right w:val="none" w:sz="0" w:space="0" w:color="auto"/>
      </w:divBdr>
    </w:div>
    <w:div w:id="348992934">
      <w:bodyDiv w:val="1"/>
      <w:marLeft w:val="0"/>
      <w:marRight w:val="0"/>
      <w:marTop w:val="0"/>
      <w:marBottom w:val="0"/>
      <w:divBdr>
        <w:top w:val="none" w:sz="0" w:space="0" w:color="auto"/>
        <w:left w:val="none" w:sz="0" w:space="0" w:color="auto"/>
        <w:bottom w:val="none" w:sz="0" w:space="0" w:color="auto"/>
        <w:right w:val="none" w:sz="0" w:space="0" w:color="auto"/>
      </w:divBdr>
    </w:div>
    <w:div w:id="349724380">
      <w:bodyDiv w:val="1"/>
      <w:marLeft w:val="0"/>
      <w:marRight w:val="0"/>
      <w:marTop w:val="0"/>
      <w:marBottom w:val="0"/>
      <w:divBdr>
        <w:top w:val="none" w:sz="0" w:space="0" w:color="auto"/>
        <w:left w:val="none" w:sz="0" w:space="0" w:color="auto"/>
        <w:bottom w:val="none" w:sz="0" w:space="0" w:color="auto"/>
        <w:right w:val="none" w:sz="0" w:space="0" w:color="auto"/>
      </w:divBdr>
    </w:div>
    <w:div w:id="350884708">
      <w:bodyDiv w:val="1"/>
      <w:marLeft w:val="0"/>
      <w:marRight w:val="0"/>
      <w:marTop w:val="0"/>
      <w:marBottom w:val="0"/>
      <w:divBdr>
        <w:top w:val="none" w:sz="0" w:space="0" w:color="auto"/>
        <w:left w:val="none" w:sz="0" w:space="0" w:color="auto"/>
        <w:bottom w:val="none" w:sz="0" w:space="0" w:color="auto"/>
        <w:right w:val="none" w:sz="0" w:space="0" w:color="auto"/>
      </w:divBdr>
    </w:div>
    <w:div w:id="356591087">
      <w:bodyDiv w:val="1"/>
      <w:marLeft w:val="0"/>
      <w:marRight w:val="0"/>
      <w:marTop w:val="0"/>
      <w:marBottom w:val="0"/>
      <w:divBdr>
        <w:top w:val="none" w:sz="0" w:space="0" w:color="auto"/>
        <w:left w:val="none" w:sz="0" w:space="0" w:color="auto"/>
        <w:bottom w:val="none" w:sz="0" w:space="0" w:color="auto"/>
        <w:right w:val="none" w:sz="0" w:space="0" w:color="auto"/>
      </w:divBdr>
    </w:div>
    <w:div w:id="366567068">
      <w:bodyDiv w:val="1"/>
      <w:marLeft w:val="0"/>
      <w:marRight w:val="0"/>
      <w:marTop w:val="0"/>
      <w:marBottom w:val="0"/>
      <w:divBdr>
        <w:top w:val="none" w:sz="0" w:space="0" w:color="auto"/>
        <w:left w:val="none" w:sz="0" w:space="0" w:color="auto"/>
        <w:bottom w:val="none" w:sz="0" w:space="0" w:color="auto"/>
        <w:right w:val="none" w:sz="0" w:space="0" w:color="auto"/>
      </w:divBdr>
    </w:div>
    <w:div w:id="366681010">
      <w:bodyDiv w:val="1"/>
      <w:marLeft w:val="0"/>
      <w:marRight w:val="0"/>
      <w:marTop w:val="0"/>
      <w:marBottom w:val="0"/>
      <w:divBdr>
        <w:top w:val="none" w:sz="0" w:space="0" w:color="auto"/>
        <w:left w:val="none" w:sz="0" w:space="0" w:color="auto"/>
        <w:bottom w:val="none" w:sz="0" w:space="0" w:color="auto"/>
        <w:right w:val="none" w:sz="0" w:space="0" w:color="auto"/>
      </w:divBdr>
    </w:div>
    <w:div w:id="367220540">
      <w:bodyDiv w:val="1"/>
      <w:marLeft w:val="0"/>
      <w:marRight w:val="0"/>
      <w:marTop w:val="0"/>
      <w:marBottom w:val="0"/>
      <w:divBdr>
        <w:top w:val="none" w:sz="0" w:space="0" w:color="auto"/>
        <w:left w:val="none" w:sz="0" w:space="0" w:color="auto"/>
        <w:bottom w:val="none" w:sz="0" w:space="0" w:color="auto"/>
        <w:right w:val="none" w:sz="0" w:space="0" w:color="auto"/>
      </w:divBdr>
    </w:div>
    <w:div w:id="367920386">
      <w:bodyDiv w:val="1"/>
      <w:marLeft w:val="0"/>
      <w:marRight w:val="0"/>
      <w:marTop w:val="0"/>
      <w:marBottom w:val="0"/>
      <w:divBdr>
        <w:top w:val="none" w:sz="0" w:space="0" w:color="auto"/>
        <w:left w:val="none" w:sz="0" w:space="0" w:color="auto"/>
        <w:bottom w:val="none" w:sz="0" w:space="0" w:color="auto"/>
        <w:right w:val="none" w:sz="0" w:space="0" w:color="auto"/>
      </w:divBdr>
    </w:div>
    <w:div w:id="373123306">
      <w:bodyDiv w:val="1"/>
      <w:marLeft w:val="0"/>
      <w:marRight w:val="0"/>
      <w:marTop w:val="0"/>
      <w:marBottom w:val="0"/>
      <w:divBdr>
        <w:top w:val="none" w:sz="0" w:space="0" w:color="auto"/>
        <w:left w:val="none" w:sz="0" w:space="0" w:color="auto"/>
        <w:bottom w:val="none" w:sz="0" w:space="0" w:color="auto"/>
        <w:right w:val="none" w:sz="0" w:space="0" w:color="auto"/>
      </w:divBdr>
    </w:div>
    <w:div w:id="374696464">
      <w:bodyDiv w:val="1"/>
      <w:marLeft w:val="0"/>
      <w:marRight w:val="0"/>
      <w:marTop w:val="0"/>
      <w:marBottom w:val="0"/>
      <w:divBdr>
        <w:top w:val="none" w:sz="0" w:space="0" w:color="auto"/>
        <w:left w:val="none" w:sz="0" w:space="0" w:color="auto"/>
        <w:bottom w:val="none" w:sz="0" w:space="0" w:color="auto"/>
        <w:right w:val="none" w:sz="0" w:space="0" w:color="auto"/>
      </w:divBdr>
    </w:div>
    <w:div w:id="375131143">
      <w:bodyDiv w:val="1"/>
      <w:marLeft w:val="0"/>
      <w:marRight w:val="0"/>
      <w:marTop w:val="0"/>
      <w:marBottom w:val="0"/>
      <w:divBdr>
        <w:top w:val="none" w:sz="0" w:space="0" w:color="auto"/>
        <w:left w:val="none" w:sz="0" w:space="0" w:color="auto"/>
        <w:bottom w:val="none" w:sz="0" w:space="0" w:color="auto"/>
        <w:right w:val="none" w:sz="0" w:space="0" w:color="auto"/>
      </w:divBdr>
    </w:div>
    <w:div w:id="380250621">
      <w:bodyDiv w:val="1"/>
      <w:marLeft w:val="0"/>
      <w:marRight w:val="0"/>
      <w:marTop w:val="0"/>
      <w:marBottom w:val="0"/>
      <w:divBdr>
        <w:top w:val="none" w:sz="0" w:space="0" w:color="auto"/>
        <w:left w:val="none" w:sz="0" w:space="0" w:color="auto"/>
        <w:bottom w:val="none" w:sz="0" w:space="0" w:color="auto"/>
        <w:right w:val="none" w:sz="0" w:space="0" w:color="auto"/>
      </w:divBdr>
    </w:div>
    <w:div w:id="381635744">
      <w:bodyDiv w:val="1"/>
      <w:marLeft w:val="0"/>
      <w:marRight w:val="0"/>
      <w:marTop w:val="0"/>
      <w:marBottom w:val="0"/>
      <w:divBdr>
        <w:top w:val="none" w:sz="0" w:space="0" w:color="auto"/>
        <w:left w:val="none" w:sz="0" w:space="0" w:color="auto"/>
        <w:bottom w:val="none" w:sz="0" w:space="0" w:color="auto"/>
        <w:right w:val="none" w:sz="0" w:space="0" w:color="auto"/>
      </w:divBdr>
    </w:div>
    <w:div w:id="382826667">
      <w:bodyDiv w:val="1"/>
      <w:marLeft w:val="0"/>
      <w:marRight w:val="0"/>
      <w:marTop w:val="0"/>
      <w:marBottom w:val="0"/>
      <w:divBdr>
        <w:top w:val="none" w:sz="0" w:space="0" w:color="auto"/>
        <w:left w:val="none" w:sz="0" w:space="0" w:color="auto"/>
        <w:bottom w:val="none" w:sz="0" w:space="0" w:color="auto"/>
        <w:right w:val="none" w:sz="0" w:space="0" w:color="auto"/>
      </w:divBdr>
    </w:div>
    <w:div w:id="383256458">
      <w:bodyDiv w:val="1"/>
      <w:marLeft w:val="0"/>
      <w:marRight w:val="0"/>
      <w:marTop w:val="0"/>
      <w:marBottom w:val="0"/>
      <w:divBdr>
        <w:top w:val="none" w:sz="0" w:space="0" w:color="auto"/>
        <w:left w:val="none" w:sz="0" w:space="0" w:color="auto"/>
        <w:bottom w:val="none" w:sz="0" w:space="0" w:color="auto"/>
        <w:right w:val="none" w:sz="0" w:space="0" w:color="auto"/>
      </w:divBdr>
    </w:div>
    <w:div w:id="388187397">
      <w:bodyDiv w:val="1"/>
      <w:marLeft w:val="0"/>
      <w:marRight w:val="0"/>
      <w:marTop w:val="0"/>
      <w:marBottom w:val="0"/>
      <w:divBdr>
        <w:top w:val="none" w:sz="0" w:space="0" w:color="auto"/>
        <w:left w:val="none" w:sz="0" w:space="0" w:color="auto"/>
        <w:bottom w:val="none" w:sz="0" w:space="0" w:color="auto"/>
        <w:right w:val="none" w:sz="0" w:space="0" w:color="auto"/>
      </w:divBdr>
    </w:div>
    <w:div w:id="389961138">
      <w:bodyDiv w:val="1"/>
      <w:marLeft w:val="0"/>
      <w:marRight w:val="0"/>
      <w:marTop w:val="0"/>
      <w:marBottom w:val="0"/>
      <w:divBdr>
        <w:top w:val="none" w:sz="0" w:space="0" w:color="auto"/>
        <w:left w:val="none" w:sz="0" w:space="0" w:color="auto"/>
        <w:bottom w:val="none" w:sz="0" w:space="0" w:color="auto"/>
        <w:right w:val="none" w:sz="0" w:space="0" w:color="auto"/>
      </w:divBdr>
    </w:div>
    <w:div w:id="395014794">
      <w:bodyDiv w:val="1"/>
      <w:marLeft w:val="0"/>
      <w:marRight w:val="0"/>
      <w:marTop w:val="0"/>
      <w:marBottom w:val="0"/>
      <w:divBdr>
        <w:top w:val="none" w:sz="0" w:space="0" w:color="auto"/>
        <w:left w:val="none" w:sz="0" w:space="0" w:color="auto"/>
        <w:bottom w:val="none" w:sz="0" w:space="0" w:color="auto"/>
        <w:right w:val="none" w:sz="0" w:space="0" w:color="auto"/>
      </w:divBdr>
    </w:div>
    <w:div w:id="395665197">
      <w:bodyDiv w:val="1"/>
      <w:marLeft w:val="0"/>
      <w:marRight w:val="0"/>
      <w:marTop w:val="0"/>
      <w:marBottom w:val="0"/>
      <w:divBdr>
        <w:top w:val="none" w:sz="0" w:space="0" w:color="auto"/>
        <w:left w:val="none" w:sz="0" w:space="0" w:color="auto"/>
        <w:bottom w:val="none" w:sz="0" w:space="0" w:color="auto"/>
        <w:right w:val="none" w:sz="0" w:space="0" w:color="auto"/>
      </w:divBdr>
    </w:div>
    <w:div w:id="396979599">
      <w:bodyDiv w:val="1"/>
      <w:marLeft w:val="0"/>
      <w:marRight w:val="0"/>
      <w:marTop w:val="0"/>
      <w:marBottom w:val="0"/>
      <w:divBdr>
        <w:top w:val="none" w:sz="0" w:space="0" w:color="auto"/>
        <w:left w:val="none" w:sz="0" w:space="0" w:color="auto"/>
        <w:bottom w:val="none" w:sz="0" w:space="0" w:color="auto"/>
        <w:right w:val="none" w:sz="0" w:space="0" w:color="auto"/>
      </w:divBdr>
    </w:div>
    <w:div w:id="400492186">
      <w:bodyDiv w:val="1"/>
      <w:marLeft w:val="0"/>
      <w:marRight w:val="0"/>
      <w:marTop w:val="0"/>
      <w:marBottom w:val="0"/>
      <w:divBdr>
        <w:top w:val="none" w:sz="0" w:space="0" w:color="auto"/>
        <w:left w:val="none" w:sz="0" w:space="0" w:color="auto"/>
        <w:bottom w:val="none" w:sz="0" w:space="0" w:color="auto"/>
        <w:right w:val="none" w:sz="0" w:space="0" w:color="auto"/>
      </w:divBdr>
    </w:div>
    <w:div w:id="405735875">
      <w:bodyDiv w:val="1"/>
      <w:marLeft w:val="0"/>
      <w:marRight w:val="0"/>
      <w:marTop w:val="0"/>
      <w:marBottom w:val="0"/>
      <w:divBdr>
        <w:top w:val="none" w:sz="0" w:space="0" w:color="auto"/>
        <w:left w:val="none" w:sz="0" w:space="0" w:color="auto"/>
        <w:bottom w:val="none" w:sz="0" w:space="0" w:color="auto"/>
        <w:right w:val="none" w:sz="0" w:space="0" w:color="auto"/>
      </w:divBdr>
    </w:div>
    <w:div w:id="411514827">
      <w:bodyDiv w:val="1"/>
      <w:marLeft w:val="0"/>
      <w:marRight w:val="0"/>
      <w:marTop w:val="0"/>
      <w:marBottom w:val="0"/>
      <w:divBdr>
        <w:top w:val="none" w:sz="0" w:space="0" w:color="auto"/>
        <w:left w:val="none" w:sz="0" w:space="0" w:color="auto"/>
        <w:bottom w:val="none" w:sz="0" w:space="0" w:color="auto"/>
        <w:right w:val="none" w:sz="0" w:space="0" w:color="auto"/>
      </w:divBdr>
    </w:div>
    <w:div w:id="412357587">
      <w:bodyDiv w:val="1"/>
      <w:marLeft w:val="0"/>
      <w:marRight w:val="0"/>
      <w:marTop w:val="0"/>
      <w:marBottom w:val="0"/>
      <w:divBdr>
        <w:top w:val="none" w:sz="0" w:space="0" w:color="auto"/>
        <w:left w:val="none" w:sz="0" w:space="0" w:color="auto"/>
        <w:bottom w:val="none" w:sz="0" w:space="0" w:color="auto"/>
        <w:right w:val="none" w:sz="0" w:space="0" w:color="auto"/>
      </w:divBdr>
    </w:div>
    <w:div w:id="418869688">
      <w:bodyDiv w:val="1"/>
      <w:marLeft w:val="0"/>
      <w:marRight w:val="0"/>
      <w:marTop w:val="0"/>
      <w:marBottom w:val="0"/>
      <w:divBdr>
        <w:top w:val="none" w:sz="0" w:space="0" w:color="auto"/>
        <w:left w:val="none" w:sz="0" w:space="0" w:color="auto"/>
        <w:bottom w:val="none" w:sz="0" w:space="0" w:color="auto"/>
        <w:right w:val="none" w:sz="0" w:space="0" w:color="auto"/>
      </w:divBdr>
    </w:div>
    <w:div w:id="421074456">
      <w:bodyDiv w:val="1"/>
      <w:marLeft w:val="0"/>
      <w:marRight w:val="0"/>
      <w:marTop w:val="0"/>
      <w:marBottom w:val="0"/>
      <w:divBdr>
        <w:top w:val="none" w:sz="0" w:space="0" w:color="auto"/>
        <w:left w:val="none" w:sz="0" w:space="0" w:color="auto"/>
        <w:bottom w:val="none" w:sz="0" w:space="0" w:color="auto"/>
        <w:right w:val="none" w:sz="0" w:space="0" w:color="auto"/>
      </w:divBdr>
    </w:div>
    <w:div w:id="421217929">
      <w:bodyDiv w:val="1"/>
      <w:marLeft w:val="0"/>
      <w:marRight w:val="0"/>
      <w:marTop w:val="0"/>
      <w:marBottom w:val="0"/>
      <w:divBdr>
        <w:top w:val="none" w:sz="0" w:space="0" w:color="auto"/>
        <w:left w:val="none" w:sz="0" w:space="0" w:color="auto"/>
        <w:bottom w:val="none" w:sz="0" w:space="0" w:color="auto"/>
        <w:right w:val="none" w:sz="0" w:space="0" w:color="auto"/>
      </w:divBdr>
    </w:div>
    <w:div w:id="423232815">
      <w:bodyDiv w:val="1"/>
      <w:marLeft w:val="0"/>
      <w:marRight w:val="0"/>
      <w:marTop w:val="0"/>
      <w:marBottom w:val="0"/>
      <w:divBdr>
        <w:top w:val="none" w:sz="0" w:space="0" w:color="auto"/>
        <w:left w:val="none" w:sz="0" w:space="0" w:color="auto"/>
        <w:bottom w:val="none" w:sz="0" w:space="0" w:color="auto"/>
        <w:right w:val="none" w:sz="0" w:space="0" w:color="auto"/>
      </w:divBdr>
    </w:div>
    <w:div w:id="424347042">
      <w:bodyDiv w:val="1"/>
      <w:marLeft w:val="0"/>
      <w:marRight w:val="0"/>
      <w:marTop w:val="0"/>
      <w:marBottom w:val="0"/>
      <w:divBdr>
        <w:top w:val="none" w:sz="0" w:space="0" w:color="auto"/>
        <w:left w:val="none" w:sz="0" w:space="0" w:color="auto"/>
        <w:bottom w:val="none" w:sz="0" w:space="0" w:color="auto"/>
        <w:right w:val="none" w:sz="0" w:space="0" w:color="auto"/>
      </w:divBdr>
    </w:div>
    <w:div w:id="428544786">
      <w:bodyDiv w:val="1"/>
      <w:marLeft w:val="0"/>
      <w:marRight w:val="0"/>
      <w:marTop w:val="0"/>
      <w:marBottom w:val="0"/>
      <w:divBdr>
        <w:top w:val="none" w:sz="0" w:space="0" w:color="auto"/>
        <w:left w:val="none" w:sz="0" w:space="0" w:color="auto"/>
        <w:bottom w:val="none" w:sz="0" w:space="0" w:color="auto"/>
        <w:right w:val="none" w:sz="0" w:space="0" w:color="auto"/>
      </w:divBdr>
    </w:div>
    <w:div w:id="431246618">
      <w:bodyDiv w:val="1"/>
      <w:marLeft w:val="0"/>
      <w:marRight w:val="0"/>
      <w:marTop w:val="0"/>
      <w:marBottom w:val="0"/>
      <w:divBdr>
        <w:top w:val="none" w:sz="0" w:space="0" w:color="auto"/>
        <w:left w:val="none" w:sz="0" w:space="0" w:color="auto"/>
        <w:bottom w:val="none" w:sz="0" w:space="0" w:color="auto"/>
        <w:right w:val="none" w:sz="0" w:space="0" w:color="auto"/>
      </w:divBdr>
    </w:div>
    <w:div w:id="431323212">
      <w:bodyDiv w:val="1"/>
      <w:marLeft w:val="0"/>
      <w:marRight w:val="0"/>
      <w:marTop w:val="0"/>
      <w:marBottom w:val="0"/>
      <w:divBdr>
        <w:top w:val="none" w:sz="0" w:space="0" w:color="auto"/>
        <w:left w:val="none" w:sz="0" w:space="0" w:color="auto"/>
        <w:bottom w:val="none" w:sz="0" w:space="0" w:color="auto"/>
        <w:right w:val="none" w:sz="0" w:space="0" w:color="auto"/>
      </w:divBdr>
    </w:div>
    <w:div w:id="433287386">
      <w:bodyDiv w:val="1"/>
      <w:marLeft w:val="0"/>
      <w:marRight w:val="0"/>
      <w:marTop w:val="0"/>
      <w:marBottom w:val="0"/>
      <w:divBdr>
        <w:top w:val="none" w:sz="0" w:space="0" w:color="auto"/>
        <w:left w:val="none" w:sz="0" w:space="0" w:color="auto"/>
        <w:bottom w:val="none" w:sz="0" w:space="0" w:color="auto"/>
        <w:right w:val="none" w:sz="0" w:space="0" w:color="auto"/>
      </w:divBdr>
    </w:div>
    <w:div w:id="433407498">
      <w:bodyDiv w:val="1"/>
      <w:marLeft w:val="0"/>
      <w:marRight w:val="0"/>
      <w:marTop w:val="0"/>
      <w:marBottom w:val="0"/>
      <w:divBdr>
        <w:top w:val="none" w:sz="0" w:space="0" w:color="auto"/>
        <w:left w:val="none" w:sz="0" w:space="0" w:color="auto"/>
        <w:bottom w:val="none" w:sz="0" w:space="0" w:color="auto"/>
        <w:right w:val="none" w:sz="0" w:space="0" w:color="auto"/>
      </w:divBdr>
    </w:div>
    <w:div w:id="437795034">
      <w:bodyDiv w:val="1"/>
      <w:marLeft w:val="0"/>
      <w:marRight w:val="0"/>
      <w:marTop w:val="0"/>
      <w:marBottom w:val="0"/>
      <w:divBdr>
        <w:top w:val="none" w:sz="0" w:space="0" w:color="auto"/>
        <w:left w:val="none" w:sz="0" w:space="0" w:color="auto"/>
        <w:bottom w:val="none" w:sz="0" w:space="0" w:color="auto"/>
        <w:right w:val="none" w:sz="0" w:space="0" w:color="auto"/>
      </w:divBdr>
    </w:div>
    <w:div w:id="438186911">
      <w:bodyDiv w:val="1"/>
      <w:marLeft w:val="0"/>
      <w:marRight w:val="0"/>
      <w:marTop w:val="0"/>
      <w:marBottom w:val="0"/>
      <w:divBdr>
        <w:top w:val="none" w:sz="0" w:space="0" w:color="auto"/>
        <w:left w:val="none" w:sz="0" w:space="0" w:color="auto"/>
        <w:bottom w:val="none" w:sz="0" w:space="0" w:color="auto"/>
        <w:right w:val="none" w:sz="0" w:space="0" w:color="auto"/>
      </w:divBdr>
    </w:div>
    <w:div w:id="439304667">
      <w:bodyDiv w:val="1"/>
      <w:marLeft w:val="0"/>
      <w:marRight w:val="0"/>
      <w:marTop w:val="0"/>
      <w:marBottom w:val="0"/>
      <w:divBdr>
        <w:top w:val="none" w:sz="0" w:space="0" w:color="auto"/>
        <w:left w:val="none" w:sz="0" w:space="0" w:color="auto"/>
        <w:bottom w:val="none" w:sz="0" w:space="0" w:color="auto"/>
        <w:right w:val="none" w:sz="0" w:space="0" w:color="auto"/>
      </w:divBdr>
    </w:div>
    <w:div w:id="440877924">
      <w:bodyDiv w:val="1"/>
      <w:marLeft w:val="0"/>
      <w:marRight w:val="0"/>
      <w:marTop w:val="0"/>
      <w:marBottom w:val="0"/>
      <w:divBdr>
        <w:top w:val="none" w:sz="0" w:space="0" w:color="auto"/>
        <w:left w:val="none" w:sz="0" w:space="0" w:color="auto"/>
        <w:bottom w:val="none" w:sz="0" w:space="0" w:color="auto"/>
        <w:right w:val="none" w:sz="0" w:space="0" w:color="auto"/>
      </w:divBdr>
    </w:div>
    <w:div w:id="441531214">
      <w:bodyDiv w:val="1"/>
      <w:marLeft w:val="0"/>
      <w:marRight w:val="0"/>
      <w:marTop w:val="0"/>
      <w:marBottom w:val="0"/>
      <w:divBdr>
        <w:top w:val="none" w:sz="0" w:space="0" w:color="auto"/>
        <w:left w:val="none" w:sz="0" w:space="0" w:color="auto"/>
        <w:bottom w:val="none" w:sz="0" w:space="0" w:color="auto"/>
        <w:right w:val="none" w:sz="0" w:space="0" w:color="auto"/>
      </w:divBdr>
    </w:div>
    <w:div w:id="444158010">
      <w:bodyDiv w:val="1"/>
      <w:marLeft w:val="0"/>
      <w:marRight w:val="0"/>
      <w:marTop w:val="0"/>
      <w:marBottom w:val="0"/>
      <w:divBdr>
        <w:top w:val="none" w:sz="0" w:space="0" w:color="auto"/>
        <w:left w:val="none" w:sz="0" w:space="0" w:color="auto"/>
        <w:bottom w:val="none" w:sz="0" w:space="0" w:color="auto"/>
        <w:right w:val="none" w:sz="0" w:space="0" w:color="auto"/>
      </w:divBdr>
    </w:div>
    <w:div w:id="444538996">
      <w:bodyDiv w:val="1"/>
      <w:marLeft w:val="0"/>
      <w:marRight w:val="0"/>
      <w:marTop w:val="0"/>
      <w:marBottom w:val="0"/>
      <w:divBdr>
        <w:top w:val="none" w:sz="0" w:space="0" w:color="auto"/>
        <w:left w:val="none" w:sz="0" w:space="0" w:color="auto"/>
        <w:bottom w:val="none" w:sz="0" w:space="0" w:color="auto"/>
        <w:right w:val="none" w:sz="0" w:space="0" w:color="auto"/>
      </w:divBdr>
    </w:div>
    <w:div w:id="445121502">
      <w:bodyDiv w:val="1"/>
      <w:marLeft w:val="0"/>
      <w:marRight w:val="0"/>
      <w:marTop w:val="0"/>
      <w:marBottom w:val="0"/>
      <w:divBdr>
        <w:top w:val="none" w:sz="0" w:space="0" w:color="auto"/>
        <w:left w:val="none" w:sz="0" w:space="0" w:color="auto"/>
        <w:bottom w:val="none" w:sz="0" w:space="0" w:color="auto"/>
        <w:right w:val="none" w:sz="0" w:space="0" w:color="auto"/>
      </w:divBdr>
    </w:div>
    <w:div w:id="447286950">
      <w:bodyDiv w:val="1"/>
      <w:marLeft w:val="0"/>
      <w:marRight w:val="0"/>
      <w:marTop w:val="0"/>
      <w:marBottom w:val="0"/>
      <w:divBdr>
        <w:top w:val="none" w:sz="0" w:space="0" w:color="auto"/>
        <w:left w:val="none" w:sz="0" w:space="0" w:color="auto"/>
        <w:bottom w:val="none" w:sz="0" w:space="0" w:color="auto"/>
        <w:right w:val="none" w:sz="0" w:space="0" w:color="auto"/>
      </w:divBdr>
    </w:div>
    <w:div w:id="448355966">
      <w:bodyDiv w:val="1"/>
      <w:marLeft w:val="0"/>
      <w:marRight w:val="0"/>
      <w:marTop w:val="0"/>
      <w:marBottom w:val="0"/>
      <w:divBdr>
        <w:top w:val="none" w:sz="0" w:space="0" w:color="auto"/>
        <w:left w:val="none" w:sz="0" w:space="0" w:color="auto"/>
        <w:bottom w:val="none" w:sz="0" w:space="0" w:color="auto"/>
        <w:right w:val="none" w:sz="0" w:space="0" w:color="auto"/>
      </w:divBdr>
    </w:div>
    <w:div w:id="452211504">
      <w:bodyDiv w:val="1"/>
      <w:marLeft w:val="0"/>
      <w:marRight w:val="0"/>
      <w:marTop w:val="0"/>
      <w:marBottom w:val="0"/>
      <w:divBdr>
        <w:top w:val="none" w:sz="0" w:space="0" w:color="auto"/>
        <w:left w:val="none" w:sz="0" w:space="0" w:color="auto"/>
        <w:bottom w:val="none" w:sz="0" w:space="0" w:color="auto"/>
        <w:right w:val="none" w:sz="0" w:space="0" w:color="auto"/>
      </w:divBdr>
    </w:div>
    <w:div w:id="454255218">
      <w:bodyDiv w:val="1"/>
      <w:marLeft w:val="0"/>
      <w:marRight w:val="0"/>
      <w:marTop w:val="0"/>
      <w:marBottom w:val="0"/>
      <w:divBdr>
        <w:top w:val="none" w:sz="0" w:space="0" w:color="auto"/>
        <w:left w:val="none" w:sz="0" w:space="0" w:color="auto"/>
        <w:bottom w:val="none" w:sz="0" w:space="0" w:color="auto"/>
        <w:right w:val="none" w:sz="0" w:space="0" w:color="auto"/>
      </w:divBdr>
    </w:div>
    <w:div w:id="454637588">
      <w:bodyDiv w:val="1"/>
      <w:marLeft w:val="0"/>
      <w:marRight w:val="0"/>
      <w:marTop w:val="0"/>
      <w:marBottom w:val="0"/>
      <w:divBdr>
        <w:top w:val="none" w:sz="0" w:space="0" w:color="auto"/>
        <w:left w:val="none" w:sz="0" w:space="0" w:color="auto"/>
        <w:bottom w:val="none" w:sz="0" w:space="0" w:color="auto"/>
        <w:right w:val="none" w:sz="0" w:space="0" w:color="auto"/>
      </w:divBdr>
    </w:div>
    <w:div w:id="456145911">
      <w:bodyDiv w:val="1"/>
      <w:marLeft w:val="0"/>
      <w:marRight w:val="0"/>
      <w:marTop w:val="0"/>
      <w:marBottom w:val="0"/>
      <w:divBdr>
        <w:top w:val="none" w:sz="0" w:space="0" w:color="auto"/>
        <w:left w:val="none" w:sz="0" w:space="0" w:color="auto"/>
        <w:bottom w:val="none" w:sz="0" w:space="0" w:color="auto"/>
        <w:right w:val="none" w:sz="0" w:space="0" w:color="auto"/>
      </w:divBdr>
    </w:div>
    <w:div w:id="457064562">
      <w:bodyDiv w:val="1"/>
      <w:marLeft w:val="0"/>
      <w:marRight w:val="0"/>
      <w:marTop w:val="0"/>
      <w:marBottom w:val="0"/>
      <w:divBdr>
        <w:top w:val="none" w:sz="0" w:space="0" w:color="auto"/>
        <w:left w:val="none" w:sz="0" w:space="0" w:color="auto"/>
        <w:bottom w:val="none" w:sz="0" w:space="0" w:color="auto"/>
        <w:right w:val="none" w:sz="0" w:space="0" w:color="auto"/>
      </w:divBdr>
    </w:div>
    <w:div w:id="460078260">
      <w:bodyDiv w:val="1"/>
      <w:marLeft w:val="0"/>
      <w:marRight w:val="0"/>
      <w:marTop w:val="0"/>
      <w:marBottom w:val="0"/>
      <w:divBdr>
        <w:top w:val="none" w:sz="0" w:space="0" w:color="auto"/>
        <w:left w:val="none" w:sz="0" w:space="0" w:color="auto"/>
        <w:bottom w:val="none" w:sz="0" w:space="0" w:color="auto"/>
        <w:right w:val="none" w:sz="0" w:space="0" w:color="auto"/>
      </w:divBdr>
    </w:div>
    <w:div w:id="460729335">
      <w:bodyDiv w:val="1"/>
      <w:marLeft w:val="0"/>
      <w:marRight w:val="0"/>
      <w:marTop w:val="0"/>
      <w:marBottom w:val="0"/>
      <w:divBdr>
        <w:top w:val="none" w:sz="0" w:space="0" w:color="auto"/>
        <w:left w:val="none" w:sz="0" w:space="0" w:color="auto"/>
        <w:bottom w:val="none" w:sz="0" w:space="0" w:color="auto"/>
        <w:right w:val="none" w:sz="0" w:space="0" w:color="auto"/>
      </w:divBdr>
    </w:div>
    <w:div w:id="462308212">
      <w:bodyDiv w:val="1"/>
      <w:marLeft w:val="0"/>
      <w:marRight w:val="0"/>
      <w:marTop w:val="0"/>
      <w:marBottom w:val="0"/>
      <w:divBdr>
        <w:top w:val="none" w:sz="0" w:space="0" w:color="auto"/>
        <w:left w:val="none" w:sz="0" w:space="0" w:color="auto"/>
        <w:bottom w:val="none" w:sz="0" w:space="0" w:color="auto"/>
        <w:right w:val="none" w:sz="0" w:space="0" w:color="auto"/>
      </w:divBdr>
    </w:div>
    <w:div w:id="465242197">
      <w:bodyDiv w:val="1"/>
      <w:marLeft w:val="0"/>
      <w:marRight w:val="0"/>
      <w:marTop w:val="0"/>
      <w:marBottom w:val="0"/>
      <w:divBdr>
        <w:top w:val="none" w:sz="0" w:space="0" w:color="auto"/>
        <w:left w:val="none" w:sz="0" w:space="0" w:color="auto"/>
        <w:bottom w:val="none" w:sz="0" w:space="0" w:color="auto"/>
        <w:right w:val="none" w:sz="0" w:space="0" w:color="auto"/>
      </w:divBdr>
    </w:div>
    <w:div w:id="466239120">
      <w:bodyDiv w:val="1"/>
      <w:marLeft w:val="0"/>
      <w:marRight w:val="0"/>
      <w:marTop w:val="0"/>
      <w:marBottom w:val="0"/>
      <w:divBdr>
        <w:top w:val="none" w:sz="0" w:space="0" w:color="auto"/>
        <w:left w:val="none" w:sz="0" w:space="0" w:color="auto"/>
        <w:bottom w:val="none" w:sz="0" w:space="0" w:color="auto"/>
        <w:right w:val="none" w:sz="0" w:space="0" w:color="auto"/>
      </w:divBdr>
    </w:div>
    <w:div w:id="468016264">
      <w:bodyDiv w:val="1"/>
      <w:marLeft w:val="0"/>
      <w:marRight w:val="0"/>
      <w:marTop w:val="0"/>
      <w:marBottom w:val="0"/>
      <w:divBdr>
        <w:top w:val="none" w:sz="0" w:space="0" w:color="auto"/>
        <w:left w:val="none" w:sz="0" w:space="0" w:color="auto"/>
        <w:bottom w:val="none" w:sz="0" w:space="0" w:color="auto"/>
        <w:right w:val="none" w:sz="0" w:space="0" w:color="auto"/>
      </w:divBdr>
    </w:div>
    <w:div w:id="475605794">
      <w:bodyDiv w:val="1"/>
      <w:marLeft w:val="0"/>
      <w:marRight w:val="0"/>
      <w:marTop w:val="0"/>
      <w:marBottom w:val="0"/>
      <w:divBdr>
        <w:top w:val="none" w:sz="0" w:space="0" w:color="auto"/>
        <w:left w:val="none" w:sz="0" w:space="0" w:color="auto"/>
        <w:bottom w:val="none" w:sz="0" w:space="0" w:color="auto"/>
        <w:right w:val="none" w:sz="0" w:space="0" w:color="auto"/>
      </w:divBdr>
    </w:div>
    <w:div w:id="476387359">
      <w:bodyDiv w:val="1"/>
      <w:marLeft w:val="0"/>
      <w:marRight w:val="0"/>
      <w:marTop w:val="0"/>
      <w:marBottom w:val="0"/>
      <w:divBdr>
        <w:top w:val="none" w:sz="0" w:space="0" w:color="auto"/>
        <w:left w:val="none" w:sz="0" w:space="0" w:color="auto"/>
        <w:bottom w:val="none" w:sz="0" w:space="0" w:color="auto"/>
        <w:right w:val="none" w:sz="0" w:space="0" w:color="auto"/>
      </w:divBdr>
    </w:div>
    <w:div w:id="479076072">
      <w:bodyDiv w:val="1"/>
      <w:marLeft w:val="0"/>
      <w:marRight w:val="0"/>
      <w:marTop w:val="0"/>
      <w:marBottom w:val="0"/>
      <w:divBdr>
        <w:top w:val="none" w:sz="0" w:space="0" w:color="auto"/>
        <w:left w:val="none" w:sz="0" w:space="0" w:color="auto"/>
        <w:bottom w:val="none" w:sz="0" w:space="0" w:color="auto"/>
        <w:right w:val="none" w:sz="0" w:space="0" w:color="auto"/>
      </w:divBdr>
    </w:div>
    <w:div w:id="480001902">
      <w:bodyDiv w:val="1"/>
      <w:marLeft w:val="0"/>
      <w:marRight w:val="0"/>
      <w:marTop w:val="0"/>
      <w:marBottom w:val="0"/>
      <w:divBdr>
        <w:top w:val="none" w:sz="0" w:space="0" w:color="auto"/>
        <w:left w:val="none" w:sz="0" w:space="0" w:color="auto"/>
        <w:bottom w:val="none" w:sz="0" w:space="0" w:color="auto"/>
        <w:right w:val="none" w:sz="0" w:space="0" w:color="auto"/>
      </w:divBdr>
    </w:div>
    <w:div w:id="481968539">
      <w:bodyDiv w:val="1"/>
      <w:marLeft w:val="0"/>
      <w:marRight w:val="0"/>
      <w:marTop w:val="0"/>
      <w:marBottom w:val="0"/>
      <w:divBdr>
        <w:top w:val="none" w:sz="0" w:space="0" w:color="auto"/>
        <w:left w:val="none" w:sz="0" w:space="0" w:color="auto"/>
        <w:bottom w:val="none" w:sz="0" w:space="0" w:color="auto"/>
        <w:right w:val="none" w:sz="0" w:space="0" w:color="auto"/>
      </w:divBdr>
    </w:div>
    <w:div w:id="483788403">
      <w:bodyDiv w:val="1"/>
      <w:marLeft w:val="0"/>
      <w:marRight w:val="0"/>
      <w:marTop w:val="0"/>
      <w:marBottom w:val="0"/>
      <w:divBdr>
        <w:top w:val="none" w:sz="0" w:space="0" w:color="auto"/>
        <w:left w:val="none" w:sz="0" w:space="0" w:color="auto"/>
        <w:bottom w:val="none" w:sz="0" w:space="0" w:color="auto"/>
        <w:right w:val="none" w:sz="0" w:space="0" w:color="auto"/>
      </w:divBdr>
    </w:div>
    <w:div w:id="486169045">
      <w:bodyDiv w:val="1"/>
      <w:marLeft w:val="0"/>
      <w:marRight w:val="0"/>
      <w:marTop w:val="0"/>
      <w:marBottom w:val="0"/>
      <w:divBdr>
        <w:top w:val="none" w:sz="0" w:space="0" w:color="auto"/>
        <w:left w:val="none" w:sz="0" w:space="0" w:color="auto"/>
        <w:bottom w:val="none" w:sz="0" w:space="0" w:color="auto"/>
        <w:right w:val="none" w:sz="0" w:space="0" w:color="auto"/>
      </w:divBdr>
    </w:div>
    <w:div w:id="486408688">
      <w:bodyDiv w:val="1"/>
      <w:marLeft w:val="0"/>
      <w:marRight w:val="0"/>
      <w:marTop w:val="0"/>
      <w:marBottom w:val="0"/>
      <w:divBdr>
        <w:top w:val="none" w:sz="0" w:space="0" w:color="auto"/>
        <w:left w:val="none" w:sz="0" w:space="0" w:color="auto"/>
        <w:bottom w:val="none" w:sz="0" w:space="0" w:color="auto"/>
        <w:right w:val="none" w:sz="0" w:space="0" w:color="auto"/>
      </w:divBdr>
    </w:div>
    <w:div w:id="486673244">
      <w:bodyDiv w:val="1"/>
      <w:marLeft w:val="0"/>
      <w:marRight w:val="0"/>
      <w:marTop w:val="0"/>
      <w:marBottom w:val="0"/>
      <w:divBdr>
        <w:top w:val="none" w:sz="0" w:space="0" w:color="auto"/>
        <w:left w:val="none" w:sz="0" w:space="0" w:color="auto"/>
        <w:bottom w:val="none" w:sz="0" w:space="0" w:color="auto"/>
        <w:right w:val="none" w:sz="0" w:space="0" w:color="auto"/>
      </w:divBdr>
    </w:div>
    <w:div w:id="490488981">
      <w:bodyDiv w:val="1"/>
      <w:marLeft w:val="0"/>
      <w:marRight w:val="0"/>
      <w:marTop w:val="0"/>
      <w:marBottom w:val="0"/>
      <w:divBdr>
        <w:top w:val="none" w:sz="0" w:space="0" w:color="auto"/>
        <w:left w:val="none" w:sz="0" w:space="0" w:color="auto"/>
        <w:bottom w:val="none" w:sz="0" w:space="0" w:color="auto"/>
        <w:right w:val="none" w:sz="0" w:space="0" w:color="auto"/>
      </w:divBdr>
    </w:div>
    <w:div w:id="492650963">
      <w:bodyDiv w:val="1"/>
      <w:marLeft w:val="0"/>
      <w:marRight w:val="0"/>
      <w:marTop w:val="0"/>
      <w:marBottom w:val="0"/>
      <w:divBdr>
        <w:top w:val="none" w:sz="0" w:space="0" w:color="auto"/>
        <w:left w:val="none" w:sz="0" w:space="0" w:color="auto"/>
        <w:bottom w:val="none" w:sz="0" w:space="0" w:color="auto"/>
        <w:right w:val="none" w:sz="0" w:space="0" w:color="auto"/>
      </w:divBdr>
    </w:div>
    <w:div w:id="497035679">
      <w:bodyDiv w:val="1"/>
      <w:marLeft w:val="0"/>
      <w:marRight w:val="0"/>
      <w:marTop w:val="0"/>
      <w:marBottom w:val="0"/>
      <w:divBdr>
        <w:top w:val="none" w:sz="0" w:space="0" w:color="auto"/>
        <w:left w:val="none" w:sz="0" w:space="0" w:color="auto"/>
        <w:bottom w:val="none" w:sz="0" w:space="0" w:color="auto"/>
        <w:right w:val="none" w:sz="0" w:space="0" w:color="auto"/>
      </w:divBdr>
    </w:div>
    <w:div w:id="497500808">
      <w:bodyDiv w:val="1"/>
      <w:marLeft w:val="0"/>
      <w:marRight w:val="0"/>
      <w:marTop w:val="0"/>
      <w:marBottom w:val="0"/>
      <w:divBdr>
        <w:top w:val="none" w:sz="0" w:space="0" w:color="auto"/>
        <w:left w:val="none" w:sz="0" w:space="0" w:color="auto"/>
        <w:bottom w:val="none" w:sz="0" w:space="0" w:color="auto"/>
        <w:right w:val="none" w:sz="0" w:space="0" w:color="auto"/>
      </w:divBdr>
    </w:div>
    <w:div w:id="498228167">
      <w:bodyDiv w:val="1"/>
      <w:marLeft w:val="0"/>
      <w:marRight w:val="0"/>
      <w:marTop w:val="0"/>
      <w:marBottom w:val="0"/>
      <w:divBdr>
        <w:top w:val="none" w:sz="0" w:space="0" w:color="auto"/>
        <w:left w:val="none" w:sz="0" w:space="0" w:color="auto"/>
        <w:bottom w:val="none" w:sz="0" w:space="0" w:color="auto"/>
        <w:right w:val="none" w:sz="0" w:space="0" w:color="auto"/>
      </w:divBdr>
    </w:div>
    <w:div w:id="498350435">
      <w:bodyDiv w:val="1"/>
      <w:marLeft w:val="0"/>
      <w:marRight w:val="0"/>
      <w:marTop w:val="0"/>
      <w:marBottom w:val="0"/>
      <w:divBdr>
        <w:top w:val="none" w:sz="0" w:space="0" w:color="auto"/>
        <w:left w:val="none" w:sz="0" w:space="0" w:color="auto"/>
        <w:bottom w:val="none" w:sz="0" w:space="0" w:color="auto"/>
        <w:right w:val="none" w:sz="0" w:space="0" w:color="auto"/>
      </w:divBdr>
    </w:div>
    <w:div w:id="498665024">
      <w:bodyDiv w:val="1"/>
      <w:marLeft w:val="0"/>
      <w:marRight w:val="0"/>
      <w:marTop w:val="0"/>
      <w:marBottom w:val="0"/>
      <w:divBdr>
        <w:top w:val="none" w:sz="0" w:space="0" w:color="auto"/>
        <w:left w:val="none" w:sz="0" w:space="0" w:color="auto"/>
        <w:bottom w:val="none" w:sz="0" w:space="0" w:color="auto"/>
        <w:right w:val="none" w:sz="0" w:space="0" w:color="auto"/>
      </w:divBdr>
    </w:div>
    <w:div w:id="500240930">
      <w:bodyDiv w:val="1"/>
      <w:marLeft w:val="0"/>
      <w:marRight w:val="0"/>
      <w:marTop w:val="0"/>
      <w:marBottom w:val="0"/>
      <w:divBdr>
        <w:top w:val="none" w:sz="0" w:space="0" w:color="auto"/>
        <w:left w:val="none" w:sz="0" w:space="0" w:color="auto"/>
        <w:bottom w:val="none" w:sz="0" w:space="0" w:color="auto"/>
        <w:right w:val="none" w:sz="0" w:space="0" w:color="auto"/>
      </w:divBdr>
    </w:div>
    <w:div w:id="500582857">
      <w:bodyDiv w:val="1"/>
      <w:marLeft w:val="0"/>
      <w:marRight w:val="0"/>
      <w:marTop w:val="0"/>
      <w:marBottom w:val="0"/>
      <w:divBdr>
        <w:top w:val="none" w:sz="0" w:space="0" w:color="auto"/>
        <w:left w:val="none" w:sz="0" w:space="0" w:color="auto"/>
        <w:bottom w:val="none" w:sz="0" w:space="0" w:color="auto"/>
        <w:right w:val="none" w:sz="0" w:space="0" w:color="auto"/>
      </w:divBdr>
    </w:div>
    <w:div w:id="502669496">
      <w:bodyDiv w:val="1"/>
      <w:marLeft w:val="0"/>
      <w:marRight w:val="0"/>
      <w:marTop w:val="0"/>
      <w:marBottom w:val="0"/>
      <w:divBdr>
        <w:top w:val="none" w:sz="0" w:space="0" w:color="auto"/>
        <w:left w:val="none" w:sz="0" w:space="0" w:color="auto"/>
        <w:bottom w:val="none" w:sz="0" w:space="0" w:color="auto"/>
        <w:right w:val="none" w:sz="0" w:space="0" w:color="auto"/>
      </w:divBdr>
    </w:div>
    <w:div w:id="502820023">
      <w:bodyDiv w:val="1"/>
      <w:marLeft w:val="0"/>
      <w:marRight w:val="0"/>
      <w:marTop w:val="0"/>
      <w:marBottom w:val="0"/>
      <w:divBdr>
        <w:top w:val="none" w:sz="0" w:space="0" w:color="auto"/>
        <w:left w:val="none" w:sz="0" w:space="0" w:color="auto"/>
        <w:bottom w:val="none" w:sz="0" w:space="0" w:color="auto"/>
        <w:right w:val="none" w:sz="0" w:space="0" w:color="auto"/>
      </w:divBdr>
    </w:div>
    <w:div w:id="503738471">
      <w:bodyDiv w:val="1"/>
      <w:marLeft w:val="0"/>
      <w:marRight w:val="0"/>
      <w:marTop w:val="0"/>
      <w:marBottom w:val="0"/>
      <w:divBdr>
        <w:top w:val="none" w:sz="0" w:space="0" w:color="auto"/>
        <w:left w:val="none" w:sz="0" w:space="0" w:color="auto"/>
        <w:bottom w:val="none" w:sz="0" w:space="0" w:color="auto"/>
        <w:right w:val="none" w:sz="0" w:space="0" w:color="auto"/>
      </w:divBdr>
    </w:div>
    <w:div w:id="506021131">
      <w:bodyDiv w:val="1"/>
      <w:marLeft w:val="0"/>
      <w:marRight w:val="0"/>
      <w:marTop w:val="0"/>
      <w:marBottom w:val="0"/>
      <w:divBdr>
        <w:top w:val="none" w:sz="0" w:space="0" w:color="auto"/>
        <w:left w:val="none" w:sz="0" w:space="0" w:color="auto"/>
        <w:bottom w:val="none" w:sz="0" w:space="0" w:color="auto"/>
        <w:right w:val="none" w:sz="0" w:space="0" w:color="auto"/>
      </w:divBdr>
    </w:div>
    <w:div w:id="506750949">
      <w:bodyDiv w:val="1"/>
      <w:marLeft w:val="0"/>
      <w:marRight w:val="0"/>
      <w:marTop w:val="0"/>
      <w:marBottom w:val="0"/>
      <w:divBdr>
        <w:top w:val="none" w:sz="0" w:space="0" w:color="auto"/>
        <w:left w:val="none" w:sz="0" w:space="0" w:color="auto"/>
        <w:bottom w:val="none" w:sz="0" w:space="0" w:color="auto"/>
        <w:right w:val="none" w:sz="0" w:space="0" w:color="auto"/>
      </w:divBdr>
    </w:div>
    <w:div w:id="510609968">
      <w:bodyDiv w:val="1"/>
      <w:marLeft w:val="0"/>
      <w:marRight w:val="0"/>
      <w:marTop w:val="0"/>
      <w:marBottom w:val="0"/>
      <w:divBdr>
        <w:top w:val="none" w:sz="0" w:space="0" w:color="auto"/>
        <w:left w:val="none" w:sz="0" w:space="0" w:color="auto"/>
        <w:bottom w:val="none" w:sz="0" w:space="0" w:color="auto"/>
        <w:right w:val="none" w:sz="0" w:space="0" w:color="auto"/>
      </w:divBdr>
    </w:div>
    <w:div w:id="511460550">
      <w:bodyDiv w:val="1"/>
      <w:marLeft w:val="0"/>
      <w:marRight w:val="0"/>
      <w:marTop w:val="0"/>
      <w:marBottom w:val="0"/>
      <w:divBdr>
        <w:top w:val="none" w:sz="0" w:space="0" w:color="auto"/>
        <w:left w:val="none" w:sz="0" w:space="0" w:color="auto"/>
        <w:bottom w:val="none" w:sz="0" w:space="0" w:color="auto"/>
        <w:right w:val="none" w:sz="0" w:space="0" w:color="auto"/>
      </w:divBdr>
    </w:div>
    <w:div w:id="512767847">
      <w:bodyDiv w:val="1"/>
      <w:marLeft w:val="0"/>
      <w:marRight w:val="0"/>
      <w:marTop w:val="0"/>
      <w:marBottom w:val="0"/>
      <w:divBdr>
        <w:top w:val="none" w:sz="0" w:space="0" w:color="auto"/>
        <w:left w:val="none" w:sz="0" w:space="0" w:color="auto"/>
        <w:bottom w:val="none" w:sz="0" w:space="0" w:color="auto"/>
        <w:right w:val="none" w:sz="0" w:space="0" w:color="auto"/>
      </w:divBdr>
    </w:div>
    <w:div w:id="519047607">
      <w:bodyDiv w:val="1"/>
      <w:marLeft w:val="0"/>
      <w:marRight w:val="0"/>
      <w:marTop w:val="0"/>
      <w:marBottom w:val="0"/>
      <w:divBdr>
        <w:top w:val="none" w:sz="0" w:space="0" w:color="auto"/>
        <w:left w:val="none" w:sz="0" w:space="0" w:color="auto"/>
        <w:bottom w:val="none" w:sz="0" w:space="0" w:color="auto"/>
        <w:right w:val="none" w:sz="0" w:space="0" w:color="auto"/>
      </w:divBdr>
    </w:div>
    <w:div w:id="529689951">
      <w:bodyDiv w:val="1"/>
      <w:marLeft w:val="0"/>
      <w:marRight w:val="0"/>
      <w:marTop w:val="0"/>
      <w:marBottom w:val="0"/>
      <w:divBdr>
        <w:top w:val="none" w:sz="0" w:space="0" w:color="auto"/>
        <w:left w:val="none" w:sz="0" w:space="0" w:color="auto"/>
        <w:bottom w:val="none" w:sz="0" w:space="0" w:color="auto"/>
        <w:right w:val="none" w:sz="0" w:space="0" w:color="auto"/>
      </w:divBdr>
    </w:div>
    <w:div w:id="532426500">
      <w:bodyDiv w:val="1"/>
      <w:marLeft w:val="0"/>
      <w:marRight w:val="0"/>
      <w:marTop w:val="0"/>
      <w:marBottom w:val="0"/>
      <w:divBdr>
        <w:top w:val="none" w:sz="0" w:space="0" w:color="auto"/>
        <w:left w:val="none" w:sz="0" w:space="0" w:color="auto"/>
        <w:bottom w:val="none" w:sz="0" w:space="0" w:color="auto"/>
        <w:right w:val="none" w:sz="0" w:space="0" w:color="auto"/>
      </w:divBdr>
    </w:div>
    <w:div w:id="533225589">
      <w:bodyDiv w:val="1"/>
      <w:marLeft w:val="0"/>
      <w:marRight w:val="0"/>
      <w:marTop w:val="0"/>
      <w:marBottom w:val="0"/>
      <w:divBdr>
        <w:top w:val="none" w:sz="0" w:space="0" w:color="auto"/>
        <w:left w:val="none" w:sz="0" w:space="0" w:color="auto"/>
        <w:bottom w:val="none" w:sz="0" w:space="0" w:color="auto"/>
        <w:right w:val="none" w:sz="0" w:space="0" w:color="auto"/>
      </w:divBdr>
    </w:div>
    <w:div w:id="534394763">
      <w:bodyDiv w:val="1"/>
      <w:marLeft w:val="0"/>
      <w:marRight w:val="0"/>
      <w:marTop w:val="0"/>
      <w:marBottom w:val="0"/>
      <w:divBdr>
        <w:top w:val="none" w:sz="0" w:space="0" w:color="auto"/>
        <w:left w:val="none" w:sz="0" w:space="0" w:color="auto"/>
        <w:bottom w:val="none" w:sz="0" w:space="0" w:color="auto"/>
        <w:right w:val="none" w:sz="0" w:space="0" w:color="auto"/>
      </w:divBdr>
    </w:div>
    <w:div w:id="535583958">
      <w:bodyDiv w:val="1"/>
      <w:marLeft w:val="0"/>
      <w:marRight w:val="0"/>
      <w:marTop w:val="0"/>
      <w:marBottom w:val="0"/>
      <w:divBdr>
        <w:top w:val="none" w:sz="0" w:space="0" w:color="auto"/>
        <w:left w:val="none" w:sz="0" w:space="0" w:color="auto"/>
        <w:bottom w:val="none" w:sz="0" w:space="0" w:color="auto"/>
        <w:right w:val="none" w:sz="0" w:space="0" w:color="auto"/>
      </w:divBdr>
    </w:div>
    <w:div w:id="539130120">
      <w:bodyDiv w:val="1"/>
      <w:marLeft w:val="0"/>
      <w:marRight w:val="0"/>
      <w:marTop w:val="0"/>
      <w:marBottom w:val="0"/>
      <w:divBdr>
        <w:top w:val="none" w:sz="0" w:space="0" w:color="auto"/>
        <w:left w:val="none" w:sz="0" w:space="0" w:color="auto"/>
        <w:bottom w:val="none" w:sz="0" w:space="0" w:color="auto"/>
        <w:right w:val="none" w:sz="0" w:space="0" w:color="auto"/>
      </w:divBdr>
    </w:div>
    <w:div w:id="539324569">
      <w:bodyDiv w:val="1"/>
      <w:marLeft w:val="0"/>
      <w:marRight w:val="0"/>
      <w:marTop w:val="0"/>
      <w:marBottom w:val="0"/>
      <w:divBdr>
        <w:top w:val="none" w:sz="0" w:space="0" w:color="auto"/>
        <w:left w:val="none" w:sz="0" w:space="0" w:color="auto"/>
        <w:bottom w:val="none" w:sz="0" w:space="0" w:color="auto"/>
        <w:right w:val="none" w:sz="0" w:space="0" w:color="auto"/>
      </w:divBdr>
    </w:div>
    <w:div w:id="540751397">
      <w:bodyDiv w:val="1"/>
      <w:marLeft w:val="0"/>
      <w:marRight w:val="0"/>
      <w:marTop w:val="0"/>
      <w:marBottom w:val="0"/>
      <w:divBdr>
        <w:top w:val="none" w:sz="0" w:space="0" w:color="auto"/>
        <w:left w:val="none" w:sz="0" w:space="0" w:color="auto"/>
        <w:bottom w:val="none" w:sz="0" w:space="0" w:color="auto"/>
        <w:right w:val="none" w:sz="0" w:space="0" w:color="auto"/>
      </w:divBdr>
    </w:div>
    <w:div w:id="541329910">
      <w:bodyDiv w:val="1"/>
      <w:marLeft w:val="0"/>
      <w:marRight w:val="0"/>
      <w:marTop w:val="0"/>
      <w:marBottom w:val="0"/>
      <w:divBdr>
        <w:top w:val="none" w:sz="0" w:space="0" w:color="auto"/>
        <w:left w:val="none" w:sz="0" w:space="0" w:color="auto"/>
        <w:bottom w:val="none" w:sz="0" w:space="0" w:color="auto"/>
        <w:right w:val="none" w:sz="0" w:space="0" w:color="auto"/>
      </w:divBdr>
    </w:div>
    <w:div w:id="542640190">
      <w:bodyDiv w:val="1"/>
      <w:marLeft w:val="0"/>
      <w:marRight w:val="0"/>
      <w:marTop w:val="0"/>
      <w:marBottom w:val="0"/>
      <w:divBdr>
        <w:top w:val="none" w:sz="0" w:space="0" w:color="auto"/>
        <w:left w:val="none" w:sz="0" w:space="0" w:color="auto"/>
        <w:bottom w:val="none" w:sz="0" w:space="0" w:color="auto"/>
        <w:right w:val="none" w:sz="0" w:space="0" w:color="auto"/>
      </w:divBdr>
    </w:div>
    <w:div w:id="543519218">
      <w:bodyDiv w:val="1"/>
      <w:marLeft w:val="0"/>
      <w:marRight w:val="0"/>
      <w:marTop w:val="0"/>
      <w:marBottom w:val="0"/>
      <w:divBdr>
        <w:top w:val="none" w:sz="0" w:space="0" w:color="auto"/>
        <w:left w:val="none" w:sz="0" w:space="0" w:color="auto"/>
        <w:bottom w:val="none" w:sz="0" w:space="0" w:color="auto"/>
        <w:right w:val="none" w:sz="0" w:space="0" w:color="auto"/>
      </w:divBdr>
    </w:div>
    <w:div w:id="543906623">
      <w:bodyDiv w:val="1"/>
      <w:marLeft w:val="0"/>
      <w:marRight w:val="0"/>
      <w:marTop w:val="0"/>
      <w:marBottom w:val="0"/>
      <w:divBdr>
        <w:top w:val="none" w:sz="0" w:space="0" w:color="auto"/>
        <w:left w:val="none" w:sz="0" w:space="0" w:color="auto"/>
        <w:bottom w:val="none" w:sz="0" w:space="0" w:color="auto"/>
        <w:right w:val="none" w:sz="0" w:space="0" w:color="auto"/>
      </w:divBdr>
    </w:div>
    <w:div w:id="548537941">
      <w:bodyDiv w:val="1"/>
      <w:marLeft w:val="0"/>
      <w:marRight w:val="0"/>
      <w:marTop w:val="0"/>
      <w:marBottom w:val="0"/>
      <w:divBdr>
        <w:top w:val="none" w:sz="0" w:space="0" w:color="auto"/>
        <w:left w:val="none" w:sz="0" w:space="0" w:color="auto"/>
        <w:bottom w:val="none" w:sz="0" w:space="0" w:color="auto"/>
        <w:right w:val="none" w:sz="0" w:space="0" w:color="auto"/>
      </w:divBdr>
    </w:div>
    <w:div w:id="551965206">
      <w:bodyDiv w:val="1"/>
      <w:marLeft w:val="0"/>
      <w:marRight w:val="0"/>
      <w:marTop w:val="0"/>
      <w:marBottom w:val="0"/>
      <w:divBdr>
        <w:top w:val="none" w:sz="0" w:space="0" w:color="auto"/>
        <w:left w:val="none" w:sz="0" w:space="0" w:color="auto"/>
        <w:bottom w:val="none" w:sz="0" w:space="0" w:color="auto"/>
        <w:right w:val="none" w:sz="0" w:space="0" w:color="auto"/>
      </w:divBdr>
    </w:div>
    <w:div w:id="554119349">
      <w:bodyDiv w:val="1"/>
      <w:marLeft w:val="0"/>
      <w:marRight w:val="0"/>
      <w:marTop w:val="0"/>
      <w:marBottom w:val="0"/>
      <w:divBdr>
        <w:top w:val="none" w:sz="0" w:space="0" w:color="auto"/>
        <w:left w:val="none" w:sz="0" w:space="0" w:color="auto"/>
        <w:bottom w:val="none" w:sz="0" w:space="0" w:color="auto"/>
        <w:right w:val="none" w:sz="0" w:space="0" w:color="auto"/>
      </w:divBdr>
    </w:div>
    <w:div w:id="562108607">
      <w:bodyDiv w:val="1"/>
      <w:marLeft w:val="0"/>
      <w:marRight w:val="0"/>
      <w:marTop w:val="0"/>
      <w:marBottom w:val="0"/>
      <w:divBdr>
        <w:top w:val="none" w:sz="0" w:space="0" w:color="auto"/>
        <w:left w:val="none" w:sz="0" w:space="0" w:color="auto"/>
        <w:bottom w:val="none" w:sz="0" w:space="0" w:color="auto"/>
        <w:right w:val="none" w:sz="0" w:space="0" w:color="auto"/>
      </w:divBdr>
    </w:div>
    <w:div w:id="566040368">
      <w:bodyDiv w:val="1"/>
      <w:marLeft w:val="0"/>
      <w:marRight w:val="0"/>
      <w:marTop w:val="0"/>
      <w:marBottom w:val="0"/>
      <w:divBdr>
        <w:top w:val="none" w:sz="0" w:space="0" w:color="auto"/>
        <w:left w:val="none" w:sz="0" w:space="0" w:color="auto"/>
        <w:bottom w:val="none" w:sz="0" w:space="0" w:color="auto"/>
        <w:right w:val="none" w:sz="0" w:space="0" w:color="auto"/>
      </w:divBdr>
    </w:div>
    <w:div w:id="566721762">
      <w:bodyDiv w:val="1"/>
      <w:marLeft w:val="0"/>
      <w:marRight w:val="0"/>
      <w:marTop w:val="0"/>
      <w:marBottom w:val="0"/>
      <w:divBdr>
        <w:top w:val="none" w:sz="0" w:space="0" w:color="auto"/>
        <w:left w:val="none" w:sz="0" w:space="0" w:color="auto"/>
        <w:bottom w:val="none" w:sz="0" w:space="0" w:color="auto"/>
        <w:right w:val="none" w:sz="0" w:space="0" w:color="auto"/>
      </w:divBdr>
    </w:div>
    <w:div w:id="567500763">
      <w:bodyDiv w:val="1"/>
      <w:marLeft w:val="0"/>
      <w:marRight w:val="0"/>
      <w:marTop w:val="0"/>
      <w:marBottom w:val="0"/>
      <w:divBdr>
        <w:top w:val="none" w:sz="0" w:space="0" w:color="auto"/>
        <w:left w:val="none" w:sz="0" w:space="0" w:color="auto"/>
        <w:bottom w:val="none" w:sz="0" w:space="0" w:color="auto"/>
        <w:right w:val="none" w:sz="0" w:space="0" w:color="auto"/>
      </w:divBdr>
    </w:div>
    <w:div w:id="573317289">
      <w:bodyDiv w:val="1"/>
      <w:marLeft w:val="0"/>
      <w:marRight w:val="0"/>
      <w:marTop w:val="0"/>
      <w:marBottom w:val="0"/>
      <w:divBdr>
        <w:top w:val="none" w:sz="0" w:space="0" w:color="auto"/>
        <w:left w:val="none" w:sz="0" w:space="0" w:color="auto"/>
        <w:bottom w:val="none" w:sz="0" w:space="0" w:color="auto"/>
        <w:right w:val="none" w:sz="0" w:space="0" w:color="auto"/>
      </w:divBdr>
    </w:div>
    <w:div w:id="580725037">
      <w:bodyDiv w:val="1"/>
      <w:marLeft w:val="0"/>
      <w:marRight w:val="0"/>
      <w:marTop w:val="0"/>
      <w:marBottom w:val="0"/>
      <w:divBdr>
        <w:top w:val="none" w:sz="0" w:space="0" w:color="auto"/>
        <w:left w:val="none" w:sz="0" w:space="0" w:color="auto"/>
        <w:bottom w:val="none" w:sz="0" w:space="0" w:color="auto"/>
        <w:right w:val="none" w:sz="0" w:space="0" w:color="auto"/>
      </w:divBdr>
    </w:div>
    <w:div w:id="583151088">
      <w:bodyDiv w:val="1"/>
      <w:marLeft w:val="0"/>
      <w:marRight w:val="0"/>
      <w:marTop w:val="0"/>
      <w:marBottom w:val="0"/>
      <w:divBdr>
        <w:top w:val="none" w:sz="0" w:space="0" w:color="auto"/>
        <w:left w:val="none" w:sz="0" w:space="0" w:color="auto"/>
        <w:bottom w:val="none" w:sz="0" w:space="0" w:color="auto"/>
        <w:right w:val="none" w:sz="0" w:space="0" w:color="auto"/>
      </w:divBdr>
    </w:div>
    <w:div w:id="587733434">
      <w:bodyDiv w:val="1"/>
      <w:marLeft w:val="0"/>
      <w:marRight w:val="0"/>
      <w:marTop w:val="0"/>
      <w:marBottom w:val="0"/>
      <w:divBdr>
        <w:top w:val="none" w:sz="0" w:space="0" w:color="auto"/>
        <w:left w:val="none" w:sz="0" w:space="0" w:color="auto"/>
        <w:bottom w:val="none" w:sz="0" w:space="0" w:color="auto"/>
        <w:right w:val="none" w:sz="0" w:space="0" w:color="auto"/>
      </w:divBdr>
    </w:div>
    <w:div w:id="596406168">
      <w:bodyDiv w:val="1"/>
      <w:marLeft w:val="0"/>
      <w:marRight w:val="0"/>
      <w:marTop w:val="0"/>
      <w:marBottom w:val="0"/>
      <w:divBdr>
        <w:top w:val="none" w:sz="0" w:space="0" w:color="auto"/>
        <w:left w:val="none" w:sz="0" w:space="0" w:color="auto"/>
        <w:bottom w:val="none" w:sz="0" w:space="0" w:color="auto"/>
        <w:right w:val="none" w:sz="0" w:space="0" w:color="auto"/>
      </w:divBdr>
    </w:div>
    <w:div w:id="600141447">
      <w:bodyDiv w:val="1"/>
      <w:marLeft w:val="0"/>
      <w:marRight w:val="0"/>
      <w:marTop w:val="0"/>
      <w:marBottom w:val="0"/>
      <w:divBdr>
        <w:top w:val="none" w:sz="0" w:space="0" w:color="auto"/>
        <w:left w:val="none" w:sz="0" w:space="0" w:color="auto"/>
        <w:bottom w:val="none" w:sz="0" w:space="0" w:color="auto"/>
        <w:right w:val="none" w:sz="0" w:space="0" w:color="auto"/>
      </w:divBdr>
    </w:div>
    <w:div w:id="603729309">
      <w:bodyDiv w:val="1"/>
      <w:marLeft w:val="0"/>
      <w:marRight w:val="0"/>
      <w:marTop w:val="0"/>
      <w:marBottom w:val="0"/>
      <w:divBdr>
        <w:top w:val="none" w:sz="0" w:space="0" w:color="auto"/>
        <w:left w:val="none" w:sz="0" w:space="0" w:color="auto"/>
        <w:bottom w:val="none" w:sz="0" w:space="0" w:color="auto"/>
        <w:right w:val="none" w:sz="0" w:space="0" w:color="auto"/>
      </w:divBdr>
    </w:div>
    <w:div w:id="604387238">
      <w:bodyDiv w:val="1"/>
      <w:marLeft w:val="0"/>
      <w:marRight w:val="0"/>
      <w:marTop w:val="0"/>
      <w:marBottom w:val="0"/>
      <w:divBdr>
        <w:top w:val="none" w:sz="0" w:space="0" w:color="auto"/>
        <w:left w:val="none" w:sz="0" w:space="0" w:color="auto"/>
        <w:bottom w:val="none" w:sz="0" w:space="0" w:color="auto"/>
        <w:right w:val="none" w:sz="0" w:space="0" w:color="auto"/>
      </w:divBdr>
    </w:div>
    <w:div w:id="606157706">
      <w:bodyDiv w:val="1"/>
      <w:marLeft w:val="0"/>
      <w:marRight w:val="0"/>
      <w:marTop w:val="0"/>
      <w:marBottom w:val="0"/>
      <w:divBdr>
        <w:top w:val="none" w:sz="0" w:space="0" w:color="auto"/>
        <w:left w:val="none" w:sz="0" w:space="0" w:color="auto"/>
        <w:bottom w:val="none" w:sz="0" w:space="0" w:color="auto"/>
        <w:right w:val="none" w:sz="0" w:space="0" w:color="auto"/>
      </w:divBdr>
    </w:div>
    <w:div w:id="611784818">
      <w:bodyDiv w:val="1"/>
      <w:marLeft w:val="0"/>
      <w:marRight w:val="0"/>
      <w:marTop w:val="0"/>
      <w:marBottom w:val="0"/>
      <w:divBdr>
        <w:top w:val="none" w:sz="0" w:space="0" w:color="auto"/>
        <w:left w:val="none" w:sz="0" w:space="0" w:color="auto"/>
        <w:bottom w:val="none" w:sz="0" w:space="0" w:color="auto"/>
        <w:right w:val="none" w:sz="0" w:space="0" w:color="auto"/>
      </w:divBdr>
    </w:div>
    <w:div w:id="616956444">
      <w:bodyDiv w:val="1"/>
      <w:marLeft w:val="0"/>
      <w:marRight w:val="0"/>
      <w:marTop w:val="0"/>
      <w:marBottom w:val="0"/>
      <w:divBdr>
        <w:top w:val="none" w:sz="0" w:space="0" w:color="auto"/>
        <w:left w:val="none" w:sz="0" w:space="0" w:color="auto"/>
        <w:bottom w:val="none" w:sz="0" w:space="0" w:color="auto"/>
        <w:right w:val="none" w:sz="0" w:space="0" w:color="auto"/>
      </w:divBdr>
    </w:div>
    <w:div w:id="617569266">
      <w:bodyDiv w:val="1"/>
      <w:marLeft w:val="0"/>
      <w:marRight w:val="0"/>
      <w:marTop w:val="0"/>
      <w:marBottom w:val="0"/>
      <w:divBdr>
        <w:top w:val="none" w:sz="0" w:space="0" w:color="auto"/>
        <w:left w:val="none" w:sz="0" w:space="0" w:color="auto"/>
        <w:bottom w:val="none" w:sz="0" w:space="0" w:color="auto"/>
        <w:right w:val="none" w:sz="0" w:space="0" w:color="auto"/>
      </w:divBdr>
    </w:div>
    <w:div w:id="617880578">
      <w:bodyDiv w:val="1"/>
      <w:marLeft w:val="0"/>
      <w:marRight w:val="0"/>
      <w:marTop w:val="0"/>
      <w:marBottom w:val="0"/>
      <w:divBdr>
        <w:top w:val="none" w:sz="0" w:space="0" w:color="auto"/>
        <w:left w:val="none" w:sz="0" w:space="0" w:color="auto"/>
        <w:bottom w:val="none" w:sz="0" w:space="0" w:color="auto"/>
        <w:right w:val="none" w:sz="0" w:space="0" w:color="auto"/>
      </w:divBdr>
    </w:div>
    <w:div w:id="622461171">
      <w:bodyDiv w:val="1"/>
      <w:marLeft w:val="0"/>
      <w:marRight w:val="0"/>
      <w:marTop w:val="0"/>
      <w:marBottom w:val="0"/>
      <w:divBdr>
        <w:top w:val="none" w:sz="0" w:space="0" w:color="auto"/>
        <w:left w:val="none" w:sz="0" w:space="0" w:color="auto"/>
        <w:bottom w:val="none" w:sz="0" w:space="0" w:color="auto"/>
        <w:right w:val="none" w:sz="0" w:space="0" w:color="auto"/>
      </w:divBdr>
    </w:div>
    <w:div w:id="624308336">
      <w:bodyDiv w:val="1"/>
      <w:marLeft w:val="0"/>
      <w:marRight w:val="0"/>
      <w:marTop w:val="0"/>
      <w:marBottom w:val="0"/>
      <w:divBdr>
        <w:top w:val="none" w:sz="0" w:space="0" w:color="auto"/>
        <w:left w:val="none" w:sz="0" w:space="0" w:color="auto"/>
        <w:bottom w:val="none" w:sz="0" w:space="0" w:color="auto"/>
        <w:right w:val="none" w:sz="0" w:space="0" w:color="auto"/>
      </w:divBdr>
    </w:div>
    <w:div w:id="627247602">
      <w:bodyDiv w:val="1"/>
      <w:marLeft w:val="0"/>
      <w:marRight w:val="0"/>
      <w:marTop w:val="0"/>
      <w:marBottom w:val="0"/>
      <w:divBdr>
        <w:top w:val="none" w:sz="0" w:space="0" w:color="auto"/>
        <w:left w:val="none" w:sz="0" w:space="0" w:color="auto"/>
        <w:bottom w:val="none" w:sz="0" w:space="0" w:color="auto"/>
        <w:right w:val="none" w:sz="0" w:space="0" w:color="auto"/>
      </w:divBdr>
    </w:div>
    <w:div w:id="628318099">
      <w:bodyDiv w:val="1"/>
      <w:marLeft w:val="0"/>
      <w:marRight w:val="0"/>
      <w:marTop w:val="0"/>
      <w:marBottom w:val="0"/>
      <w:divBdr>
        <w:top w:val="none" w:sz="0" w:space="0" w:color="auto"/>
        <w:left w:val="none" w:sz="0" w:space="0" w:color="auto"/>
        <w:bottom w:val="none" w:sz="0" w:space="0" w:color="auto"/>
        <w:right w:val="none" w:sz="0" w:space="0" w:color="auto"/>
      </w:divBdr>
    </w:div>
    <w:div w:id="636489566">
      <w:bodyDiv w:val="1"/>
      <w:marLeft w:val="0"/>
      <w:marRight w:val="0"/>
      <w:marTop w:val="0"/>
      <w:marBottom w:val="0"/>
      <w:divBdr>
        <w:top w:val="none" w:sz="0" w:space="0" w:color="auto"/>
        <w:left w:val="none" w:sz="0" w:space="0" w:color="auto"/>
        <w:bottom w:val="none" w:sz="0" w:space="0" w:color="auto"/>
        <w:right w:val="none" w:sz="0" w:space="0" w:color="auto"/>
      </w:divBdr>
    </w:div>
    <w:div w:id="638415892">
      <w:bodyDiv w:val="1"/>
      <w:marLeft w:val="0"/>
      <w:marRight w:val="0"/>
      <w:marTop w:val="0"/>
      <w:marBottom w:val="0"/>
      <w:divBdr>
        <w:top w:val="none" w:sz="0" w:space="0" w:color="auto"/>
        <w:left w:val="none" w:sz="0" w:space="0" w:color="auto"/>
        <w:bottom w:val="none" w:sz="0" w:space="0" w:color="auto"/>
        <w:right w:val="none" w:sz="0" w:space="0" w:color="auto"/>
      </w:divBdr>
    </w:div>
    <w:div w:id="639194277">
      <w:bodyDiv w:val="1"/>
      <w:marLeft w:val="0"/>
      <w:marRight w:val="0"/>
      <w:marTop w:val="0"/>
      <w:marBottom w:val="0"/>
      <w:divBdr>
        <w:top w:val="none" w:sz="0" w:space="0" w:color="auto"/>
        <w:left w:val="none" w:sz="0" w:space="0" w:color="auto"/>
        <w:bottom w:val="none" w:sz="0" w:space="0" w:color="auto"/>
        <w:right w:val="none" w:sz="0" w:space="0" w:color="auto"/>
      </w:divBdr>
    </w:div>
    <w:div w:id="639850015">
      <w:bodyDiv w:val="1"/>
      <w:marLeft w:val="0"/>
      <w:marRight w:val="0"/>
      <w:marTop w:val="0"/>
      <w:marBottom w:val="0"/>
      <w:divBdr>
        <w:top w:val="none" w:sz="0" w:space="0" w:color="auto"/>
        <w:left w:val="none" w:sz="0" w:space="0" w:color="auto"/>
        <w:bottom w:val="none" w:sz="0" w:space="0" w:color="auto"/>
        <w:right w:val="none" w:sz="0" w:space="0" w:color="auto"/>
      </w:divBdr>
    </w:div>
    <w:div w:id="643437687">
      <w:bodyDiv w:val="1"/>
      <w:marLeft w:val="0"/>
      <w:marRight w:val="0"/>
      <w:marTop w:val="0"/>
      <w:marBottom w:val="0"/>
      <w:divBdr>
        <w:top w:val="none" w:sz="0" w:space="0" w:color="auto"/>
        <w:left w:val="none" w:sz="0" w:space="0" w:color="auto"/>
        <w:bottom w:val="none" w:sz="0" w:space="0" w:color="auto"/>
        <w:right w:val="none" w:sz="0" w:space="0" w:color="auto"/>
      </w:divBdr>
    </w:div>
    <w:div w:id="645280550">
      <w:bodyDiv w:val="1"/>
      <w:marLeft w:val="0"/>
      <w:marRight w:val="0"/>
      <w:marTop w:val="0"/>
      <w:marBottom w:val="0"/>
      <w:divBdr>
        <w:top w:val="none" w:sz="0" w:space="0" w:color="auto"/>
        <w:left w:val="none" w:sz="0" w:space="0" w:color="auto"/>
        <w:bottom w:val="none" w:sz="0" w:space="0" w:color="auto"/>
        <w:right w:val="none" w:sz="0" w:space="0" w:color="auto"/>
      </w:divBdr>
    </w:div>
    <w:div w:id="650868340">
      <w:bodyDiv w:val="1"/>
      <w:marLeft w:val="0"/>
      <w:marRight w:val="0"/>
      <w:marTop w:val="0"/>
      <w:marBottom w:val="0"/>
      <w:divBdr>
        <w:top w:val="none" w:sz="0" w:space="0" w:color="auto"/>
        <w:left w:val="none" w:sz="0" w:space="0" w:color="auto"/>
        <w:bottom w:val="none" w:sz="0" w:space="0" w:color="auto"/>
        <w:right w:val="none" w:sz="0" w:space="0" w:color="auto"/>
      </w:divBdr>
    </w:div>
    <w:div w:id="653336117">
      <w:bodyDiv w:val="1"/>
      <w:marLeft w:val="0"/>
      <w:marRight w:val="0"/>
      <w:marTop w:val="0"/>
      <w:marBottom w:val="0"/>
      <w:divBdr>
        <w:top w:val="none" w:sz="0" w:space="0" w:color="auto"/>
        <w:left w:val="none" w:sz="0" w:space="0" w:color="auto"/>
        <w:bottom w:val="none" w:sz="0" w:space="0" w:color="auto"/>
        <w:right w:val="none" w:sz="0" w:space="0" w:color="auto"/>
      </w:divBdr>
    </w:div>
    <w:div w:id="659429016">
      <w:bodyDiv w:val="1"/>
      <w:marLeft w:val="0"/>
      <w:marRight w:val="0"/>
      <w:marTop w:val="0"/>
      <w:marBottom w:val="0"/>
      <w:divBdr>
        <w:top w:val="none" w:sz="0" w:space="0" w:color="auto"/>
        <w:left w:val="none" w:sz="0" w:space="0" w:color="auto"/>
        <w:bottom w:val="none" w:sz="0" w:space="0" w:color="auto"/>
        <w:right w:val="none" w:sz="0" w:space="0" w:color="auto"/>
      </w:divBdr>
    </w:div>
    <w:div w:id="660043060">
      <w:bodyDiv w:val="1"/>
      <w:marLeft w:val="0"/>
      <w:marRight w:val="0"/>
      <w:marTop w:val="0"/>
      <w:marBottom w:val="0"/>
      <w:divBdr>
        <w:top w:val="none" w:sz="0" w:space="0" w:color="auto"/>
        <w:left w:val="none" w:sz="0" w:space="0" w:color="auto"/>
        <w:bottom w:val="none" w:sz="0" w:space="0" w:color="auto"/>
        <w:right w:val="none" w:sz="0" w:space="0" w:color="auto"/>
      </w:divBdr>
    </w:div>
    <w:div w:id="663048740">
      <w:bodyDiv w:val="1"/>
      <w:marLeft w:val="0"/>
      <w:marRight w:val="0"/>
      <w:marTop w:val="0"/>
      <w:marBottom w:val="0"/>
      <w:divBdr>
        <w:top w:val="none" w:sz="0" w:space="0" w:color="auto"/>
        <w:left w:val="none" w:sz="0" w:space="0" w:color="auto"/>
        <w:bottom w:val="none" w:sz="0" w:space="0" w:color="auto"/>
        <w:right w:val="none" w:sz="0" w:space="0" w:color="auto"/>
      </w:divBdr>
    </w:div>
    <w:div w:id="664019412">
      <w:bodyDiv w:val="1"/>
      <w:marLeft w:val="0"/>
      <w:marRight w:val="0"/>
      <w:marTop w:val="0"/>
      <w:marBottom w:val="0"/>
      <w:divBdr>
        <w:top w:val="none" w:sz="0" w:space="0" w:color="auto"/>
        <w:left w:val="none" w:sz="0" w:space="0" w:color="auto"/>
        <w:bottom w:val="none" w:sz="0" w:space="0" w:color="auto"/>
        <w:right w:val="none" w:sz="0" w:space="0" w:color="auto"/>
      </w:divBdr>
    </w:div>
    <w:div w:id="665398433">
      <w:bodyDiv w:val="1"/>
      <w:marLeft w:val="0"/>
      <w:marRight w:val="0"/>
      <w:marTop w:val="0"/>
      <w:marBottom w:val="0"/>
      <w:divBdr>
        <w:top w:val="none" w:sz="0" w:space="0" w:color="auto"/>
        <w:left w:val="none" w:sz="0" w:space="0" w:color="auto"/>
        <w:bottom w:val="none" w:sz="0" w:space="0" w:color="auto"/>
        <w:right w:val="none" w:sz="0" w:space="0" w:color="auto"/>
      </w:divBdr>
    </w:div>
    <w:div w:id="669334886">
      <w:bodyDiv w:val="1"/>
      <w:marLeft w:val="0"/>
      <w:marRight w:val="0"/>
      <w:marTop w:val="0"/>
      <w:marBottom w:val="0"/>
      <w:divBdr>
        <w:top w:val="none" w:sz="0" w:space="0" w:color="auto"/>
        <w:left w:val="none" w:sz="0" w:space="0" w:color="auto"/>
        <w:bottom w:val="none" w:sz="0" w:space="0" w:color="auto"/>
        <w:right w:val="none" w:sz="0" w:space="0" w:color="auto"/>
      </w:divBdr>
    </w:div>
    <w:div w:id="672956279">
      <w:bodyDiv w:val="1"/>
      <w:marLeft w:val="0"/>
      <w:marRight w:val="0"/>
      <w:marTop w:val="0"/>
      <w:marBottom w:val="0"/>
      <w:divBdr>
        <w:top w:val="none" w:sz="0" w:space="0" w:color="auto"/>
        <w:left w:val="none" w:sz="0" w:space="0" w:color="auto"/>
        <w:bottom w:val="none" w:sz="0" w:space="0" w:color="auto"/>
        <w:right w:val="none" w:sz="0" w:space="0" w:color="auto"/>
      </w:divBdr>
    </w:div>
    <w:div w:id="674650571">
      <w:bodyDiv w:val="1"/>
      <w:marLeft w:val="0"/>
      <w:marRight w:val="0"/>
      <w:marTop w:val="0"/>
      <w:marBottom w:val="0"/>
      <w:divBdr>
        <w:top w:val="none" w:sz="0" w:space="0" w:color="auto"/>
        <w:left w:val="none" w:sz="0" w:space="0" w:color="auto"/>
        <w:bottom w:val="none" w:sz="0" w:space="0" w:color="auto"/>
        <w:right w:val="none" w:sz="0" w:space="0" w:color="auto"/>
      </w:divBdr>
    </w:div>
    <w:div w:id="675422479">
      <w:bodyDiv w:val="1"/>
      <w:marLeft w:val="0"/>
      <w:marRight w:val="0"/>
      <w:marTop w:val="0"/>
      <w:marBottom w:val="0"/>
      <w:divBdr>
        <w:top w:val="none" w:sz="0" w:space="0" w:color="auto"/>
        <w:left w:val="none" w:sz="0" w:space="0" w:color="auto"/>
        <w:bottom w:val="none" w:sz="0" w:space="0" w:color="auto"/>
        <w:right w:val="none" w:sz="0" w:space="0" w:color="auto"/>
      </w:divBdr>
    </w:div>
    <w:div w:id="675957352">
      <w:bodyDiv w:val="1"/>
      <w:marLeft w:val="0"/>
      <w:marRight w:val="0"/>
      <w:marTop w:val="0"/>
      <w:marBottom w:val="0"/>
      <w:divBdr>
        <w:top w:val="none" w:sz="0" w:space="0" w:color="auto"/>
        <w:left w:val="none" w:sz="0" w:space="0" w:color="auto"/>
        <w:bottom w:val="none" w:sz="0" w:space="0" w:color="auto"/>
        <w:right w:val="none" w:sz="0" w:space="0" w:color="auto"/>
      </w:divBdr>
    </w:div>
    <w:div w:id="676729645">
      <w:bodyDiv w:val="1"/>
      <w:marLeft w:val="0"/>
      <w:marRight w:val="0"/>
      <w:marTop w:val="0"/>
      <w:marBottom w:val="0"/>
      <w:divBdr>
        <w:top w:val="none" w:sz="0" w:space="0" w:color="auto"/>
        <w:left w:val="none" w:sz="0" w:space="0" w:color="auto"/>
        <w:bottom w:val="none" w:sz="0" w:space="0" w:color="auto"/>
        <w:right w:val="none" w:sz="0" w:space="0" w:color="auto"/>
      </w:divBdr>
    </w:div>
    <w:div w:id="677776041">
      <w:bodyDiv w:val="1"/>
      <w:marLeft w:val="0"/>
      <w:marRight w:val="0"/>
      <w:marTop w:val="0"/>
      <w:marBottom w:val="0"/>
      <w:divBdr>
        <w:top w:val="none" w:sz="0" w:space="0" w:color="auto"/>
        <w:left w:val="none" w:sz="0" w:space="0" w:color="auto"/>
        <w:bottom w:val="none" w:sz="0" w:space="0" w:color="auto"/>
        <w:right w:val="none" w:sz="0" w:space="0" w:color="auto"/>
      </w:divBdr>
    </w:div>
    <w:div w:id="682557567">
      <w:bodyDiv w:val="1"/>
      <w:marLeft w:val="0"/>
      <w:marRight w:val="0"/>
      <w:marTop w:val="0"/>
      <w:marBottom w:val="0"/>
      <w:divBdr>
        <w:top w:val="none" w:sz="0" w:space="0" w:color="auto"/>
        <w:left w:val="none" w:sz="0" w:space="0" w:color="auto"/>
        <w:bottom w:val="none" w:sz="0" w:space="0" w:color="auto"/>
        <w:right w:val="none" w:sz="0" w:space="0" w:color="auto"/>
      </w:divBdr>
    </w:div>
    <w:div w:id="682588663">
      <w:bodyDiv w:val="1"/>
      <w:marLeft w:val="0"/>
      <w:marRight w:val="0"/>
      <w:marTop w:val="0"/>
      <w:marBottom w:val="0"/>
      <w:divBdr>
        <w:top w:val="none" w:sz="0" w:space="0" w:color="auto"/>
        <w:left w:val="none" w:sz="0" w:space="0" w:color="auto"/>
        <w:bottom w:val="none" w:sz="0" w:space="0" w:color="auto"/>
        <w:right w:val="none" w:sz="0" w:space="0" w:color="auto"/>
      </w:divBdr>
    </w:div>
    <w:div w:id="682826712">
      <w:bodyDiv w:val="1"/>
      <w:marLeft w:val="0"/>
      <w:marRight w:val="0"/>
      <w:marTop w:val="0"/>
      <w:marBottom w:val="0"/>
      <w:divBdr>
        <w:top w:val="none" w:sz="0" w:space="0" w:color="auto"/>
        <w:left w:val="none" w:sz="0" w:space="0" w:color="auto"/>
        <w:bottom w:val="none" w:sz="0" w:space="0" w:color="auto"/>
        <w:right w:val="none" w:sz="0" w:space="0" w:color="auto"/>
      </w:divBdr>
    </w:div>
    <w:div w:id="683240411">
      <w:bodyDiv w:val="1"/>
      <w:marLeft w:val="0"/>
      <w:marRight w:val="0"/>
      <w:marTop w:val="0"/>
      <w:marBottom w:val="0"/>
      <w:divBdr>
        <w:top w:val="none" w:sz="0" w:space="0" w:color="auto"/>
        <w:left w:val="none" w:sz="0" w:space="0" w:color="auto"/>
        <w:bottom w:val="none" w:sz="0" w:space="0" w:color="auto"/>
        <w:right w:val="none" w:sz="0" w:space="0" w:color="auto"/>
      </w:divBdr>
    </w:div>
    <w:div w:id="685597484">
      <w:bodyDiv w:val="1"/>
      <w:marLeft w:val="0"/>
      <w:marRight w:val="0"/>
      <w:marTop w:val="0"/>
      <w:marBottom w:val="0"/>
      <w:divBdr>
        <w:top w:val="none" w:sz="0" w:space="0" w:color="auto"/>
        <w:left w:val="none" w:sz="0" w:space="0" w:color="auto"/>
        <w:bottom w:val="none" w:sz="0" w:space="0" w:color="auto"/>
        <w:right w:val="none" w:sz="0" w:space="0" w:color="auto"/>
      </w:divBdr>
    </w:div>
    <w:div w:id="686950041">
      <w:bodyDiv w:val="1"/>
      <w:marLeft w:val="0"/>
      <w:marRight w:val="0"/>
      <w:marTop w:val="0"/>
      <w:marBottom w:val="0"/>
      <w:divBdr>
        <w:top w:val="none" w:sz="0" w:space="0" w:color="auto"/>
        <w:left w:val="none" w:sz="0" w:space="0" w:color="auto"/>
        <w:bottom w:val="none" w:sz="0" w:space="0" w:color="auto"/>
        <w:right w:val="none" w:sz="0" w:space="0" w:color="auto"/>
      </w:divBdr>
    </w:div>
    <w:div w:id="691301275">
      <w:bodyDiv w:val="1"/>
      <w:marLeft w:val="0"/>
      <w:marRight w:val="0"/>
      <w:marTop w:val="0"/>
      <w:marBottom w:val="0"/>
      <w:divBdr>
        <w:top w:val="none" w:sz="0" w:space="0" w:color="auto"/>
        <w:left w:val="none" w:sz="0" w:space="0" w:color="auto"/>
        <w:bottom w:val="none" w:sz="0" w:space="0" w:color="auto"/>
        <w:right w:val="none" w:sz="0" w:space="0" w:color="auto"/>
      </w:divBdr>
    </w:div>
    <w:div w:id="694039556">
      <w:bodyDiv w:val="1"/>
      <w:marLeft w:val="0"/>
      <w:marRight w:val="0"/>
      <w:marTop w:val="0"/>
      <w:marBottom w:val="0"/>
      <w:divBdr>
        <w:top w:val="none" w:sz="0" w:space="0" w:color="auto"/>
        <w:left w:val="none" w:sz="0" w:space="0" w:color="auto"/>
        <w:bottom w:val="none" w:sz="0" w:space="0" w:color="auto"/>
        <w:right w:val="none" w:sz="0" w:space="0" w:color="auto"/>
      </w:divBdr>
    </w:div>
    <w:div w:id="696663397">
      <w:bodyDiv w:val="1"/>
      <w:marLeft w:val="0"/>
      <w:marRight w:val="0"/>
      <w:marTop w:val="0"/>
      <w:marBottom w:val="0"/>
      <w:divBdr>
        <w:top w:val="none" w:sz="0" w:space="0" w:color="auto"/>
        <w:left w:val="none" w:sz="0" w:space="0" w:color="auto"/>
        <w:bottom w:val="none" w:sz="0" w:space="0" w:color="auto"/>
        <w:right w:val="none" w:sz="0" w:space="0" w:color="auto"/>
      </w:divBdr>
    </w:div>
    <w:div w:id="696783268">
      <w:bodyDiv w:val="1"/>
      <w:marLeft w:val="0"/>
      <w:marRight w:val="0"/>
      <w:marTop w:val="0"/>
      <w:marBottom w:val="0"/>
      <w:divBdr>
        <w:top w:val="none" w:sz="0" w:space="0" w:color="auto"/>
        <w:left w:val="none" w:sz="0" w:space="0" w:color="auto"/>
        <w:bottom w:val="none" w:sz="0" w:space="0" w:color="auto"/>
        <w:right w:val="none" w:sz="0" w:space="0" w:color="auto"/>
      </w:divBdr>
    </w:div>
    <w:div w:id="696928241">
      <w:bodyDiv w:val="1"/>
      <w:marLeft w:val="0"/>
      <w:marRight w:val="0"/>
      <w:marTop w:val="0"/>
      <w:marBottom w:val="0"/>
      <w:divBdr>
        <w:top w:val="none" w:sz="0" w:space="0" w:color="auto"/>
        <w:left w:val="none" w:sz="0" w:space="0" w:color="auto"/>
        <w:bottom w:val="none" w:sz="0" w:space="0" w:color="auto"/>
        <w:right w:val="none" w:sz="0" w:space="0" w:color="auto"/>
      </w:divBdr>
    </w:div>
    <w:div w:id="698747829">
      <w:bodyDiv w:val="1"/>
      <w:marLeft w:val="0"/>
      <w:marRight w:val="0"/>
      <w:marTop w:val="0"/>
      <w:marBottom w:val="0"/>
      <w:divBdr>
        <w:top w:val="none" w:sz="0" w:space="0" w:color="auto"/>
        <w:left w:val="none" w:sz="0" w:space="0" w:color="auto"/>
        <w:bottom w:val="none" w:sz="0" w:space="0" w:color="auto"/>
        <w:right w:val="none" w:sz="0" w:space="0" w:color="auto"/>
      </w:divBdr>
    </w:div>
    <w:div w:id="698773544">
      <w:bodyDiv w:val="1"/>
      <w:marLeft w:val="0"/>
      <w:marRight w:val="0"/>
      <w:marTop w:val="0"/>
      <w:marBottom w:val="0"/>
      <w:divBdr>
        <w:top w:val="none" w:sz="0" w:space="0" w:color="auto"/>
        <w:left w:val="none" w:sz="0" w:space="0" w:color="auto"/>
        <w:bottom w:val="none" w:sz="0" w:space="0" w:color="auto"/>
        <w:right w:val="none" w:sz="0" w:space="0" w:color="auto"/>
      </w:divBdr>
    </w:div>
    <w:div w:id="699942194">
      <w:bodyDiv w:val="1"/>
      <w:marLeft w:val="0"/>
      <w:marRight w:val="0"/>
      <w:marTop w:val="0"/>
      <w:marBottom w:val="0"/>
      <w:divBdr>
        <w:top w:val="none" w:sz="0" w:space="0" w:color="auto"/>
        <w:left w:val="none" w:sz="0" w:space="0" w:color="auto"/>
        <w:bottom w:val="none" w:sz="0" w:space="0" w:color="auto"/>
        <w:right w:val="none" w:sz="0" w:space="0" w:color="auto"/>
      </w:divBdr>
    </w:div>
    <w:div w:id="703487226">
      <w:bodyDiv w:val="1"/>
      <w:marLeft w:val="0"/>
      <w:marRight w:val="0"/>
      <w:marTop w:val="0"/>
      <w:marBottom w:val="0"/>
      <w:divBdr>
        <w:top w:val="none" w:sz="0" w:space="0" w:color="auto"/>
        <w:left w:val="none" w:sz="0" w:space="0" w:color="auto"/>
        <w:bottom w:val="none" w:sz="0" w:space="0" w:color="auto"/>
        <w:right w:val="none" w:sz="0" w:space="0" w:color="auto"/>
      </w:divBdr>
    </w:div>
    <w:div w:id="703555851">
      <w:bodyDiv w:val="1"/>
      <w:marLeft w:val="0"/>
      <w:marRight w:val="0"/>
      <w:marTop w:val="0"/>
      <w:marBottom w:val="0"/>
      <w:divBdr>
        <w:top w:val="none" w:sz="0" w:space="0" w:color="auto"/>
        <w:left w:val="none" w:sz="0" w:space="0" w:color="auto"/>
        <w:bottom w:val="none" w:sz="0" w:space="0" w:color="auto"/>
        <w:right w:val="none" w:sz="0" w:space="0" w:color="auto"/>
      </w:divBdr>
    </w:div>
    <w:div w:id="704331998">
      <w:bodyDiv w:val="1"/>
      <w:marLeft w:val="0"/>
      <w:marRight w:val="0"/>
      <w:marTop w:val="0"/>
      <w:marBottom w:val="0"/>
      <w:divBdr>
        <w:top w:val="none" w:sz="0" w:space="0" w:color="auto"/>
        <w:left w:val="none" w:sz="0" w:space="0" w:color="auto"/>
        <w:bottom w:val="none" w:sz="0" w:space="0" w:color="auto"/>
        <w:right w:val="none" w:sz="0" w:space="0" w:color="auto"/>
      </w:divBdr>
    </w:div>
    <w:div w:id="705520139">
      <w:bodyDiv w:val="1"/>
      <w:marLeft w:val="0"/>
      <w:marRight w:val="0"/>
      <w:marTop w:val="0"/>
      <w:marBottom w:val="0"/>
      <w:divBdr>
        <w:top w:val="none" w:sz="0" w:space="0" w:color="auto"/>
        <w:left w:val="none" w:sz="0" w:space="0" w:color="auto"/>
        <w:bottom w:val="none" w:sz="0" w:space="0" w:color="auto"/>
        <w:right w:val="none" w:sz="0" w:space="0" w:color="auto"/>
      </w:divBdr>
    </w:div>
    <w:div w:id="706180058">
      <w:bodyDiv w:val="1"/>
      <w:marLeft w:val="0"/>
      <w:marRight w:val="0"/>
      <w:marTop w:val="0"/>
      <w:marBottom w:val="0"/>
      <w:divBdr>
        <w:top w:val="none" w:sz="0" w:space="0" w:color="auto"/>
        <w:left w:val="none" w:sz="0" w:space="0" w:color="auto"/>
        <w:bottom w:val="none" w:sz="0" w:space="0" w:color="auto"/>
        <w:right w:val="none" w:sz="0" w:space="0" w:color="auto"/>
      </w:divBdr>
    </w:div>
    <w:div w:id="709917128">
      <w:bodyDiv w:val="1"/>
      <w:marLeft w:val="0"/>
      <w:marRight w:val="0"/>
      <w:marTop w:val="0"/>
      <w:marBottom w:val="0"/>
      <w:divBdr>
        <w:top w:val="none" w:sz="0" w:space="0" w:color="auto"/>
        <w:left w:val="none" w:sz="0" w:space="0" w:color="auto"/>
        <w:bottom w:val="none" w:sz="0" w:space="0" w:color="auto"/>
        <w:right w:val="none" w:sz="0" w:space="0" w:color="auto"/>
      </w:divBdr>
    </w:div>
    <w:div w:id="711001411">
      <w:bodyDiv w:val="1"/>
      <w:marLeft w:val="0"/>
      <w:marRight w:val="0"/>
      <w:marTop w:val="0"/>
      <w:marBottom w:val="0"/>
      <w:divBdr>
        <w:top w:val="none" w:sz="0" w:space="0" w:color="auto"/>
        <w:left w:val="none" w:sz="0" w:space="0" w:color="auto"/>
        <w:bottom w:val="none" w:sz="0" w:space="0" w:color="auto"/>
        <w:right w:val="none" w:sz="0" w:space="0" w:color="auto"/>
      </w:divBdr>
    </w:div>
    <w:div w:id="713775152">
      <w:bodyDiv w:val="1"/>
      <w:marLeft w:val="0"/>
      <w:marRight w:val="0"/>
      <w:marTop w:val="0"/>
      <w:marBottom w:val="0"/>
      <w:divBdr>
        <w:top w:val="none" w:sz="0" w:space="0" w:color="auto"/>
        <w:left w:val="none" w:sz="0" w:space="0" w:color="auto"/>
        <w:bottom w:val="none" w:sz="0" w:space="0" w:color="auto"/>
        <w:right w:val="none" w:sz="0" w:space="0" w:color="auto"/>
      </w:divBdr>
    </w:div>
    <w:div w:id="716975188">
      <w:bodyDiv w:val="1"/>
      <w:marLeft w:val="0"/>
      <w:marRight w:val="0"/>
      <w:marTop w:val="0"/>
      <w:marBottom w:val="0"/>
      <w:divBdr>
        <w:top w:val="none" w:sz="0" w:space="0" w:color="auto"/>
        <w:left w:val="none" w:sz="0" w:space="0" w:color="auto"/>
        <w:bottom w:val="none" w:sz="0" w:space="0" w:color="auto"/>
        <w:right w:val="none" w:sz="0" w:space="0" w:color="auto"/>
      </w:divBdr>
    </w:div>
    <w:div w:id="717894616">
      <w:bodyDiv w:val="1"/>
      <w:marLeft w:val="0"/>
      <w:marRight w:val="0"/>
      <w:marTop w:val="0"/>
      <w:marBottom w:val="0"/>
      <w:divBdr>
        <w:top w:val="none" w:sz="0" w:space="0" w:color="auto"/>
        <w:left w:val="none" w:sz="0" w:space="0" w:color="auto"/>
        <w:bottom w:val="none" w:sz="0" w:space="0" w:color="auto"/>
        <w:right w:val="none" w:sz="0" w:space="0" w:color="auto"/>
      </w:divBdr>
    </w:div>
    <w:div w:id="721752419">
      <w:bodyDiv w:val="1"/>
      <w:marLeft w:val="0"/>
      <w:marRight w:val="0"/>
      <w:marTop w:val="0"/>
      <w:marBottom w:val="0"/>
      <w:divBdr>
        <w:top w:val="none" w:sz="0" w:space="0" w:color="auto"/>
        <w:left w:val="none" w:sz="0" w:space="0" w:color="auto"/>
        <w:bottom w:val="none" w:sz="0" w:space="0" w:color="auto"/>
        <w:right w:val="none" w:sz="0" w:space="0" w:color="auto"/>
      </w:divBdr>
    </w:div>
    <w:div w:id="721946053">
      <w:bodyDiv w:val="1"/>
      <w:marLeft w:val="0"/>
      <w:marRight w:val="0"/>
      <w:marTop w:val="0"/>
      <w:marBottom w:val="0"/>
      <w:divBdr>
        <w:top w:val="none" w:sz="0" w:space="0" w:color="auto"/>
        <w:left w:val="none" w:sz="0" w:space="0" w:color="auto"/>
        <w:bottom w:val="none" w:sz="0" w:space="0" w:color="auto"/>
        <w:right w:val="none" w:sz="0" w:space="0" w:color="auto"/>
      </w:divBdr>
    </w:div>
    <w:div w:id="726605932">
      <w:bodyDiv w:val="1"/>
      <w:marLeft w:val="0"/>
      <w:marRight w:val="0"/>
      <w:marTop w:val="0"/>
      <w:marBottom w:val="0"/>
      <w:divBdr>
        <w:top w:val="none" w:sz="0" w:space="0" w:color="auto"/>
        <w:left w:val="none" w:sz="0" w:space="0" w:color="auto"/>
        <w:bottom w:val="none" w:sz="0" w:space="0" w:color="auto"/>
        <w:right w:val="none" w:sz="0" w:space="0" w:color="auto"/>
      </w:divBdr>
    </w:div>
    <w:div w:id="729497254">
      <w:bodyDiv w:val="1"/>
      <w:marLeft w:val="0"/>
      <w:marRight w:val="0"/>
      <w:marTop w:val="0"/>
      <w:marBottom w:val="0"/>
      <w:divBdr>
        <w:top w:val="none" w:sz="0" w:space="0" w:color="auto"/>
        <w:left w:val="none" w:sz="0" w:space="0" w:color="auto"/>
        <w:bottom w:val="none" w:sz="0" w:space="0" w:color="auto"/>
        <w:right w:val="none" w:sz="0" w:space="0" w:color="auto"/>
      </w:divBdr>
    </w:div>
    <w:div w:id="732195693">
      <w:bodyDiv w:val="1"/>
      <w:marLeft w:val="0"/>
      <w:marRight w:val="0"/>
      <w:marTop w:val="0"/>
      <w:marBottom w:val="0"/>
      <w:divBdr>
        <w:top w:val="none" w:sz="0" w:space="0" w:color="auto"/>
        <w:left w:val="none" w:sz="0" w:space="0" w:color="auto"/>
        <w:bottom w:val="none" w:sz="0" w:space="0" w:color="auto"/>
        <w:right w:val="none" w:sz="0" w:space="0" w:color="auto"/>
      </w:divBdr>
    </w:div>
    <w:div w:id="734855899">
      <w:bodyDiv w:val="1"/>
      <w:marLeft w:val="0"/>
      <w:marRight w:val="0"/>
      <w:marTop w:val="0"/>
      <w:marBottom w:val="0"/>
      <w:divBdr>
        <w:top w:val="none" w:sz="0" w:space="0" w:color="auto"/>
        <w:left w:val="none" w:sz="0" w:space="0" w:color="auto"/>
        <w:bottom w:val="none" w:sz="0" w:space="0" w:color="auto"/>
        <w:right w:val="none" w:sz="0" w:space="0" w:color="auto"/>
      </w:divBdr>
    </w:div>
    <w:div w:id="737938502">
      <w:bodyDiv w:val="1"/>
      <w:marLeft w:val="0"/>
      <w:marRight w:val="0"/>
      <w:marTop w:val="0"/>
      <w:marBottom w:val="0"/>
      <w:divBdr>
        <w:top w:val="none" w:sz="0" w:space="0" w:color="auto"/>
        <w:left w:val="none" w:sz="0" w:space="0" w:color="auto"/>
        <w:bottom w:val="none" w:sz="0" w:space="0" w:color="auto"/>
        <w:right w:val="none" w:sz="0" w:space="0" w:color="auto"/>
      </w:divBdr>
    </w:div>
    <w:div w:id="738216108">
      <w:bodyDiv w:val="1"/>
      <w:marLeft w:val="0"/>
      <w:marRight w:val="0"/>
      <w:marTop w:val="0"/>
      <w:marBottom w:val="0"/>
      <w:divBdr>
        <w:top w:val="none" w:sz="0" w:space="0" w:color="auto"/>
        <w:left w:val="none" w:sz="0" w:space="0" w:color="auto"/>
        <w:bottom w:val="none" w:sz="0" w:space="0" w:color="auto"/>
        <w:right w:val="none" w:sz="0" w:space="0" w:color="auto"/>
      </w:divBdr>
    </w:div>
    <w:div w:id="739786424">
      <w:bodyDiv w:val="1"/>
      <w:marLeft w:val="0"/>
      <w:marRight w:val="0"/>
      <w:marTop w:val="0"/>
      <w:marBottom w:val="0"/>
      <w:divBdr>
        <w:top w:val="none" w:sz="0" w:space="0" w:color="auto"/>
        <w:left w:val="none" w:sz="0" w:space="0" w:color="auto"/>
        <w:bottom w:val="none" w:sz="0" w:space="0" w:color="auto"/>
        <w:right w:val="none" w:sz="0" w:space="0" w:color="auto"/>
      </w:divBdr>
    </w:div>
    <w:div w:id="740441800">
      <w:bodyDiv w:val="1"/>
      <w:marLeft w:val="0"/>
      <w:marRight w:val="0"/>
      <w:marTop w:val="0"/>
      <w:marBottom w:val="0"/>
      <w:divBdr>
        <w:top w:val="none" w:sz="0" w:space="0" w:color="auto"/>
        <w:left w:val="none" w:sz="0" w:space="0" w:color="auto"/>
        <w:bottom w:val="none" w:sz="0" w:space="0" w:color="auto"/>
        <w:right w:val="none" w:sz="0" w:space="0" w:color="auto"/>
      </w:divBdr>
    </w:div>
    <w:div w:id="744299380">
      <w:bodyDiv w:val="1"/>
      <w:marLeft w:val="0"/>
      <w:marRight w:val="0"/>
      <w:marTop w:val="0"/>
      <w:marBottom w:val="0"/>
      <w:divBdr>
        <w:top w:val="none" w:sz="0" w:space="0" w:color="auto"/>
        <w:left w:val="none" w:sz="0" w:space="0" w:color="auto"/>
        <w:bottom w:val="none" w:sz="0" w:space="0" w:color="auto"/>
        <w:right w:val="none" w:sz="0" w:space="0" w:color="auto"/>
      </w:divBdr>
    </w:div>
    <w:div w:id="747263519">
      <w:bodyDiv w:val="1"/>
      <w:marLeft w:val="0"/>
      <w:marRight w:val="0"/>
      <w:marTop w:val="0"/>
      <w:marBottom w:val="0"/>
      <w:divBdr>
        <w:top w:val="none" w:sz="0" w:space="0" w:color="auto"/>
        <w:left w:val="none" w:sz="0" w:space="0" w:color="auto"/>
        <w:bottom w:val="none" w:sz="0" w:space="0" w:color="auto"/>
        <w:right w:val="none" w:sz="0" w:space="0" w:color="auto"/>
      </w:divBdr>
    </w:div>
    <w:div w:id="748498618">
      <w:bodyDiv w:val="1"/>
      <w:marLeft w:val="0"/>
      <w:marRight w:val="0"/>
      <w:marTop w:val="0"/>
      <w:marBottom w:val="0"/>
      <w:divBdr>
        <w:top w:val="none" w:sz="0" w:space="0" w:color="auto"/>
        <w:left w:val="none" w:sz="0" w:space="0" w:color="auto"/>
        <w:bottom w:val="none" w:sz="0" w:space="0" w:color="auto"/>
        <w:right w:val="none" w:sz="0" w:space="0" w:color="auto"/>
      </w:divBdr>
    </w:div>
    <w:div w:id="749733611">
      <w:bodyDiv w:val="1"/>
      <w:marLeft w:val="0"/>
      <w:marRight w:val="0"/>
      <w:marTop w:val="0"/>
      <w:marBottom w:val="0"/>
      <w:divBdr>
        <w:top w:val="none" w:sz="0" w:space="0" w:color="auto"/>
        <w:left w:val="none" w:sz="0" w:space="0" w:color="auto"/>
        <w:bottom w:val="none" w:sz="0" w:space="0" w:color="auto"/>
        <w:right w:val="none" w:sz="0" w:space="0" w:color="auto"/>
      </w:divBdr>
    </w:div>
    <w:div w:id="751580911">
      <w:bodyDiv w:val="1"/>
      <w:marLeft w:val="0"/>
      <w:marRight w:val="0"/>
      <w:marTop w:val="0"/>
      <w:marBottom w:val="0"/>
      <w:divBdr>
        <w:top w:val="none" w:sz="0" w:space="0" w:color="auto"/>
        <w:left w:val="none" w:sz="0" w:space="0" w:color="auto"/>
        <w:bottom w:val="none" w:sz="0" w:space="0" w:color="auto"/>
        <w:right w:val="none" w:sz="0" w:space="0" w:color="auto"/>
      </w:divBdr>
    </w:div>
    <w:div w:id="755707931">
      <w:bodyDiv w:val="1"/>
      <w:marLeft w:val="0"/>
      <w:marRight w:val="0"/>
      <w:marTop w:val="0"/>
      <w:marBottom w:val="0"/>
      <w:divBdr>
        <w:top w:val="none" w:sz="0" w:space="0" w:color="auto"/>
        <w:left w:val="none" w:sz="0" w:space="0" w:color="auto"/>
        <w:bottom w:val="none" w:sz="0" w:space="0" w:color="auto"/>
        <w:right w:val="none" w:sz="0" w:space="0" w:color="auto"/>
      </w:divBdr>
    </w:div>
    <w:div w:id="758522445">
      <w:bodyDiv w:val="1"/>
      <w:marLeft w:val="0"/>
      <w:marRight w:val="0"/>
      <w:marTop w:val="0"/>
      <w:marBottom w:val="0"/>
      <w:divBdr>
        <w:top w:val="none" w:sz="0" w:space="0" w:color="auto"/>
        <w:left w:val="none" w:sz="0" w:space="0" w:color="auto"/>
        <w:bottom w:val="none" w:sz="0" w:space="0" w:color="auto"/>
        <w:right w:val="none" w:sz="0" w:space="0" w:color="auto"/>
      </w:divBdr>
    </w:div>
    <w:div w:id="761337728">
      <w:bodyDiv w:val="1"/>
      <w:marLeft w:val="0"/>
      <w:marRight w:val="0"/>
      <w:marTop w:val="0"/>
      <w:marBottom w:val="0"/>
      <w:divBdr>
        <w:top w:val="none" w:sz="0" w:space="0" w:color="auto"/>
        <w:left w:val="none" w:sz="0" w:space="0" w:color="auto"/>
        <w:bottom w:val="none" w:sz="0" w:space="0" w:color="auto"/>
        <w:right w:val="none" w:sz="0" w:space="0" w:color="auto"/>
      </w:divBdr>
    </w:div>
    <w:div w:id="762382033">
      <w:bodyDiv w:val="1"/>
      <w:marLeft w:val="0"/>
      <w:marRight w:val="0"/>
      <w:marTop w:val="0"/>
      <w:marBottom w:val="0"/>
      <w:divBdr>
        <w:top w:val="none" w:sz="0" w:space="0" w:color="auto"/>
        <w:left w:val="none" w:sz="0" w:space="0" w:color="auto"/>
        <w:bottom w:val="none" w:sz="0" w:space="0" w:color="auto"/>
        <w:right w:val="none" w:sz="0" w:space="0" w:color="auto"/>
      </w:divBdr>
    </w:div>
    <w:div w:id="763038841">
      <w:bodyDiv w:val="1"/>
      <w:marLeft w:val="0"/>
      <w:marRight w:val="0"/>
      <w:marTop w:val="0"/>
      <w:marBottom w:val="0"/>
      <w:divBdr>
        <w:top w:val="none" w:sz="0" w:space="0" w:color="auto"/>
        <w:left w:val="none" w:sz="0" w:space="0" w:color="auto"/>
        <w:bottom w:val="none" w:sz="0" w:space="0" w:color="auto"/>
        <w:right w:val="none" w:sz="0" w:space="0" w:color="auto"/>
      </w:divBdr>
    </w:div>
    <w:div w:id="763918752">
      <w:bodyDiv w:val="1"/>
      <w:marLeft w:val="0"/>
      <w:marRight w:val="0"/>
      <w:marTop w:val="0"/>
      <w:marBottom w:val="0"/>
      <w:divBdr>
        <w:top w:val="none" w:sz="0" w:space="0" w:color="auto"/>
        <w:left w:val="none" w:sz="0" w:space="0" w:color="auto"/>
        <w:bottom w:val="none" w:sz="0" w:space="0" w:color="auto"/>
        <w:right w:val="none" w:sz="0" w:space="0" w:color="auto"/>
      </w:divBdr>
    </w:div>
    <w:div w:id="764614061">
      <w:bodyDiv w:val="1"/>
      <w:marLeft w:val="0"/>
      <w:marRight w:val="0"/>
      <w:marTop w:val="0"/>
      <w:marBottom w:val="0"/>
      <w:divBdr>
        <w:top w:val="none" w:sz="0" w:space="0" w:color="auto"/>
        <w:left w:val="none" w:sz="0" w:space="0" w:color="auto"/>
        <w:bottom w:val="none" w:sz="0" w:space="0" w:color="auto"/>
        <w:right w:val="none" w:sz="0" w:space="0" w:color="auto"/>
      </w:divBdr>
    </w:div>
    <w:div w:id="766853361">
      <w:bodyDiv w:val="1"/>
      <w:marLeft w:val="0"/>
      <w:marRight w:val="0"/>
      <w:marTop w:val="0"/>
      <w:marBottom w:val="0"/>
      <w:divBdr>
        <w:top w:val="none" w:sz="0" w:space="0" w:color="auto"/>
        <w:left w:val="none" w:sz="0" w:space="0" w:color="auto"/>
        <w:bottom w:val="none" w:sz="0" w:space="0" w:color="auto"/>
        <w:right w:val="none" w:sz="0" w:space="0" w:color="auto"/>
      </w:divBdr>
    </w:div>
    <w:div w:id="769278451">
      <w:bodyDiv w:val="1"/>
      <w:marLeft w:val="0"/>
      <w:marRight w:val="0"/>
      <w:marTop w:val="0"/>
      <w:marBottom w:val="0"/>
      <w:divBdr>
        <w:top w:val="none" w:sz="0" w:space="0" w:color="auto"/>
        <w:left w:val="none" w:sz="0" w:space="0" w:color="auto"/>
        <w:bottom w:val="none" w:sz="0" w:space="0" w:color="auto"/>
        <w:right w:val="none" w:sz="0" w:space="0" w:color="auto"/>
      </w:divBdr>
    </w:div>
    <w:div w:id="771515309">
      <w:bodyDiv w:val="1"/>
      <w:marLeft w:val="0"/>
      <w:marRight w:val="0"/>
      <w:marTop w:val="0"/>
      <w:marBottom w:val="0"/>
      <w:divBdr>
        <w:top w:val="none" w:sz="0" w:space="0" w:color="auto"/>
        <w:left w:val="none" w:sz="0" w:space="0" w:color="auto"/>
        <w:bottom w:val="none" w:sz="0" w:space="0" w:color="auto"/>
        <w:right w:val="none" w:sz="0" w:space="0" w:color="auto"/>
      </w:divBdr>
    </w:div>
    <w:div w:id="775514767">
      <w:bodyDiv w:val="1"/>
      <w:marLeft w:val="0"/>
      <w:marRight w:val="0"/>
      <w:marTop w:val="0"/>
      <w:marBottom w:val="0"/>
      <w:divBdr>
        <w:top w:val="none" w:sz="0" w:space="0" w:color="auto"/>
        <w:left w:val="none" w:sz="0" w:space="0" w:color="auto"/>
        <w:bottom w:val="none" w:sz="0" w:space="0" w:color="auto"/>
        <w:right w:val="none" w:sz="0" w:space="0" w:color="auto"/>
      </w:divBdr>
    </w:div>
    <w:div w:id="777065846">
      <w:bodyDiv w:val="1"/>
      <w:marLeft w:val="0"/>
      <w:marRight w:val="0"/>
      <w:marTop w:val="0"/>
      <w:marBottom w:val="0"/>
      <w:divBdr>
        <w:top w:val="none" w:sz="0" w:space="0" w:color="auto"/>
        <w:left w:val="none" w:sz="0" w:space="0" w:color="auto"/>
        <w:bottom w:val="none" w:sz="0" w:space="0" w:color="auto"/>
        <w:right w:val="none" w:sz="0" w:space="0" w:color="auto"/>
      </w:divBdr>
    </w:div>
    <w:div w:id="778253707">
      <w:bodyDiv w:val="1"/>
      <w:marLeft w:val="0"/>
      <w:marRight w:val="0"/>
      <w:marTop w:val="0"/>
      <w:marBottom w:val="0"/>
      <w:divBdr>
        <w:top w:val="none" w:sz="0" w:space="0" w:color="auto"/>
        <w:left w:val="none" w:sz="0" w:space="0" w:color="auto"/>
        <w:bottom w:val="none" w:sz="0" w:space="0" w:color="auto"/>
        <w:right w:val="none" w:sz="0" w:space="0" w:color="auto"/>
      </w:divBdr>
    </w:div>
    <w:div w:id="779182489">
      <w:bodyDiv w:val="1"/>
      <w:marLeft w:val="0"/>
      <w:marRight w:val="0"/>
      <w:marTop w:val="0"/>
      <w:marBottom w:val="0"/>
      <w:divBdr>
        <w:top w:val="none" w:sz="0" w:space="0" w:color="auto"/>
        <w:left w:val="none" w:sz="0" w:space="0" w:color="auto"/>
        <w:bottom w:val="none" w:sz="0" w:space="0" w:color="auto"/>
        <w:right w:val="none" w:sz="0" w:space="0" w:color="auto"/>
      </w:divBdr>
    </w:div>
    <w:div w:id="781339002">
      <w:bodyDiv w:val="1"/>
      <w:marLeft w:val="0"/>
      <w:marRight w:val="0"/>
      <w:marTop w:val="0"/>
      <w:marBottom w:val="0"/>
      <w:divBdr>
        <w:top w:val="none" w:sz="0" w:space="0" w:color="auto"/>
        <w:left w:val="none" w:sz="0" w:space="0" w:color="auto"/>
        <w:bottom w:val="none" w:sz="0" w:space="0" w:color="auto"/>
        <w:right w:val="none" w:sz="0" w:space="0" w:color="auto"/>
      </w:divBdr>
    </w:div>
    <w:div w:id="781531311">
      <w:bodyDiv w:val="1"/>
      <w:marLeft w:val="0"/>
      <w:marRight w:val="0"/>
      <w:marTop w:val="0"/>
      <w:marBottom w:val="0"/>
      <w:divBdr>
        <w:top w:val="none" w:sz="0" w:space="0" w:color="auto"/>
        <w:left w:val="none" w:sz="0" w:space="0" w:color="auto"/>
        <w:bottom w:val="none" w:sz="0" w:space="0" w:color="auto"/>
        <w:right w:val="none" w:sz="0" w:space="0" w:color="auto"/>
      </w:divBdr>
    </w:div>
    <w:div w:id="787310183">
      <w:bodyDiv w:val="1"/>
      <w:marLeft w:val="0"/>
      <w:marRight w:val="0"/>
      <w:marTop w:val="0"/>
      <w:marBottom w:val="0"/>
      <w:divBdr>
        <w:top w:val="none" w:sz="0" w:space="0" w:color="auto"/>
        <w:left w:val="none" w:sz="0" w:space="0" w:color="auto"/>
        <w:bottom w:val="none" w:sz="0" w:space="0" w:color="auto"/>
        <w:right w:val="none" w:sz="0" w:space="0" w:color="auto"/>
      </w:divBdr>
    </w:div>
    <w:div w:id="788086346">
      <w:bodyDiv w:val="1"/>
      <w:marLeft w:val="0"/>
      <w:marRight w:val="0"/>
      <w:marTop w:val="0"/>
      <w:marBottom w:val="0"/>
      <w:divBdr>
        <w:top w:val="none" w:sz="0" w:space="0" w:color="auto"/>
        <w:left w:val="none" w:sz="0" w:space="0" w:color="auto"/>
        <w:bottom w:val="none" w:sz="0" w:space="0" w:color="auto"/>
        <w:right w:val="none" w:sz="0" w:space="0" w:color="auto"/>
      </w:divBdr>
    </w:div>
    <w:div w:id="788159243">
      <w:bodyDiv w:val="1"/>
      <w:marLeft w:val="0"/>
      <w:marRight w:val="0"/>
      <w:marTop w:val="0"/>
      <w:marBottom w:val="0"/>
      <w:divBdr>
        <w:top w:val="none" w:sz="0" w:space="0" w:color="auto"/>
        <w:left w:val="none" w:sz="0" w:space="0" w:color="auto"/>
        <w:bottom w:val="none" w:sz="0" w:space="0" w:color="auto"/>
        <w:right w:val="none" w:sz="0" w:space="0" w:color="auto"/>
      </w:divBdr>
    </w:div>
    <w:div w:id="789709871">
      <w:bodyDiv w:val="1"/>
      <w:marLeft w:val="0"/>
      <w:marRight w:val="0"/>
      <w:marTop w:val="0"/>
      <w:marBottom w:val="0"/>
      <w:divBdr>
        <w:top w:val="none" w:sz="0" w:space="0" w:color="auto"/>
        <w:left w:val="none" w:sz="0" w:space="0" w:color="auto"/>
        <w:bottom w:val="none" w:sz="0" w:space="0" w:color="auto"/>
        <w:right w:val="none" w:sz="0" w:space="0" w:color="auto"/>
      </w:divBdr>
    </w:div>
    <w:div w:id="792940358">
      <w:bodyDiv w:val="1"/>
      <w:marLeft w:val="0"/>
      <w:marRight w:val="0"/>
      <w:marTop w:val="0"/>
      <w:marBottom w:val="0"/>
      <w:divBdr>
        <w:top w:val="none" w:sz="0" w:space="0" w:color="auto"/>
        <w:left w:val="none" w:sz="0" w:space="0" w:color="auto"/>
        <w:bottom w:val="none" w:sz="0" w:space="0" w:color="auto"/>
        <w:right w:val="none" w:sz="0" w:space="0" w:color="auto"/>
      </w:divBdr>
    </w:div>
    <w:div w:id="795759953">
      <w:bodyDiv w:val="1"/>
      <w:marLeft w:val="0"/>
      <w:marRight w:val="0"/>
      <w:marTop w:val="0"/>
      <w:marBottom w:val="0"/>
      <w:divBdr>
        <w:top w:val="none" w:sz="0" w:space="0" w:color="auto"/>
        <w:left w:val="none" w:sz="0" w:space="0" w:color="auto"/>
        <w:bottom w:val="none" w:sz="0" w:space="0" w:color="auto"/>
        <w:right w:val="none" w:sz="0" w:space="0" w:color="auto"/>
      </w:divBdr>
    </w:div>
    <w:div w:id="796335155">
      <w:bodyDiv w:val="1"/>
      <w:marLeft w:val="0"/>
      <w:marRight w:val="0"/>
      <w:marTop w:val="0"/>
      <w:marBottom w:val="0"/>
      <w:divBdr>
        <w:top w:val="none" w:sz="0" w:space="0" w:color="auto"/>
        <w:left w:val="none" w:sz="0" w:space="0" w:color="auto"/>
        <w:bottom w:val="none" w:sz="0" w:space="0" w:color="auto"/>
        <w:right w:val="none" w:sz="0" w:space="0" w:color="auto"/>
      </w:divBdr>
    </w:div>
    <w:div w:id="796871279">
      <w:bodyDiv w:val="1"/>
      <w:marLeft w:val="0"/>
      <w:marRight w:val="0"/>
      <w:marTop w:val="0"/>
      <w:marBottom w:val="0"/>
      <w:divBdr>
        <w:top w:val="none" w:sz="0" w:space="0" w:color="auto"/>
        <w:left w:val="none" w:sz="0" w:space="0" w:color="auto"/>
        <w:bottom w:val="none" w:sz="0" w:space="0" w:color="auto"/>
        <w:right w:val="none" w:sz="0" w:space="0" w:color="auto"/>
      </w:divBdr>
    </w:div>
    <w:div w:id="802121260">
      <w:bodyDiv w:val="1"/>
      <w:marLeft w:val="0"/>
      <w:marRight w:val="0"/>
      <w:marTop w:val="0"/>
      <w:marBottom w:val="0"/>
      <w:divBdr>
        <w:top w:val="none" w:sz="0" w:space="0" w:color="auto"/>
        <w:left w:val="none" w:sz="0" w:space="0" w:color="auto"/>
        <w:bottom w:val="none" w:sz="0" w:space="0" w:color="auto"/>
        <w:right w:val="none" w:sz="0" w:space="0" w:color="auto"/>
      </w:divBdr>
    </w:div>
    <w:div w:id="804468062">
      <w:bodyDiv w:val="1"/>
      <w:marLeft w:val="0"/>
      <w:marRight w:val="0"/>
      <w:marTop w:val="0"/>
      <w:marBottom w:val="0"/>
      <w:divBdr>
        <w:top w:val="none" w:sz="0" w:space="0" w:color="auto"/>
        <w:left w:val="none" w:sz="0" w:space="0" w:color="auto"/>
        <w:bottom w:val="none" w:sz="0" w:space="0" w:color="auto"/>
        <w:right w:val="none" w:sz="0" w:space="0" w:color="auto"/>
      </w:divBdr>
    </w:div>
    <w:div w:id="805123736">
      <w:bodyDiv w:val="1"/>
      <w:marLeft w:val="0"/>
      <w:marRight w:val="0"/>
      <w:marTop w:val="0"/>
      <w:marBottom w:val="0"/>
      <w:divBdr>
        <w:top w:val="none" w:sz="0" w:space="0" w:color="auto"/>
        <w:left w:val="none" w:sz="0" w:space="0" w:color="auto"/>
        <w:bottom w:val="none" w:sz="0" w:space="0" w:color="auto"/>
        <w:right w:val="none" w:sz="0" w:space="0" w:color="auto"/>
      </w:divBdr>
    </w:div>
    <w:div w:id="806625898">
      <w:bodyDiv w:val="1"/>
      <w:marLeft w:val="0"/>
      <w:marRight w:val="0"/>
      <w:marTop w:val="0"/>
      <w:marBottom w:val="0"/>
      <w:divBdr>
        <w:top w:val="none" w:sz="0" w:space="0" w:color="auto"/>
        <w:left w:val="none" w:sz="0" w:space="0" w:color="auto"/>
        <w:bottom w:val="none" w:sz="0" w:space="0" w:color="auto"/>
        <w:right w:val="none" w:sz="0" w:space="0" w:color="auto"/>
      </w:divBdr>
    </w:div>
    <w:div w:id="807666117">
      <w:bodyDiv w:val="1"/>
      <w:marLeft w:val="0"/>
      <w:marRight w:val="0"/>
      <w:marTop w:val="0"/>
      <w:marBottom w:val="0"/>
      <w:divBdr>
        <w:top w:val="none" w:sz="0" w:space="0" w:color="auto"/>
        <w:left w:val="none" w:sz="0" w:space="0" w:color="auto"/>
        <w:bottom w:val="none" w:sz="0" w:space="0" w:color="auto"/>
        <w:right w:val="none" w:sz="0" w:space="0" w:color="auto"/>
      </w:divBdr>
    </w:div>
    <w:div w:id="809251615">
      <w:bodyDiv w:val="1"/>
      <w:marLeft w:val="0"/>
      <w:marRight w:val="0"/>
      <w:marTop w:val="0"/>
      <w:marBottom w:val="0"/>
      <w:divBdr>
        <w:top w:val="none" w:sz="0" w:space="0" w:color="auto"/>
        <w:left w:val="none" w:sz="0" w:space="0" w:color="auto"/>
        <w:bottom w:val="none" w:sz="0" w:space="0" w:color="auto"/>
        <w:right w:val="none" w:sz="0" w:space="0" w:color="auto"/>
      </w:divBdr>
    </w:div>
    <w:div w:id="824904402">
      <w:bodyDiv w:val="1"/>
      <w:marLeft w:val="0"/>
      <w:marRight w:val="0"/>
      <w:marTop w:val="0"/>
      <w:marBottom w:val="0"/>
      <w:divBdr>
        <w:top w:val="none" w:sz="0" w:space="0" w:color="auto"/>
        <w:left w:val="none" w:sz="0" w:space="0" w:color="auto"/>
        <w:bottom w:val="none" w:sz="0" w:space="0" w:color="auto"/>
        <w:right w:val="none" w:sz="0" w:space="0" w:color="auto"/>
      </w:divBdr>
    </w:div>
    <w:div w:id="825246770">
      <w:bodyDiv w:val="1"/>
      <w:marLeft w:val="0"/>
      <w:marRight w:val="0"/>
      <w:marTop w:val="0"/>
      <w:marBottom w:val="0"/>
      <w:divBdr>
        <w:top w:val="none" w:sz="0" w:space="0" w:color="auto"/>
        <w:left w:val="none" w:sz="0" w:space="0" w:color="auto"/>
        <w:bottom w:val="none" w:sz="0" w:space="0" w:color="auto"/>
        <w:right w:val="none" w:sz="0" w:space="0" w:color="auto"/>
      </w:divBdr>
    </w:div>
    <w:div w:id="829567373">
      <w:bodyDiv w:val="1"/>
      <w:marLeft w:val="0"/>
      <w:marRight w:val="0"/>
      <w:marTop w:val="0"/>
      <w:marBottom w:val="0"/>
      <w:divBdr>
        <w:top w:val="none" w:sz="0" w:space="0" w:color="auto"/>
        <w:left w:val="none" w:sz="0" w:space="0" w:color="auto"/>
        <w:bottom w:val="none" w:sz="0" w:space="0" w:color="auto"/>
        <w:right w:val="none" w:sz="0" w:space="0" w:color="auto"/>
      </w:divBdr>
    </w:div>
    <w:div w:id="831146802">
      <w:bodyDiv w:val="1"/>
      <w:marLeft w:val="0"/>
      <w:marRight w:val="0"/>
      <w:marTop w:val="0"/>
      <w:marBottom w:val="0"/>
      <w:divBdr>
        <w:top w:val="none" w:sz="0" w:space="0" w:color="auto"/>
        <w:left w:val="none" w:sz="0" w:space="0" w:color="auto"/>
        <w:bottom w:val="none" w:sz="0" w:space="0" w:color="auto"/>
        <w:right w:val="none" w:sz="0" w:space="0" w:color="auto"/>
      </w:divBdr>
    </w:div>
    <w:div w:id="831721765">
      <w:bodyDiv w:val="1"/>
      <w:marLeft w:val="0"/>
      <w:marRight w:val="0"/>
      <w:marTop w:val="0"/>
      <w:marBottom w:val="0"/>
      <w:divBdr>
        <w:top w:val="none" w:sz="0" w:space="0" w:color="auto"/>
        <w:left w:val="none" w:sz="0" w:space="0" w:color="auto"/>
        <w:bottom w:val="none" w:sz="0" w:space="0" w:color="auto"/>
        <w:right w:val="none" w:sz="0" w:space="0" w:color="auto"/>
      </w:divBdr>
    </w:div>
    <w:div w:id="831721822">
      <w:bodyDiv w:val="1"/>
      <w:marLeft w:val="0"/>
      <w:marRight w:val="0"/>
      <w:marTop w:val="0"/>
      <w:marBottom w:val="0"/>
      <w:divBdr>
        <w:top w:val="none" w:sz="0" w:space="0" w:color="auto"/>
        <w:left w:val="none" w:sz="0" w:space="0" w:color="auto"/>
        <w:bottom w:val="none" w:sz="0" w:space="0" w:color="auto"/>
        <w:right w:val="none" w:sz="0" w:space="0" w:color="auto"/>
      </w:divBdr>
    </w:div>
    <w:div w:id="838084579">
      <w:bodyDiv w:val="1"/>
      <w:marLeft w:val="0"/>
      <w:marRight w:val="0"/>
      <w:marTop w:val="0"/>
      <w:marBottom w:val="0"/>
      <w:divBdr>
        <w:top w:val="none" w:sz="0" w:space="0" w:color="auto"/>
        <w:left w:val="none" w:sz="0" w:space="0" w:color="auto"/>
        <w:bottom w:val="none" w:sz="0" w:space="0" w:color="auto"/>
        <w:right w:val="none" w:sz="0" w:space="0" w:color="auto"/>
      </w:divBdr>
    </w:div>
    <w:div w:id="839582691">
      <w:bodyDiv w:val="1"/>
      <w:marLeft w:val="0"/>
      <w:marRight w:val="0"/>
      <w:marTop w:val="0"/>
      <w:marBottom w:val="0"/>
      <w:divBdr>
        <w:top w:val="none" w:sz="0" w:space="0" w:color="auto"/>
        <w:left w:val="none" w:sz="0" w:space="0" w:color="auto"/>
        <w:bottom w:val="none" w:sz="0" w:space="0" w:color="auto"/>
        <w:right w:val="none" w:sz="0" w:space="0" w:color="auto"/>
      </w:divBdr>
    </w:div>
    <w:div w:id="841814647">
      <w:bodyDiv w:val="1"/>
      <w:marLeft w:val="0"/>
      <w:marRight w:val="0"/>
      <w:marTop w:val="0"/>
      <w:marBottom w:val="0"/>
      <w:divBdr>
        <w:top w:val="none" w:sz="0" w:space="0" w:color="auto"/>
        <w:left w:val="none" w:sz="0" w:space="0" w:color="auto"/>
        <w:bottom w:val="none" w:sz="0" w:space="0" w:color="auto"/>
        <w:right w:val="none" w:sz="0" w:space="0" w:color="auto"/>
      </w:divBdr>
    </w:div>
    <w:div w:id="842012378">
      <w:bodyDiv w:val="1"/>
      <w:marLeft w:val="0"/>
      <w:marRight w:val="0"/>
      <w:marTop w:val="0"/>
      <w:marBottom w:val="0"/>
      <w:divBdr>
        <w:top w:val="none" w:sz="0" w:space="0" w:color="auto"/>
        <w:left w:val="none" w:sz="0" w:space="0" w:color="auto"/>
        <w:bottom w:val="none" w:sz="0" w:space="0" w:color="auto"/>
        <w:right w:val="none" w:sz="0" w:space="0" w:color="auto"/>
      </w:divBdr>
    </w:div>
    <w:div w:id="842476244">
      <w:bodyDiv w:val="1"/>
      <w:marLeft w:val="0"/>
      <w:marRight w:val="0"/>
      <w:marTop w:val="0"/>
      <w:marBottom w:val="0"/>
      <w:divBdr>
        <w:top w:val="none" w:sz="0" w:space="0" w:color="auto"/>
        <w:left w:val="none" w:sz="0" w:space="0" w:color="auto"/>
        <w:bottom w:val="none" w:sz="0" w:space="0" w:color="auto"/>
        <w:right w:val="none" w:sz="0" w:space="0" w:color="auto"/>
      </w:divBdr>
    </w:div>
    <w:div w:id="853153889">
      <w:bodyDiv w:val="1"/>
      <w:marLeft w:val="0"/>
      <w:marRight w:val="0"/>
      <w:marTop w:val="0"/>
      <w:marBottom w:val="0"/>
      <w:divBdr>
        <w:top w:val="none" w:sz="0" w:space="0" w:color="auto"/>
        <w:left w:val="none" w:sz="0" w:space="0" w:color="auto"/>
        <w:bottom w:val="none" w:sz="0" w:space="0" w:color="auto"/>
        <w:right w:val="none" w:sz="0" w:space="0" w:color="auto"/>
      </w:divBdr>
    </w:div>
    <w:div w:id="855080079">
      <w:bodyDiv w:val="1"/>
      <w:marLeft w:val="0"/>
      <w:marRight w:val="0"/>
      <w:marTop w:val="0"/>
      <w:marBottom w:val="0"/>
      <w:divBdr>
        <w:top w:val="none" w:sz="0" w:space="0" w:color="auto"/>
        <w:left w:val="none" w:sz="0" w:space="0" w:color="auto"/>
        <w:bottom w:val="none" w:sz="0" w:space="0" w:color="auto"/>
        <w:right w:val="none" w:sz="0" w:space="0" w:color="auto"/>
      </w:divBdr>
    </w:div>
    <w:div w:id="860512032">
      <w:bodyDiv w:val="1"/>
      <w:marLeft w:val="0"/>
      <w:marRight w:val="0"/>
      <w:marTop w:val="0"/>
      <w:marBottom w:val="0"/>
      <w:divBdr>
        <w:top w:val="none" w:sz="0" w:space="0" w:color="auto"/>
        <w:left w:val="none" w:sz="0" w:space="0" w:color="auto"/>
        <w:bottom w:val="none" w:sz="0" w:space="0" w:color="auto"/>
        <w:right w:val="none" w:sz="0" w:space="0" w:color="auto"/>
      </w:divBdr>
    </w:div>
    <w:div w:id="868031805">
      <w:bodyDiv w:val="1"/>
      <w:marLeft w:val="0"/>
      <w:marRight w:val="0"/>
      <w:marTop w:val="0"/>
      <w:marBottom w:val="0"/>
      <w:divBdr>
        <w:top w:val="none" w:sz="0" w:space="0" w:color="auto"/>
        <w:left w:val="none" w:sz="0" w:space="0" w:color="auto"/>
        <w:bottom w:val="none" w:sz="0" w:space="0" w:color="auto"/>
        <w:right w:val="none" w:sz="0" w:space="0" w:color="auto"/>
      </w:divBdr>
    </w:div>
    <w:div w:id="868879818">
      <w:bodyDiv w:val="1"/>
      <w:marLeft w:val="0"/>
      <w:marRight w:val="0"/>
      <w:marTop w:val="0"/>
      <w:marBottom w:val="0"/>
      <w:divBdr>
        <w:top w:val="none" w:sz="0" w:space="0" w:color="auto"/>
        <w:left w:val="none" w:sz="0" w:space="0" w:color="auto"/>
        <w:bottom w:val="none" w:sz="0" w:space="0" w:color="auto"/>
        <w:right w:val="none" w:sz="0" w:space="0" w:color="auto"/>
      </w:divBdr>
    </w:div>
    <w:div w:id="871771143">
      <w:bodyDiv w:val="1"/>
      <w:marLeft w:val="0"/>
      <w:marRight w:val="0"/>
      <w:marTop w:val="0"/>
      <w:marBottom w:val="0"/>
      <w:divBdr>
        <w:top w:val="none" w:sz="0" w:space="0" w:color="auto"/>
        <w:left w:val="none" w:sz="0" w:space="0" w:color="auto"/>
        <w:bottom w:val="none" w:sz="0" w:space="0" w:color="auto"/>
        <w:right w:val="none" w:sz="0" w:space="0" w:color="auto"/>
      </w:divBdr>
    </w:div>
    <w:div w:id="873466759">
      <w:bodyDiv w:val="1"/>
      <w:marLeft w:val="0"/>
      <w:marRight w:val="0"/>
      <w:marTop w:val="0"/>
      <w:marBottom w:val="0"/>
      <w:divBdr>
        <w:top w:val="none" w:sz="0" w:space="0" w:color="auto"/>
        <w:left w:val="none" w:sz="0" w:space="0" w:color="auto"/>
        <w:bottom w:val="none" w:sz="0" w:space="0" w:color="auto"/>
        <w:right w:val="none" w:sz="0" w:space="0" w:color="auto"/>
      </w:divBdr>
    </w:div>
    <w:div w:id="875195302">
      <w:bodyDiv w:val="1"/>
      <w:marLeft w:val="0"/>
      <w:marRight w:val="0"/>
      <w:marTop w:val="0"/>
      <w:marBottom w:val="0"/>
      <w:divBdr>
        <w:top w:val="none" w:sz="0" w:space="0" w:color="auto"/>
        <w:left w:val="none" w:sz="0" w:space="0" w:color="auto"/>
        <w:bottom w:val="none" w:sz="0" w:space="0" w:color="auto"/>
        <w:right w:val="none" w:sz="0" w:space="0" w:color="auto"/>
      </w:divBdr>
    </w:div>
    <w:div w:id="877163406">
      <w:bodyDiv w:val="1"/>
      <w:marLeft w:val="0"/>
      <w:marRight w:val="0"/>
      <w:marTop w:val="0"/>
      <w:marBottom w:val="0"/>
      <w:divBdr>
        <w:top w:val="none" w:sz="0" w:space="0" w:color="auto"/>
        <w:left w:val="none" w:sz="0" w:space="0" w:color="auto"/>
        <w:bottom w:val="none" w:sz="0" w:space="0" w:color="auto"/>
        <w:right w:val="none" w:sz="0" w:space="0" w:color="auto"/>
      </w:divBdr>
    </w:div>
    <w:div w:id="879049586">
      <w:bodyDiv w:val="1"/>
      <w:marLeft w:val="0"/>
      <w:marRight w:val="0"/>
      <w:marTop w:val="0"/>
      <w:marBottom w:val="0"/>
      <w:divBdr>
        <w:top w:val="none" w:sz="0" w:space="0" w:color="auto"/>
        <w:left w:val="none" w:sz="0" w:space="0" w:color="auto"/>
        <w:bottom w:val="none" w:sz="0" w:space="0" w:color="auto"/>
        <w:right w:val="none" w:sz="0" w:space="0" w:color="auto"/>
      </w:divBdr>
    </w:div>
    <w:div w:id="880629749">
      <w:bodyDiv w:val="1"/>
      <w:marLeft w:val="0"/>
      <w:marRight w:val="0"/>
      <w:marTop w:val="0"/>
      <w:marBottom w:val="0"/>
      <w:divBdr>
        <w:top w:val="none" w:sz="0" w:space="0" w:color="auto"/>
        <w:left w:val="none" w:sz="0" w:space="0" w:color="auto"/>
        <w:bottom w:val="none" w:sz="0" w:space="0" w:color="auto"/>
        <w:right w:val="none" w:sz="0" w:space="0" w:color="auto"/>
      </w:divBdr>
    </w:div>
    <w:div w:id="885751386">
      <w:bodyDiv w:val="1"/>
      <w:marLeft w:val="0"/>
      <w:marRight w:val="0"/>
      <w:marTop w:val="0"/>
      <w:marBottom w:val="0"/>
      <w:divBdr>
        <w:top w:val="none" w:sz="0" w:space="0" w:color="auto"/>
        <w:left w:val="none" w:sz="0" w:space="0" w:color="auto"/>
        <w:bottom w:val="none" w:sz="0" w:space="0" w:color="auto"/>
        <w:right w:val="none" w:sz="0" w:space="0" w:color="auto"/>
      </w:divBdr>
    </w:div>
    <w:div w:id="885945883">
      <w:bodyDiv w:val="1"/>
      <w:marLeft w:val="0"/>
      <w:marRight w:val="0"/>
      <w:marTop w:val="0"/>
      <w:marBottom w:val="0"/>
      <w:divBdr>
        <w:top w:val="none" w:sz="0" w:space="0" w:color="auto"/>
        <w:left w:val="none" w:sz="0" w:space="0" w:color="auto"/>
        <w:bottom w:val="none" w:sz="0" w:space="0" w:color="auto"/>
        <w:right w:val="none" w:sz="0" w:space="0" w:color="auto"/>
      </w:divBdr>
    </w:div>
    <w:div w:id="886717209">
      <w:bodyDiv w:val="1"/>
      <w:marLeft w:val="0"/>
      <w:marRight w:val="0"/>
      <w:marTop w:val="0"/>
      <w:marBottom w:val="0"/>
      <w:divBdr>
        <w:top w:val="none" w:sz="0" w:space="0" w:color="auto"/>
        <w:left w:val="none" w:sz="0" w:space="0" w:color="auto"/>
        <w:bottom w:val="none" w:sz="0" w:space="0" w:color="auto"/>
        <w:right w:val="none" w:sz="0" w:space="0" w:color="auto"/>
      </w:divBdr>
    </w:div>
    <w:div w:id="890189057">
      <w:bodyDiv w:val="1"/>
      <w:marLeft w:val="0"/>
      <w:marRight w:val="0"/>
      <w:marTop w:val="0"/>
      <w:marBottom w:val="0"/>
      <w:divBdr>
        <w:top w:val="none" w:sz="0" w:space="0" w:color="auto"/>
        <w:left w:val="none" w:sz="0" w:space="0" w:color="auto"/>
        <w:bottom w:val="none" w:sz="0" w:space="0" w:color="auto"/>
        <w:right w:val="none" w:sz="0" w:space="0" w:color="auto"/>
      </w:divBdr>
    </w:div>
    <w:div w:id="893858013">
      <w:bodyDiv w:val="1"/>
      <w:marLeft w:val="0"/>
      <w:marRight w:val="0"/>
      <w:marTop w:val="0"/>
      <w:marBottom w:val="0"/>
      <w:divBdr>
        <w:top w:val="none" w:sz="0" w:space="0" w:color="auto"/>
        <w:left w:val="none" w:sz="0" w:space="0" w:color="auto"/>
        <w:bottom w:val="none" w:sz="0" w:space="0" w:color="auto"/>
        <w:right w:val="none" w:sz="0" w:space="0" w:color="auto"/>
      </w:divBdr>
    </w:div>
    <w:div w:id="901448406">
      <w:bodyDiv w:val="1"/>
      <w:marLeft w:val="0"/>
      <w:marRight w:val="0"/>
      <w:marTop w:val="0"/>
      <w:marBottom w:val="0"/>
      <w:divBdr>
        <w:top w:val="none" w:sz="0" w:space="0" w:color="auto"/>
        <w:left w:val="none" w:sz="0" w:space="0" w:color="auto"/>
        <w:bottom w:val="none" w:sz="0" w:space="0" w:color="auto"/>
        <w:right w:val="none" w:sz="0" w:space="0" w:color="auto"/>
      </w:divBdr>
    </w:div>
    <w:div w:id="906039438">
      <w:bodyDiv w:val="1"/>
      <w:marLeft w:val="0"/>
      <w:marRight w:val="0"/>
      <w:marTop w:val="0"/>
      <w:marBottom w:val="0"/>
      <w:divBdr>
        <w:top w:val="none" w:sz="0" w:space="0" w:color="auto"/>
        <w:left w:val="none" w:sz="0" w:space="0" w:color="auto"/>
        <w:bottom w:val="none" w:sz="0" w:space="0" w:color="auto"/>
        <w:right w:val="none" w:sz="0" w:space="0" w:color="auto"/>
      </w:divBdr>
    </w:div>
    <w:div w:id="912855818">
      <w:bodyDiv w:val="1"/>
      <w:marLeft w:val="0"/>
      <w:marRight w:val="0"/>
      <w:marTop w:val="0"/>
      <w:marBottom w:val="0"/>
      <w:divBdr>
        <w:top w:val="none" w:sz="0" w:space="0" w:color="auto"/>
        <w:left w:val="none" w:sz="0" w:space="0" w:color="auto"/>
        <w:bottom w:val="none" w:sz="0" w:space="0" w:color="auto"/>
        <w:right w:val="none" w:sz="0" w:space="0" w:color="auto"/>
      </w:divBdr>
    </w:div>
    <w:div w:id="920404428">
      <w:bodyDiv w:val="1"/>
      <w:marLeft w:val="0"/>
      <w:marRight w:val="0"/>
      <w:marTop w:val="0"/>
      <w:marBottom w:val="0"/>
      <w:divBdr>
        <w:top w:val="none" w:sz="0" w:space="0" w:color="auto"/>
        <w:left w:val="none" w:sz="0" w:space="0" w:color="auto"/>
        <w:bottom w:val="none" w:sz="0" w:space="0" w:color="auto"/>
        <w:right w:val="none" w:sz="0" w:space="0" w:color="auto"/>
      </w:divBdr>
    </w:div>
    <w:div w:id="928125510">
      <w:bodyDiv w:val="1"/>
      <w:marLeft w:val="0"/>
      <w:marRight w:val="0"/>
      <w:marTop w:val="0"/>
      <w:marBottom w:val="0"/>
      <w:divBdr>
        <w:top w:val="none" w:sz="0" w:space="0" w:color="auto"/>
        <w:left w:val="none" w:sz="0" w:space="0" w:color="auto"/>
        <w:bottom w:val="none" w:sz="0" w:space="0" w:color="auto"/>
        <w:right w:val="none" w:sz="0" w:space="0" w:color="auto"/>
      </w:divBdr>
    </w:div>
    <w:div w:id="934555706">
      <w:bodyDiv w:val="1"/>
      <w:marLeft w:val="0"/>
      <w:marRight w:val="0"/>
      <w:marTop w:val="0"/>
      <w:marBottom w:val="0"/>
      <w:divBdr>
        <w:top w:val="none" w:sz="0" w:space="0" w:color="auto"/>
        <w:left w:val="none" w:sz="0" w:space="0" w:color="auto"/>
        <w:bottom w:val="none" w:sz="0" w:space="0" w:color="auto"/>
        <w:right w:val="none" w:sz="0" w:space="0" w:color="auto"/>
      </w:divBdr>
    </w:div>
    <w:div w:id="938491715">
      <w:bodyDiv w:val="1"/>
      <w:marLeft w:val="0"/>
      <w:marRight w:val="0"/>
      <w:marTop w:val="0"/>
      <w:marBottom w:val="0"/>
      <w:divBdr>
        <w:top w:val="none" w:sz="0" w:space="0" w:color="auto"/>
        <w:left w:val="none" w:sz="0" w:space="0" w:color="auto"/>
        <w:bottom w:val="none" w:sz="0" w:space="0" w:color="auto"/>
        <w:right w:val="none" w:sz="0" w:space="0" w:color="auto"/>
      </w:divBdr>
    </w:div>
    <w:div w:id="940180773">
      <w:bodyDiv w:val="1"/>
      <w:marLeft w:val="0"/>
      <w:marRight w:val="0"/>
      <w:marTop w:val="0"/>
      <w:marBottom w:val="0"/>
      <w:divBdr>
        <w:top w:val="none" w:sz="0" w:space="0" w:color="auto"/>
        <w:left w:val="none" w:sz="0" w:space="0" w:color="auto"/>
        <w:bottom w:val="none" w:sz="0" w:space="0" w:color="auto"/>
        <w:right w:val="none" w:sz="0" w:space="0" w:color="auto"/>
      </w:divBdr>
    </w:div>
    <w:div w:id="943269070">
      <w:bodyDiv w:val="1"/>
      <w:marLeft w:val="0"/>
      <w:marRight w:val="0"/>
      <w:marTop w:val="0"/>
      <w:marBottom w:val="0"/>
      <w:divBdr>
        <w:top w:val="none" w:sz="0" w:space="0" w:color="auto"/>
        <w:left w:val="none" w:sz="0" w:space="0" w:color="auto"/>
        <w:bottom w:val="none" w:sz="0" w:space="0" w:color="auto"/>
        <w:right w:val="none" w:sz="0" w:space="0" w:color="auto"/>
      </w:divBdr>
    </w:div>
    <w:div w:id="945113394">
      <w:bodyDiv w:val="1"/>
      <w:marLeft w:val="0"/>
      <w:marRight w:val="0"/>
      <w:marTop w:val="0"/>
      <w:marBottom w:val="0"/>
      <w:divBdr>
        <w:top w:val="none" w:sz="0" w:space="0" w:color="auto"/>
        <w:left w:val="none" w:sz="0" w:space="0" w:color="auto"/>
        <w:bottom w:val="none" w:sz="0" w:space="0" w:color="auto"/>
        <w:right w:val="none" w:sz="0" w:space="0" w:color="auto"/>
      </w:divBdr>
    </w:div>
    <w:div w:id="946431337">
      <w:bodyDiv w:val="1"/>
      <w:marLeft w:val="0"/>
      <w:marRight w:val="0"/>
      <w:marTop w:val="0"/>
      <w:marBottom w:val="0"/>
      <w:divBdr>
        <w:top w:val="none" w:sz="0" w:space="0" w:color="auto"/>
        <w:left w:val="none" w:sz="0" w:space="0" w:color="auto"/>
        <w:bottom w:val="none" w:sz="0" w:space="0" w:color="auto"/>
        <w:right w:val="none" w:sz="0" w:space="0" w:color="auto"/>
      </w:divBdr>
    </w:div>
    <w:div w:id="946622593">
      <w:bodyDiv w:val="1"/>
      <w:marLeft w:val="0"/>
      <w:marRight w:val="0"/>
      <w:marTop w:val="0"/>
      <w:marBottom w:val="0"/>
      <w:divBdr>
        <w:top w:val="none" w:sz="0" w:space="0" w:color="auto"/>
        <w:left w:val="none" w:sz="0" w:space="0" w:color="auto"/>
        <w:bottom w:val="none" w:sz="0" w:space="0" w:color="auto"/>
        <w:right w:val="none" w:sz="0" w:space="0" w:color="auto"/>
      </w:divBdr>
    </w:div>
    <w:div w:id="951012372">
      <w:bodyDiv w:val="1"/>
      <w:marLeft w:val="0"/>
      <w:marRight w:val="0"/>
      <w:marTop w:val="0"/>
      <w:marBottom w:val="0"/>
      <w:divBdr>
        <w:top w:val="none" w:sz="0" w:space="0" w:color="auto"/>
        <w:left w:val="none" w:sz="0" w:space="0" w:color="auto"/>
        <w:bottom w:val="none" w:sz="0" w:space="0" w:color="auto"/>
        <w:right w:val="none" w:sz="0" w:space="0" w:color="auto"/>
      </w:divBdr>
    </w:div>
    <w:div w:id="958609033">
      <w:bodyDiv w:val="1"/>
      <w:marLeft w:val="0"/>
      <w:marRight w:val="0"/>
      <w:marTop w:val="0"/>
      <w:marBottom w:val="0"/>
      <w:divBdr>
        <w:top w:val="none" w:sz="0" w:space="0" w:color="auto"/>
        <w:left w:val="none" w:sz="0" w:space="0" w:color="auto"/>
        <w:bottom w:val="none" w:sz="0" w:space="0" w:color="auto"/>
        <w:right w:val="none" w:sz="0" w:space="0" w:color="auto"/>
      </w:divBdr>
    </w:div>
    <w:div w:id="959413587">
      <w:bodyDiv w:val="1"/>
      <w:marLeft w:val="0"/>
      <w:marRight w:val="0"/>
      <w:marTop w:val="0"/>
      <w:marBottom w:val="0"/>
      <w:divBdr>
        <w:top w:val="none" w:sz="0" w:space="0" w:color="auto"/>
        <w:left w:val="none" w:sz="0" w:space="0" w:color="auto"/>
        <w:bottom w:val="none" w:sz="0" w:space="0" w:color="auto"/>
        <w:right w:val="none" w:sz="0" w:space="0" w:color="auto"/>
      </w:divBdr>
      <w:divsChild>
        <w:div w:id="1883052037">
          <w:marLeft w:val="480"/>
          <w:marRight w:val="0"/>
          <w:marTop w:val="0"/>
          <w:marBottom w:val="0"/>
          <w:divBdr>
            <w:top w:val="none" w:sz="0" w:space="0" w:color="auto"/>
            <w:left w:val="none" w:sz="0" w:space="0" w:color="auto"/>
            <w:bottom w:val="none" w:sz="0" w:space="0" w:color="auto"/>
            <w:right w:val="none" w:sz="0" w:space="0" w:color="auto"/>
          </w:divBdr>
        </w:div>
        <w:div w:id="209464028">
          <w:marLeft w:val="480"/>
          <w:marRight w:val="0"/>
          <w:marTop w:val="0"/>
          <w:marBottom w:val="0"/>
          <w:divBdr>
            <w:top w:val="none" w:sz="0" w:space="0" w:color="auto"/>
            <w:left w:val="none" w:sz="0" w:space="0" w:color="auto"/>
            <w:bottom w:val="none" w:sz="0" w:space="0" w:color="auto"/>
            <w:right w:val="none" w:sz="0" w:space="0" w:color="auto"/>
          </w:divBdr>
        </w:div>
        <w:div w:id="1428891602">
          <w:marLeft w:val="480"/>
          <w:marRight w:val="0"/>
          <w:marTop w:val="0"/>
          <w:marBottom w:val="0"/>
          <w:divBdr>
            <w:top w:val="none" w:sz="0" w:space="0" w:color="auto"/>
            <w:left w:val="none" w:sz="0" w:space="0" w:color="auto"/>
            <w:bottom w:val="none" w:sz="0" w:space="0" w:color="auto"/>
            <w:right w:val="none" w:sz="0" w:space="0" w:color="auto"/>
          </w:divBdr>
        </w:div>
        <w:div w:id="1011689276">
          <w:marLeft w:val="480"/>
          <w:marRight w:val="0"/>
          <w:marTop w:val="0"/>
          <w:marBottom w:val="0"/>
          <w:divBdr>
            <w:top w:val="none" w:sz="0" w:space="0" w:color="auto"/>
            <w:left w:val="none" w:sz="0" w:space="0" w:color="auto"/>
            <w:bottom w:val="none" w:sz="0" w:space="0" w:color="auto"/>
            <w:right w:val="none" w:sz="0" w:space="0" w:color="auto"/>
          </w:divBdr>
        </w:div>
        <w:div w:id="1230573171">
          <w:marLeft w:val="480"/>
          <w:marRight w:val="0"/>
          <w:marTop w:val="0"/>
          <w:marBottom w:val="0"/>
          <w:divBdr>
            <w:top w:val="none" w:sz="0" w:space="0" w:color="auto"/>
            <w:left w:val="none" w:sz="0" w:space="0" w:color="auto"/>
            <w:bottom w:val="none" w:sz="0" w:space="0" w:color="auto"/>
            <w:right w:val="none" w:sz="0" w:space="0" w:color="auto"/>
          </w:divBdr>
        </w:div>
        <w:div w:id="1876456112">
          <w:marLeft w:val="480"/>
          <w:marRight w:val="0"/>
          <w:marTop w:val="0"/>
          <w:marBottom w:val="0"/>
          <w:divBdr>
            <w:top w:val="none" w:sz="0" w:space="0" w:color="auto"/>
            <w:left w:val="none" w:sz="0" w:space="0" w:color="auto"/>
            <w:bottom w:val="none" w:sz="0" w:space="0" w:color="auto"/>
            <w:right w:val="none" w:sz="0" w:space="0" w:color="auto"/>
          </w:divBdr>
        </w:div>
        <w:div w:id="1647468507">
          <w:marLeft w:val="480"/>
          <w:marRight w:val="0"/>
          <w:marTop w:val="0"/>
          <w:marBottom w:val="0"/>
          <w:divBdr>
            <w:top w:val="none" w:sz="0" w:space="0" w:color="auto"/>
            <w:left w:val="none" w:sz="0" w:space="0" w:color="auto"/>
            <w:bottom w:val="none" w:sz="0" w:space="0" w:color="auto"/>
            <w:right w:val="none" w:sz="0" w:space="0" w:color="auto"/>
          </w:divBdr>
        </w:div>
        <w:div w:id="169949299">
          <w:marLeft w:val="480"/>
          <w:marRight w:val="0"/>
          <w:marTop w:val="0"/>
          <w:marBottom w:val="0"/>
          <w:divBdr>
            <w:top w:val="none" w:sz="0" w:space="0" w:color="auto"/>
            <w:left w:val="none" w:sz="0" w:space="0" w:color="auto"/>
            <w:bottom w:val="none" w:sz="0" w:space="0" w:color="auto"/>
            <w:right w:val="none" w:sz="0" w:space="0" w:color="auto"/>
          </w:divBdr>
        </w:div>
        <w:div w:id="484665390">
          <w:marLeft w:val="480"/>
          <w:marRight w:val="0"/>
          <w:marTop w:val="0"/>
          <w:marBottom w:val="0"/>
          <w:divBdr>
            <w:top w:val="none" w:sz="0" w:space="0" w:color="auto"/>
            <w:left w:val="none" w:sz="0" w:space="0" w:color="auto"/>
            <w:bottom w:val="none" w:sz="0" w:space="0" w:color="auto"/>
            <w:right w:val="none" w:sz="0" w:space="0" w:color="auto"/>
          </w:divBdr>
        </w:div>
        <w:div w:id="1651012482">
          <w:marLeft w:val="480"/>
          <w:marRight w:val="0"/>
          <w:marTop w:val="0"/>
          <w:marBottom w:val="0"/>
          <w:divBdr>
            <w:top w:val="none" w:sz="0" w:space="0" w:color="auto"/>
            <w:left w:val="none" w:sz="0" w:space="0" w:color="auto"/>
            <w:bottom w:val="none" w:sz="0" w:space="0" w:color="auto"/>
            <w:right w:val="none" w:sz="0" w:space="0" w:color="auto"/>
          </w:divBdr>
        </w:div>
        <w:div w:id="1818296983">
          <w:marLeft w:val="480"/>
          <w:marRight w:val="0"/>
          <w:marTop w:val="0"/>
          <w:marBottom w:val="0"/>
          <w:divBdr>
            <w:top w:val="none" w:sz="0" w:space="0" w:color="auto"/>
            <w:left w:val="none" w:sz="0" w:space="0" w:color="auto"/>
            <w:bottom w:val="none" w:sz="0" w:space="0" w:color="auto"/>
            <w:right w:val="none" w:sz="0" w:space="0" w:color="auto"/>
          </w:divBdr>
        </w:div>
        <w:div w:id="1815102798">
          <w:marLeft w:val="480"/>
          <w:marRight w:val="0"/>
          <w:marTop w:val="0"/>
          <w:marBottom w:val="0"/>
          <w:divBdr>
            <w:top w:val="none" w:sz="0" w:space="0" w:color="auto"/>
            <w:left w:val="none" w:sz="0" w:space="0" w:color="auto"/>
            <w:bottom w:val="none" w:sz="0" w:space="0" w:color="auto"/>
            <w:right w:val="none" w:sz="0" w:space="0" w:color="auto"/>
          </w:divBdr>
        </w:div>
        <w:div w:id="1648433836">
          <w:marLeft w:val="480"/>
          <w:marRight w:val="0"/>
          <w:marTop w:val="0"/>
          <w:marBottom w:val="0"/>
          <w:divBdr>
            <w:top w:val="none" w:sz="0" w:space="0" w:color="auto"/>
            <w:left w:val="none" w:sz="0" w:space="0" w:color="auto"/>
            <w:bottom w:val="none" w:sz="0" w:space="0" w:color="auto"/>
            <w:right w:val="none" w:sz="0" w:space="0" w:color="auto"/>
          </w:divBdr>
        </w:div>
        <w:div w:id="1155537432">
          <w:marLeft w:val="480"/>
          <w:marRight w:val="0"/>
          <w:marTop w:val="0"/>
          <w:marBottom w:val="0"/>
          <w:divBdr>
            <w:top w:val="none" w:sz="0" w:space="0" w:color="auto"/>
            <w:left w:val="none" w:sz="0" w:space="0" w:color="auto"/>
            <w:bottom w:val="none" w:sz="0" w:space="0" w:color="auto"/>
            <w:right w:val="none" w:sz="0" w:space="0" w:color="auto"/>
          </w:divBdr>
        </w:div>
        <w:div w:id="426928355">
          <w:marLeft w:val="480"/>
          <w:marRight w:val="0"/>
          <w:marTop w:val="0"/>
          <w:marBottom w:val="0"/>
          <w:divBdr>
            <w:top w:val="none" w:sz="0" w:space="0" w:color="auto"/>
            <w:left w:val="none" w:sz="0" w:space="0" w:color="auto"/>
            <w:bottom w:val="none" w:sz="0" w:space="0" w:color="auto"/>
            <w:right w:val="none" w:sz="0" w:space="0" w:color="auto"/>
          </w:divBdr>
        </w:div>
        <w:div w:id="1919705402">
          <w:marLeft w:val="480"/>
          <w:marRight w:val="0"/>
          <w:marTop w:val="0"/>
          <w:marBottom w:val="0"/>
          <w:divBdr>
            <w:top w:val="none" w:sz="0" w:space="0" w:color="auto"/>
            <w:left w:val="none" w:sz="0" w:space="0" w:color="auto"/>
            <w:bottom w:val="none" w:sz="0" w:space="0" w:color="auto"/>
            <w:right w:val="none" w:sz="0" w:space="0" w:color="auto"/>
          </w:divBdr>
        </w:div>
        <w:div w:id="225074108">
          <w:marLeft w:val="480"/>
          <w:marRight w:val="0"/>
          <w:marTop w:val="0"/>
          <w:marBottom w:val="0"/>
          <w:divBdr>
            <w:top w:val="none" w:sz="0" w:space="0" w:color="auto"/>
            <w:left w:val="none" w:sz="0" w:space="0" w:color="auto"/>
            <w:bottom w:val="none" w:sz="0" w:space="0" w:color="auto"/>
            <w:right w:val="none" w:sz="0" w:space="0" w:color="auto"/>
          </w:divBdr>
        </w:div>
        <w:div w:id="1494637412">
          <w:marLeft w:val="480"/>
          <w:marRight w:val="0"/>
          <w:marTop w:val="0"/>
          <w:marBottom w:val="0"/>
          <w:divBdr>
            <w:top w:val="none" w:sz="0" w:space="0" w:color="auto"/>
            <w:left w:val="none" w:sz="0" w:space="0" w:color="auto"/>
            <w:bottom w:val="none" w:sz="0" w:space="0" w:color="auto"/>
            <w:right w:val="none" w:sz="0" w:space="0" w:color="auto"/>
          </w:divBdr>
        </w:div>
        <w:div w:id="663049211">
          <w:marLeft w:val="480"/>
          <w:marRight w:val="0"/>
          <w:marTop w:val="0"/>
          <w:marBottom w:val="0"/>
          <w:divBdr>
            <w:top w:val="none" w:sz="0" w:space="0" w:color="auto"/>
            <w:left w:val="none" w:sz="0" w:space="0" w:color="auto"/>
            <w:bottom w:val="none" w:sz="0" w:space="0" w:color="auto"/>
            <w:right w:val="none" w:sz="0" w:space="0" w:color="auto"/>
          </w:divBdr>
        </w:div>
        <w:div w:id="1404639491">
          <w:marLeft w:val="480"/>
          <w:marRight w:val="0"/>
          <w:marTop w:val="0"/>
          <w:marBottom w:val="0"/>
          <w:divBdr>
            <w:top w:val="none" w:sz="0" w:space="0" w:color="auto"/>
            <w:left w:val="none" w:sz="0" w:space="0" w:color="auto"/>
            <w:bottom w:val="none" w:sz="0" w:space="0" w:color="auto"/>
            <w:right w:val="none" w:sz="0" w:space="0" w:color="auto"/>
          </w:divBdr>
        </w:div>
        <w:div w:id="610431696">
          <w:marLeft w:val="480"/>
          <w:marRight w:val="0"/>
          <w:marTop w:val="0"/>
          <w:marBottom w:val="0"/>
          <w:divBdr>
            <w:top w:val="none" w:sz="0" w:space="0" w:color="auto"/>
            <w:left w:val="none" w:sz="0" w:space="0" w:color="auto"/>
            <w:bottom w:val="none" w:sz="0" w:space="0" w:color="auto"/>
            <w:right w:val="none" w:sz="0" w:space="0" w:color="auto"/>
          </w:divBdr>
        </w:div>
        <w:div w:id="1355689337">
          <w:marLeft w:val="480"/>
          <w:marRight w:val="0"/>
          <w:marTop w:val="0"/>
          <w:marBottom w:val="0"/>
          <w:divBdr>
            <w:top w:val="none" w:sz="0" w:space="0" w:color="auto"/>
            <w:left w:val="none" w:sz="0" w:space="0" w:color="auto"/>
            <w:bottom w:val="none" w:sz="0" w:space="0" w:color="auto"/>
            <w:right w:val="none" w:sz="0" w:space="0" w:color="auto"/>
          </w:divBdr>
        </w:div>
        <w:div w:id="262879964">
          <w:marLeft w:val="480"/>
          <w:marRight w:val="0"/>
          <w:marTop w:val="0"/>
          <w:marBottom w:val="0"/>
          <w:divBdr>
            <w:top w:val="none" w:sz="0" w:space="0" w:color="auto"/>
            <w:left w:val="none" w:sz="0" w:space="0" w:color="auto"/>
            <w:bottom w:val="none" w:sz="0" w:space="0" w:color="auto"/>
            <w:right w:val="none" w:sz="0" w:space="0" w:color="auto"/>
          </w:divBdr>
        </w:div>
        <w:div w:id="753748488">
          <w:marLeft w:val="480"/>
          <w:marRight w:val="0"/>
          <w:marTop w:val="0"/>
          <w:marBottom w:val="0"/>
          <w:divBdr>
            <w:top w:val="none" w:sz="0" w:space="0" w:color="auto"/>
            <w:left w:val="none" w:sz="0" w:space="0" w:color="auto"/>
            <w:bottom w:val="none" w:sz="0" w:space="0" w:color="auto"/>
            <w:right w:val="none" w:sz="0" w:space="0" w:color="auto"/>
          </w:divBdr>
        </w:div>
        <w:div w:id="805898568">
          <w:marLeft w:val="480"/>
          <w:marRight w:val="0"/>
          <w:marTop w:val="0"/>
          <w:marBottom w:val="0"/>
          <w:divBdr>
            <w:top w:val="none" w:sz="0" w:space="0" w:color="auto"/>
            <w:left w:val="none" w:sz="0" w:space="0" w:color="auto"/>
            <w:bottom w:val="none" w:sz="0" w:space="0" w:color="auto"/>
            <w:right w:val="none" w:sz="0" w:space="0" w:color="auto"/>
          </w:divBdr>
        </w:div>
        <w:div w:id="582647325">
          <w:marLeft w:val="480"/>
          <w:marRight w:val="0"/>
          <w:marTop w:val="0"/>
          <w:marBottom w:val="0"/>
          <w:divBdr>
            <w:top w:val="none" w:sz="0" w:space="0" w:color="auto"/>
            <w:left w:val="none" w:sz="0" w:space="0" w:color="auto"/>
            <w:bottom w:val="none" w:sz="0" w:space="0" w:color="auto"/>
            <w:right w:val="none" w:sz="0" w:space="0" w:color="auto"/>
          </w:divBdr>
        </w:div>
        <w:div w:id="1063989320">
          <w:marLeft w:val="480"/>
          <w:marRight w:val="0"/>
          <w:marTop w:val="0"/>
          <w:marBottom w:val="0"/>
          <w:divBdr>
            <w:top w:val="none" w:sz="0" w:space="0" w:color="auto"/>
            <w:left w:val="none" w:sz="0" w:space="0" w:color="auto"/>
            <w:bottom w:val="none" w:sz="0" w:space="0" w:color="auto"/>
            <w:right w:val="none" w:sz="0" w:space="0" w:color="auto"/>
          </w:divBdr>
        </w:div>
        <w:div w:id="1246767775">
          <w:marLeft w:val="480"/>
          <w:marRight w:val="0"/>
          <w:marTop w:val="0"/>
          <w:marBottom w:val="0"/>
          <w:divBdr>
            <w:top w:val="none" w:sz="0" w:space="0" w:color="auto"/>
            <w:left w:val="none" w:sz="0" w:space="0" w:color="auto"/>
            <w:bottom w:val="none" w:sz="0" w:space="0" w:color="auto"/>
            <w:right w:val="none" w:sz="0" w:space="0" w:color="auto"/>
          </w:divBdr>
        </w:div>
        <w:div w:id="726495767">
          <w:marLeft w:val="480"/>
          <w:marRight w:val="0"/>
          <w:marTop w:val="0"/>
          <w:marBottom w:val="0"/>
          <w:divBdr>
            <w:top w:val="none" w:sz="0" w:space="0" w:color="auto"/>
            <w:left w:val="none" w:sz="0" w:space="0" w:color="auto"/>
            <w:bottom w:val="none" w:sz="0" w:space="0" w:color="auto"/>
            <w:right w:val="none" w:sz="0" w:space="0" w:color="auto"/>
          </w:divBdr>
        </w:div>
        <w:div w:id="45422829">
          <w:marLeft w:val="480"/>
          <w:marRight w:val="0"/>
          <w:marTop w:val="0"/>
          <w:marBottom w:val="0"/>
          <w:divBdr>
            <w:top w:val="none" w:sz="0" w:space="0" w:color="auto"/>
            <w:left w:val="none" w:sz="0" w:space="0" w:color="auto"/>
            <w:bottom w:val="none" w:sz="0" w:space="0" w:color="auto"/>
            <w:right w:val="none" w:sz="0" w:space="0" w:color="auto"/>
          </w:divBdr>
        </w:div>
        <w:div w:id="1339111795">
          <w:marLeft w:val="480"/>
          <w:marRight w:val="0"/>
          <w:marTop w:val="0"/>
          <w:marBottom w:val="0"/>
          <w:divBdr>
            <w:top w:val="none" w:sz="0" w:space="0" w:color="auto"/>
            <w:left w:val="none" w:sz="0" w:space="0" w:color="auto"/>
            <w:bottom w:val="none" w:sz="0" w:space="0" w:color="auto"/>
            <w:right w:val="none" w:sz="0" w:space="0" w:color="auto"/>
          </w:divBdr>
        </w:div>
        <w:div w:id="117921921">
          <w:marLeft w:val="480"/>
          <w:marRight w:val="0"/>
          <w:marTop w:val="0"/>
          <w:marBottom w:val="0"/>
          <w:divBdr>
            <w:top w:val="none" w:sz="0" w:space="0" w:color="auto"/>
            <w:left w:val="none" w:sz="0" w:space="0" w:color="auto"/>
            <w:bottom w:val="none" w:sz="0" w:space="0" w:color="auto"/>
            <w:right w:val="none" w:sz="0" w:space="0" w:color="auto"/>
          </w:divBdr>
        </w:div>
        <w:div w:id="17707181">
          <w:marLeft w:val="480"/>
          <w:marRight w:val="0"/>
          <w:marTop w:val="0"/>
          <w:marBottom w:val="0"/>
          <w:divBdr>
            <w:top w:val="none" w:sz="0" w:space="0" w:color="auto"/>
            <w:left w:val="none" w:sz="0" w:space="0" w:color="auto"/>
            <w:bottom w:val="none" w:sz="0" w:space="0" w:color="auto"/>
            <w:right w:val="none" w:sz="0" w:space="0" w:color="auto"/>
          </w:divBdr>
        </w:div>
        <w:div w:id="1971596601">
          <w:marLeft w:val="480"/>
          <w:marRight w:val="0"/>
          <w:marTop w:val="0"/>
          <w:marBottom w:val="0"/>
          <w:divBdr>
            <w:top w:val="none" w:sz="0" w:space="0" w:color="auto"/>
            <w:left w:val="none" w:sz="0" w:space="0" w:color="auto"/>
            <w:bottom w:val="none" w:sz="0" w:space="0" w:color="auto"/>
            <w:right w:val="none" w:sz="0" w:space="0" w:color="auto"/>
          </w:divBdr>
        </w:div>
        <w:div w:id="121265015">
          <w:marLeft w:val="480"/>
          <w:marRight w:val="0"/>
          <w:marTop w:val="0"/>
          <w:marBottom w:val="0"/>
          <w:divBdr>
            <w:top w:val="none" w:sz="0" w:space="0" w:color="auto"/>
            <w:left w:val="none" w:sz="0" w:space="0" w:color="auto"/>
            <w:bottom w:val="none" w:sz="0" w:space="0" w:color="auto"/>
            <w:right w:val="none" w:sz="0" w:space="0" w:color="auto"/>
          </w:divBdr>
        </w:div>
        <w:div w:id="444545506">
          <w:marLeft w:val="480"/>
          <w:marRight w:val="0"/>
          <w:marTop w:val="0"/>
          <w:marBottom w:val="0"/>
          <w:divBdr>
            <w:top w:val="none" w:sz="0" w:space="0" w:color="auto"/>
            <w:left w:val="none" w:sz="0" w:space="0" w:color="auto"/>
            <w:bottom w:val="none" w:sz="0" w:space="0" w:color="auto"/>
            <w:right w:val="none" w:sz="0" w:space="0" w:color="auto"/>
          </w:divBdr>
        </w:div>
        <w:div w:id="743727154">
          <w:marLeft w:val="480"/>
          <w:marRight w:val="0"/>
          <w:marTop w:val="0"/>
          <w:marBottom w:val="0"/>
          <w:divBdr>
            <w:top w:val="none" w:sz="0" w:space="0" w:color="auto"/>
            <w:left w:val="none" w:sz="0" w:space="0" w:color="auto"/>
            <w:bottom w:val="none" w:sz="0" w:space="0" w:color="auto"/>
            <w:right w:val="none" w:sz="0" w:space="0" w:color="auto"/>
          </w:divBdr>
        </w:div>
        <w:div w:id="2113932559">
          <w:marLeft w:val="480"/>
          <w:marRight w:val="0"/>
          <w:marTop w:val="0"/>
          <w:marBottom w:val="0"/>
          <w:divBdr>
            <w:top w:val="none" w:sz="0" w:space="0" w:color="auto"/>
            <w:left w:val="none" w:sz="0" w:space="0" w:color="auto"/>
            <w:bottom w:val="none" w:sz="0" w:space="0" w:color="auto"/>
            <w:right w:val="none" w:sz="0" w:space="0" w:color="auto"/>
          </w:divBdr>
        </w:div>
        <w:div w:id="191118918">
          <w:marLeft w:val="480"/>
          <w:marRight w:val="0"/>
          <w:marTop w:val="0"/>
          <w:marBottom w:val="0"/>
          <w:divBdr>
            <w:top w:val="none" w:sz="0" w:space="0" w:color="auto"/>
            <w:left w:val="none" w:sz="0" w:space="0" w:color="auto"/>
            <w:bottom w:val="none" w:sz="0" w:space="0" w:color="auto"/>
            <w:right w:val="none" w:sz="0" w:space="0" w:color="auto"/>
          </w:divBdr>
        </w:div>
        <w:div w:id="501239633">
          <w:marLeft w:val="480"/>
          <w:marRight w:val="0"/>
          <w:marTop w:val="0"/>
          <w:marBottom w:val="0"/>
          <w:divBdr>
            <w:top w:val="none" w:sz="0" w:space="0" w:color="auto"/>
            <w:left w:val="none" w:sz="0" w:space="0" w:color="auto"/>
            <w:bottom w:val="none" w:sz="0" w:space="0" w:color="auto"/>
            <w:right w:val="none" w:sz="0" w:space="0" w:color="auto"/>
          </w:divBdr>
        </w:div>
        <w:div w:id="1728263435">
          <w:marLeft w:val="480"/>
          <w:marRight w:val="0"/>
          <w:marTop w:val="0"/>
          <w:marBottom w:val="0"/>
          <w:divBdr>
            <w:top w:val="none" w:sz="0" w:space="0" w:color="auto"/>
            <w:left w:val="none" w:sz="0" w:space="0" w:color="auto"/>
            <w:bottom w:val="none" w:sz="0" w:space="0" w:color="auto"/>
            <w:right w:val="none" w:sz="0" w:space="0" w:color="auto"/>
          </w:divBdr>
        </w:div>
        <w:div w:id="265507401">
          <w:marLeft w:val="480"/>
          <w:marRight w:val="0"/>
          <w:marTop w:val="0"/>
          <w:marBottom w:val="0"/>
          <w:divBdr>
            <w:top w:val="none" w:sz="0" w:space="0" w:color="auto"/>
            <w:left w:val="none" w:sz="0" w:space="0" w:color="auto"/>
            <w:bottom w:val="none" w:sz="0" w:space="0" w:color="auto"/>
            <w:right w:val="none" w:sz="0" w:space="0" w:color="auto"/>
          </w:divBdr>
        </w:div>
        <w:div w:id="1813019932">
          <w:marLeft w:val="480"/>
          <w:marRight w:val="0"/>
          <w:marTop w:val="0"/>
          <w:marBottom w:val="0"/>
          <w:divBdr>
            <w:top w:val="none" w:sz="0" w:space="0" w:color="auto"/>
            <w:left w:val="none" w:sz="0" w:space="0" w:color="auto"/>
            <w:bottom w:val="none" w:sz="0" w:space="0" w:color="auto"/>
            <w:right w:val="none" w:sz="0" w:space="0" w:color="auto"/>
          </w:divBdr>
        </w:div>
        <w:div w:id="1193688945">
          <w:marLeft w:val="480"/>
          <w:marRight w:val="0"/>
          <w:marTop w:val="0"/>
          <w:marBottom w:val="0"/>
          <w:divBdr>
            <w:top w:val="none" w:sz="0" w:space="0" w:color="auto"/>
            <w:left w:val="none" w:sz="0" w:space="0" w:color="auto"/>
            <w:bottom w:val="none" w:sz="0" w:space="0" w:color="auto"/>
            <w:right w:val="none" w:sz="0" w:space="0" w:color="auto"/>
          </w:divBdr>
        </w:div>
        <w:div w:id="1569415637">
          <w:marLeft w:val="480"/>
          <w:marRight w:val="0"/>
          <w:marTop w:val="0"/>
          <w:marBottom w:val="0"/>
          <w:divBdr>
            <w:top w:val="none" w:sz="0" w:space="0" w:color="auto"/>
            <w:left w:val="none" w:sz="0" w:space="0" w:color="auto"/>
            <w:bottom w:val="none" w:sz="0" w:space="0" w:color="auto"/>
            <w:right w:val="none" w:sz="0" w:space="0" w:color="auto"/>
          </w:divBdr>
        </w:div>
        <w:div w:id="1143933797">
          <w:marLeft w:val="480"/>
          <w:marRight w:val="0"/>
          <w:marTop w:val="0"/>
          <w:marBottom w:val="0"/>
          <w:divBdr>
            <w:top w:val="none" w:sz="0" w:space="0" w:color="auto"/>
            <w:left w:val="none" w:sz="0" w:space="0" w:color="auto"/>
            <w:bottom w:val="none" w:sz="0" w:space="0" w:color="auto"/>
            <w:right w:val="none" w:sz="0" w:space="0" w:color="auto"/>
          </w:divBdr>
        </w:div>
        <w:div w:id="796486667">
          <w:marLeft w:val="480"/>
          <w:marRight w:val="0"/>
          <w:marTop w:val="0"/>
          <w:marBottom w:val="0"/>
          <w:divBdr>
            <w:top w:val="none" w:sz="0" w:space="0" w:color="auto"/>
            <w:left w:val="none" w:sz="0" w:space="0" w:color="auto"/>
            <w:bottom w:val="none" w:sz="0" w:space="0" w:color="auto"/>
            <w:right w:val="none" w:sz="0" w:space="0" w:color="auto"/>
          </w:divBdr>
        </w:div>
        <w:div w:id="389764554">
          <w:marLeft w:val="480"/>
          <w:marRight w:val="0"/>
          <w:marTop w:val="0"/>
          <w:marBottom w:val="0"/>
          <w:divBdr>
            <w:top w:val="none" w:sz="0" w:space="0" w:color="auto"/>
            <w:left w:val="none" w:sz="0" w:space="0" w:color="auto"/>
            <w:bottom w:val="none" w:sz="0" w:space="0" w:color="auto"/>
            <w:right w:val="none" w:sz="0" w:space="0" w:color="auto"/>
          </w:divBdr>
        </w:div>
        <w:div w:id="948270690">
          <w:marLeft w:val="480"/>
          <w:marRight w:val="0"/>
          <w:marTop w:val="0"/>
          <w:marBottom w:val="0"/>
          <w:divBdr>
            <w:top w:val="none" w:sz="0" w:space="0" w:color="auto"/>
            <w:left w:val="none" w:sz="0" w:space="0" w:color="auto"/>
            <w:bottom w:val="none" w:sz="0" w:space="0" w:color="auto"/>
            <w:right w:val="none" w:sz="0" w:space="0" w:color="auto"/>
          </w:divBdr>
        </w:div>
        <w:div w:id="690835708">
          <w:marLeft w:val="480"/>
          <w:marRight w:val="0"/>
          <w:marTop w:val="0"/>
          <w:marBottom w:val="0"/>
          <w:divBdr>
            <w:top w:val="none" w:sz="0" w:space="0" w:color="auto"/>
            <w:left w:val="none" w:sz="0" w:space="0" w:color="auto"/>
            <w:bottom w:val="none" w:sz="0" w:space="0" w:color="auto"/>
            <w:right w:val="none" w:sz="0" w:space="0" w:color="auto"/>
          </w:divBdr>
        </w:div>
        <w:div w:id="1770732799">
          <w:marLeft w:val="480"/>
          <w:marRight w:val="0"/>
          <w:marTop w:val="0"/>
          <w:marBottom w:val="0"/>
          <w:divBdr>
            <w:top w:val="none" w:sz="0" w:space="0" w:color="auto"/>
            <w:left w:val="none" w:sz="0" w:space="0" w:color="auto"/>
            <w:bottom w:val="none" w:sz="0" w:space="0" w:color="auto"/>
            <w:right w:val="none" w:sz="0" w:space="0" w:color="auto"/>
          </w:divBdr>
        </w:div>
        <w:div w:id="727144809">
          <w:marLeft w:val="480"/>
          <w:marRight w:val="0"/>
          <w:marTop w:val="0"/>
          <w:marBottom w:val="0"/>
          <w:divBdr>
            <w:top w:val="none" w:sz="0" w:space="0" w:color="auto"/>
            <w:left w:val="none" w:sz="0" w:space="0" w:color="auto"/>
            <w:bottom w:val="none" w:sz="0" w:space="0" w:color="auto"/>
            <w:right w:val="none" w:sz="0" w:space="0" w:color="auto"/>
          </w:divBdr>
        </w:div>
        <w:div w:id="841512078">
          <w:marLeft w:val="480"/>
          <w:marRight w:val="0"/>
          <w:marTop w:val="0"/>
          <w:marBottom w:val="0"/>
          <w:divBdr>
            <w:top w:val="none" w:sz="0" w:space="0" w:color="auto"/>
            <w:left w:val="none" w:sz="0" w:space="0" w:color="auto"/>
            <w:bottom w:val="none" w:sz="0" w:space="0" w:color="auto"/>
            <w:right w:val="none" w:sz="0" w:space="0" w:color="auto"/>
          </w:divBdr>
        </w:div>
        <w:div w:id="217977299">
          <w:marLeft w:val="480"/>
          <w:marRight w:val="0"/>
          <w:marTop w:val="0"/>
          <w:marBottom w:val="0"/>
          <w:divBdr>
            <w:top w:val="none" w:sz="0" w:space="0" w:color="auto"/>
            <w:left w:val="none" w:sz="0" w:space="0" w:color="auto"/>
            <w:bottom w:val="none" w:sz="0" w:space="0" w:color="auto"/>
            <w:right w:val="none" w:sz="0" w:space="0" w:color="auto"/>
          </w:divBdr>
        </w:div>
        <w:div w:id="1286154620">
          <w:marLeft w:val="480"/>
          <w:marRight w:val="0"/>
          <w:marTop w:val="0"/>
          <w:marBottom w:val="0"/>
          <w:divBdr>
            <w:top w:val="none" w:sz="0" w:space="0" w:color="auto"/>
            <w:left w:val="none" w:sz="0" w:space="0" w:color="auto"/>
            <w:bottom w:val="none" w:sz="0" w:space="0" w:color="auto"/>
            <w:right w:val="none" w:sz="0" w:space="0" w:color="auto"/>
          </w:divBdr>
        </w:div>
        <w:div w:id="65735440">
          <w:marLeft w:val="480"/>
          <w:marRight w:val="0"/>
          <w:marTop w:val="0"/>
          <w:marBottom w:val="0"/>
          <w:divBdr>
            <w:top w:val="none" w:sz="0" w:space="0" w:color="auto"/>
            <w:left w:val="none" w:sz="0" w:space="0" w:color="auto"/>
            <w:bottom w:val="none" w:sz="0" w:space="0" w:color="auto"/>
            <w:right w:val="none" w:sz="0" w:space="0" w:color="auto"/>
          </w:divBdr>
        </w:div>
        <w:div w:id="2081903453">
          <w:marLeft w:val="480"/>
          <w:marRight w:val="0"/>
          <w:marTop w:val="0"/>
          <w:marBottom w:val="0"/>
          <w:divBdr>
            <w:top w:val="none" w:sz="0" w:space="0" w:color="auto"/>
            <w:left w:val="none" w:sz="0" w:space="0" w:color="auto"/>
            <w:bottom w:val="none" w:sz="0" w:space="0" w:color="auto"/>
            <w:right w:val="none" w:sz="0" w:space="0" w:color="auto"/>
          </w:divBdr>
        </w:div>
        <w:div w:id="798647145">
          <w:marLeft w:val="480"/>
          <w:marRight w:val="0"/>
          <w:marTop w:val="0"/>
          <w:marBottom w:val="0"/>
          <w:divBdr>
            <w:top w:val="none" w:sz="0" w:space="0" w:color="auto"/>
            <w:left w:val="none" w:sz="0" w:space="0" w:color="auto"/>
            <w:bottom w:val="none" w:sz="0" w:space="0" w:color="auto"/>
            <w:right w:val="none" w:sz="0" w:space="0" w:color="auto"/>
          </w:divBdr>
        </w:div>
        <w:div w:id="1716540834">
          <w:marLeft w:val="480"/>
          <w:marRight w:val="0"/>
          <w:marTop w:val="0"/>
          <w:marBottom w:val="0"/>
          <w:divBdr>
            <w:top w:val="none" w:sz="0" w:space="0" w:color="auto"/>
            <w:left w:val="none" w:sz="0" w:space="0" w:color="auto"/>
            <w:bottom w:val="none" w:sz="0" w:space="0" w:color="auto"/>
            <w:right w:val="none" w:sz="0" w:space="0" w:color="auto"/>
          </w:divBdr>
        </w:div>
        <w:div w:id="1238130684">
          <w:marLeft w:val="480"/>
          <w:marRight w:val="0"/>
          <w:marTop w:val="0"/>
          <w:marBottom w:val="0"/>
          <w:divBdr>
            <w:top w:val="none" w:sz="0" w:space="0" w:color="auto"/>
            <w:left w:val="none" w:sz="0" w:space="0" w:color="auto"/>
            <w:bottom w:val="none" w:sz="0" w:space="0" w:color="auto"/>
            <w:right w:val="none" w:sz="0" w:space="0" w:color="auto"/>
          </w:divBdr>
        </w:div>
        <w:div w:id="1585532551">
          <w:marLeft w:val="480"/>
          <w:marRight w:val="0"/>
          <w:marTop w:val="0"/>
          <w:marBottom w:val="0"/>
          <w:divBdr>
            <w:top w:val="none" w:sz="0" w:space="0" w:color="auto"/>
            <w:left w:val="none" w:sz="0" w:space="0" w:color="auto"/>
            <w:bottom w:val="none" w:sz="0" w:space="0" w:color="auto"/>
            <w:right w:val="none" w:sz="0" w:space="0" w:color="auto"/>
          </w:divBdr>
        </w:div>
        <w:div w:id="1096289218">
          <w:marLeft w:val="480"/>
          <w:marRight w:val="0"/>
          <w:marTop w:val="0"/>
          <w:marBottom w:val="0"/>
          <w:divBdr>
            <w:top w:val="none" w:sz="0" w:space="0" w:color="auto"/>
            <w:left w:val="none" w:sz="0" w:space="0" w:color="auto"/>
            <w:bottom w:val="none" w:sz="0" w:space="0" w:color="auto"/>
            <w:right w:val="none" w:sz="0" w:space="0" w:color="auto"/>
          </w:divBdr>
        </w:div>
        <w:div w:id="644355860">
          <w:marLeft w:val="480"/>
          <w:marRight w:val="0"/>
          <w:marTop w:val="0"/>
          <w:marBottom w:val="0"/>
          <w:divBdr>
            <w:top w:val="none" w:sz="0" w:space="0" w:color="auto"/>
            <w:left w:val="none" w:sz="0" w:space="0" w:color="auto"/>
            <w:bottom w:val="none" w:sz="0" w:space="0" w:color="auto"/>
            <w:right w:val="none" w:sz="0" w:space="0" w:color="auto"/>
          </w:divBdr>
        </w:div>
        <w:div w:id="2068993437">
          <w:marLeft w:val="480"/>
          <w:marRight w:val="0"/>
          <w:marTop w:val="0"/>
          <w:marBottom w:val="0"/>
          <w:divBdr>
            <w:top w:val="none" w:sz="0" w:space="0" w:color="auto"/>
            <w:left w:val="none" w:sz="0" w:space="0" w:color="auto"/>
            <w:bottom w:val="none" w:sz="0" w:space="0" w:color="auto"/>
            <w:right w:val="none" w:sz="0" w:space="0" w:color="auto"/>
          </w:divBdr>
        </w:div>
        <w:div w:id="404958677">
          <w:marLeft w:val="480"/>
          <w:marRight w:val="0"/>
          <w:marTop w:val="0"/>
          <w:marBottom w:val="0"/>
          <w:divBdr>
            <w:top w:val="none" w:sz="0" w:space="0" w:color="auto"/>
            <w:left w:val="none" w:sz="0" w:space="0" w:color="auto"/>
            <w:bottom w:val="none" w:sz="0" w:space="0" w:color="auto"/>
            <w:right w:val="none" w:sz="0" w:space="0" w:color="auto"/>
          </w:divBdr>
        </w:div>
        <w:div w:id="1254363550">
          <w:marLeft w:val="480"/>
          <w:marRight w:val="0"/>
          <w:marTop w:val="0"/>
          <w:marBottom w:val="0"/>
          <w:divBdr>
            <w:top w:val="none" w:sz="0" w:space="0" w:color="auto"/>
            <w:left w:val="none" w:sz="0" w:space="0" w:color="auto"/>
            <w:bottom w:val="none" w:sz="0" w:space="0" w:color="auto"/>
            <w:right w:val="none" w:sz="0" w:space="0" w:color="auto"/>
          </w:divBdr>
        </w:div>
        <w:div w:id="1955750273">
          <w:marLeft w:val="480"/>
          <w:marRight w:val="0"/>
          <w:marTop w:val="0"/>
          <w:marBottom w:val="0"/>
          <w:divBdr>
            <w:top w:val="none" w:sz="0" w:space="0" w:color="auto"/>
            <w:left w:val="none" w:sz="0" w:space="0" w:color="auto"/>
            <w:bottom w:val="none" w:sz="0" w:space="0" w:color="auto"/>
            <w:right w:val="none" w:sz="0" w:space="0" w:color="auto"/>
          </w:divBdr>
        </w:div>
        <w:div w:id="765613392">
          <w:marLeft w:val="480"/>
          <w:marRight w:val="0"/>
          <w:marTop w:val="0"/>
          <w:marBottom w:val="0"/>
          <w:divBdr>
            <w:top w:val="none" w:sz="0" w:space="0" w:color="auto"/>
            <w:left w:val="none" w:sz="0" w:space="0" w:color="auto"/>
            <w:bottom w:val="none" w:sz="0" w:space="0" w:color="auto"/>
            <w:right w:val="none" w:sz="0" w:space="0" w:color="auto"/>
          </w:divBdr>
        </w:div>
        <w:div w:id="104233804">
          <w:marLeft w:val="480"/>
          <w:marRight w:val="0"/>
          <w:marTop w:val="0"/>
          <w:marBottom w:val="0"/>
          <w:divBdr>
            <w:top w:val="none" w:sz="0" w:space="0" w:color="auto"/>
            <w:left w:val="none" w:sz="0" w:space="0" w:color="auto"/>
            <w:bottom w:val="none" w:sz="0" w:space="0" w:color="auto"/>
            <w:right w:val="none" w:sz="0" w:space="0" w:color="auto"/>
          </w:divBdr>
        </w:div>
        <w:div w:id="1025056088">
          <w:marLeft w:val="480"/>
          <w:marRight w:val="0"/>
          <w:marTop w:val="0"/>
          <w:marBottom w:val="0"/>
          <w:divBdr>
            <w:top w:val="none" w:sz="0" w:space="0" w:color="auto"/>
            <w:left w:val="none" w:sz="0" w:space="0" w:color="auto"/>
            <w:bottom w:val="none" w:sz="0" w:space="0" w:color="auto"/>
            <w:right w:val="none" w:sz="0" w:space="0" w:color="auto"/>
          </w:divBdr>
          <w:divsChild>
            <w:div w:id="1166553918">
              <w:marLeft w:val="0"/>
              <w:marRight w:val="0"/>
              <w:marTop w:val="0"/>
              <w:marBottom w:val="0"/>
              <w:divBdr>
                <w:top w:val="none" w:sz="0" w:space="0" w:color="auto"/>
                <w:left w:val="none" w:sz="0" w:space="0" w:color="auto"/>
                <w:bottom w:val="none" w:sz="0" w:space="0" w:color="auto"/>
                <w:right w:val="none" w:sz="0" w:space="0" w:color="auto"/>
              </w:divBdr>
              <w:divsChild>
                <w:div w:id="241910580">
                  <w:marLeft w:val="480"/>
                  <w:marRight w:val="0"/>
                  <w:marTop w:val="0"/>
                  <w:marBottom w:val="0"/>
                  <w:divBdr>
                    <w:top w:val="none" w:sz="0" w:space="0" w:color="auto"/>
                    <w:left w:val="none" w:sz="0" w:space="0" w:color="auto"/>
                    <w:bottom w:val="none" w:sz="0" w:space="0" w:color="auto"/>
                    <w:right w:val="none" w:sz="0" w:space="0" w:color="auto"/>
                  </w:divBdr>
                  <w:divsChild>
                    <w:div w:id="1277984297">
                      <w:marLeft w:val="0"/>
                      <w:marRight w:val="0"/>
                      <w:marTop w:val="0"/>
                      <w:marBottom w:val="0"/>
                      <w:divBdr>
                        <w:top w:val="none" w:sz="0" w:space="0" w:color="auto"/>
                        <w:left w:val="none" w:sz="0" w:space="0" w:color="auto"/>
                        <w:bottom w:val="none" w:sz="0" w:space="0" w:color="auto"/>
                        <w:right w:val="none" w:sz="0" w:space="0" w:color="auto"/>
                      </w:divBdr>
                      <w:divsChild>
                        <w:div w:id="1399861886">
                          <w:marLeft w:val="480"/>
                          <w:marRight w:val="0"/>
                          <w:marTop w:val="0"/>
                          <w:marBottom w:val="0"/>
                          <w:divBdr>
                            <w:top w:val="none" w:sz="0" w:space="0" w:color="auto"/>
                            <w:left w:val="none" w:sz="0" w:space="0" w:color="auto"/>
                            <w:bottom w:val="none" w:sz="0" w:space="0" w:color="auto"/>
                            <w:right w:val="none" w:sz="0" w:space="0" w:color="auto"/>
                          </w:divBdr>
                        </w:div>
                        <w:div w:id="355930143">
                          <w:marLeft w:val="480"/>
                          <w:marRight w:val="0"/>
                          <w:marTop w:val="0"/>
                          <w:marBottom w:val="0"/>
                          <w:divBdr>
                            <w:top w:val="none" w:sz="0" w:space="0" w:color="auto"/>
                            <w:left w:val="none" w:sz="0" w:space="0" w:color="auto"/>
                            <w:bottom w:val="none" w:sz="0" w:space="0" w:color="auto"/>
                            <w:right w:val="none" w:sz="0" w:space="0" w:color="auto"/>
                          </w:divBdr>
                        </w:div>
                        <w:div w:id="1877959417">
                          <w:marLeft w:val="480"/>
                          <w:marRight w:val="0"/>
                          <w:marTop w:val="0"/>
                          <w:marBottom w:val="0"/>
                          <w:divBdr>
                            <w:top w:val="none" w:sz="0" w:space="0" w:color="auto"/>
                            <w:left w:val="none" w:sz="0" w:space="0" w:color="auto"/>
                            <w:bottom w:val="none" w:sz="0" w:space="0" w:color="auto"/>
                            <w:right w:val="none" w:sz="0" w:space="0" w:color="auto"/>
                          </w:divBdr>
                        </w:div>
                        <w:div w:id="262300344">
                          <w:marLeft w:val="480"/>
                          <w:marRight w:val="0"/>
                          <w:marTop w:val="0"/>
                          <w:marBottom w:val="0"/>
                          <w:divBdr>
                            <w:top w:val="none" w:sz="0" w:space="0" w:color="auto"/>
                            <w:left w:val="none" w:sz="0" w:space="0" w:color="auto"/>
                            <w:bottom w:val="none" w:sz="0" w:space="0" w:color="auto"/>
                            <w:right w:val="none" w:sz="0" w:space="0" w:color="auto"/>
                          </w:divBdr>
                        </w:div>
                        <w:div w:id="1342198393">
                          <w:marLeft w:val="480"/>
                          <w:marRight w:val="0"/>
                          <w:marTop w:val="0"/>
                          <w:marBottom w:val="0"/>
                          <w:divBdr>
                            <w:top w:val="none" w:sz="0" w:space="0" w:color="auto"/>
                            <w:left w:val="none" w:sz="0" w:space="0" w:color="auto"/>
                            <w:bottom w:val="none" w:sz="0" w:space="0" w:color="auto"/>
                            <w:right w:val="none" w:sz="0" w:space="0" w:color="auto"/>
                          </w:divBdr>
                        </w:div>
                        <w:div w:id="213397433">
                          <w:marLeft w:val="480"/>
                          <w:marRight w:val="0"/>
                          <w:marTop w:val="0"/>
                          <w:marBottom w:val="0"/>
                          <w:divBdr>
                            <w:top w:val="none" w:sz="0" w:space="0" w:color="auto"/>
                            <w:left w:val="none" w:sz="0" w:space="0" w:color="auto"/>
                            <w:bottom w:val="none" w:sz="0" w:space="0" w:color="auto"/>
                            <w:right w:val="none" w:sz="0" w:space="0" w:color="auto"/>
                          </w:divBdr>
                        </w:div>
                        <w:div w:id="1736080382">
                          <w:marLeft w:val="480"/>
                          <w:marRight w:val="0"/>
                          <w:marTop w:val="0"/>
                          <w:marBottom w:val="0"/>
                          <w:divBdr>
                            <w:top w:val="none" w:sz="0" w:space="0" w:color="auto"/>
                            <w:left w:val="none" w:sz="0" w:space="0" w:color="auto"/>
                            <w:bottom w:val="none" w:sz="0" w:space="0" w:color="auto"/>
                            <w:right w:val="none" w:sz="0" w:space="0" w:color="auto"/>
                          </w:divBdr>
                        </w:div>
                        <w:div w:id="1614824706">
                          <w:marLeft w:val="480"/>
                          <w:marRight w:val="0"/>
                          <w:marTop w:val="0"/>
                          <w:marBottom w:val="0"/>
                          <w:divBdr>
                            <w:top w:val="none" w:sz="0" w:space="0" w:color="auto"/>
                            <w:left w:val="none" w:sz="0" w:space="0" w:color="auto"/>
                            <w:bottom w:val="none" w:sz="0" w:space="0" w:color="auto"/>
                            <w:right w:val="none" w:sz="0" w:space="0" w:color="auto"/>
                          </w:divBdr>
                        </w:div>
                        <w:div w:id="2024277353">
                          <w:marLeft w:val="480"/>
                          <w:marRight w:val="0"/>
                          <w:marTop w:val="0"/>
                          <w:marBottom w:val="0"/>
                          <w:divBdr>
                            <w:top w:val="none" w:sz="0" w:space="0" w:color="auto"/>
                            <w:left w:val="none" w:sz="0" w:space="0" w:color="auto"/>
                            <w:bottom w:val="none" w:sz="0" w:space="0" w:color="auto"/>
                            <w:right w:val="none" w:sz="0" w:space="0" w:color="auto"/>
                          </w:divBdr>
                        </w:div>
                        <w:div w:id="393939775">
                          <w:marLeft w:val="480"/>
                          <w:marRight w:val="0"/>
                          <w:marTop w:val="0"/>
                          <w:marBottom w:val="0"/>
                          <w:divBdr>
                            <w:top w:val="none" w:sz="0" w:space="0" w:color="auto"/>
                            <w:left w:val="none" w:sz="0" w:space="0" w:color="auto"/>
                            <w:bottom w:val="none" w:sz="0" w:space="0" w:color="auto"/>
                            <w:right w:val="none" w:sz="0" w:space="0" w:color="auto"/>
                          </w:divBdr>
                        </w:div>
                        <w:div w:id="1793085119">
                          <w:marLeft w:val="480"/>
                          <w:marRight w:val="0"/>
                          <w:marTop w:val="0"/>
                          <w:marBottom w:val="0"/>
                          <w:divBdr>
                            <w:top w:val="none" w:sz="0" w:space="0" w:color="auto"/>
                            <w:left w:val="none" w:sz="0" w:space="0" w:color="auto"/>
                            <w:bottom w:val="none" w:sz="0" w:space="0" w:color="auto"/>
                            <w:right w:val="none" w:sz="0" w:space="0" w:color="auto"/>
                          </w:divBdr>
                        </w:div>
                        <w:div w:id="36588733">
                          <w:marLeft w:val="480"/>
                          <w:marRight w:val="0"/>
                          <w:marTop w:val="0"/>
                          <w:marBottom w:val="0"/>
                          <w:divBdr>
                            <w:top w:val="none" w:sz="0" w:space="0" w:color="auto"/>
                            <w:left w:val="none" w:sz="0" w:space="0" w:color="auto"/>
                            <w:bottom w:val="none" w:sz="0" w:space="0" w:color="auto"/>
                            <w:right w:val="none" w:sz="0" w:space="0" w:color="auto"/>
                          </w:divBdr>
                        </w:div>
                        <w:div w:id="2080007705">
                          <w:marLeft w:val="480"/>
                          <w:marRight w:val="0"/>
                          <w:marTop w:val="0"/>
                          <w:marBottom w:val="0"/>
                          <w:divBdr>
                            <w:top w:val="none" w:sz="0" w:space="0" w:color="auto"/>
                            <w:left w:val="none" w:sz="0" w:space="0" w:color="auto"/>
                            <w:bottom w:val="none" w:sz="0" w:space="0" w:color="auto"/>
                            <w:right w:val="none" w:sz="0" w:space="0" w:color="auto"/>
                          </w:divBdr>
                        </w:div>
                        <w:div w:id="1989894761">
                          <w:marLeft w:val="480"/>
                          <w:marRight w:val="0"/>
                          <w:marTop w:val="0"/>
                          <w:marBottom w:val="0"/>
                          <w:divBdr>
                            <w:top w:val="none" w:sz="0" w:space="0" w:color="auto"/>
                            <w:left w:val="none" w:sz="0" w:space="0" w:color="auto"/>
                            <w:bottom w:val="none" w:sz="0" w:space="0" w:color="auto"/>
                            <w:right w:val="none" w:sz="0" w:space="0" w:color="auto"/>
                          </w:divBdr>
                        </w:div>
                        <w:div w:id="2017002275">
                          <w:marLeft w:val="480"/>
                          <w:marRight w:val="0"/>
                          <w:marTop w:val="0"/>
                          <w:marBottom w:val="0"/>
                          <w:divBdr>
                            <w:top w:val="none" w:sz="0" w:space="0" w:color="auto"/>
                            <w:left w:val="none" w:sz="0" w:space="0" w:color="auto"/>
                            <w:bottom w:val="none" w:sz="0" w:space="0" w:color="auto"/>
                            <w:right w:val="none" w:sz="0" w:space="0" w:color="auto"/>
                          </w:divBdr>
                        </w:div>
                        <w:div w:id="1522427335">
                          <w:marLeft w:val="480"/>
                          <w:marRight w:val="0"/>
                          <w:marTop w:val="0"/>
                          <w:marBottom w:val="0"/>
                          <w:divBdr>
                            <w:top w:val="none" w:sz="0" w:space="0" w:color="auto"/>
                            <w:left w:val="none" w:sz="0" w:space="0" w:color="auto"/>
                            <w:bottom w:val="none" w:sz="0" w:space="0" w:color="auto"/>
                            <w:right w:val="none" w:sz="0" w:space="0" w:color="auto"/>
                          </w:divBdr>
                        </w:div>
                        <w:div w:id="411319804">
                          <w:marLeft w:val="480"/>
                          <w:marRight w:val="0"/>
                          <w:marTop w:val="0"/>
                          <w:marBottom w:val="0"/>
                          <w:divBdr>
                            <w:top w:val="none" w:sz="0" w:space="0" w:color="auto"/>
                            <w:left w:val="none" w:sz="0" w:space="0" w:color="auto"/>
                            <w:bottom w:val="none" w:sz="0" w:space="0" w:color="auto"/>
                            <w:right w:val="none" w:sz="0" w:space="0" w:color="auto"/>
                          </w:divBdr>
                        </w:div>
                        <w:div w:id="191260929">
                          <w:marLeft w:val="480"/>
                          <w:marRight w:val="0"/>
                          <w:marTop w:val="0"/>
                          <w:marBottom w:val="0"/>
                          <w:divBdr>
                            <w:top w:val="none" w:sz="0" w:space="0" w:color="auto"/>
                            <w:left w:val="none" w:sz="0" w:space="0" w:color="auto"/>
                            <w:bottom w:val="none" w:sz="0" w:space="0" w:color="auto"/>
                            <w:right w:val="none" w:sz="0" w:space="0" w:color="auto"/>
                          </w:divBdr>
                        </w:div>
                        <w:div w:id="2090804588">
                          <w:marLeft w:val="480"/>
                          <w:marRight w:val="0"/>
                          <w:marTop w:val="0"/>
                          <w:marBottom w:val="0"/>
                          <w:divBdr>
                            <w:top w:val="none" w:sz="0" w:space="0" w:color="auto"/>
                            <w:left w:val="none" w:sz="0" w:space="0" w:color="auto"/>
                            <w:bottom w:val="none" w:sz="0" w:space="0" w:color="auto"/>
                            <w:right w:val="none" w:sz="0" w:space="0" w:color="auto"/>
                          </w:divBdr>
                        </w:div>
                        <w:div w:id="857818827">
                          <w:marLeft w:val="480"/>
                          <w:marRight w:val="0"/>
                          <w:marTop w:val="0"/>
                          <w:marBottom w:val="0"/>
                          <w:divBdr>
                            <w:top w:val="none" w:sz="0" w:space="0" w:color="auto"/>
                            <w:left w:val="none" w:sz="0" w:space="0" w:color="auto"/>
                            <w:bottom w:val="none" w:sz="0" w:space="0" w:color="auto"/>
                            <w:right w:val="none" w:sz="0" w:space="0" w:color="auto"/>
                          </w:divBdr>
                        </w:div>
                        <w:div w:id="2093113536">
                          <w:marLeft w:val="480"/>
                          <w:marRight w:val="0"/>
                          <w:marTop w:val="0"/>
                          <w:marBottom w:val="0"/>
                          <w:divBdr>
                            <w:top w:val="none" w:sz="0" w:space="0" w:color="auto"/>
                            <w:left w:val="none" w:sz="0" w:space="0" w:color="auto"/>
                            <w:bottom w:val="none" w:sz="0" w:space="0" w:color="auto"/>
                            <w:right w:val="none" w:sz="0" w:space="0" w:color="auto"/>
                          </w:divBdr>
                        </w:div>
                        <w:div w:id="1099837186">
                          <w:marLeft w:val="480"/>
                          <w:marRight w:val="0"/>
                          <w:marTop w:val="0"/>
                          <w:marBottom w:val="0"/>
                          <w:divBdr>
                            <w:top w:val="none" w:sz="0" w:space="0" w:color="auto"/>
                            <w:left w:val="none" w:sz="0" w:space="0" w:color="auto"/>
                            <w:bottom w:val="none" w:sz="0" w:space="0" w:color="auto"/>
                            <w:right w:val="none" w:sz="0" w:space="0" w:color="auto"/>
                          </w:divBdr>
                        </w:div>
                        <w:div w:id="1972595077">
                          <w:marLeft w:val="480"/>
                          <w:marRight w:val="0"/>
                          <w:marTop w:val="0"/>
                          <w:marBottom w:val="0"/>
                          <w:divBdr>
                            <w:top w:val="none" w:sz="0" w:space="0" w:color="auto"/>
                            <w:left w:val="none" w:sz="0" w:space="0" w:color="auto"/>
                            <w:bottom w:val="none" w:sz="0" w:space="0" w:color="auto"/>
                            <w:right w:val="none" w:sz="0" w:space="0" w:color="auto"/>
                          </w:divBdr>
                        </w:div>
                        <w:div w:id="1251696442">
                          <w:marLeft w:val="480"/>
                          <w:marRight w:val="0"/>
                          <w:marTop w:val="0"/>
                          <w:marBottom w:val="0"/>
                          <w:divBdr>
                            <w:top w:val="none" w:sz="0" w:space="0" w:color="auto"/>
                            <w:left w:val="none" w:sz="0" w:space="0" w:color="auto"/>
                            <w:bottom w:val="none" w:sz="0" w:space="0" w:color="auto"/>
                            <w:right w:val="none" w:sz="0" w:space="0" w:color="auto"/>
                          </w:divBdr>
                        </w:div>
                        <w:div w:id="1712849620">
                          <w:marLeft w:val="480"/>
                          <w:marRight w:val="0"/>
                          <w:marTop w:val="0"/>
                          <w:marBottom w:val="0"/>
                          <w:divBdr>
                            <w:top w:val="none" w:sz="0" w:space="0" w:color="auto"/>
                            <w:left w:val="none" w:sz="0" w:space="0" w:color="auto"/>
                            <w:bottom w:val="none" w:sz="0" w:space="0" w:color="auto"/>
                            <w:right w:val="none" w:sz="0" w:space="0" w:color="auto"/>
                          </w:divBdr>
                        </w:div>
                        <w:div w:id="345523269">
                          <w:marLeft w:val="480"/>
                          <w:marRight w:val="0"/>
                          <w:marTop w:val="0"/>
                          <w:marBottom w:val="0"/>
                          <w:divBdr>
                            <w:top w:val="none" w:sz="0" w:space="0" w:color="auto"/>
                            <w:left w:val="none" w:sz="0" w:space="0" w:color="auto"/>
                            <w:bottom w:val="none" w:sz="0" w:space="0" w:color="auto"/>
                            <w:right w:val="none" w:sz="0" w:space="0" w:color="auto"/>
                          </w:divBdr>
                        </w:div>
                        <w:div w:id="563949032">
                          <w:marLeft w:val="480"/>
                          <w:marRight w:val="0"/>
                          <w:marTop w:val="0"/>
                          <w:marBottom w:val="0"/>
                          <w:divBdr>
                            <w:top w:val="none" w:sz="0" w:space="0" w:color="auto"/>
                            <w:left w:val="none" w:sz="0" w:space="0" w:color="auto"/>
                            <w:bottom w:val="none" w:sz="0" w:space="0" w:color="auto"/>
                            <w:right w:val="none" w:sz="0" w:space="0" w:color="auto"/>
                          </w:divBdr>
                        </w:div>
                        <w:div w:id="876628700">
                          <w:marLeft w:val="480"/>
                          <w:marRight w:val="0"/>
                          <w:marTop w:val="0"/>
                          <w:marBottom w:val="0"/>
                          <w:divBdr>
                            <w:top w:val="none" w:sz="0" w:space="0" w:color="auto"/>
                            <w:left w:val="none" w:sz="0" w:space="0" w:color="auto"/>
                            <w:bottom w:val="none" w:sz="0" w:space="0" w:color="auto"/>
                            <w:right w:val="none" w:sz="0" w:space="0" w:color="auto"/>
                          </w:divBdr>
                        </w:div>
                        <w:div w:id="161430071">
                          <w:marLeft w:val="480"/>
                          <w:marRight w:val="0"/>
                          <w:marTop w:val="0"/>
                          <w:marBottom w:val="0"/>
                          <w:divBdr>
                            <w:top w:val="none" w:sz="0" w:space="0" w:color="auto"/>
                            <w:left w:val="none" w:sz="0" w:space="0" w:color="auto"/>
                            <w:bottom w:val="none" w:sz="0" w:space="0" w:color="auto"/>
                            <w:right w:val="none" w:sz="0" w:space="0" w:color="auto"/>
                          </w:divBdr>
                        </w:div>
                        <w:div w:id="1852641042">
                          <w:marLeft w:val="480"/>
                          <w:marRight w:val="0"/>
                          <w:marTop w:val="0"/>
                          <w:marBottom w:val="0"/>
                          <w:divBdr>
                            <w:top w:val="none" w:sz="0" w:space="0" w:color="auto"/>
                            <w:left w:val="none" w:sz="0" w:space="0" w:color="auto"/>
                            <w:bottom w:val="none" w:sz="0" w:space="0" w:color="auto"/>
                            <w:right w:val="none" w:sz="0" w:space="0" w:color="auto"/>
                          </w:divBdr>
                        </w:div>
                        <w:div w:id="1102458036">
                          <w:marLeft w:val="480"/>
                          <w:marRight w:val="0"/>
                          <w:marTop w:val="0"/>
                          <w:marBottom w:val="0"/>
                          <w:divBdr>
                            <w:top w:val="none" w:sz="0" w:space="0" w:color="auto"/>
                            <w:left w:val="none" w:sz="0" w:space="0" w:color="auto"/>
                            <w:bottom w:val="none" w:sz="0" w:space="0" w:color="auto"/>
                            <w:right w:val="none" w:sz="0" w:space="0" w:color="auto"/>
                          </w:divBdr>
                        </w:div>
                        <w:div w:id="217011665">
                          <w:marLeft w:val="480"/>
                          <w:marRight w:val="0"/>
                          <w:marTop w:val="0"/>
                          <w:marBottom w:val="0"/>
                          <w:divBdr>
                            <w:top w:val="none" w:sz="0" w:space="0" w:color="auto"/>
                            <w:left w:val="none" w:sz="0" w:space="0" w:color="auto"/>
                            <w:bottom w:val="none" w:sz="0" w:space="0" w:color="auto"/>
                            <w:right w:val="none" w:sz="0" w:space="0" w:color="auto"/>
                          </w:divBdr>
                        </w:div>
                        <w:div w:id="1584560573">
                          <w:marLeft w:val="480"/>
                          <w:marRight w:val="0"/>
                          <w:marTop w:val="0"/>
                          <w:marBottom w:val="0"/>
                          <w:divBdr>
                            <w:top w:val="none" w:sz="0" w:space="0" w:color="auto"/>
                            <w:left w:val="none" w:sz="0" w:space="0" w:color="auto"/>
                            <w:bottom w:val="none" w:sz="0" w:space="0" w:color="auto"/>
                            <w:right w:val="none" w:sz="0" w:space="0" w:color="auto"/>
                          </w:divBdr>
                        </w:div>
                        <w:div w:id="1964723007">
                          <w:marLeft w:val="480"/>
                          <w:marRight w:val="0"/>
                          <w:marTop w:val="0"/>
                          <w:marBottom w:val="0"/>
                          <w:divBdr>
                            <w:top w:val="none" w:sz="0" w:space="0" w:color="auto"/>
                            <w:left w:val="none" w:sz="0" w:space="0" w:color="auto"/>
                            <w:bottom w:val="none" w:sz="0" w:space="0" w:color="auto"/>
                            <w:right w:val="none" w:sz="0" w:space="0" w:color="auto"/>
                          </w:divBdr>
                        </w:div>
                        <w:div w:id="1456169736">
                          <w:marLeft w:val="480"/>
                          <w:marRight w:val="0"/>
                          <w:marTop w:val="0"/>
                          <w:marBottom w:val="0"/>
                          <w:divBdr>
                            <w:top w:val="none" w:sz="0" w:space="0" w:color="auto"/>
                            <w:left w:val="none" w:sz="0" w:space="0" w:color="auto"/>
                            <w:bottom w:val="none" w:sz="0" w:space="0" w:color="auto"/>
                            <w:right w:val="none" w:sz="0" w:space="0" w:color="auto"/>
                          </w:divBdr>
                        </w:div>
                        <w:div w:id="1064721937">
                          <w:marLeft w:val="480"/>
                          <w:marRight w:val="0"/>
                          <w:marTop w:val="0"/>
                          <w:marBottom w:val="0"/>
                          <w:divBdr>
                            <w:top w:val="none" w:sz="0" w:space="0" w:color="auto"/>
                            <w:left w:val="none" w:sz="0" w:space="0" w:color="auto"/>
                            <w:bottom w:val="none" w:sz="0" w:space="0" w:color="auto"/>
                            <w:right w:val="none" w:sz="0" w:space="0" w:color="auto"/>
                          </w:divBdr>
                        </w:div>
                        <w:div w:id="1699086450">
                          <w:marLeft w:val="480"/>
                          <w:marRight w:val="0"/>
                          <w:marTop w:val="0"/>
                          <w:marBottom w:val="0"/>
                          <w:divBdr>
                            <w:top w:val="none" w:sz="0" w:space="0" w:color="auto"/>
                            <w:left w:val="none" w:sz="0" w:space="0" w:color="auto"/>
                            <w:bottom w:val="none" w:sz="0" w:space="0" w:color="auto"/>
                            <w:right w:val="none" w:sz="0" w:space="0" w:color="auto"/>
                          </w:divBdr>
                        </w:div>
                        <w:div w:id="435247104">
                          <w:marLeft w:val="480"/>
                          <w:marRight w:val="0"/>
                          <w:marTop w:val="0"/>
                          <w:marBottom w:val="0"/>
                          <w:divBdr>
                            <w:top w:val="none" w:sz="0" w:space="0" w:color="auto"/>
                            <w:left w:val="none" w:sz="0" w:space="0" w:color="auto"/>
                            <w:bottom w:val="none" w:sz="0" w:space="0" w:color="auto"/>
                            <w:right w:val="none" w:sz="0" w:space="0" w:color="auto"/>
                          </w:divBdr>
                        </w:div>
                        <w:div w:id="631061813">
                          <w:marLeft w:val="480"/>
                          <w:marRight w:val="0"/>
                          <w:marTop w:val="0"/>
                          <w:marBottom w:val="0"/>
                          <w:divBdr>
                            <w:top w:val="none" w:sz="0" w:space="0" w:color="auto"/>
                            <w:left w:val="none" w:sz="0" w:space="0" w:color="auto"/>
                            <w:bottom w:val="none" w:sz="0" w:space="0" w:color="auto"/>
                            <w:right w:val="none" w:sz="0" w:space="0" w:color="auto"/>
                          </w:divBdr>
                        </w:div>
                        <w:div w:id="959072174">
                          <w:marLeft w:val="480"/>
                          <w:marRight w:val="0"/>
                          <w:marTop w:val="0"/>
                          <w:marBottom w:val="0"/>
                          <w:divBdr>
                            <w:top w:val="none" w:sz="0" w:space="0" w:color="auto"/>
                            <w:left w:val="none" w:sz="0" w:space="0" w:color="auto"/>
                            <w:bottom w:val="none" w:sz="0" w:space="0" w:color="auto"/>
                            <w:right w:val="none" w:sz="0" w:space="0" w:color="auto"/>
                          </w:divBdr>
                        </w:div>
                        <w:div w:id="1766151554">
                          <w:marLeft w:val="480"/>
                          <w:marRight w:val="0"/>
                          <w:marTop w:val="0"/>
                          <w:marBottom w:val="0"/>
                          <w:divBdr>
                            <w:top w:val="none" w:sz="0" w:space="0" w:color="auto"/>
                            <w:left w:val="none" w:sz="0" w:space="0" w:color="auto"/>
                            <w:bottom w:val="none" w:sz="0" w:space="0" w:color="auto"/>
                            <w:right w:val="none" w:sz="0" w:space="0" w:color="auto"/>
                          </w:divBdr>
                        </w:div>
                        <w:div w:id="2020813757">
                          <w:marLeft w:val="480"/>
                          <w:marRight w:val="0"/>
                          <w:marTop w:val="0"/>
                          <w:marBottom w:val="0"/>
                          <w:divBdr>
                            <w:top w:val="none" w:sz="0" w:space="0" w:color="auto"/>
                            <w:left w:val="none" w:sz="0" w:space="0" w:color="auto"/>
                            <w:bottom w:val="none" w:sz="0" w:space="0" w:color="auto"/>
                            <w:right w:val="none" w:sz="0" w:space="0" w:color="auto"/>
                          </w:divBdr>
                        </w:div>
                        <w:div w:id="99884334">
                          <w:marLeft w:val="480"/>
                          <w:marRight w:val="0"/>
                          <w:marTop w:val="0"/>
                          <w:marBottom w:val="0"/>
                          <w:divBdr>
                            <w:top w:val="none" w:sz="0" w:space="0" w:color="auto"/>
                            <w:left w:val="none" w:sz="0" w:space="0" w:color="auto"/>
                            <w:bottom w:val="none" w:sz="0" w:space="0" w:color="auto"/>
                            <w:right w:val="none" w:sz="0" w:space="0" w:color="auto"/>
                          </w:divBdr>
                        </w:div>
                        <w:div w:id="2051876948">
                          <w:marLeft w:val="480"/>
                          <w:marRight w:val="0"/>
                          <w:marTop w:val="0"/>
                          <w:marBottom w:val="0"/>
                          <w:divBdr>
                            <w:top w:val="none" w:sz="0" w:space="0" w:color="auto"/>
                            <w:left w:val="none" w:sz="0" w:space="0" w:color="auto"/>
                            <w:bottom w:val="none" w:sz="0" w:space="0" w:color="auto"/>
                            <w:right w:val="none" w:sz="0" w:space="0" w:color="auto"/>
                          </w:divBdr>
                        </w:div>
                        <w:div w:id="1145439683">
                          <w:marLeft w:val="480"/>
                          <w:marRight w:val="0"/>
                          <w:marTop w:val="0"/>
                          <w:marBottom w:val="0"/>
                          <w:divBdr>
                            <w:top w:val="none" w:sz="0" w:space="0" w:color="auto"/>
                            <w:left w:val="none" w:sz="0" w:space="0" w:color="auto"/>
                            <w:bottom w:val="none" w:sz="0" w:space="0" w:color="auto"/>
                            <w:right w:val="none" w:sz="0" w:space="0" w:color="auto"/>
                          </w:divBdr>
                        </w:div>
                        <w:div w:id="28535489">
                          <w:marLeft w:val="480"/>
                          <w:marRight w:val="0"/>
                          <w:marTop w:val="0"/>
                          <w:marBottom w:val="0"/>
                          <w:divBdr>
                            <w:top w:val="none" w:sz="0" w:space="0" w:color="auto"/>
                            <w:left w:val="none" w:sz="0" w:space="0" w:color="auto"/>
                            <w:bottom w:val="none" w:sz="0" w:space="0" w:color="auto"/>
                            <w:right w:val="none" w:sz="0" w:space="0" w:color="auto"/>
                          </w:divBdr>
                        </w:div>
                        <w:div w:id="430131560">
                          <w:marLeft w:val="480"/>
                          <w:marRight w:val="0"/>
                          <w:marTop w:val="0"/>
                          <w:marBottom w:val="0"/>
                          <w:divBdr>
                            <w:top w:val="none" w:sz="0" w:space="0" w:color="auto"/>
                            <w:left w:val="none" w:sz="0" w:space="0" w:color="auto"/>
                            <w:bottom w:val="none" w:sz="0" w:space="0" w:color="auto"/>
                            <w:right w:val="none" w:sz="0" w:space="0" w:color="auto"/>
                          </w:divBdr>
                        </w:div>
                        <w:div w:id="706568558">
                          <w:marLeft w:val="480"/>
                          <w:marRight w:val="0"/>
                          <w:marTop w:val="0"/>
                          <w:marBottom w:val="0"/>
                          <w:divBdr>
                            <w:top w:val="none" w:sz="0" w:space="0" w:color="auto"/>
                            <w:left w:val="none" w:sz="0" w:space="0" w:color="auto"/>
                            <w:bottom w:val="none" w:sz="0" w:space="0" w:color="auto"/>
                            <w:right w:val="none" w:sz="0" w:space="0" w:color="auto"/>
                          </w:divBdr>
                        </w:div>
                        <w:div w:id="1410233136">
                          <w:marLeft w:val="480"/>
                          <w:marRight w:val="0"/>
                          <w:marTop w:val="0"/>
                          <w:marBottom w:val="0"/>
                          <w:divBdr>
                            <w:top w:val="none" w:sz="0" w:space="0" w:color="auto"/>
                            <w:left w:val="none" w:sz="0" w:space="0" w:color="auto"/>
                            <w:bottom w:val="none" w:sz="0" w:space="0" w:color="auto"/>
                            <w:right w:val="none" w:sz="0" w:space="0" w:color="auto"/>
                          </w:divBdr>
                        </w:div>
                        <w:div w:id="388191362">
                          <w:marLeft w:val="480"/>
                          <w:marRight w:val="0"/>
                          <w:marTop w:val="0"/>
                          <w:marBottom w:val="0"/>
                          <w:divBdr>
                            <w:top w:val="none" w:sz="0" w:space="0" w:color="auto"/>
                            <w:left w:val="none" w:sz="0" w:space="0" w:color="auto"/>
                            <w:bottom w:val="none" w:sz="0" w:space="0" w:color="auto"/>
                            <w:right w:val="none" w:sz="0" w:space="0" w:color="auto"/>
                          </w:divBdr>
                        </w:div>
                        <w:div w:id="428081160">
                          <w:marLeft w:val="480"/>
                          <w:marRight w:val="0"/>
                          <w:marTop w:val="0"/>
                          <w:marBottom w:val="0"/>
                          <w:divBdr>
                            <w:top w:val="none" w:sz="0" w:space="0" w:color="auto"/>
                            <w:left w:val="none" w:sz="0" w:space="0" w:color="auto"/>
                            <w:bottom w:val="none" w:sz="0" w:space="0" w:color="auto"/>
                            <w:right w:val="none" w:sz="0" w:space="0" w:color="auto"/>
                          </w:divBdr>
                        </w:div>
                        <w:div w:id="951211361">
                          <w:marLeft w:val="480"/>
                          <w:marRight w:val="0"/>
                          <w:marTop w:val="0"/>
                          <w:marBottom w:val="0"/>
                          <w:divBdr>
                            <w:top w:val="none" w:sz="0" w:space="0" w:color="auto"/>
                            <w:left w:val="none" w:sz="0" w:space="0" w:color="auto"/>
                            <w:bottom w:val="none" w:sz="0" w:space="0" w:color="auto"/>
                            <w:right w:val="none" w:sz="0" w:space="0" w:color="auto"/>
                          </w:divBdr>
                        </w:div>
                        <w:div w:id="195579153">
                          <w:marLeft w:val="480"/>
                          <w:marRight w:val="0"/>
                          <w:marTop w:val="0"/>
                          <w:marBottom w:val="0"/>
                          <w:divBdr>
                            <w:top w:val="none" w:sz="0" w:space="0" w:color="auto"/>
                            <w:left w:val="none" w:sz="0" w:space="0" w:color="auto"/>
                            <w:bottom w:val="none" w:sz="0" w:space="0" w:color="auto"/>
                            <w:right w:val="none" w:sz="0" w:space="0" w:color="auto"/>
                          </w:divBdr>
                        </w:div>
                        <w:div w:id="763460203">
                          <w:marLeft w:val="480"/>
                          <w:marRight w:val="0"/>
                          <w:marTop w:val="0"/>
                          <w:marBottom w:val="0"/>
                          <w:divBdr>
                            <w:top w:val="none" w:sz="0" w:space="0" w:color="auto"/>
                            <w:left w:val="none" w:sz="0" w:space="0" w:color="auto"/>
                            <w:bottom w:val="none" w:sz="0" w:space="0" w:color="auto"/>
                            <w:right w:val="none" w:sz="0" w:space="0" w:color="auto"/>
                          </w:divBdr>
                        </w:div>
                        <w:div w:id="379522441">
                          <w:marLeft w:val="480"/>
                          <w:marRight w:val="0"/>
                          <w:marTop w:val="0"/>
                          <w:marBottom w:val="0"/>
                          <w:divBdr>
                            <w:top w:val="none" w:sz="0" w:space="0" w:color="auto"/>
                            <w:left w:val="none" w:sz="0" w:space="0" w:color="auto"/>
                            <w:bottom w:val="none" w:sz="0" w:space="0" w:color="auto"/>
                            <w:right w:val="none" w:sz="0" w:space="0" w:color="auto"/>
                          </w:divBdr>
                        </w:div>
                        <w:div w:id="1353073428">
                          <w:marLeft w:val="480"/>
                          <w:marRight w:val="0"/>
                          <w:marTop w:val="0"/>
                          <w:marBottom w:val="0"/>
                          <w:divBdr>
                            <w:top w:val="none" w:sz="0" w:space="0" w:color="auto"/>
                            <w:left w:val="none" w:sz="0" w:space="0" w:color="auto"/>
                            <w:bottom w:val="none" w:sz="0" w:space="0" w:color="auto"/>
                            <w:right w:val="none" w:sz="0" w:space="0" w:color="auto"/>
                          </w:divBdr>
                        </w:div>
                        <w:div w:id="1950896724">
                          <w:marLeft w:val="480"/>
                          <w:marRight w:val="0"/>
                          <w:marTop w:val="0"/>
                          <w:marBottom w:val="0"/>
                          <w:divBdr>
                            <w:top w:val="none" w:sz="0" w:space="0" w:color="auto"/>
                            <w:left w:val="none" w:sz="0" w:space="0" w:color="auto"/>
                            <w:bottom w:val="none" w:sz="0" w:space="0" w:color="auto"/>
                            <w:right w:val="none" w:sz="0" w:space="0" w:color="auto"/>
                          </w:divBdr>
                        </w:div>
                        <w:div w:id="1859125482">
                          <w:marLeft w:val="480"/>
                          <w:marRight w:val="0"/>
                          <w:marTop w:val="0"/>
                          <w:marBottom w:val="0"/>
                          <w:divBdr>
                            <w:top w:val="none" w:sz="0" w:space="0" w:color="auto"/>
                            <w:left w:val="none" w:sz="0" w:space="0" w:color="auto"/>
                            <w:bottom w:val="none" w:sz="0" w:space="0" w:color="auto"/>
                            <w:right w:val="none" w:sz="0" w:space="0" w:color="auto"/>
                          </w:divBdr>
                        </w:div>
                        <w:div w:id="684281802">
                          <w:marLeft w:val="480"/>
                          <w:marRight w:val="0"/>
                          <w:marTop w:val="0"/>
                          <w:marBottom w:val="0"/>
                          <w:divBdr>
                            <w:top w:val="none" w:sz="0" w:space="0" w:color="auto"/>
                            <w:left w:val="none" w:sz="0" w:space="0" w:color="auto"/>
                            <w:bottom w:val="none" w:sz="0" w:space="0" w:color="auto"/>
                            <w:right w:val="none" w:sz="0" w:space="0" w:color="auto"/>
                          </w:divBdr>
                        </w:div>
                        <w:div w:id="248657062">
                          <w:marLeft w:val="480"/>
                          <w:marRight w:val="0"/>
                          <w:marTop w:val="0"/>
                          <w:marBottom w:val="0"/>
                          <w:divBdr>
                            <w:top w:val="none" w:sz="0" w:space="0" w:color="auto"/>
                            <w:left w:val="none" w:sz="0" w:space="0" w:color="auto"/>
                            <w:bottom w:val="none" w:sz="0" w:space="0" w:color="auto"/>
                            <w:right w:val="none" w:sz="0" w:space="0" w:color="auto"/>
                          </w:divBdr>
                        </w:div>
                        <w:div w:id="1642999118">
                          <w:marLeft w:val="480"/>
                          <w:marRight w:val="0"/>
                          <w:marTop w:val="0"/>
                          <w:marBottom w:val="0"/>
                          <w:divBdr>
                            <w:top w:val="none" w:sz="0" w:space="0" w:color="auto"/>
                            <w:left w:val="none" w:sz="0" w:space="0" w:color="auto"/>
                            <w:bottom w:val="none" w:sz="0" w:space="0" w:color="auto"/>
                            <w:right w:val="none" w:sz="0" w:space="0" w:color="auto"/>
                          </w:divBdr>
                        </w:div>
                        <w:div w:id="453869183">
                          <w:marLeft w:val="480"/>
                          <w:marRight w:val="0"/>
                          <w:marTop w:val="0"/>
                          <w:marBottom w:val="0"/>
                          <w:divBdr>
                            <w:top w:val="none" w:sz="0" w:space="0" w:color="auto"/>
                            <w:left w:val="none" w:sz="0" w:space="0" w:color="auto"/>
                            <w:bottom w:val="none" w:sz="0" w:space="0" w:color="auto"/>
                            <w:right w:val="none" w:sz="0" w:space="0" w:color="auto"/>
                          </w:divBdr>
                        </w:div>
                        <w:div w:id="2070029780">
                          <w:marLeft w:val="480"/>
                          <w:marRight w:val="0"/>
                          <w:marTop w:val="0"/>
                          <w:marBottom w:val="0"/>
                          <w:divBdr>
                            <w:top w:val="none" w:sz="0" w:space="0" w:color="auto"/>
                            <w:left w:val="none" w:sz="0" w:space="0" w:color="auto"/>
                            <w:bottom w:val="none" w:sz="0" w:space="0" w:color="auto"/>
                            <w:right w:val="none" w:sz="0" w:space="0" w:color="auto"/>
                          </w:divBdr>
                        </w:div>
                        <w:div w:id="1321078273">
                          <w:marLeft w:val="480"/>
                          <w:marRight w:val="0"/>
                          <w:marTop w:val="0"/>
                          <w:marBottom w:val="0"/>
                          <w:divBdr>
                            <w:top w:val="none" w:sz="0" w:space="0" w:color="auto"/>
                            <w:left w:val="none" w:sz="0" w:space="0" w:color="auto"/>
                            <w:bottom w:val="none" w:sz="0" w:space="0" w:color="auto"/>
                            <w:right w:val="none" w:sz="0" w:space="0" w:color="auto"/>
                          </w:divBdr>
                        </w:div>
                        <w:div w:id="1443039581">
                          <w:marLeft w:val="480"/>
                          <w:marRight w:val="0"/>
                          <w:marTop w:val="0"/>
                          <w:marBottom w:val="0"/>
                          <w:divBdr>
                            <w:top w:val="none" w:sz="0" w:space="0" w:color="auto"/>
                            <w:left w:val="none" w:sz="0" w:space="0" w:color="auto"/>
                            <w:bottom w:val="none" w:sz="0" w:space="0" w:color="auto"/>
                            <w:right w:val="none" w:sz="0" w:space="0" w:color="auto"/>
                          </w:divBdr>
                        </w:div>
                        <w:div w:id="850798808">
                          <w:marLeft w:val="480"/>
                          <w:marRight w:val="0"/>
                          <w:marTop w:val="0"/>
                          <w:marBottom w:val="0"/>
                          <w:divBdr>
                            <w:top w:val="none" w:sz="0" w:space="0" w:color="auto"/>
                            <w:left w:val="none" w:sz="0" w:space="0" w:color="auto"/>
                            <w:bottom w:val="none" w:sz="0" w:space="0" w:color="auto"/>
                            <w:right w:val="none" w:sz="0" w:space="0" w:color="auto"/>
                          </w:divBdr>
                        </w:div>
                        <w:div w:id="2043437907">
                          <w:marLeft w:val="480"/>
                          <w:marRight w:val="0"/>
                          <w:marTop w:val="0"/>
                          <w:marBottom w:val="0"/>
                          <w:divBdr>
                            <w:top w:val="none" w:sz="0" w:space="0" w:color="auto"/>
                            <w:left w:val="none" w:sz="0" w:space="0" w:color="auto"/>
                            <w:bottom w:val="none" w:sz="0" w:space="0" w:color="auto"/>
                            <w:right w:val="none" w:sz="0" w:space="0" w:color="auto"/>
                          </w:divBdr>
                        </w:div>
                        <w:div w:id="180945988">
                          <w:marLeft w:val="480"/>
                          <w:marRight w:val="0"/>
                          <w:marTop w:val="0"/>
                          <w:marBottom w:val="0"/>
                          <w:divBdr>
                            <w:top w:val="none" w:sz="0" w:space="0" w:color="auto"/>
                            <w:left w:val="none" w:sz="0" w:space="0" w:color="auto"/>
                            <w:bottom w:val="none" w:sz="0" w:space="0" w:color="auto"/>
                            <w:right w:val="none" w:sz="0" w:space="0" w:color="auto"/>
                          </w:divBdr>
                        </w:div>
                        <w:div w:id="936212701">
                          <w:marLeft w:val="480"/>
                          <w:marRight w:val="0"/>
                          <w:marTop w:val="0"/>
                          <w:marBottom w:val="0"/>
                          <w:divBdr>
                            <w:top w:val="none" w:sz="0" w:space="0" w:color="auto"/>
                            <w:left w:val="none" w:sz="0" w:space="0" w:color="auto"/>
                            <w:bottom w:val="none" w:sz="0" w:space="0" w:color="auto"/>
                            <w:right w:val="none" w:sz="0" w:space="0" w:color="auto"/>
                          </w:divBdr>
                        </w:div>
                        <w:div w:id="1740664561">
                          <w:marLeft w:val="480"/>
                          <w:marRight w:val="0"/>
                          <w:marTop w:val="0"/>
                          <w:marBottom w:val="0"/>
                          <w:divBdr>
                            <w:top w:val="none" w:sz="0" w:space="0" w:color="auto"/>
                            <w:left w:val="none" w:sz="0" w:space="0" w:color="auto"/>
                            <w:bottom w:val="none" w:sz="0" w:space="0" w:color="auto"/>
                            <w:right w:val="none" w:sz="0" w:space="0" w:color="auto"/>
                          </w:divBdr>
                        </w:div>
                      </w:divsChild>
                    </w:div>
                    <w:div w:id="868376959">
                      <w:marLeft w:val="0"/>
                      <w:marRight w:val="0"/>
                      <w:marTop w:val="0"/>
                      <w:marBottom w:val="0"/>
                      <w:divBdr>
                        <w:top w:val="none" w:sz="0" w:space="0" w:color="auto"/>
                        <w:left w:val="none" w:sz="0" w:space="0" w:color="auto"/>
                        <w:bottom w:val="none" w:sz="0" w:space="0" w:color="auto"/>
                        <w:right w:val="none" w:sz="0" w:space="0" w:color="auto"/>
                      </w:divBdr>
                      <w:divsChild>
                        <w:div w:id="87628586">
                          <w:marLeft w:val="480"/>
                          <w:marRight w:val="0"/>
                          <w:marTop w:val="0"/>
                          <w:marBottom w:val="0"/>
                          <w:divBdr>
                            <w:top w:val="none" w:sz="0" w:space="0" w:color="auto"/>
                            <w:left w:val="none" w:sz="0" w:space="0" w:color="auto"/>
                            <w:bottom w:val="none" w:sz="0" w:space="0" w:color="auto"/>
                            <w:right w:val="none" w:sz="0" w:space="0" w:color="auto"/>
                          </w:divBdr>
                        </w:div>
                        <w:div w:id="1004209044">
                          <w:marLeft w:val="480"/>
                          <w:marRight w:val="0"/>
                          <w:marTop w:val="0"/>
                          <w:marBottom w:val="0"/>
                          <w:divBdr>
                            <w:top w:val="none" w:sz="0" w:space="0" w:color="auto"/>
                            <w:left w:val="none" w:sz="0" w:space="0" w:color="auto"/>
                            <w:bottom w:val="none" w:sz="0" w:space="0" w:color="auto"/>
                            <w:right w:val="none" w:sz="0" w:space="0" w:color="auto"/>
                          </w:divBdr>
                        </w:div>
                        <w:div w:id="1396053239">
                          <w:marLeft w:val="480"/>
                          <w:marRight w:val="0"/>
                          <w:marTop w:val="0"/>
                          <w:marBottom w:val="0"/>
                          <w:divBdr>
                            <w:top w:val="none" w:sz="0" w:space="0" w:color="auto"/>
                            <w:left w:val="none" w:sz="0" w:space="0" w:color="auto"/>
                            <w:bottom w:val="none" w:sz="0" w:space="0" w:color="auto"/>
                            <w:right w:val="none" w:sz="0" w:space="0" w:color="auto"/>
                          </w:divBdr>
                        </w:div>
                        <w:div w:id="1726026600">
                          <w:marLeft w:val="480"/>
                          <w:marRight w:val="0"/>
                          <w:marTop w:val="0"/>
                          <w:marBottom w:val="0"/>
                          <w:divBdr>
                            <w:top w:val="none" w:sz="0" w:space="0" w:color="auto"/>
                            <w:left w:val="none" w:sz="0" w:space="0" w:color="auto"/>
                            <w:bottom w:val="none" w:sz="0" w:space="0" w:color="auto"/>
                            <w:right w:val="none" w:sz="0" w:space="0" w:color="auto"/>
                          </w:divBdr>
                        </w:div>
                        <w:div w:id="329988428">
                          <w:marLeft w:val="480"/>
                          <w:marRight w:val="0"/>
                          <w:marTop w:val="0"/>
                          <w:marBottom w:val="0"/>
                          <w:divBdr>
                            <w:top w:val="none" w:sz="0" w:space="0" w:color="auto"/>
                            <w:left w:val="none" w:sz="0" w:space="0" w:color="auto"/>
                            <w:bottom w:val="none" w:sz="0" w:space="0" w:color="auto"/>
                            <w:right w:val="none" w:sz="0" w:space="0" w:color="auto"/>
                          </w:divBdr>
                        </w:div>
                        <w:div w:id="1097365531">
                          <w:marLeft w:val="480"/>
                          <w:marRight w:val="0"/>
                          <w:marTop w:val="0"/>
                          <w:marBottom w:val="0"/>
                          <w:divBdr>
                            <w:top w:val="none" w:sz="0" w:space="0" w:color="auto"/>
                            <w:left w:val="none" w:sz="0" w:space="0" w:color="auto"/>
                            <w:bottom w:val="none" w:sz="0" w:space="0" w:color="auto"/>
                            <w:right w:val="none" w:sz="0" w:space="0" w:color="auto"/>
                          </w:divBdr>
                        </w:div>
                        <w:div w:id="1413962969">
                          <w:marLeft w:val="480"/>
                          <w:marRight w:val="0"/>
                          <w:marTop w:val="0"/>
                          <w:marBottom w:val="0"/>
                          <w:divBdr>
                            <w:top w:val="none" w:sz="0" w:space="0" w:color="auto"/>
                            <w:left w:val="none" w:sz="0" w:space="0" w:color="auto"/>
                            <w:bottom w:val="none" w:sz="0" w:space="0" w:color="auto"/>
                            <w:right w:val="none" w:sz="0" w:space="0" w:color="auto"/>
                          </w:divBdr>
                        </w:div>
                        <w:div w:id="318775896">
                          <w:marLeft w:val="480"/>
                          <w:marRight w:val="0"/>
                          <w:marTop w:val="0"/>
                          <w:marBottom w:val="0"/>
                          <w:divBdr>
                            <w:top w:val="none" w:sz="0" w:space="0" w:color="auto"/>
                            <w:left w:val="none" w:sz="0" w:space="0" w:color="auto"/>
                            <w:bottom w:val="none" w:sz="0" w:space="0" w:color="auto"/>
                            <w:right w:val="none" w:sz="0" w:space="0" w:color="auto"/>
                          </w:divBdr>
                        </w:div>
                        <w:div w:id="313147589">
                          <w:marLeft w:val="480"/>
                          <w:marRight w:val="0"/>
                          <w:marTop w:val="0"/>
                          <w:marBottom w:val="0"/>
                          <w:divBdr>
                            <w:top w:val="none" w:sz="0" w:space="0" w:color="auto"/>
                            <w:left w:val="none" w:sz="0" w:space="0" w:color="auto"/>
                            <w:bottom w:val="none" w:sz="0" w:space="0" w:color="auto"/>
                            <w:right w:val="none" w:sz="0" w:space="0" w:color="auto"/>
                          </w:divBdr>
                        </w:div>
                        <w:div w:id="1886017461">
                          <w:marLeft w:val="480"/>
                          <w:marRight w:val="0"/>
                          <w:marTop w:val="0"/>
                          <w:marBottom w:val="0"/>
                          <w:divBdr>
                            <w:top w:val="none" w:sz="0" w:space="0" w:color="auto"/>
                            <w:left w:val="none" w:sz="0" w:space="0" w:color="auto"/>
                            <w:bottom w:val="none" w:sz="0" w:space="0" w:color="auto"/>
                            <w:right w:val="none" w:sz="0" w:space="0" w:color="auto"/>
                          </w:divBdr>
                        </w:div>
                        <w:div w:id="1707559590">
                          <w:marLeft w:val="480"/>
                          <w:marRight w:val="0"/>
                          <w:marTop w:val="0"/>
                          <w:marBottom w:val="0"/>
                          <w:divBdr>
                            <w:top w:val="none" w:sz="0" w:space="0" w:color="auto"/>
                            <w:left w:val="none" w:sz="0" w:space="0" w:color="auto"/>
                            <w:bottom w:val="none" w:sz="0" w:space="0" w:color="auto"/>
                            <w:right w:val="none" w:sz="0" w:space="0" w:color="auto"/>
                          </w:divBdr>
                        </w:div>
                        <w:div w:id="1742950043">
                          <w:marLeft w:val="480"/>
                          <w:marRight w:val="0"/>
                          <w:marTop w:val="0"/>
                          <w:marBottom w:val="0"/>
                          <w:divBdr>
                            <w:top w:val="none" w:sz="0" w:space="0" w:color="auto"/>
                            <w:left w:val="none" w:sz="0" w:space="0" w:color="auto"/>
                            <w:bottom w:val="none" w:sz="0" w:space="0" w:color="auto"/>
                            <w:right w:val="none" w:sz="0" w:space="0" w:color="auto"/>
                          </w:divBdr>
                        </w:div>
                        <w:div w:id="898635002">
                          <w:marLeft w:val="480"/>
                          <w:marRight w:val="0"/>
                          <w:marTop w:val="0"/>
                          <w:marBottom w:val="0"/>
                          <w:divBdr>
                            <w:top w:val="none" w:sz="0" w:space="0" w:color="auto"/>
                            <w:left w:val="none" w:sz="0" w:space="0" w:color="auto"/>
                            <w:bottom w:val="none" w:sz="0" w:space="0" w:color="auto"/>
                            <w:right w:val="none" w:sz="0" w:space="0" w:color="auto"/>
                          </w:divBdr>
                        </w:div>
                        <w:div w:id="1064721551">
                          <w:marLeft w:val="480"/>
                          <w:marRight w:val="0"/>
                          <w:marTop w:val="0"/>
                          <w:marBottom w:val="0"/>
                          <w:divBdr>
                            <w:top w:val="none" w:sz="0" w:space="0" w:color="auto"/>
                            <w:left w:val="none" w:sz="0" w:space="0" w:color="auto"/>
                            <w:bottom w:val="none" w:sz="0" w:space="0" w:color="auto"/>
                            <w:right w:val="none" w:sz="0" w:space="0" w:color="auto"/>
                          </w:divBdr>
                        </w:div>
                        <w:div w:id="1965845820">
                          <w:marLeft w:val="480"/>
                          <w:marRight w:val="0"/>
                          <w:marTop w:val="0"/>
                          <w:marBottom w:val="0"/>
                          <w:divBdr>
                            <w:top w:val="none" w:sz="0" w:space="0" w:color="auto"/>
                            <w:left w:val="none" w:sz="0" w:space="0" w:color="auto"/>
                            <w:bottom w:val="none" w:sz="0" w:space="0" w:color="auto"/>
                            <w:right w:val="none" w:sz="0" w:space="0" w:color="auto"/>
                          </w:divBdr>
                        </w:div>
                        <w:div w:id="1058672463">
                          <w:marLeft w:val="480"/>
                          <w:marRight w:val="0"/>
                          <w:marTop w:val="0"/>
                          <w:marBottom w:val="0"/>
                          <w:divBdr>
                            <w:top w:val="none" w:sz="0" w:space="0" w:color="auto"/>
                            <w:left w:val="none" w:sz="0" w:space="0" w:color="auto"/>
                            <w:bottom w:val="none" w:sz="0" w:space="0" w:color="auto"/>
                            <w:right w:val="none" w:sz="0" w:space="0" w:color="auto"/>
                          </w:divBdr>
                        </w:div>
                        <w:div w:id="1265461440">
                          <w:marLeft w:val="480"/>
                          <w:marRight w:val="0"/>
                          <w:marTop w:val="0"/>
                          <w:marBottom w:val="0"/>
                          <w:divBdr>
                            <w:top w:val="none" w:sz="0" w:space="0" w:color="auto"/>
                            <w:left w:val="none" w:sz="0" w:space="0" w:color="auto"/>
                            <w:bottom w:val="none" w:sz="0" w:space="0" w:color="auto"/>
                            <w:right w:val="none" w:sz="0" w:space="0" w:color="auto"/>
                          </w:divBdr>
                        </w:div>
                        <w:div w:id="1197039227">
                          <w:marLeft w:val="480"/>
                          <w:marRight w:val="0"/>
                          <w:marTop w:val="0"/>
                          <w:marBottom w:val="0"/>
                          <w:divBdr>
                            <w:top w:val="none" w:sz="0" w:space="0" w:color="auto"/>
                            <w:left w:val="none" w:sz="0" w:space="0" w:color="auto"/>
                            <w:bottom w:val="none" w:sz="0" w:space="0" w:color="auto"/>
                            <w:right w:val="none" w:sz="0" w:space="0" w:color="auto"/>
                          </w:divBdr>
                        </w:div>
                        <w:div w:id="1232233764">
                          <w:marLeft w:val="480"/>
                          <w:marRight w:val="0"/>
                          <w:marTop w:val="0"/>
                          <w:marBottom w:val="0"/>
                          <w:divBdr>
                            <w:top w:val="none" w:sz="0" w:space="0" w:color="auto"/>
                            <w:left w:val="none" w:sz="0" w:space="0" w:color="auto"/>
                            <w:bottom w:val="none" w:sz="0" w:space="0" w:color="auto"/>
                            <w:right w:val="none" w:sz="0" w:space="0" w:color="auto"/>
                          </w:divBdr>
                        </w:div>
                        <w:div w:id="1205017223">
                          <w:marLeft w:val="480"/>
                          <w:marRight w:val="0"/>
                          <w:marTop w:val="0"/>
                          <w:marBottom w:val="0"/>
                          <w:divBdr>
                            <w:top w:val="none" w:sz="0" w:space="0" w:color="auto"/>
                            <w:left w:val="none" w:sz="0" w:space="0" w:color="auto"/>
                            <w:bottom w:val="none" w:sz="0" w:space="0" w:color="auto"/>
                            <w:right w:val="none" w:sz="0" w:space="0" w:color="auto"/>
                          </w:divBdr>
                        </w:div>
                        <w:div w:id="1192260382">
                          <w:marLeft w:val="480"/>
                          <w:marRight w:val="0"/>
                          <w:marTop w:val="0"/>
                          <w:marBottom w:val="0"/>
                          <w:divBdr>
                            <w:top w:val="none" w:sz="0" w:space="0" w:color="auto"/>
                            <w:left w:val="none" w:sz="0" w:space="0" w:color="auto"/>
                            <w:bottom w:val="none" w:sz="0" w:space="0" w:color="auto"/>
                            <w:right w:val="none" w:sz="0" w:space="0" w:color="auto"/>
                          </w:divBdr>
                        </w:div>
                        <w:div w:id="2034839597">
                          <w:marLeft w:val="480"/>
                          <w:marRight w:val="0"/>
                          <w:marTop w:val="0"/>
                          <w:marBottom w:val="0"/>
                          <w:divBdr>
                            <w:top w:val="none" w:sz="0" w:space="0" w:color="auto"/>
                            <w:left w:val="none" w:sz="0" w:space="0" w:color="auto"/>
                            <w:bottom w:val="none" w:sz="0" w:space="0" w:color="auto"/>
                            <w:right w:val="none" w:sz="0" w:space="0" w:color="auto"/>
                          </w:divBdr>
                        </w:div>
                        <w:div w:id="842206745">
                          <w:marLeft w:val="480"/>
                          <w:marRight w:val="0"/>
                          <w:marTop w:val="0"/>
                          <w:marBottom w:val="0"/>
                          <w:divBdr>
                            <w:top w:val="none" w:sz="0" w:space="0" w:color="auto"/>
                            <w:left w:val="none" w:sz="0" w:space="0" w:color="auto"/>
                            <w:bottom w:val="none" w:sz="0" w:space="0" w:color="auto"/>
                            <w:right w:val="none" w:sz="0" w:space="0" w:color="auto"/>
                          </w:divBdr>
                        </w:div>
                        <w:div w:id="1338114478">
                          <w:marLeft w:val="480"/>
                          <w:marRight w:val="0"/>
                          <w:marTop w:val="0"/>
                          <w:marBottom w:val="0"/>
                          <w:divBdr>
                            <w:top w:val="none" w:sz="0" w:space="0" w:color="auto"/>
                            <w:left w:val="none" w:sz="0" w:space="0" w:color="auto"/>
                            <w:bottom w:val="none" w:sz="0" w:space="0" w:color="auto"/>
                            <w:right w:val="none" w:sz="0" w:space="0" w:color="auto"/>
                          </w:divBdr>
                        </w:div>
                        <w:div w:id="1963488256">
                          <w:marLeft w:val="480"/>
                          <w:marRight w:val="0"/>
                          <w:marTop w:val="0"/>
                          <w:marBottom w:val="0"/>
                          <w:divBdr>
                            <w:top w:val="none" w:sz="0" w:space="0" w:color="auto"/>
                            <w:left w:val="none" w:sz="0" w:space="0" w:color="auto"/>
                            <w:bottom w:val="none" w:sz="0" w:space="0" w:color="auto"/>
                            <w:right w:val="none" w:sz="0" w:space="0" w:color="auto"/>
                          </w:divBdr>
                        </w:div>
                        <w:div w:id="1434663076">
                          <w:marLeft w:val="480"/>
                          <w:marRight w:val="0"/>
                          <w:marTop w:val="0"/>
                          <w:marBottom w:val="0"/>
                          <w:divBdr>
                            <w:top w:val="none" w:sz="0" w:space="0" w:color="auto"/>
                            <w:left w:val="none" w:sz="0" w:space="0" w:color="auto"/>
                            <w:bottom w:val="none" w:sz="0" w:space="0" w:color="auto"/>
                            <w:right w:val="none" w:sz="0" w:space="0" w:color="auto"/>
                          </w:divBdr>
                        </w:div>
                        <w:div w:id="224032349">
                          <w:marLeft w:val="480"/>
                          <w:marRight w:val="0"/>
                          <w:marTop w:val="0"/>
                          <w:marBottom w:val="0"/>
                          <w:divBdr>
                            <w:top w:val="none" w:sz="0" w:space="0" w:color="auto"/>
                            <w:left w:val="none" w:sz="0" w:space="0" w:color="auto"/>
                            <w:bottom w:val="none" w:sz="0" w:space="0" w:color="auto"/>
                            <w:right w:val="none" w:sz="0" w:space="0" w:color="auto"/>
                          </w:divBdr>
                        </w:div>
                        <w:div w:id="163203855">
                          <w:marLeft w:val="480"/>
                          <w:marRight w:val="0"/>
                          <w:marTop w:val="0"/>
                          <w:marBottom w:val="0"/>
                          <w:divBdr>
                            <w:top w:val="none" w:sz="0" w:space="0" w:color="auto"/>
                            <w:left w:val="none" w:sz="0" w:space="0" w:color="auto"/>
                            <w:bottom w:val="none" w:sz="0" w:space="0" w:color="auto"/>
                            <w:right w:val="none" w:sz="0" w:space="0" w:color="auto"/>
                          </w:divBdr>
                        </w:div>
                        <w:div w:id="648746219">
                          <w:marLeft w:val="480"/>
                          <w:marRight w:val="0"/>
                          <w:marTop w:val="0"/>
                          <w:marBottom w:val="0"/>
                          <w:divBdr>
                            <w:top w:val="none" w:sz="0" w:space="0" w:color="auto"/>
                            <w:left w:val="none" w:sz="0" w:space="0" w:color="auto"/>
                            <w:bottom w:val="none" w:sz="0" w:space="0" w:color="auto"/>
                            <w:right w:val="none" w:sz="0" w:space="0" w:color="auto"/>
                          </w:divBdr>
                        </w:div>
                        <w:div w:id="2124107718">
                          <w:marLeft w:val="480"/>
                          <w:marRight w:val="0"/>
                          <w:marTop w:val="0"/>
                          <w:marBottom w:val="0"/>
                          <w:divBdr>
                            <w:top w:val="none" w:sz="0" w:space="0" w:color="auto"/>
                            <w:left w:val="none" w:sz="0" w:space="0" w:color="auto"/>
                            <w:bottom w:val="none" w:sz="0" w:space="0" w:color="auto"/>
                            <w:right w:val="none" w:sz="0" w:space="0" w:color="auto"/>
                          </w:divBdr>
                        </w:div>
                        <w:div w:id="2061323092">
                          <w:marLeft w:val="480"/>
                          <w:marRight w:val="0"/>
                          <w:marTop w:val="0"/>
                          <w:marBottom w:val="0"/>
                          <w:divBdr>
                            <w:top w:val="none" w:sz="0" w:space="0" w:color="auto"/>
                            <w:left w:val="none" w:sz="0" w:space="0" w:color="auto"/>
                            <w:bottom w:val="none" w:sz="0" w:space="0" w:color="auto"/>
                            <w:right w:val="none" w:sz="0" w:space="0" w:color="auto"/>
                          </w:divBdr>
                        </w:div>
                        <w:div w:id="1668945581">
                          <w:marLeft w:val="480"/>
                          <w:marRight w:val="0"/>
                          <w:marTop w:val="0"/>
                          <w:marBottom w:val="0"/>
                          <w:divBdr>
                            <w:top w:val="none" w:sz="0" w:space="0" w:color="auto"/>
                            <w:left w:val="none" w:sz="0" w:space="0" w:color="auto"/>
                            <w:bottom w:val="none" w:sz="0" w:space="0" w:color="auto"/>
                            <w:right w:val="none" w:sz="0" w:space="0" w:color="auto"/>
                          </w:divBdr>
                        </w:div>
                        <w:div w:id="1738046143">
                          <w:marLeft w:val="480"/>
                          <w:marRight w:val="0"/>
                          <w:marTop w:val="0"/>
                          <w:marBottom w:val="0"/>
                          <w:divBdr>
                            <w:top w:val="none" w:sz="0" w:space="0" w:color="auto"/>
                            <w:left w:val="none" w:sz="0" w:space="0" w:color="auto"/>
                            <w:bottom w:val="none" w:sz="0" w:space="0" w:color="auto"/>
                            <w:right w:val="none" w:sz="0" w:space="0" w:color="auto"/>
                          </w:divBdr>
                        </w:div>
                        <w:div w:id="265618650">
                          <w:marLeft w:val="480"/>
                          <w:marRight w:val="0"/>
                          <w:marTop w:val="0"/>
                          <w:marBottom w:val="0"/>
                          <w:divBdr>
                            <w:top w:val="none" w:sz="0" w:space="0" w:color="auto"/>
                            <w:left w:val="none" w:sz="0" w:space="0" w:color="auto"/>
                            <w:bottom w:val="none" w:sz="0" w:space="0" w:color="auto"/>
                            <w:right w:val="none" w:sz="0" w:space="0" w:color="auto"/>
                          </w:divBdr>
                        </w:div>
                        <w:div w:id="468400898">
                          <w:marLeft w:val="480"/>
                          <w:marRight w:val="0"/>
                          <w:marTop w:val="0"/>
                          <w:marBottom w:val="0"/>
                          <w:divBdr>
                            <w:top w:val="none" w:sz="0" w:space="0" w:color="auto"/>
                            <w:left w:val="none" w:sz="0" w:space="0" w:color="auto"/>
                            <w:bottom w:val="none" w:sz="0" w:space="0" w:color="auto"/>
                            <w:right w:val="none" w:sz="0" w:space="0" w:color="auto"/>
                          </w:divBdr>
                        </w:div>
                        <w:div w:id="1593779873">
                          <w:marLeft w:val="480"/>
                          <w:marRight w:val="0"/>
                          <w:marTop w:val="0"/>
                          <w:marBottom w:val="0"/>
                          <w:divBdr>
                            <w:top w:val="none" w:sz="0" w:space="0" w:color="auto"/>
                            <w:left w:val="none" w:sz="0" w:space="0" w:color="auto"/>
                            <w:bottom w:val="none" w:sz="0" w:space="0" w:color="auto"/>
                            <w:right w:val="none" w:sz="0" w:space="0" w:color="auto"/>
                          </w:divBdr>
                        </w:div>
                        <w:div w:id="83961546">
                          <w:marLeft w:val="480"/>
                          <w:marRight w:val="0"/>
                          <w:marTop w:val="0"/>
                          <w:marBottom w:val="0"/>
                          <w:divBdr>
                            <w:top w:val="none" w:sz="0" w:space="0" w:color="auto"/>
                            <w:left w:val="none" w:sz="0" w:space="0" w:color="auto"/>
                            <w:bottom w:val="none" w:sz="0" w:space="0" w:color="auto"/>
                            <w:right w:val="none" w:sz="0" w:space="0" w:color="auto"/>
                          </w:divBdr>
                        </w:div>
                        <w:div w:id="908810648">
                          <w:marLeft w:val="480"/>
                          <w:marRight w:val="0"/>
                          <w:marTop w:val="0"/>
                          <w:marBottom w:val="0"/>
                          <w:divBdr>
                            <w:top w:val="none" w:sz="0" w:space="0" w:color="auto"/>
                            <w:left w:val="none" w:sz="0" w:space="0" w:color="auto"/>
                            <w:bottom w:val="none" w:sz="0" w:space="0" w:color="auto"/>
                            <w:right w:val="none" w:sz="0" w:space="0" w:color="auto"/>
                          </w:divBdr>
                        </w:div>
                        <w:div w:id="1188562057">
                          <w:marLeft w:val="480"/>
                          <w:marRight w:val="0"/>
                          <w:marTop w:val="0"/>
                          <w:marBottom w:val="0"/>
                          <w:divBdr>
                            <w:top w:val="none" w:sz="0" w:space="0" w:color="auto"/>
                            <w:left w:val="none" w:sz="0" w:space="0" w:color="auto"/>
                            <w:bottom w:val="none" w:sz="0" w:space="0" w:color="auto"/>
                            <w:right w:val="none" w:sz="0" w:space="0" w:color="auto"/>
                          </w:divBdr>
                        </w:div>
                        <w:div w:id="311520659">
                          <w:marLeft w:val="480"/>
                          <w:marRight w:val="0"/>
                          <w:marTop w:val="0"/>
                          <w:marBottom w:val="0"/>
                          <w:divBdr>
                            <w:top w:val="none" w:sz="0" w:space="0" w:color="auto"/>
                            <w:left w:val="none" w:sz="0" w:space="0" w:color="auto"/>
                            <w:bottom w:val="none" w:sz="0" w:space="0" w:color="auto"/>
                            <w:right w:val="none" w:sz="0" w:space="0" w:color="auto"/>
                          </w:divBdr>
                        </w:div>
                        <w:div w:id="1302270879">
                          <w:marLeft w:val="480"/>
                          <w:marRight w:val="0"/>
                          <w:marTop w:val="0"/>
                          <w:marBottom w:val="0"/>
                          <w:divBdr>
                            <w:top w:val="none" w:sz="0" w:space="0" w:color="auto"/>
                            <w:left w:val="none" w:sz="0" w:space="0" w:color="auto"/>
                            <w:bottom w:val="none" w:sz="0" w:space="0" w:color="auto"/>
                            <w:right w:val="none" w:sz="0" w:space="0" w:color="auto"/>
                          </w:divBdr>
                        </w:div>
                        <w:div w:id="1222978926">
                          <w:marLeft w:val="480"/>
                          <w:marRight w:val="0"/>
                          <w:marTop w:val="0"/>
                          <w:marBottom w:val="0"/>
                          <w:divBdr>
                            <w:top w:val="none" w:sz="0" w:space="0" w:color="auto"/>
                            <w:left w:val="none" w:sz="0" w:space="0" w:color="auto"/>
                            <w:bottom w:val="none" w:sz="0" w:space="0" w:color="auto"/>
                            <w:right w:val="none" w:sz="0" w:space="0" w:color="auto"/>
                          </w:divBdr>
                        </w:div>
                        <w:div w:id="1538858756">
                          <w:marLeft w:val="480"/>
                          <w:marRight w:val="0"/>
                          <w:marTop w:val="0"/>
                          <w:marBottom w:val="0"/>
                          <w:divBdr>
                            <w:top w:val="none" w:sz="0" w:space="0" w:color="auto"/>
                            <w:left w:val="none" w:sz="0" w:space="0" w:color="auto"/>
                            <w:bottom w:val="none" w:sz="0" w:space="0" w:color="auto"/>
                            <w:right w:val="none" w:sz="0" w:space="0" w:color="auto"/>
                          </w:divBdr>
                        </w:div>
                        <w:div w:id="1759710631">
                          <w:marLeft w:val="480"/>
                          <w:marRight w:val="0"/>
                          <w:marTop w:val="0"/>
                          <w:marBottom w:val="0"/>
                          <w:divBdr>
                            <w:top w:val="none" w:sz="0" w:space="0" w:color="auto"/>
                            <w:left w:val="none" w:sz="0" w:space="0" w:color="auto"/>
                            <w:bottom w:val="none" w:sz="0" w:space="0" w:color="auto"/>
                            <w:right w:val="none" w:sz="0" w:space="0" w:color="auto"/>
                          </w:divBdr>
                        </w:div>
                        <w:div w:id="1004937853">
                          <w:marLeft w:val="480"/>
                          <w:marRight w:val="0"/>
                          <w:marTop w:val="0"/>
                          <w:marBottom w:val="0"/>
                          <w:divBdr>
                            <w:top w:val="none" w:sz="0" w:space="0" w:color="auto"/>
                            <w:left w:val="none" w:sz="0" w:space="0" w:color="auto"/>
                            <w:bottom w:val="none" w:sz="0" w:space="0" w:color="auto"/>
                            <w:right w:val="none" w:sz="0" w:space="0" w:color="auto"/>
                          </w:divBdr>
                        </w:div>
                        <w:div w:id="563024796">
                          <w:marLeft w:val="480"/>
                          <w:marRight w:val="0"/>
                          <w:marTop w:val="0"/>
                          <w:marBottom w:val="0"/>
                          <w:divBdr>
                            <w:top w:val="none" w:sz="0" w:space="0" w:color="auto"/>
                            <w:left w:val="none" w:sz="0" w:space="0" w:color="auto"/>
                            <w:bottom w:val="none" w:sz="0" w:space="0" w:color="auto"/>
                            <w:right w:val="none" w:sz="0" w:space="0" w:color="auto"/>
                          </w:divBdr>
                        </w:div>
                        <w:div w:id="1526090446">
                          <w:marLeft w:val="480"/>
                          <w:marRight w:val="0"/>
                          <w:marTop w:val="0"/>
                          <w:marBottom w:val="0"/>
                          <w:divBdr>
                            <w:top w:val="none" w:sz="0" w:space="0" w:color="auto"/>
                            <w:left w:val="none" w:sz="0" w:space="0" w:color="auto"/>
                            <w:bottom w:val="none" w:sz="0" w:space="0" w:color="auto"/>
                            <w:right w:val="none" w:sz="0" w:space="0" w:color="auto"/>
                          </w:divBdr>
                        </w:div>
                        <w:div w:id="1917011017">
                          <w:marLeft w:val="480"/>
                          <w:marRight w:val="0"/>
                          <w:marTop w:val="0"/>
                          <w:marBottom w:val="0"/>
                          <w:divBdr>
                            <w:top w:val="none" w:sz="0" w:space="0" w:color="auto"/>
                            <w:left w:val="none" w:sz="0" w:space="0" w:color="auto"/>
                            <w:bottom w:val="none" w:sz="0" w:space="0" w:color="auto"/>
                            <w:right w:val="none" w:sz="0" w:space="0" w:color="auto"/>
                          </w:divBdr>
                        </w:div>
                        <w:div w:id="1296179226">
                          <w:marLeft w:val="480"/>
                          <w:marRight w:val="0"/>
                          <w:marTop w:val="0"/>
                          <w:marBottom w:val="0"/>
                          <w:divBdr>
                            <w:top w:val="none" w:sz="0" w:space="0" w:color="auto"/>
                            <w:left w:val="none" w:sz="0" w:space="0" w:color="auto"/>
                            <w:bottom w:val="none" w:sz="0" w:space="0" w:color="auto"/>
                            <w:right w:val="none" w:sz="0" w:space="0" w:color="auto"/>
                          </w:divBdr>
                        </w:div>
                        <w:div w:id="656038325">
                          <w:marLeft w:val="480"/>
                          <w:marRight w:val="0"/>
                          <w:marTop w:val="0"/>
                          <w:marBottom w:val="0"/>
                          <w:divBdr>
                            <w:top w:val="none" w:sz="0" w:space="0" w:color="auto"/>
                            <w:left w:val="none" w:sz="0" w:space="0" w:color="auto"/>
                            <w:bottom w:val="none" w:sz="0" w:space="0" w:color="auto"/>
                            <w:right w:val="none" w:sz="0" w:space="0" w:color="auto"/>
                          </w:divBdr>
                        </w:div>
                        <w:div w:id="185145066">
                          <w:marLeft w:val="480"/>
                          <w:marRight w:val="0"/>
                          <w:marTop w:val="0"/>
                          <w:marBottom w:val="0"/>
                          <w:divBdr>
                            <w:top w:val="none" w:sz="0" w:space="0" w:color="auto"/>
                            <w:left w:val="none" w:sz="0" w:space="0" w:color="auto"/>
                            <w:bottom w:val="none" w:sz="0" w:space="0" w:color="auto"/>
                            <w:right w:val="none" w:sz="0" w:space="0" w:color="auto"/>
                          </w:divBdr>
                        </w:div>
                        <w:div w:id="191958218">
                          <w:marLeft w:val="480"/>
                          <w:marRight w:val="0"/>
                          <w:marTop w:val="0"/>
                          <w:marBottom w:val="0"/>
                          <w:divBdr>
                            <w:top w:val="none" w:sz="0" w:space="0" w:color="auto"/>
                            <w:left w:val="none" w:sz="0" w:space="0" w:color="auto"/>
                            <w:bottom w:val="none" w:sz="0" w:space="0" w:color="auto"/>
                            <w:right w:val="none" w:sz="0" w:space="0" w:color="auto"/>
                          </w:divBdr>
                        </w:div>
                        <w:div w:id="562329440">
                          <w:marLeft w:val="480"/>
                          <w:marRight w:val="0"/>
                          <w:marTop w:val="0"/>
                          <w:marBottom w:val="0"/>
                          <w:divBdr>
                            <w:top w:val="none" w:sz="0" w:space="0" w:color="auto"/>
                            <w:left w:val="none" w:sz="0" w:space="0" w:color="auto"/>
                            <w:bottom w:val="none" w:sz="0" w:space="0" w:color="auto"/>
                            <w:right w:val="none" w:sz="0" w:space="0" w:color="auto"/>
                          </w:divBdr>
                        </w:div>
                        <w:div w:id="1370178749">
                          <w:marLeft w:val="480"/>
                          <w:marRight w:val="0"/>
                          <w:marTop w:val="0"/>
                          <w:marBottom w:val="0"/>
                          <w:divBdr>
                            <w:top w:val="none" w:sz="0" w:space="0" w:color="auto"/>
                            <w:left w:val="none" w:sz="0" w:space="0" w:color="auto"/>
                            <w:bottom w:val="none" w:sz="0" w:space="0" w:color="auto"/>
                            <w:right w:val="none" w:sz="0" w:space="0" w:color="auto"/>
                          </w:divBdr>
                        </w:div>
                        <w:div w:id="484207159">
                          <w:marLeft w:val="480"/>
                          <w:marRight w:val="0"/>
                          <w:marTop w:val="0"/>
                          <w:marBottom w:val="0"/>
                          <w:divBdr>
                            <w:top w:val="none" w:sz="0" w:space="0" w:color="auto"/>
                            <w:left w:val="none" w:sz="0" w:space="0" w:color="auto"/>
                            <w:bottom w:val="none" w:sz="0" w:space="0" w:color="auto"/>
                            <w:right w:val="none" w:sz="0" w:space="0" w:color="auto"/>
                          </w:divBdr>
                        </w:div>
                        <w:div w:id="1835144277">
                          <w:marLeft w:val="480"/>
                          <w:marRight w:val="0"/>
                          <w:marTop w:val="0"/>
                          <w:marBottom w:val="0"/>
                          <w:divBdr>
                            <w:top w:val="none" w:sz="0" w:space="0" w:color="auto"/>
                            <w:left w:val="none" w:sz="0" w:space="0" w:color="auto"/>
                            <w:bottom w:val="none" w:sz="0" w:space="0" w:color="auto"/>
                            <w:right w:val="none" w:sz="0" w:space="0" w:color="auto"/>
                          </w:divBdr>
                        </w:div>
                        <w:div w:id="192966364">
                          <w:marLeft w:val="480"/>
                          <w:marRight w:val="0"/>
                          <w:marTop w:val="0"/>
                          <w:marBottom w:val="0"/>
                          <w:divBdr>
                            <w:top w:val="none" w:sz="0" w:space="0" w:color="auto"/>
                            <w:left w:val="none" w:sz="0" w:space="0" w:color="auto"/>
                            <w:bottom w:val="none" w:sz="0" w:space="0" w:color="auto"/>
                            <w:right w:val="none" w:sz="0" w:space="0" w:color="auto"/>
                          </w:divBdr>
                        </w:div>
                        <w:div w:id="102657911">
                          <w:marLeft w:val="480"/>
                          <w:marRight w:val="0"/>
                          <w:marTop w:val="0"/>
                          <w:marBottom w:val="0"/>
                          <w:divBdr>
                            <w:top w:val="none" w:sz="0" w:space="0" w:color="auto"/>
                            <w:left w:val="none" w:sz="0" w:space="0" w:color="auto"/>
                            <w:bottom w:val="none" w:sz="0" w:space="0" w:color="auto"/>
                            <w:right w:val="none" w:sz="0" w:space="0" w:color="auto"/>
                          </w:divBdr>
                        </w:div>
                        <w:div w:id="1635788433">
                          <w:marLeft w:val="480"/>
                          <w:marRight w:val="0"/>
                          <w:marTop w:val="0"/>
                          <w:marBottom w:val="0"/>
                          <w:divBdr>
                            <w:top w:val="none" w:sz="0" w:space="0" w:color="auto"/>
                            <w:left w:val="none" w:sz="0" w:space="0" w:color="auto"/>
                            <w:bottom w:val="none" w:sz="0" w:space="0" w:color="auto"/>
                            <w:right w:val="none" w:sz="0" w:space="0" w:color="auto"/>
                          </w:divBdr>
                        </w:div>
                        <w:div w:id="758789512">
                          <w:marLeft w:val="480"/>
                          <w:marRight w:val="0"/>
                          <w:marTop w:val="0"/>
                          <w:marBottom w:val="0"/>
                          <w:divBdr>
                            <w:top w:val="none" w:sz="0" w:space="0" w:color="auto"/>
                            <w:left w:val="none" w:sz="0" w:space="0" w:color="auto"/>
                            <w:bottom w:val="none" w:sz="0" w:space="0" w:color="auto"/>
                            <w:right w:val="none" w:sz="0" w:space="0" w:color="auto"/>
                          </w:divBdr>
                        </w:div>
                        <w:div w:id="1274901998">
                          <w:marLeft w:val="480"/>
                          <w:marRight w:val="0"/>
                          <w:marTop w:val="0"/>
                          <w:marBottom w:val="0"/>
                          <w:divBdr>
                            <w:top w:val="none" w:sz="0" w:space="0" w:color="auto"/>
                            <w:left w:val="none" w:sz="0" w:space="0" w:color="auto"/>
                            <w:bottom w:val="none" w:sz="0" w:space="0" w:color="auto"/>
                            <w:right w:val="none" w:sz="0" w:space="0" w:color="auto"/>
                          </w:divBdr>
                        </w:div>
                        <w:div w:id="1528635265">
                          <w:marLeft w:val="480"/>
                          <w:marRight w:val="0"/>
                          <w:marTop w:val="0"/>
                          <w:marBottom w:val="0"/>
                          <w:divBdr>
                            <w:top w:val="none" w:sz="0" w:space="0" w:color="auto"/>
                            <w:left w:val="none" w:sz="0" w:space="0" w:color="auto"/>
                            <w:bottom w:val="none" w:sz="0" w:space="0" w:color="auto"/>
                            <w:right w:val="none" w:sz="0" w:space="0" w:color="auto"/>
                          </w:divBdr>
                        </w:div>
                        <w:div w:id="878736704">
                          <w:marLeft w:val="480"/>
                          <w:marRight w:val="0"/>
                          <w:marTop w:val="0"/>
                          <w:marBottom w:val="0"/>
                          <w:divBdr>
                            <w:top w:val="none" w:sz="0" w:space="0" w:color="auto"/>
                            <w:left w:val="none" w:sz="0" w:space="0" w:color="auto"/>
                            <w:bottom w:val="none" w:sz="0" w:space="0" w:color="auto"/>
                            <w:right w:val="none" w:sz="0" w:space="0" w:color="auto"/>
                          </w:divBdr>
                        </w:div>
                        <w:div w:id="1083450938">
                          <w:marLeft w:val="480"/>
                          <w:marRight w:val="0"/>
                          <w:marTop w:val="0"/>
                          <w:marBottom w:val="0"/>
                          <w:divBdr>
                            <w:top w:val="none" w:sz="0" w:space="0" w:color="auto"/>
                            <w:left w:val="none" w:sz="0" w:space="0" w:color="auto"/>
                            <w:bottom w:val="none" w:sz="0" w:space="0" w:color="auto"/>
                            <w:right w:val="none" w:sz="0" w:space="0" w:color="auto"/>
                          </w:divBdr>
                        </w:div>
                        <w:div w:id="120730959">
                          <w:marLeft w:val="480"/>
                          <w:marRight w:val="0"/>
                          <w:marTop w:val="0"/>
                          <w:marBottom w:val="0"/>
                          <w:divBdr>
                            <w:top w:val="none" w:sz="0" w:space="0" w:color="auto"/>
                            <w:left w:val="none" w:sz="0" w:space="0" w:color="auto"/>
                            <w:bottom w:val="none" w:sz="0" w:space="0" w:color="auto"/>
                            <w:right w:val="none" w:sz="0" w:space="0" w:color="auto"/>
                          </w:divBdr>
                        </w:div>
                        <w:div w:id="797451427">
                          <w:marLeft w:val="480"/>
                          <w:marRight w:val="0"/>
                          <w:marTop w:val="0"/>
                          <w:marBottom w:val="0"/>
                          <w:divBdr>
                            <w:top w:val="none" w:sz="0" w:space="0" w:color="auto"/>
                            <w:left w:val="none" w:sz="0" w:space="0" w:color="auto"/>
                            <w:bottom w:val="none" w:sz="0" w:space="0" w:color="auto"/>
                            <w:right w:val="none" w:sz="0" w:space="0" w:color="auto"/>
                          </w:divBdr>
                        </w:div>
                        <w:div w:id="638412871">
                          <w:marLeft w:val="480"/>
                          <w:marRight w:val="0"/>
                          <w:marTop w:val="0"/>
                          <w:marBottom w:val="0"/>
                          <w:divBdr>
                            <w:top w:val="none" w:sz="0" w:space="0" w:color="auto"/>
                            <w:left w:val="none" w:sz="0" w:space="0" w:color="auto"/>
                            <w:bottom w:val="none" w:sz="0" w:space="0" w:color="auto"/>
                            <w:right w:val="none" w:sz="0" w:space="0" w:color="auto"/>
                          </w:divBdr>
                        </w:div>
                        <w:div w:id="473259598">
                          <w:marLeft w:val="480"/>
                          <w:marRight w:val="0"/>
                          <w:marTop w:val="0"/>
                          <w:marBottom w:val="0"/>
                          <w:divBdr>
                            <w:top w:val="none" w:sz="0" w:space="0" w:color="auto"/>
                            <w:left w:val="none" w:sz="0" w:space="0" w:color="auto"/>
                            <w:bottom w:val="none" w:sz="0" w:space="0" w:color="auto"/>
                            <w:right w:val="none" w:sz="0" w:space="0" w:color="auto"/>
                          </w:divBdr>
                        </w:div>
                        <w:div w:id="2101637624">
                          <w:marLeft w:val="480"/>
                          <w:marRight w:val="0"/>
                          <w:marTop w:val="0"/>
                          <w:marBottom w:val="0"/>
                          <w:divBdr>
                            <w:top w:val="none" w:sz="0" w:space="0" w:color="auto"/>
                            <w:left w:val="none" w:sz="0" w:space="0" w:color="auto"/>
                            <w:bottom w:val="none" w:sz="0" w:space="0" w:color="auto"/>
                            <w:right w:val="none" w:sz="0" w:space="0" w:color="auto"/>
                          </w:divBdr>
                        </w:div>
                        <w:div w:id="1849171151">
                          <w:marLeft w:val="480"/>
                          <w:marRight w:val="0"/>
                          <w:marTop w:val="0"/>
                          <w:marBottom w:val="0"/>
                          <w:divBdr>
                            <w:top w:val="none" w:sz="0" w:space="0" w:color="auto"/>
                            <w:left w:val="none" w:sz="0" w:space="0" w:color="auto"/>
                            <w:bottom w:val="none" w:sz="0" w:space="0" w:color="auto"/>
                            <w:right w:val="none" w:sz="0" w:space="0" w:color="auto"/>
                          </w:divBdr>
                        </w:div>
                      </w:divsChild>
                    </w:div>
                    <w:div w:id="1438332776">
                      <w:marLeft w:val="0"/>
                      <w:marRight w:val="0"/>
                      <w:marTop w:val="0"/>
                      <w:marBottom w:val="0"/>
                      <w:divBdr>
                        <w:top w:val="none" w:sz="0" w:space="0" w:color="auto"/>
                        <w:left w:val="none" w:sz="0" w:space="0" w:color="auto"/>
                        <w:bottom w:val="none" w:sz="0" w:space="0" w:color="auto"/>
                        <w:right w:val="none" w:sz="0" w:space="0" w:color="auto"/>
                      </w:divBdr>
                      <w:divsChild>
                        <w:div w:id="288323965">
                          <w:marLeft w:val="480"/>
                          <w:marRight w:val="0"/>
                          <w:marTop w:val="0"/>
                          <w:marBottom w:val="0"/>
                          <w:divBdr>
                            <w:top w:val="none" w:sz="0" w:space="0" w:color="auto"/>
                            <w:left w:val="none" w:sz="0" w:space="0" w:color="auto"/>
                            <w:bottom w:val="none" w:sz="0" w:space="0" w:color="auto"/>
                            <w:right w:val="none" w:sz="0" w:space="0" w:color="auto"/>
                          </w:divBdr>
                        </w:div>
                        <w:div w:id="1663004136">
                          <w:marLeft w:val="480"/>
                          <w:marRight w:val="0"/>
                          <w:marTop w:val="0"/>
                          <w:marBottom w:val="0"/>
                          <w:divBdr>
                            <w:top w:val="none" w:sz="0" w:space="0" w:color="auto"/>
                            <w:left w:val="none" w:sz="0" w:space="0" w:color="auto"/>
                            <w:bottom w:val="none" w:sz="0" w:space="0" w:color="auto"/>
                            <w:right w:val="none" w:sz="0" w:space="0" w:color="auto"/>
                          </w:divBdr>
                        </w:div>
                        <w:div w:id="388303304">
                          <w:marLeft w:val="480"/>
                          <w:marRight w:val="0"/>
                          <w:marTop w:val="0"/>
                          <w:marBottom w:val="0"/>
                          <w:divBdr>
                            <w:top w:val="none" w:sz="0" w:space="0" w:color="auto"/>
                            <w:left w:val="none" w:sz="0" w:space="0" w:color="auto"/>
                            <w:bottom w:val="none" w:sz="0" w:space="0" w:color="auto"/>
                            <w:right w:val="none" w:sz="0" w:space="0" w:color="auto"/>
                          </w:divBdr>
                        </w:div>
                        <w:div w:id="1304433924">
                          <w:marLeft w:val="480"/>
                          <w:marRight w:val="0"/>
                          <w:marTop w:val="0"/>
                          <w:marBottom w:val="0"/>
                          <w:divBdr>
                            <w:top w:val="none" w:sz="0" w:space="0" w:color="auto"/>
                            <w:left w:val="none" w:sz="0" w:space="0" w:color="auto"/>
                            <w:bottom w:val="none" w:sz="0" w:space="0" w:color="auto"/>
                            <w:right w:val="none" w:sz="0" w:space="0" w:color="auto"/>
                          </w:divBdr>
                        </w:div>
                        <w:div w:id="1428424732">
                          <w:marLeft w:val="480"/>
                          <w:marRight w:val="0"/>
                          <w:marTop w:val="0"/>
                          <w:marBottom w:val="0"/>
                          <w:divBdr>
                            <w:top w:val="none" w:sz="0" w:space="0" w:color="auto"/>
                            <w:left w:val="none" w:sz="0" w:space="0" w:color="auto"/>
                            <w:bottom w:val="none" w:sz="0" w:space="0" w:color="auto"/>
                            <w:right w:val="none" w:sz="0" w:space="0" w:color="auto"/>
                          </w:divBdr>
                        </w:div>
                        <w:div w:id="733087415">
                          <w:marLeft w:val="480"/>
                          <w:marRight w:val="0"/>
                          <w:marTop w:val="0"/>
                          <w:marBottom w:val="0"/>
                          <w:divBdr>
                            <w:top w:val="none" w:sz="0" w:space="0" w:color="auto"/>
                            <w:left w:val="none" w:sz="0" w:space="0" w:color="auto"/>
                            <w:bottom w:val="none" w:sz="0" w:space="0" w:color="auto"/>
                            <w:right w:val="none" w:sz="0" w:space="0" w:color="auto"/>
                          </w:divBdr>
                        </w:div>
                        <w:div w:id="898588028">
                          <w:marLeft w:val="480"/>
                          <w:marRight w:val="0"/>
                          <w:marTop w:val="0"/>
                          <w:marBottom w:val="0"/>
                          <w:divBdr>
                            <w:top w:val="none" w:sz="0" w:space="0" w:color="auto"/>
                            <w:left w:val="none" w:sz="0" w:space="0" w:color="auto"/>
                            <w:bottom w:val="none" w:sz="0" w:space="0" w:color="auto"/>
                            <w:right w:val="none" w:sz="0" w:space="0" w:color="auto"/>
                          </w:divBdr>
                        </w:div>
                        <w:div w:id="224800202">
                          <w:marLeft w:val="480"/>
                          <w:marRight w:val="0"/>
                          <w:marTop w:val="0"/>
                          <w:marBottom w:val="0"/>
                          <w:divBdr>
                            <w:top w:val="none" w:sz="0" w:space="0" w:color="auto"/>
                            <w:left w:val="none" w:sz="0" w:space="0" w:color="auto"/>
                            <w:bottom w:val="none" w:sz="0" w:space="0" w:color="auto"/>
                            <w:right w:val="none" w:sz="0" w:space="0" w:color="auto"/>
                          </w:divBdr>
                        </w:div>
                        <w:div w:id="635138423">
                          <w:marLeft w:val="480"/>
                          <w:marRight w:val="0"/>
                          <w:marTop w:val="0"/>
                          <w:marBottom w:val="0"/>
                          <w:divBdr>
                            <w:top w:val="none" w:sz="0" w:space="0" w:color="auto"/>
                            <w:left w:val="none" w:sz="0" w:space="0" w:color="auto"/>
                            <w:bottom w:val="none" w:sz="0" w:space="0" w:color="auto"/>
                            <w:right w:val="none" w:sz="0" w:space="0" w:color="auto"/>
                          </w:divBdr>
                        </w:div>
                        <w:div w:id="458301877">
                          <w:marLeft w:val="480"/>
                          <w:marRight w:val="0"/>
                          <w:marTop w:val="0"/>
                          <w:marBottom w:val="0"/>
                          <w:divBdr>
                            <w:top w:val="none" w:sz="0" w:space="0" w:color="auto"/>
                            <w:left w:val="none" w:sz="0" w:space="0" w:color="auto"/>
                            <w:bottom w:val="none" w:sz="0" w:space="0" w:color="auto"/>
                            <w:right w:val="none" w:sz="0" w:space="0" w:color="auto"/>
                          </w:divBdr>
                        </w:div>
                        <w:div w:id="711156832">
                          <w:marLeft w:val="480"/>
                          <w:marRight w:val="0"/>
                          <w:marTop w:val="0"/>
                          <w:marBottom w:val="0"/>
                          <w:divBdr>
                            <w:top w:val="none" w:sz="0" w:space="0" w:color="auto"/>
                            <w:left w:val="none" w:sz="0" w:space="0" w:color="auto"/>
                            <w:bottom w:val="none" w:sz="0" w:space="0" w:color="auto"/>
                            <w:right w:val="none" w:sz="0" w:space="0" w:color="auto"/>
                          </w:divBdr>
                        </w:div>
                        <w:div w:id="1252855994">
                          <w:marLeft w:val="480"/>
                          <w:marRight w:val="0"/>
                          <w:marTop w:val="0"/>
                          <w:marBottom w:val="0"/>
                          <w:divBdr>
                            <w:top w:val="none" w:sz="0" w:space="0" w:color="auto"/>
                            <w:left w:val="none" w:sz="0" w:space="0" w:color="auto"/>
                            <w:bottom w:val="none" w:sz="0" w:space="0" w:color="auto"/>
                            <w:right w:val="none" w:sz="0" w:space="0" w:color="auto"/>
                          </w:divBdr>
                        </w:div>
                        <w:div w:id="1051272367">
                          <w:marLeft w:val="480"/>
                          <w:marRight w:val="0"/>
                          <w:marTop w:val="0"/>
                          <w:marBottom w:val="0"/>
                          <w:divBdr>
                            <w:top w:val="none" w:sz="0" w:space="0" w:color="auto"/>
                            <w:left w:val="none" w:sz="0" w:space="0" w:color="auto"/>
                            <w:bottom w:val="none" w:sz="0" w:space="0" w:color="auto"/>
                            <w:right w:val="none" w:sz="0" w:space="0" w:color="auto"/>
                          </w:divBdr>
                        </w:div>
                        <w:div w:id="1475488696">
                          <w:marLeft w:val="480"/>
                          <w:marRight w:val="0"/>
                          <w:marTop w:val="0"/>
                          <w:marBottom w:val="0"/>
                          <w:divBdr>
                            <w:top w:val="none" w:sz="0" w:space="0" w:color="auto"/>
                            <w:left w:val="none" w:sz="0" w:space="0" w:color="auto"/>
                            <w:bottom w:val="none" w:sz="0" w:space="0" w:color="auto"/>
                            <w:right w:val="none" w:sz="0" w:space="0" w:color="auto"/>
                          </w:divBdr>
                        </w:div>
                        <w:div w:id="1450512084">
                          <w:marLeft w:val="480"/>
                          <w:marRight w:val="0"/>
                          <w:marTop w:val="0"/>
                          <w:marBottom w:val="0"/>
                          <w:divBdr>
                            <w:top w:val="none" w:sz="0" w:space="0" w:color="auto"/>
                            <w:left w:val="none" w:sz="0" w:space="0" w:color="auto"/>
                            <w:bottom w:val="none" w:sz="0" w:space="0" w:color="auto"/>
                            <w:right w:val="none" w:sz="0" w:space="0" w:color="auto"/>
                          </w:divBdr>
                        </w:div>
                        <w:div w:id="1957903809">
                          <w:marLeft w:val="480"/>
                          <w:marRight w:val="0"/>
                          <w:marTop w:val="0"/>
                          <w:marBottom w:val="0"/>
                          <w:divBdr>
                            <w:top w:val="none" w:sz="0" w:space="0" w:color="auto"/>
                            <w:left w:val="none" w:sz="0" w:space="0" w:color="auto"/>
                            <w:bottom w:val="none" w:sz="0" w:space="0" w:color="auto"/>
                            <w:right w:val="none" w:sz="0" w:space="0" w:color="auto"/>
                          </w:divBdr>
                        </w:div>
                        <w:div w:id="886063034">
                          <w:marLeft w:val="480"/>
                          <w:marRight w:val="0"/>
                          <w:marTop w:val="0"/>
                          <w:marBottom w:val="0"/>
                          <w:divBdr>
                            <w:top w:val="none" w:sz="0" w:space="0" w:color="auto"/>
                            <w:left w:val="none" w:sz="0" w:space="0" w:color="auto"/>
                            <w:bottom w:val="none" w:sz="0" w:space="0" w:color="auto"/>
                            <w:right w:val="none" w:sz="0" w:space="0" w:color="auto"/>
                          </w:divBdr>
                        </w:div>
                        <w:div w:id="1396002361">
                          <w:marLeft w:val="480"/>
                          <w:marRight w:val="0"/>
                          <w:marTop w:val="0"/>
                          <w:marBottom w:val="0"/>
                          <w:divBdr>
                            <w:top w:val="none" w:sz="0" w:space="0" w:color="auto"/>
                            <w:left w:val="none" w:sz="0" w:space="0" w:color="auto"/>
                            <w:bottom w:val="none" w:sz="0" w:space="0" w:color="auto"/>
                            <w:right w:val="none" w:sz="0" w:space="0" w:color="auto"/>
                          </w:divBdr>
                        </w:div>
                        <w:div w:id="1854420365">
                          <w:marLeft w:val="480"/>
                          <w:marRight w:val="0"/>
                          <w:marTop w:val="0"/>
                          <w:marBottom w:val="0"/>
                          <w:divBdr>
                            <w:top w:val="none" w:sz="0" w:space="0" w:color="auto"/>
                            <w:left w:val="none" w:sz="0" w:space="0" w:color="auto"/>
                            <w:bottom w:val="none" w:sz="0" w:space="0" w:color="auto"/>
                            <w:right w:val="none" w:sz="0" w:space="0" w:color="auto"/>
                          </w:divBdr>
                        </w:div>
                        <w:div w:id="156577824">
                          <w:marLeft w:val="480"/>
                          <w:marRight w:val="0"/>
                          <w:marTop w:val="0"/>
                          <w:marBottom w:val="0"/>
                          <w:divBdr>
                            <w:top w:val="none" w:sz="0" w:space="0" w:color="auto"/>
                            <w:left w:val="none" w:sz="0" w:space="0" w:color="auto"/>
                            <w:bottom w:val="none" w:sz="0" w:space="0" w:color="auto"/>
                            <w:right w:val="none" w:sz="0" w:space="0" w:color="auto"/>
                          </w:divBdr>
                        </w:div>
                        <w:div w:id="1197817304">
                          <w:marLeft w:val="480"/>
                          <w:marRight w:val="0"/>
                          <w:marTop w:val="0"/>
                          <w:marBottom w:val="0"/>
                          <w:divBdr>
                            <w:top w:val="none" w:sz="0" w:space="0" w:color="auto"/>
                            <w:left w:val="none" w:sz="0" w:space="0" w:color="auto"/>
                            <w:bottom w:val="none" w:sz="0" w:space="0" w:color="auto"/>
                            <w:right w:val="none" w:sz="0" w:space="0" w:color="auto"/>
                          </w:divBdr>
                        </w:div>
                        <w:div w:id="622539359">
                          <w:marLeft w:val="480"/>
                          <w:marRight w:val="0"/>
                          <w:marTop w:val="0"/>
                          <w:marBottom w:val="0"/>
                          <w:divBdr>
                            <w:top w:val="none" w:sz="0" w:space="0" w:color="auto"/>
                            <w:left w:val="none" w:sz="0" w:space="0" w:color="auto"/>
                            <w:bottom w:val="none" w:sz="0" w:space="0" w:color="auto"/>
                            <w:right w:val="none" w:sz="0" w:space="0" w:color="auto"/>
                          </w:divBdr>
                        </w:div>
                        <w:div w:id="226459030">
                          <w:marLeft w:val="480"/>
                          <w:marRight w:val="0"/>
                          <w:marTop w:val="0"/>
                          <w:marBottom w:val="0"/>
                          <w:divBdr>
                            <w:top w:val="none" w:sz="0" w:space="0" w:color="auto"/>
                            <w:left w:val="none" w:sz="0" w:space="0" w:color="auto"/>
                            <w:bottom w:val="none" w:sz="0" w:space="0" w:color="auto"/>
                            <w:right w:val="none" w:sz="0" w:space="0" w:color="auto"/>
                          </w:divBdr>
                        </w:div>
                        <w:div w:id="261646066">
                          <w:marLeft w:val="480"/>
                          <w:marRight w:val="0"/>
                          <w:marTop w:val="0"/>
                          <w:marBottom w:val="0"/>
                          <w:divBdr>
                            <w:top w:val="none" w:sz="0" w:space="0" w:color="auto"/>
                            <w:left w:val="none" w:sz="0" w:space="0" w:color="auto"/>
                            <w:bottom w:val="none" w:sz="0" w:space="0" w:color="auto"/>
                            <w:right w:val="none" w:sz="0" w:space="0" w:color="auto"/>
                          </w:divBdr>
                        </w:div>
                        <w:div w:id="1730494792">
                          <w:marLeft w:val="480"/>
                          <w:marRight w:val="0"/>
                          <w:marTop w:val="0"/>
                          <w:marBottom w:val="0"/>
                          <w:divBdr>
                            <w:top w:val="none" w:sz="0" w:space="0" w:color="auto"/>
                            <w:left w:val="none" w:sz="0" w:space="0" w:color="auto"/>
                            <w:bottom w:val="none" w:sz="0" w:space="0" w:color="auto"/>
                            <w:right w:val="none" w:sz="0" w:space="0" w:color="auto"/>
                          </w:divBdr>
                        </w:div>
                        <w:div w:id="243492134">
                          <w:marLeft w:val="480"/>
                          <w:marRight w:val="0"/>
                          <w:marTop w:val="0"/>
                          <w:marBottom w:val="0"/>
                          <w:divBdr>
                            <w:top w:val="none" w:sz="0" w:space="0" w:color="auto"/>
                            <w:left w:val="none" w:sz="0" w:space="0" w:color="auto"/>
                            <w:bottom w:val="none" w:sz="0" w:space="0" w:color="auto"/>
                            <w:right w:val="none" w:sz="0" w:space="0" w:color="auto"/>
                          </w:divBdr>
                        </w:div>
                        <w:div w:id="459494375">
                          <w:marLeft w:val="480"/>
                          <w:marRight w:val="0"/>
                          <w:marTop w:val="0"/>
                          <w:marBottom w:val="0"/>
                          <w:divBdr>
                            <w:top w:val="none" w:sz="0" w:space="0" w:color="auto"/>
                            <w:left w:val="none" w:sz="0" w:space="0" w:color="auto"/>
                            <w:bottom w:val="none" w:sz="0" w:space="0" w:color="auto"/>
                            <w:right w:val="none" w:sz="0" w:space="0" w:color="auto"/>
                          </w:divBdr>
                        </w:div>
                        <w:div w:id="1493259543">
                          <w:marLeft w:val="480"/>
                          <w:marRight w:val="0"/>
                          <w:marTop w:val="0"/>
                          <w:marBottom w:val="0"/>
                          <w:divBdr>
                            <w:top w:val="none" w:sz="0" w:space="0" w:color="auto"/>
                            <w:left w:val="none" w:sz="0" w:space="0" w:color="auto"/>
                            <w:bottom w:val="none" w:sz="0" w:space="0" w:color="auto"/>
                            <w:right w:val="none" w:sz="0" w:space="0" w:color="auto"/>
                          </w:divBdr>
                        </w:div>
                        <w:div w:id="102308218">
                          <w:marLeft w:val="480"/>
                          <w:marRight w:val="0"/>
                          <w:marTop w:val="0"/>
                          <w:marBottom w:val="0"/>
                          <w:divBdr>
                            <w:top w:val="none" w:sz="0" w:space="0" w:color="auto"/>
                            <w:left w:val="none" w:sz="0" w:space="0" w:color="auto"/>
                            <w:bottom w:val="none" w:sz="0" w:space="0" w:color="auto"/>
                            <w:right w:val="none" w:sz="0" w:space="0" w:color="auto"/>
                          </w:divBdr>
                        </w:div>
                        <w:div w:id="1888108051">
                          <w:marLeft w:val="480"/>
                          <w:marRight w:val="0"/>
                          <w:marTop w:val="0"/>
                          <w:marBottom w:val="0"/>
                          <w:divBdr>
                            <w:top w:val="none" w:sz="0" w:space="0" w:color="auto"/>
                            <w:left w:val="none" w:sz="0" w:space="0" w:color="auto"/>
                            <w:bottom w:val="none" w:sz="0" w:space="0" w:color="auto"/>
                            <w:right w:val="none" w:sz="0" w:space="0" w:color="auto"/>
                          </w:divBdr>
                        </w:div>
                        <w:div w:id="2051765473">
                          <w:marLeft w:val="480"/>
                          <w:marRight w:val="0"/>
                          <w:marTop w:val="0"/>
                          <w:marBottom w:val="0"/>
                          <w:divBdr>
                            <w:top w:val="none" w:sz="0" w:space="0" w:color="auto"/>
                            <w:left w:val="none" w:sz="0" w:space="0" w:color="auto"/>
                            <w:bottom w:val="none" w:sz="0" w:space="0" w:color="auto"/>
                            <w:right w:val="none" w:sz="0" w:space="0" w:color="auto"/>
                          </w:divBdr>
                        </w:div>
                        <w:div w:id="228881008">
                          <w:marLeft w:val="480"/>
                          <w:marRight w:val="0"/>
                          <w:marTop w:val="0"/>
                          <w:marBottom w:val="0"/>
                          <w:divBdr>
                            <w:top w:val="none" w:sz="0" w:space="0" w:color="auto"/>
                            <w:left w:val="none" w:sz="0" w:space="0" w:color="auto"/>
                            <w:bottom w:val="none" w:sz="0" w:space="0" w:color="auto"/>
                            <w:right w:val="none" w:sz="0" w:space="0" w:color="auto"/>
                          </w:divBdr>
                        </w:div>
                        <w:div w:id="1339116962">
                          <w:marLeft w:val="480"/>
                          <w:marRight w:val="0"/>
                          <w:marTop w:val="0"/>
                          <w:marBottom w:val="0"/>
                          <w:divBdr>
                            <w:top w:val="none" w:sz="0" w:space="0" w:color="auto"/>
                            <w:left w:val="none" w:sz="0" w:space="0" w:color="auto"/>
                            <w:bottom w:val="none" w:sz="0" w:space="0" w:color="auto"/>
                            <w:right w:val="none" w:sz="0" w:space="0" w:color="auto"/>
                          </w:divBdr>
                        </w:div>
                        <w:div w:id="1817721990">
                          <w:marLeft w:val="480"/>
                          <w:marRight w:val="0"/>
                          <w:marTop w:val="0"/>
                          <w:marBottom w:val="0"/>
                          <w:divBdr>
                            <w:top w:val="none" w:sz="0" w:space="0" w:color="auto"/>
                            <w:left w:val="none" w:sz="0" w:space="0" w:color="auto"/>
                            <w:bottom w:val="none" w:sz="0" w:space="0" w:color="auto"/>
                            <w:right w:val="none" w:sz="0" w:space="0" w:color="auto"/>
                          </w:divBdr>
                        </w:div>
                        <w:div w:id="96684412">
                          <w:marLeft w:val="480"/>
                          <w:marRight w:val="0"/>
                          <w:marTop w:val="0"/>
                          <w:marBottom w:val="0"/>
                          <w:divBdr>
                            <w:top w:val="none" w:sz="0" w:space="0" w:color="auto"/>
                            <w:left w:val="none" w:sz="0" w:space="0" w:color="auto"/>
                            <w:bottom w:val="none" w:sz="0" w:space="0" w:color="auto"/>
                            <w:right w:val="none" w:sz="0" w:space="0" w:color="auto"/>
                          </w:divBdr>
                        </w:div>
                        <w:div w:id="801072288">
                          <w:marLeft w:val="480"/>
                          <w:marRight w:val="0"/>
                          <w:marTop w:val="0"/>
                          <w:marBottom w:val="0"/>
                          <w:divBdr>
                            <w:top w:val="none" w:sz="0" w:space="0" w:color="auto"/>
                            <w:left w:val="none" w:sz="0" w:space="0" w:color="auto"/>
                            <w:bottom w:val="none" w:sz="0" w:space="0" w:color="auto"/>
                            <w:right w:val="none" w:sz="0" w:space="0" w:color="auto"/>
                          </w:divBdr>
                        </w:div>
                        <w:div w:id="1882400206">
                          <w:marLeft w:val="480"/>
                          <w:marRight w:val="0"/>
                          <w:marTop w:val="0"/>
                          <w:marBottom w:val="0"/>
                          <w:divBdr>
                            <w:top w:val="none" w:sz="0" w:space="0" w:color="auto"/>
                            <w:left w:val="none" w:sz="0" w:space="0" w:color="auto"/>
                            <w:bottom w:val="none" w:sz="0" w:space="0" w:color="auto"/>
                            <w:right w:val="none" w:sz="0" w:space="0" w:color="auto"/>
                          </w:divBdr>
                        </w:div>
                        <w:div w:id="1525247723">
                          <w:marLeft w:val="480"/>
                          <w:marRight w:val="0"/>
                          <w:marTop w:val="0"/>
                          <w:marBottom w:val="0"/>
                          <w:divBdr>
                            <w:top w:val="none" w:sz="0" w:space="0" w:color="auto"/>
                            <w:left w:val="none" w:sz="0" w:space="0" w:color="auto"/>
                            <w:bottom w:val="none" w:sz="0" w:space="0" w:color="auto"/>
                            <w:right w:val="none" w:sz="0" w:space="0" w:color="auto"/>
                          </w:divBdr>
                        </w:div>
                        <w:div w:id="1182284670">
                          <w:marLeft w:val="480"/>
                          <w:marRight w:val="0"/>
                          <w:marTop w:val="0"/>
                          <w:marBottom w:val="0"/>
                          <w:divBdr>
                            <w:top w:val="none" w:sz="0" w:space="0" w:color="auto"/>
                            <w:left w:val="none" w:sz="0" w:space="0" w:color="auto"/>
                            <w:bottom w:val="none" w:sz="0" w:space="0" w:color="auto"/>
                            <w:right w:val="none" w:sz="0" w:space="0" w:color="auto"/>
                          </w:divBdr>
                        </w:div>
                        <w:div w:id="2061971641">
                          <w:marLeft w:val="480"/>
                          <w:marRight w:val="0"/>
                          <w:marTop w:val="0"/>
                          <w:marBottom w:val="0"/>
                          <w:divBdr>
                            <w:top w:val="none" w:sz="0" w:space="0" w:color="auto"/>
                            <w:left w:val="none" w:sz="0" w:space="0" w:color="auto"/>
                            <w:bottom w:val="none" w:sz="0" w:space="0" w:color="auto"/>
                            <w:right w:val="none" w:sz="0" w:space="0" w:color="auto"/>
                          </w:divBdr>
                        </w:div>
                        <w:div w:id="1111247572">
                          <w:marLeft w:val="480"/>
                          <w:marRight w:val="0"/>
                          <w:marTop w:val="0"/>
                          <w:marBottom w:val="0"/>
                          <w:divBdr>
                            <w:top w:val="none" w:sz="0" w:space="0" w:color="auto"/>
                            <w:left w:val="none" w:sz="0" w:space="0" w:color="auto"/>
                            <w:bottom w:val="none" w:sz="0" w:space="0" w:color="auto"/>
                            <w:right w:val="none" w:sz="0" w:space="0" w:color="auto"/>
                          </w:divBdr>
                        </w:div>
                        <w:div w:id="1211260149">
                          <w:marLeft w:val="480"/>
                          <w:marRight w:val="0"/>
                          <w:marTop w:val="0"/>
                          <w:marBottom w:val="0"/>
                          <w:divBdr>
                            <w:top w:val="none" w:sz="0" w:space="0" w:color="auto"/>
                            <w:left w:val="none" w:sz="0" w:space="0" w:color="auto"/>
                            <w:bottom w:val="none" w:sz="0" w:space="0" w:color="auto"/>
                            <w:right w:val="none" w:sz="0" w:space="0" w:color="auto"/>
                          </w:divBdr>
                        </w:div>
                        <w:div w:id="1059132252">
                          <w:marLeft w:val="480"/>
                          <w:marRight w:val="0"/>
                          <w:marTop w:val="0"/>
                          <w:marBottom w:val="0"/>
                          <w:divBdr>
                            <w:top w:val="none" w:sz="0" w:space="0" w:color="auto"/>
                            <w:left w:val="none" w:sz="0" w:space="0" w:color="auto"/>
                            <w:bottom w:val="none" w:sz="0" w:space="0" w:color="auto"/>
                            <w:right w:val="none" w:sz="0" w:space="0" w:color="auto"/>
                          </w:divBdr>
                        </w:div>
                        <w:div w:id="1185755031">
                          <w:marLeft w:val="480"/>
                          <w:marRight w:val="0"/>
                          <w:marTop w:val="0"/>
                          <w:marBottom w:val="0"/>
                          <w:divBdr>
                            <w:top w:val="none" w:sz="0" w:space="0" w:color="auto"/>
                            <w:left w:val="none" w:sz="0" w:space="0" w:color="auto"/>
                            <w:bottom w:val="none" w:sz="0" w:space="0" w:color="auto"/>
                            <w:right w:val="none" w:sz="0" w:space="0" w:color="auto"/>
                          </w:divBdr>
                        </w:div>
                        <w:div w:id="1188367477">
                          <w:marLeft w:val="480"/>
                          <w:marRight w:val="0"/>
                          <w:marTop w:val="0"/>
                          <w:marBottom w:val="0"/>
                          <w:divBdr>
                            <w:top w:val="none" w:sz="0" w:space="0" w:color="auto"/>
                            <w:left w:val="none" w:sz="0" w:space="0" w:color="auto"/>
                            <w:bottom w:val="none" w:sz="0" w:space="0" w:color="auto"/>
                            <w:right w:val="none" w:sz="0" w:space="0" w:color="auto"/>
                          </w:divBdr>
                        </w:div>
                        <w:div w:id="1602103648">
                          <w:marLeft w:val="480"/>
                          <w:marRight w:val="0"/>
                          <w:marTop w:val="0"/>
                          <w:marBottom w:val="0"/>
                          <w:divBdr>
                            <w:top w:val="none" w:sz="0" w:space="0" w:color="auto"/>
                            <w:left w:val="none" w:sz="0" w:space="0" w:color="auto"/>
                            <w:bottom w:val="none" w:sz="0" w:space="0" w:color="auto"/>
                            <w:right w:val="none" w:sz="0" w:space="0" w:color="auto"/>
                          </w:divBdr>
                        </w:div>
                        <w:div w:id="1314069207">
                          <w:marLeft w:val="480"/>
                          <w:marRight w:val="0"/>
                          <w:marTop w:val="0"/>
                          <w:marBottom w:val="0"/>
                          <w:divBdr>
                            <w:top w:val="none" w:sz="0" w:space="0" w:color="auto"/>
                            <w:left w:val="none" w:sz="0" w:space="0" w:color="auto"/>
                            <w:bottom w:val="none" w:sz="0" w:space="0" w:color="auto"/>
                            <w:right w:val="none" w:sz="0" w:space="0" w:color="auto"/>
                          </w:divBdr>
                        </w:div>
                        <w:div w:id="786388513">
                          <w:marLeft w:val="480"/>
                          <w:marRight w:val="0"/>
                          <w:marTop w:val="0"/>
                          <w:marBottom w:val="0"/>
                          <w:divBdr>
                            <w:top w:val="none" w:sz="0" w:space="0" w:color="auto"/>
                            <w:left w:val="none" w:sz="0" w:space="0" w:color="auto"/>
                            <w:bottom w:val="none" w:sz="0" w:space="0" w:color="auto"/>
                            <w:right w:val="none" w:sz="0" w:space="0" w:color="auto"/>
                          </w:divBdr>
                        </w:div>
                        <w:div w:id="1576430196">
                          <w:marLeft w:val="480"/>
                          <w:marRight w:val="0"/>
                          <w:marTop w:val="0"/>
                          <w:marBottom w:val="0"/>
                          <w:divBdr>
                            <w:top w:val="none" w:sz="0" w:space="0" w:color="auto"/>
                            <w:left w:val="none" w:sz="0" w:space="0" w:color="auto"/>
                            <w:bottom w:val="none" w:sz="0" w:space="0" w:color="auto"/>
                            <w:right w:val="none" w:sz="0" w:space="0" w:color="auto"/>
                          </w:divBdr>
                        </w:div>
                        <w:div w:id="15621047">
                          <w:marLeft w:val="480"/>
                          <w:marRight w:val="0"/>
                          <w:marTop w:val="0"/>
                          <w:marBottom w:val="0"/>
                          <w:divBdr>
                            <w:top w:val="none" w:sz="0" w:space="0" w:color="auto"/>
                            <w:left w:val="none" w:sz="0" w:space="0" w:color="auto"/>
                            <w:bottom w:val="none" w:sz="0" w:space="0" w:color="auto"/>
                            <w:right w:val="none" w:sz="0" w:space="0" w:color="auto"/>
                          </w:divBdr>
                        </w:div>
                        <w:div w:id="568465775">
                          <w:marLeft w:val="480"/>
                          <w:marRight w:val="0"/>
                          <w:marTop w:val="0"/>
                          <w:marBottom w:val="0"/>
                          <w:divBdr>
                            <w:top w:val="none" w:sz="0" w:space="0" w:color="auto"/>
                            <w:left w:val="none" w:sz="0" w:space="0" w:color="auto"/>
                            <w:bottom w:val="none" w:sz="0" w:space="0" w:color="auto"/>
                            <w:right w:val="none" w:sz="0" w:space="0" w:color="auto"/>
                          </w:divBdr>
                        </w:div>
                        <w:div w:id="1271275931">
                          <w:marLeft w:val="480"/>
                          <w:marRight w:val="0"/>
                          <w:marTop w:val="0"/>
                          <w:marBottom w:val="0"/>
                          <w:divBdr>
                            <w:top w:val="none" w:sz="0" w:space="0" w:color="auto"/>
                            <w:left w:val="none" w:sz="0" w:space="0" w:color="auto"/>
                            <w:bottom w:val="none" w:sz="0" w:space="0" w:color="auto"/>
                            <w:right w:val="none" w:sz="0" w:space="0" w:color="auto"/>
                          </w:divBdr>
                        </w:div>
                        <w:div w:id="1334799346">
                          <w:marLeft w:val="480"/>
                          <w:marRight w:val="0"/>
                          <w:marTop w:val="0"/>
                          <w:marBottom w:val="0"/>
                          <w:divBdr>
                            <w:top w:val="none" w:sz="0" w:space="0" w:color="auto"/>
                            <w:left w:val="none" w:sz="0" w:space="0" w:color="auto"/>
                            <w:bottom w:val="none" w:sz="0" w:space="0" w:color="auto"/>
                            <w:right w:val="none" w:sz="0" w:space="0" w:color="auto"/>
                          </w:divBdr>
                        </w:div>
                        <w:div w:id="1277322946">
                          <w:marLeft w:val="480"/>
                          <w:marRight w:val="0"/>
                          <w:marTop w:val="0"/>
                          <w:marBottom w:val="0"/>
                          <w:divBdr>
                            <w:top w:val="none" w:sz="0" w:space="0" w:color="auto"/>
                            <w:left w:val="none" w:sz="0" w:space="0" w:color="auto"/>
                            <w:bottom w:val="none" w:sz="0" w:space="0" w:color="auto"/>
                            <w:right w:val="none" w:sz="0" w:space="0" w:color="auto"/>
                          </w:divBdr>
                        </w:div>
                        <w:div w:id="1322153726">
                          <w:marLeft w:val="480"/>
                          <w:marRight w:val="0"/>
                          <w:marTop w:val="0"/>
                          <w:marBottom w:val="0"/>
                          <w:divBdr>
                            <w:top w:val="none" w:sz="0" w:space="0" w:color="auto"/>
                            <w:left w:val="none" w:sz="0" w:space="0" w:color="auto"/>
                            <w:bottom w:val="none" w:sz="0" w:space="0" w:color="auto"/>
                            <w:right w:val="none" w:sz="0" w:space="0" w:color="auto"/>
                          </w:divBdr>
                        </w:div>
                        <w:div w:id="601425429">
                          <w:marLeft w:val="480"/>
                          <w:marRight w:val="0"/>
                          <w:marTop w:val="0"/>
                          <w:marBottom w:val="0"/>
                          <w:divBdr>
                            <w:top w:val="none" w:sz="0" w:space="0" w:color="auto"/>
                            <w:left w:val="none" w:sz="0" w:space="0" w:color="auto"/>
                            <w:bottom w:val="none" w:sz="0" w:space="0" w:color="auto"/>
                            <w:right w:val="none" w:sz="0" w:space="0" w:color="auto"/>
                          </w:divBdr>
                        </w:div>
                        <w:div w:id="1442529398">
                          <w:marLeft w:val="480"/>
                          <w:marRight w:val="0"/>
                          <w:marTop w:val="0"/>
                          <w:marBottom w:val="0"/>
                          <w:divBdr>
                            <w:top w:val="none" w:sz="0" w:space="0" w:color="auto"/>
                            <w:left w:val="none" w:sz="0" w:space="0" w:color="auto"/>
                            <w:bottom w:val="none" w:sz="0" w:space="0" w:color="auto"/>
                            <w:right w:val="none" w:sz="0" w:space="0" w:color="auto"/>
                          </w:divBdr>
                        </w:div>
                        <w:div w:id="450439950">
                          <w:marLeft w:val="480"/>
                          <w:marRight w:val="0"/>
                          <w:marTop w:val="0"/>
                          <w:marBottom w:val="0"/>
                          <w:divBdr>
                            <w:top w:val="none" w:sz="0" w:space="0" w:color="auto"/>
                            <w:left w:val="none" w:sz="0" w:space="0" w:color="auto"/>
                            <w:bottom w:val="none" w:sz="0" w:space="0" w:color="auto"/>
                            <w:right w:val="none" w:sz="0" w:space="0" w:color="auto"/>
                          </w:divBdr>
                        </w:div>
                        <w:div w:id="1325015265">
                          <w:marLeft w:val="480"/>
                          <w:marRight w:val="0"/>
                          <w:marTop w:val="0"/>
                          <w:marBottom w:val="0"/>
                          <w:divBdr>
                            <w:top w:val="none" w:sz="0" w:space="0" w:color="auto"/>
                            <w:left w:val="none" w:sz="0" w:space="0" w:color="auto"/>
                            <w:bottom w:val="none" w:sz="0" w:space="0" w:color="auto"/>
                            <w:right w:val="none" w:sz="0" w:space="0" w:color="auto"/>
                          </w:divBdr>
                        </w:div>
                        <w:div w:id="1834448025">
                          <w:marLeft w:val="480"/>
                          <w:marRight w:val="0"/>
                          <w:marTop w:val="0"/>
                          <w:marBottom w:val="0"/>
                          <w:divBdr>
                            <w:top w:val="none" w:sz="0" w:space="0" w:color="auto"/>
                            <w:left w:val="none" w:sz="0" w:space="0" w:color="auto"/>
                            <w:bottom w:val="none" w:sz="0" w:space="0" w:color="auto"/>
                            <w:right w:val="none" w:sz="0" w:space="0" w:color="auto"/>
                          </w:divBdr>
                        </w:div>
                        <w:div w:id="928654896">
                          <w:marLeft w:val="480"/>
                          <w:marRight w:val="0"/>
                          <w:marTop w:val="0"/>
                          <w:marBottom w:val="0"/>
                          <w:divBdr>
                            <w:top w:val="none" w:sz="0" w:space="0" w:color="auto"/>
                            <w:left w:val="none" w:sz="0" w:space="0" w:color="auto"/>
                            <w:bottom w:val="none" w:sz="0" w:space="0" w:color="auto"/>
                            <w:right w:val="none" w:sz="0" w:space="0" w:color="auto"/>
                          </w:divBdr>
                        </w:div>
                        <w:div w:id="191693641">
                          <w:marLeft w:val="480"/>
                          <w:marRight w:val="0"/>
                          <w:marTop w:val="0"/>
                          <w:marBottom w:val="0"/>
                          <w:divBdr>
                            <w:top w:val="none" w:sz="0" w:space="0" w:color="auto"/>
                            <w:left w:val="none" w:sz="0" w:space="0" w:color="auto"/>
                            <w:bottom w:val="none" w:sz="0" w:space="0" w:color="auto"/>
                            <w:right w:val="none" w:sz="0" w:space="0" w:color="auto"/>
                          </w:divBdr>
                        </w:div>
                        <w:div w:id="124587788">
                          <w:marLeft w:val="480"/>
                          <w:marRight w:val="0"/>
                          <w:marTop w:val="0"/>
                          <w:marBottom w:val="0"/>
                          <w:divBdr>
                            <w:top w:val="none" w:sz="0" w:space="0" w:color="auto"/>
                            <w:left w:val="none" w:sz="0" w:space="0" w:color="auto"/>
                            <w:bottom w:val="none" w:sz="0" w:space="0" w:color="auto"/>
                            <w:right w:val="none" w:sz="0" w:space="0" w:color="auto"/>
                          </w:divBdr>
                        </w:div>
                        <w:div w:id="1231427121">
                          <w:marLeft w:val="480"/>
                          <w:marRight w:val="0"/>
                          <w:marTop w:val="0"/>
                          <w:marBottom w:val="0"/>
                          <w:divBdr>
                            <w:top w:val="none" w:sz="0" w:space="0" w:color="auto"/>
                            <w:left w:val="none" w:sz="0" w:space="0" w:color="auto"/>
                            <w:bottom w:val="none" w:sz="0" w:space="0" w:color="auto"/>
                            <w:right w:val="none" w:sz="0" w:space="0" w:color="auto"/>
                          </w:divBdr>
                        </w:div>
                        <w:div w:id="1368605940">
                          <w:marLeft w:val="480"/>
                          <w:marRight w:val="0"/>
                          <w:marTop w:val="0"/>
                          <w:marBottom w:val="0"/>
                          <w:divBdr>
                            <w:top w:val="none" w:sz="0" w:space="0" w:color="auto"/>
                            <w:left w:val="none" w:sz="0" w:space="0" w:color="auto"/>
                            <w:bottom w:val="none" w:sz="0" w:space="0" w:color="auto"/>
                            <w:right w:val="none" w:sz="0" w:space="0" w:color="auto"/>
                          </w:divBdr>
                        </w:div>
                        <w:div w:id="1525171449">
                          <w:marLeft w:val="480"/>
                          <w:marRight w:val="0"/>
                          <w:marTop w:val="0"/>
                          <w:marBottom w:val="0"/>
                          <w:divBdr>
                            <w:top w:val="none" w:sz="0" w:space="0" w:color="auto"/>
                            <w:left w:val="none" w:sz="0" w:space="0" w:color="auto"/>
                            <w:bottom w:val="none" w:sz="0" w:space="0" w:color="auto"/>
                            <w:right w:val="none" w:sz="0" w:space="0" w:color="auto"/>
                          </w:divBdr>
                        </w:div>
                        <w:div w:id="534269282">
                          <w:marLeft w:val="480"/>
                          <w:marRight w:val="0"/>
                          <w:marTop w:val="0"/>
                          <w:marBottom w:val="0"/>
                          <w:divBdr>
                            <w:top w:val="none" w:sz="0" w:space="0" w:color="auto"/>
                            <w:left w:val="none" w:sz="0" w:space="0" w:color="auto"/>
                            <w:bottom w:val="none" w:sz="0" w:space="0" w:color="auto"/>
                            <w:right w:val="none" w:sz="0" w:space="0" w:color="auto"/>
                          </w:divBdr>
                        </w:div>
                        <w:div w:id="1484808283">
                          <w:marLeft w:val="480"/>
                          <w:marRight w:val="0"/>
                          <w:marTop w:val="0"/>
                          <w:marBottom w:val="0"/>
                          <w:divBdr>
                            <w:top w:val="none" w:sz="0" w:space="0" w:color="auto"/>
                            <w:left w:val="none" w:sz="0" w:space="0" w:color="auto"/>
                            <w:bottom w:val="none" w:sz="0" w:space="0" w:color="auto"/>
                            <w:right w:val="none" w:sz="0" w:space="0" w:color="auto"/>
                          </w:divBdr>
                        </w:div>
                        <w:div w:id="804348687">
                          <w:marLeft w:val="480"/>
                          <w:marRight w:val="0"/>
                          <w:marTop w:val="0"/>
                          <w:marBottom w:val="0"/>
                          <w:divBdr>
                            <w:top w:val="none" w:sz="0" w:space="0" w:color="auto"/>
                            <w:left w:val="none" w:sz="0" w:space="0" w:color="auto"/>
                            <w:bottom w:val="none" w:sz="0" w:space="0" w:color="auto"/>
                            <w:right w:val="none" w:sz="0" w:space="0" w:color="auto"/>
                          </w:divBdr>
                        </w:div>
                        <w:div w:id="1376269371">
                          <w:marLeft w:val="480"/>
                          <w:marRight w:val="0"/>
                          <w:marTop w:val="0"/>
                          <w:marBottom w:val="0"/>
                          <w:divBdr>
                            <w:top w:val="none" w:sz="0" w:space="0" w:color="auto"/>
                            <w:left w:val="none" w:sz="0" w:space="0" w:color="auto"/>
                            <w:bottom w:val="none" w:sz="0" w:space="0" w:color="auto"/>
                            <w:right w:val="none" w:sz="0" w:space="0" w:color="auto"/>
                          </w:divBdr>
                        </w:div>
                      </w:divsChild>
                    </w:div>
                    <w:div w:id="1485000736">
                      <w:marLeft w:val="0"/>
                      <w:marRight w:val="0"/>
                      <w:marTop w:val="0"/>
                      <w:marBottom w:val="0"/>
                      <w:divBdr>
                        <w:top w:val="none" w:sz="0" w:space="0" w:color="auto"/>
                        <w:left w:val="none" w:sz="0" w:space="0" w:color="auto"/>
                        <w:bottom w:val="none" w:sz="0" w:space="0" w:color="auto"/>
                        <w:right w:val="none" w:sz="0" w:space="0" w:color="auto"/>
                      </w:divBdr>
                      <w:divsChild>
                        <w:div w:id="1013798045">
                          <w:marLeft w:val="480"/>
                          <w:marRight w:val="0"/>
                          <w:marTop w:val="0"/>
                          <w:marBottom w:val="0"/>
                          <w:divBdr>
                            <w:top w:val="none" w:sz="0" w:space="0" w:color="auto"/>
                            <w:left w:val="none" w:sz="0" w:space="0" w:color="auto"/>
                            <w:bottom w:val="none" w:sz="0" w:space="0" w:color="auto"/>
                            <w:right w:val="none" w:sz="0" w:space="0" w:color="auto"/>
                          </w:divBdr>
                        </w:div>
                        <w:div w:id="474763004">
                          <w:marLeft w:val="480"/>
                          <w:marRight w:val="0"/>
                          <w:marTop w:val="0"/>
                          <w:marBottom w:val="0"/>
                          <w:divBdr>
                            <w:top w:val="none" w:sz="0" w:space="0" w:color="auto"/>
                            <w:left w:val="none" w:sz="0" w:space="0" w:color="auto"/>
                            <w:bottom w:val="none" w:sz="0" w:space="0" w:color="auto"/>
                            <w:right w:val="none" w:sz="0" w:space="0" w:color="auto"/>
                          </w:divBdr>
                        </w:div>
                        <w:div w:id="1090195758">
                          <w:marLeft w:val="480"/>
                          <w:marRight w:val="0"/>
                          <w:marTop w:val="0"/>
                          <w:marBottom w:val="0"/>
                          <w:divBdr>
                            <w:top w:val="none" w:sz="0" w:space="0" w:color="auto"/>
                            <w:left w:val="none" w:sz="0" w:space="0" w:color="auto"/>
                            <w:bottom w:val="none" w:sz="0" w:space="0" w:color="auto"/>
                            <w:right w:val="none" w:sz="0" w:space="0" w:color="auto"/>
                          </w:divBdr>
                        </w:div>
                        <w:div w:id="645015386">
                          <w:marLeft w:val="480"/>
                          <w:marRight w:val="0"/>
                          <w:marTop w:val="0"/>
                          <w:marBottom w:val="0"/>
                          <w:divBdr>
                            <w:top w:val="none" w:sz="0" w:space="0" w:color="auto"/>
                            <w:left w:val="none" w:sz="0" w:space="0" w:color="auto"/>
                            <w:bottom w:val="none" w:sz="0" w:space="0" w:color="auto"/>
                            <w:right w:val="none" w:sz="0" w:space="0" w:color="auto"/>
                          </w:divBdr>
                        </w:div>
                        <w:div w:id="1253472346">
                          <w:marLeft w:val="480"/>
                          <w:marRight w:val="0"/>
                          <w:marTop w:val="0"/>
                          <w:marBottom w:val="0"/>
                          <w:divBdr>
                            <w:top w:val="none" w:sz="0" w:space="0" w:color="auto"/>
                            <w:left w:val="none" w:sz="0" w:space="0" w:color="auto"/>
                            <w:bottom w:val="none" w:sz="0" w:space="0" w:color="auto"/>
                            <w:right w:val="none" w:sz="0" w:space="0" w:color="auto"/>
                          </w:divBdr>
                        </w:div>
                        <w:div w:id="907613669">
                          <w:marLeft w:val="480"/>
                          <w:marRight w:val="0"/>
                          <w:marTop w:val="0"/>
                          <w:marBottom w:val="0"/>
                          <w:divBdr>
                            <w:top w:val="none" w:sz="0" w:space="0" w:color="auto"/>
                            <w:left w:val="none" w:sz="0" w:space="0" w:color="auto"/>
                            <w:bottom w:val="none" w:sz="0" w:space="0" w:color="auto"/>
                            <w:right w:val="none" w:sz="0" w:space="0" w:color="auto"/>
                          </w:divBdr>
                        </w:div>
                        <w:div w:id="97213245">
                          <w:marLeft w:val="480"/>
                          <w:marRight w:val="0"/>
                          <w:marTop w:val="0"/>
                          <w:marBottom w:val="0"/>
                          <w:divBdr>
                            <w:top w:val="none" w:sz="0" w:space="0" w:color="auto"/>
                            <w:left w:val="none" w:sz="0" w:space="0" w:color="auto"/>
                            <w:bottom w:val="none" w:sz="0" w:space="0" w:color="auto"/>
                            <w:right w:val="none" w:sz="0" w:space="0" w:color="auto"/>
                          </w:divBdr>
                        </w:div>
                        <w:div w:id="1348215074">
                          <w:marLeft w:val="480"/>
                          <w:marRight w:val="0"/>
                          <w:marTop w:val="0"/>
                          <w:marBottom w:val="0"/>
                          <w:divBdr>
                            <w:top w:val="none" w:sz="0" w:space="0" w:color="auto"/>
                            <w:left w:val="none" w:sz="0" w:space="0" w:color="auto"/>
                            <w:bottom w:val="none" w:sz="0" w:space="0" w:color="auto"/>
                            <w:right w:val="none" w:sz="0" w:space="0" w:color="auto"/>
                          </w:divBdr>
                        </w:div>
                        <w:div w:id="928584342">
                          <w:marLeft w:val="480"/>
                          <w:marRight w:val="0"/>
                          <w:marTop w:val="0"/>
                          <w:marBottom w:val="0"/>
                          <w:divBdr>
                            <w:top w:val="none" w:sz="0" w:space="0" w:color="auto"/>
                            <w:left w:val="none" w:sz="0" w:space="0" w:color="auto"/>
                            <w:bottom w:val="none" w:sz="0" w:space="0" w:color="auto"/>
                            <w:right w:val="none" w:sz="0" w:space="0" w:color="auto"/>
                          </w:divBdr>
                        </w:div>
                        <w:div w:id="335768314">
                          <w:marLeft w:val="480"/>
                          <w:marRight w:val="0"/>
                          <w:marTop w:val="0"/>
                          <w:marBottom w:val="0"/>
                          <w:divBdr>
                            <w:top w:val="none" w:sz="0" w:space="0" w:color="auto"/>
                            <w:left w:val="none" w:sz="0" w:space="0" w:color="auto"/>
                            <w:bottom w:val="none" w:sz="0" w:space="0" w:color="auto"/>
                            <w:right w:val="none" w:sz="0" w:space="0" w:color="auto"/>
                          </w:divBdr>
                        </w:div>
                        <w:div w:id="338965087">
                          <w:marLeft w:val="480"/>
                          <w:marRight w:val="0"/>
                          <w:marTop w:val="0"/>
                          <w:marBottom w:val="0"/>
                          <w:divBdr>
                            <w:top w:val="none" w:sz="0" w:space="0" w:color="auto"/>
                            <w:left w:val="none" w:sz="0" w:space="0" w:color="auto"/>
                            <w:bottom w:val="none" w:sz="0" w:space="0" w:color="auto"/>
                            <w:right w:val="none" w:sz="0" w:space="0" w:color="auto"/>
                          </w:divBdr>
                        </w:div>
                        <w:div w:id="1948153919">
                          <w:marLeft w:val="480"/>
                          <w:marRight w:val="0"/>
                          <w:marTop w:val="0"/>
                          <w:marBottom w:val="0"/>
                          <w:divBdr>
                            <w:top w:val="none" w:sz="0" w:space="0" w:color="auto"/>
                            <w:left w:val="none" w:sz="0" w:space="0" w:color="auto"/>
                            <w:bottom w:val="none" w:sz="0" w:space="0" w:color="auto"/>
                            <w:right w:val="none" w:sz="0" w:space="0" w:color="auto"/>
                          </w:divBdr>
                        </w:div>
                        <w:div w:id="918828411">
                          <w:marLeft w:val="480"/>
                          <w:marRight w:val="0"/>
                          <w:marTop w:val="0"/>
                          <w:marBottom w:val="0"/>
                          <w:divBdr>
                            <w:top w:val="none" w:sz="0" w:space="0" w:color="auto"/>
                            <w:left w:val="none" w:sz="0" w:space="0" w:color="auto"/>
                            <w:bottom w:val="none" w:sz="0" w:space="0" w:color="auto"/>
                            <w:right w:val="none" w:sz="0" w:space="0" w:color="auto"/>
                          </w:divBdr>
                        </w:div>
                        <w:div w:id="1415201633">
                          <w:marLeft w:val="480"/>
                          <w:marRight w:val="0"/>
                          <w:marTop w:val="0"/>
                          <w:marBottom w:val="0"/>
                          <w:divBdr>
                            <w:top w:val="none" w:sz="0" w:space="0" w:color="auto"/>
                            <w:left w:val="none" w:sz="0" w:space="0" w:color="auto"/>
                            <w:bottom w:val="none" w:sz="0" w:space="0" w:color="auto"/>
                            <w:right w:val="none" w:sz="0" w:space="0" w:color="auto"/>
                          </w:divBdr>
                        </w:div>
                        <w:div w:id="1942449656">
                          <w:marLeft w:val="480"/>
                          <w:marRight w:val="0"/>
                          <w:marTop w:val="0"/>
                          <w:marBottom w:val="0"/>
                          <w:divBdr>
                            <w:top w:val="none" w:sz="0" w:space="0" w:color="auto"/>
                            <w:left w:val="none" w:sz="0" w:space="0" w:color="auto"/>
                            <w:bottom w:val="none" w:sz="0" w:space="0" w:color="auto"/>
                            <w:right w:val="none" w:sz="0" w:space="0" w:color="auto"/>
                          </w:divBdr>
                        </w:div>
                        <w:div w:id="1730154019">
                          <w:marLeft w:val="480"/>
                          <w:marRight w:val="0"/>
                          <w:marTop w:val="0"/>
                          <w:marBottom w:val="0"/>
                          <w:divBdr>
                            <w:top w:val="none" w:sz="0" w:space="0" w:color="auto"/>
                            <w:left w:val="none" w:sz="0" w:space="0" w:color="auto"/>
                            <w:bottom w:val="none" w:sz="0" w:space="0" w:color="auto"/>
                            <w:right w:val="none" w:sz="0" w:space="0" w:color="auto"/>
                          </w:divBdr>
                        </w:div>
                        <w:div w:id="1604612162">
                          <w:marLeft w:val="480"/>
                          <w:marRight w:val="0"/>
                          <w:marTop w:val="0"/>
                          <w:marBottom w:val="0"/>
                          <w:divBdr>
                            <w:top w:val="none" w:sz="0" w:space="0" w:color="auto"/>
                            <w:left w:val="none" w:sz="0" w:space="0" w:color="auto"/>
                            <w:bottom w:val="none" w:sz="0" w:space="0" w:color="auto"/>
                            <w:right w:val="none" w:sz="0" w:space="0" w:color="auto"/>
                          </w:divBdr>
                        </w:div>
                        <w:div w:id="1161460011">
                          <w:marLeft w:val="480"/>
                          <w:marRight w:val="0"/>
                          <w:marTop w:val="0"/>
                          <w:marBottom w:val="0"/>
                          <w:divBdr>
                            <w:top w:val="none" w:sz="0" w:space="0" w:color="auto"/>
                            <w:left w:val="none" w:sz="0" w:space="0" w:color="auto"/>
                            <w:bottom w:val="none" w:sz="0" w:space="0" w:color="auto"/>
                            <w:right w:val="none" w:sz="0" w:space="0" w:color="auto"/>
                          </w:divBdr>
                        </w:div>
                        <w:div w:id="121534683">
                          <w:marLeft w:val="480"/>
                          <w:marRight w:val="0"/>
                          <w:marTop w:val="0"/>
                          <w:marBottom w:val="0"/>
                          <w:divBdr>
                            <w:top w:val="none" w:sz="0" w:space="0" w:color="auto"/>
                            <w:left w:val="none" w:sz="0" w:space="0" w:color="auto"/>
                            <w:bottom w:val="none" w:sz="0" w:space="0" w:color="auto"/>
                            <w:right w:val="none" w:sz="0" w:space="0" w:color="auto"/>
                          </w:divBdr>
                        </w:div>
                        <w:div w:id="139463939">
                          <w:marLeft w:val="480"/>
                          <w:marRight w:val="0"/>
                          <w:marTop w:val="0"/>
                          <w:marBottom w:val="0"/>
                          <w:divBdr>
                            <w:top w:val="none" w:sz="0" w:space="0" w:color="auto"/>
                            <w:left w:val="none" w:sz="0" w:space="0" w:color="auto"/>
                            <w:bottom w:val="none" w:sz="0" w:space="0" w:color="auto"/>
                            <w:right w:val="none" w:sz="0" w:space="0" w:color="auto"/>
                          </w:divBdr>
                        </w:div>
                        <w:div w:id="816801443">
                          <w:marLeft w:val="480"/>
                          <w:marRight w:val="0"/>
                          <w:marTop w:val="0"/>
                          <w:marBottom w:val="0"/>
                          <w:divBdr>
                            <w:top w:val="none" w:sz="0" w:space="0" w:color="auto"/>
                            <w:left w:val="none" w:sz="0" w:space="0" w:color="auto"/>
                            <w:bottom w:val="none" w:sz="0" w:space="0" w:color="auto"/>
                            <w:right w:val="none" w:sz="0" w:space="0" w:color="auto"/>
                          </w:divBdr>
                        </w:div>
                        <w:div w:id="344405232">
                          <w:marLeft w:val="480"/>
                          <w:marRight w:val="0"/>
                          <w:marTop w:val="0"/>
                          <w:marBottom w:val="0"/>
                          <w:divBdr>
                            <w:top w:val="none" w:sz="0" w:space="0" w:color="auto"/>
                            <w:left w:val="none" w:sz="0" w:space="0" w:color="auto"/>
                            <w:bottom w:val="none" w:sz="0" w:space="0" w:color="auto"/>
                            <w:right w:val="none" w:sz="0" w:space="0" w:color="auto"/>
                          </w:divBdr>
                        </w:div>
                        <w:div w:id="60183001">
                          <w:marLeft w:val="480"/>
                          <w:marRight w:val="0"/>
                          <w:marTop w:val="0"/>
                          <w:marBottom w:val="0"/>
                          <w:divBdr>
                            <w:top w:val="none" w:sz="0" w:space="0" w:color="auto"/>
                            <w:left w:val="none" w:sz="0" w:space="0" w:color="auto"/>
                            <w:bottom w:val="none" w:sz="0" w:space="0" w:color="auto"/>
                            <w:right w:val="none" w:sz="0" w:space="0" w:color="auto"/>
                          </w:divBdr>
                        </w:div>
                        <w:div w:id="109011030">
                          <w:marLeft w:val="480"/>
                          <w:marRight w:val="0"/>
                          <w:marTop w:val="0"/>
                          <w:marBottom w:val="0"/>
                          <w:divBdr>
                            <w:top w:val="none" w:sz="0" w:space="0" w:color="auto"/>
                            <w:left w:val="none" w:sz="0" w:space="0" w:color="auto"/>
                            <w:bottom w:val="none" w:sz="0" w:space="0" w:color="auto"/>
                            <w:right w:val="none" w:sz="0" w:space="0" w:color="auto"/>
                          </w:divBdr>
                        </w:div>
                        <w:div w:id="1780562928">
                          <w:marLeft w:val="480"/>
                          <w:marRight w:val="0"/>
                          <w:marTop w:val="0"/>
                          <w:marBottom w:val="0"/>
                          <w:divBdr>
                            <w:top w:val="none" w:sz="0" w:space="0" w:color="auto"/>
                            <w:left w:val="none" w:sz="0" w:space="0" w:color="auto"/>
                            <w:bottom w:val="none" w:sz="0" w:space="0" w:color="auto"/>
                            <w:right w:val="none" w:sz="0" w:space="0" w:color="auto"/>
                          </w:divBdr>
                        </w:div>
                        <w:div w:id="2137330878">
                          <w:marLeft w:val="480"/>
                          <w:marRight w:val="0"/>
                          <w:marTop w:val="0"/>
                          <w:marBottom w:val="0"/>
                          <w:divBdr>
                            <w:top w:val="none" w:sz="0" w:space="0" w:color="auto"/>
                            <w:left w:val="none" w:sz="0" w:space="0" w:color="auto"/>
                            <w:bottom w:val="none" w:sz="0" w:space="0" w:color="auto"/>
                            <w:right w:val="none" w:sz="0" w:space="0" w:color="auto"/>
                          </w:divBdr>
                        </w:div>
                        <w:div w:id="1360550258">
                          <w:marLeft w:val="480"/>
                          <w:marRight w:val="0"/>
                          <w:marTop w:val="0"/>
                          <w:marBottom w:val="0"/>
                          <w:divBdr>
                            <w:top w:val="none" w:sz="0" w:space="0" w:color="auto"/>
                            <w:left w:val="none" w:sz="0" w:space="0" w:color="auto"/>
                            <w:bottom w:val="none" w:sz="0" w:space="0" w:color="auto"/>
                            <w:right w:val="none" w:sz="0" w:space="0" w:color="auto"/>
                          </w:divBdr>
                        </w:div>
                        <w:div w:id="38016436">
                          <w:marLeft w:val="480"/>
                          <w:marRight w:val="0"/>
                          <w:marTop w:val="0"/>
                          <w:marBottom w:val="0"/>
                          <w:divBdr>
                            <w:top w:val="none" w:sz="0" w:space="0" w:color="auto"/>
                            <w:left w:val="none" w:sz="0" w:space="0" w:color="auto"/>
                            <w:bottom w:val="none" w:sz="0" w:space="0" w:color="auto"/>
                            <w:right w:val="none" w:sz="0" w:space="0" w:color="auto"/>
                          </w:divBdr>
                        </w:div>
                        <w:div w:id="726340189">
                          <w:marLeft w:val="480"/>
                          <w:marRight w:val="0"/>
                          <w:marTop w:val="0"/>
                          <w:marBottom w:val="0"/>
                          <w:divBdr>
                            <w:top w:val="none" w:sz="0" w:space="0" w:color="auto"/>
                            <w:left w:val="none" w:sz="0" w:space="0" w:color="auto"/>
                            <w:bottom w:val="none" w:sz="0" w:space="0" w:color="auto"/>
                            <w:right w:val="none" w:sz="0" w:space="0" w:color="auto"/>
                          </w:divBdr>
                        </w:div>
                        <w:div w:id="105581048">
                          <w:marLeft w:val="480"/>
                          <w:marRight w:val="0"/>
                          <w:marTop w:val="0"/>
                          <w:marBottom w:val="0"/>
                          <w:divBdr>
                            <w:top w:val="none" w:sz="0" w:space="0" w:color="auto"/>
                            <w:left w:val="none" w:sz="0" w:space="0" w:color="auto"/>
                            <w:bottom w:val="none" w:sz="0" w:space="0" w:color="auto"/>
                            <w:right w:val="none" w:sz="0" w:space="0" w:color="auto"/>
                          </w:divBdr>
                        </w:div>
                        <w:div w:id="1804886877">
                          <w:marLeft w:val="480"/>
                          <w:marRight w:val="0"/>
                          <w:marTop w:val="0"/>
                          <w:marBottom w:val="0"/>
                          <w:divBdr>
                            <w:top w:val="none" w:sz="0" w:space="0" w:color="auto"/>
                            <w:left w:val="none" w:sz="0" w:space="0" w:color="auto"/>
                            <w:bottom w:val="none" w:sz="0" w:space="0" w:color="auto"/>
                            <w:right w:val="none" w:sz="0" w:space="0" w:color="auto"/>
                          </w:divBdr>
                        </w:div>
                        <w:div w:id="334649399">
                          <w:marLeft w:val="480"/>
                          <w:marRight w:val="0"/>
                          <w:marTop w:val="0"/>
                          <w:marBottom w:val="0"/>
                          <w:divBdr>
                            <w:top w:val="none" w:sz="0" w:space="0" w:color="auto"/>
                            <w:left w:val="none" w:sz="0" w:space="0" w:color="auto"/>
                            <w:bottom w:val="none" w:sz="0" w:space="0" w:color="auto"/>
                            <w:right w:val="none" w:sz="0" w:space="0" w:color="auto"/>
                          </w:divBdr>
                        </w:div>
                        <w:div w:id="1570188814">
                          <w:marLeft w:val="480"/>
                          <w:marRight w:val="0"/>
                          <w:marTop w:val="0"/>
                          <w:marBottom w:val="0"/>
                          <w:divBdr>
                            <w:top w:val="none" w:sz="0" w:space="0" w:color="auto"/>
                            <w:left w:val="none" w:sz="0" w:space="0" w:color="auto"/>
                            <w:bottom w:val="none" w:sz="0" w:space="0" w:color="auto"/>
                            <w:right w:val="none" w:sz="0" w:space="0" w:color="auto"/>
                          </w:divBdr>
                        </w:div>
                        <w:div w:id="1578976633">
                          <w:marLeft w:val="480"/>
                          <w:marRight w:val="0"/>
                          <w:marTop w:val="0"/>
                          <w:marBottom w:val="0"/>
                          <w:divBdr>
                            <w:top w:val="none" w:sz="0" w:space="0" w:color="auto"/>
                            <w:left w:val="none" w:sz="0" w:space="0" w:color="auto"/>
                            <w:bottom w:val="none" w:sz="0" w:space="0" w:color="auto"/>
                            <w:right w:val="none" w:sz="0" w:space="0" w:color="auto"/>
                          </w:divBdr>
                        </w:div>
                        <w:div w:id="1309943569">
                          <w:marLeft w:val="480"/>
                          <w:marRight w:val="0"/>
                          <w:marTop w:val="0"/>
                          <w:marBottom w:val="0"/>
                          <w:divBdr>
                            <w:top w:val="none" w:sz="0" w:space="0" w:color="auto"/>
                            <w:left w:val="none" w:sz="0" w:space="0" w:color="auto"/>
                            <w:bottom w:val="none" w:sz="0" w:space="0" w:color="auto"/>
                            <w:right w:val="none" w:sz="0" w:space="0" w:color="auto"/>
                          </w:divBdr>
                        </w:div>
                        <w:div w:id="1110318246">
                          <w:marLeft w:val="480"/>
                          <w:marRight w:val="0"/>
                          <w:marTop w:val="0"/>
                          <w:marBottom w:val="0"/>
                          <w:divBdr>
                            <w:top w:val="none" w:sz="0" w:space="0" w:color="auto"/>
                            <w:left w:val="none" w:sz="0" w:space="0" w:color="auto"/>
                            <w:bottom w:val="none" w:sz="0" w:space="0" w:color="auto"/>
                            <w:right w:val="none" w:sz="0" w:space="0" w:color="auto"/>
                          </w:divBdr>
                        </w:div>
                        <w:div w:id="455611791">
                          <w:marLeft w:val="480"/>
                          <w:marRight w:val="0"/>
                          <w:marTop w:val="0"/>
                          <w:marBottom w:val="0"/>
                          <w:divBdr>
                            <w:top w:val="none" w:sz="0" w:space="0" w:color="auto"/>
                            <w:left w:val="none" w:sz="0" w:space="0" w:color="auto"/>
                            <w:bottom w:val="none" w:sz="0" w:space="0" w:color="auto"/>
                            <w:right w:val="none" w:sz="0" w:space="0" w:color="auto"/>
                          </w:divBdr>
                        </w:div>
                        <w:div w:id="622729288">
                          <w:marLeft w:val="480"/>
                          <w:marRight w:val="0"/>
                          <w:marTop w:val="0"/>
                          <w:marBottom w:val="0"/>
                          <w:divBdr>
                            <w:top w:val="none" w:sz="0" w:space="0" w:color="auto"/>
                            <w:left w:val="none" w:sz="0" w:space="0" w:color="auto"/>
                            <w:bottom w:val="none" w:sz="0" w:space="0" w:color="auto"/>
                            <w:right w:val="none" w:sz="0" w:space="0" w:color="auto"/>
                          </w:divBdr>
                        </w:div>
                        <w:div w:id="11999413">
                          <w:marLeft w:val="480"/>
                          <w:marRight w:val="0"/>
                          <w:marTop w:val="0"/>
                          <w:marBottom w:val="0"/>
                          <w:divBdr>
                            <w:top w:val="none" w:sz="0" w:space="0" w:color="auto"/>
                            <w:left w:val="none" w:sz="0" w:space="0" w:color="auto"/>
                            <w:bottom w:val="none" w:sz="0" w:space="0" w:color="auto"/>
                            <w:right w:val="none" w:sz="0" w:space="0" w:color="auto"/>
                          </w:divBdr>
                        </w:div>
                        <w:div w:id="1765178573">
                          <w:marLeft w:val="480"/>
                          <w:marRight w:val="0"/>
                          <w:marTop w:val="0"/>
                          <w:marBottom w:val="0"/>
                          <w:divBdr>
                            <w:top w:val="none" w:sz="0" w:space="0" w:color="auto"/>
                            <w:left w:val="none" w:sz="0" w:space="0" w:color="auto"/>
                            <w:bottom w:val="none" w:sz="0" w:space="0" w:color="auto"/>
                            <w:right w:val="none" w:sz="0" w:space="0" w:color="auto"/>
                          </w:divBdr>
                        </w:div>
                        <w:div w:id="1783837611">
                          <w:marLeft w:val="480"/>
                          <w:marRight w:val="0"/>
                          <w:marTop w:val="0"/>
                          <w:marBottom w:val="0"/>
                          <w:divBdr>
                            <w:top w:val="none" w:sz="0" w:space="0" w:color="auto"/>
                            <w:left w:val="none" w:sz="0" w:space="0" w:color="auto"/>
                            <w:bottom w:val="none" w:sz="0" w:space="0" w:color="auto"/>
                            <w:right w:val="none" w:sz="0" w:space="0" w:color="auto"/>
                          </w:divBdr>
                        </w:div>
                        <w:div w:id="1194344008">
                          <w:marLeft w:val="480"/>
                          <w:marRight w:val="0"/>
                          <w:marTop w:val="0"/>
                          <w:marBottom w:val="0"/>
                          <w:divBdr>
                            <w:top w:val="none" w:sz="0" w:space="0" w:color="auto"/>
                            <w:left w:val="none" w:sz="0" w:space="0" w:color="auto"/>
                            <w:bottom w:val="none" w:sz="0" w:space="0" w:color="auto"/>
                            <w:right w:val="none" w:sz="0" w:space="0" w:color="auto"/>
                          </w:divBdr>
                        </w:div>
                        <w:div w:id="1679234093">
                          <w:marLeft w:val="480"/>
                          <w:marRight w:val="0"/>
                          <w:marTop w:val="0"/>
                          <w:marBottom w:val="0"/>
                          <w:divBdr>
                            <w:top w:val="none" w:sz="0" w:space="0" w:color="auto"/>
                            <w:left w:val="none" w:sz="0" w:space="0" w:color="auto"/>
                            <w:bottom w:val="none" w:sz="0" w:space="0" w:color="auto"/>
                            <w:right w:val="none" w:sz="0" w:space="0" w:color="auto"/>
                          </w:divBdr>
                        </w:div>
                        <w:div w:id="472066205">
                          <w:marLeft w:val="480"/>
                          <w:marRight w:val="0"/>
                          <w:marTop w:val="0"/>
                          <w:marBottom w:val="0"/>
                          <w:divBdr>
                            <w:top w:val="none" w:sz="0" w:space="0" w:color="auto"/>
                            <w:left w:val="none" w:sz="0" w:space="0" w:color="auto"/>
                            <w:bottom w:val="none" w:sz="0" w:space="0" w:color="auto"/>
                            <w:right w:val="none" w:sz="0" w:space="0" w:color="auto"/>
                          </w:divBdr>
                        </w:div>
                        <w:div w:id="813252374">
                          <w:marLeft w:val="480"/>
                          <w:marRight w:val="0"/>
                          <w:marTop w:val="0"/>
                          <w:marBottom w:val="0"/>
                          <w:divBdr>
                            <w:top w:val="none" w:sz="0" w:space="0" w:color="auto"/>
                            <w:left w:val="none" w:sz="0" w:space="0" w:color="auto"/>
                            <w:bottom w:val="none" w:sz="0" w:space="0" w:color="auto"/>
                            <w:right w:val="none" w:sz="0" w:space="0" w:color="auto"/>
                          </w:divBdr>
                        </w:div>
                        <w:div w:id="1352992738">
                          <w:marLeft w:val="480"/>
                          <w:marRight w:val="0"/>
                          <w:marTop w:val="0"/>
                          <w:marBottom w:val="0"/>
                          <w:divBdr>
                            <w:top w:val="none" w:sz="0" w:space="0" w:color="auto"/>
                            <w:left w:val="none" w:sz="0" w:space="0" w:color="auto"/>
                            <w:bottom w:val="none" w:sz="0" w:space="0" w:color="auto"/>
                            <w:right w:val="none" w:sz="0" w:space="0" w:color="auto"/>
                          </w:divBdr>
                        </w:div>
                        <w:div w:id="1725449359">
                          <w:marLeft w:val="480"/>
                          <w:marRight w:val="0"/>
                          <w:marTop w:val="0"/>
                          <w:marBottom w:val="0"/>
                          <w:divBdr>
                            <w:top w:val="none" w:sz="0" w:space="0" w:color="auto"/>
                            <w:left w:val="none" w:sz="0" w:space="0" w:color="auto"/>
                            <w:bottom w:val="none" w:sz="0" w:space="0" w:color="auto"/>
                            <w:right w:val="none" w:sz="0" w:space="0" w:color="auto"/>
                          </w:divBdr>
                        </w:div>
                        <w:div w:id="949052363">
                          <w:marLeft w:val="480"/>
                          <w:marRight w:val="0"/>
                          <w:marTop w:val="0"/>
                          <w:marBottom w:val="0"/>
                          <w:divBdr>
                            <w:top w:val="none" w:sz="0" w:space="0" w:color="auto"/>
                            <w:left w:val="none" w:sz="0" w:space="0" w:color="auto"/>
                            <w:bottom w:val="none" w:sz="0" w:space="0" w:color="auto"/>
                            <w:right w:val="none" w:sz="0" w:space="0" w:color="auto"/>
                          </w:divBdr>
                        </w:div>
                        <w:div w:id="1988239849">
                          <w:marLeft w:val="480"/>
                          <w:marRight w:val="0"/>
                          <w:marTop w:val="0"/>
                          <w:marBottom w:val="0"/>
                          <w:divBdr>
                            <w:top w:val="none" w:sz="0" w:space="0" w:color="auto"/>
                            <w:left w:val="none" w:sz="0" w:space="0" w:color="auto"/>
                            <w:bottom w:val="none" w:sz="0" w:space="0" w:color="auto"/>
                            <w:right w:val="none" w:sz="0" w:space="0" w:color="auto"/>
                          </w:divBdr>
                        </w:div>
                        <w:div w:id="1962302426">
                          <w:marLeft w:val="480"/>
                          <w:marRight w:val="0"/>
                          <w:marTop w:val="0"/>
                          <w:marBottom w:val="0"/>
                          <w:divBdr>
                            <w:top w:val="none" w:sz="0" w:space="0" w:color="auto"/>
                            <w:left w:val="none" w:sz="0" w:space="0" w:color="auto"/>
                            <w:bottom w:val="none" w:sz="0" w:space="0" w:color="auto"/>
                            <w:right w:val="none" w:sz="0" w:space="0" w:color="auto"/>
                          </w:divBdr>
                        </w:div>
                        <w:div w:id="1660842666">
                          <w:marLeft w:val="480"/>
                          <w:marRight w:val="0"/>
                          <w:marTop w:val="0"/>
                          <w:marBottom w:val="0"/>
                          <w:divBdr>
                            <w:top w:val="none" w:sz="0" w:space="0" w:color="auto"/>
                            <w:left w:val="none" w:sz="0" w:space="0" w:color="auto"/>
                            <w:bottom w:val="none" w:sz="0" w:space="0" w:color="auto"/>
                            <w:right w:val="none" w:sz="0" w:space="0" w:color="auto"/>
                          </w:divBdr>
                        </w:div>
                        <w:div w:id="170146089">
                          <w:marLeft w:val="480"/>
                          <w:marRight w:val="0"/>
                          <w:marTop w:val="0"/>
                          <w:marBottom w:val="0"/>
                          <w:divBdr>
                            <w:top w:val="none" w:sz="0" w:space="0" w:color="auto"/>
                            <w:left w:val="none" w:sz="0" w:space="0" w:color="auto"/>
                            <w:bottom w:val="none" w:sz="0" w:space="0" w:color="auto"/>
                            <w:right w:val="none" w:sz="0" w:space="0" w:color="auto"/>
                          </w:divBdr>
                        </w:div>
                        <w:div w:id="1778255242">
                          <w:marLeft w:val="480"/>
                          <w:marRight w:val="0"/>
                          <w:marTop w:val="0"/>
                          <w:marBottom w:val="0"/>
                          <w:divBdr>
                            <w:top w:val="none" w:sz="0" w:space="0" w:color="auto"/>
                            <w:left w:val="none" w:sz="0" w:space="0" w:color="auto"/>
                            <w:bottom w:val="none" w:sz="0" w:space="0" w:color="auto"/>
                            <w:right w:val="none" w:sz="0" w:space="0" w:color="auto"/>
                          </w:divBdr>
                        </w:div>
                        <w:div w:id="2126339691">
                          <w:marLeft w:val="480"/>
                          <w:marRight w:val="0"/>
                          <w:marTop w:val="0"/>
                          <w:marBottom w:val="0"/>
                          <w:divBdr>
                            <w:top w:val="none" w:sz="0" w:space="0" w:color="auto"/>
                            <w:left w:val="none" w:sz="0" w:space="0" w:color="auto"/>
                            <w:bottom w:val="none" w:sz="0" w:space="0" w:color="auto"/>
                            <w:right w:val="none" w:sz="0" w:space="0" w:color="auto"/>
                          </w:divBdr>
                        </w:div>
                        <w:div w:id="1664550513">
                          <w:marLeft w:val="480"/>
                          <w:marRight w:val="0"/>
                          <w:marTop w:val="0"/>
                          <w:marBottom w:val="0"/>
                          <w:divBdr>
                            <w:top w:val="none" w:sz="0" w:space="0" w:color="auto"/>
                            <w:left w:val="none" w:sz="0" w:space="0" w:color="auto"/>
                            <w:bottom w:val="none" w:sz="0" w:space="0" w:color="auto"/>
                            <w:right w:val="none" w:sz="0" w:space="0" w:color="auto"/>
                          </w:divBdr>
                        </w:div>
                        <w:div w:id="358943555">
                          <w:marLeft w:val="480"/>
                          <w:marRight w:val="0"/>
                          <w:marTop w:val="0"/>
                          <w:marBottom w:val="0"/>
                          <w:divBdr>
                            <w:top w:val="none" w:sz="0" w:space="0" w:color="auto"/>
                            <w:left w:val="none" w:sz="0" w:space="0" w:color="auto"/>
                            <w:bottom w:val="none" w:sz="0" w:space="0" w:color="auto"/>
                            <w:right w:val="none" w:sz="0" w:space="0" w:color="auto"/>
                          </w:divBdr>
                        </w:div>
                        <w:div w:id="339159149">
                          <w:marLeft w:val="480"/>
                          <w:marRight w:val="0"/>
                          <w:marTop w:val="0"/>
                          <w:marBottom w:val="0"/>
                          <w:divBdr>
                            <w:top w:val="none" w:sz="0" w:space="0" w:color="auto"/>
                            <w:left w:val="none" w:sz="0" w:space="0" w:color="auto"/>
                            <w:bottom w:val="none" w:sz="0" w:space="0" w:color="auto"/>
                            <w:right w:val="none" w:sz="0" w:space="0" w:color="auto"/>
                          </w:divBdr>
                        </w:div>
                        <w:div w:id="1829011126">
                          <w:marLeft w:val="480"/>
                          <w:marRight w:val="0"/>
                          <w:marTop w:val="0"/>
                          <w:marBottom w:val="0"/>
                          <w:divBdr>
                            <w:top w:val="none" w:sz="0" w:space="0" w:color="auto"/>
                            <w:left w:val="none" w:sz="0" w:space="0" w:color="auto"/>
                            <w:bottom w:val="none" w:sz="0" w:space="0" w:color="auto"/>
                            <w:right w:val="none" w:sz="0" w:space="0" w:color="auto"/>
                          </w:divBdr>
                        </w:div>
                        <w:div w:id="922881890">
                          <w:marLeft w:val="480"/>
                          <w:marRight w:val="0"/>
                          <w:marTop w:val="0"/>
                          <w:marBottom w:val="0"/>
                          <w:divBdr>
                            <w:top w:val="none" w:sz="0" w:space="0" w:color="auto"/>
                            <w:left w:val="none" w:sz="0" w:space="0" w:color="auto"/>
                            <w:bottom w:val="none" w:sz="0" w:space="0" w:color="auto"/>
                            <w:right w:val="none" w:sz="0" w:space="0" w:color="auto"/>
                          </w:divBdr>
                        </w:div>
                        <w:div w:id="516505882">
                          <w:marLeft w:val="480"/>
                          <w:marRight w:val="0"/>
                          <w:marTop w:val="0"/>
                          <w:marBottom w:val="0"/>
                          <w:divBdr>
                            <w:top w:val="none" w:sz="0" w:space="0" w:color="auto"/>
                            <w:left w:val="none" w:sz="0" w:space="0" w:color="auto"/>
                            <w:bottom w:val="none" w:sz="0" w:space="0" w:color="auto"/>
                            <w:right w:val="none" w:sz="0" w:space="0" w:color="auto"/>
                          </w:divBdr>
                        </w:div>
                        <w:div w:id="216019558">
                          <w:marLeft w:val="480"/>
                          <w:marRight w:val="0"/>
                          <w:marTop w:val="0"/>
                          <w:marBottom w:val="0"/>
                          <w:divBdr>
                            <w:top w:val="none" w:sz="0" w:space="0" w:color="auto"/>
                            <w:left w:val="none" w:sz="0" w:space="0" w:color="auto"/>
                            <w:bottom w:val="none" w:sz="0" w:space="0" w:color="auto"/>
                            <w:right w:val="none" w:sz="0" w:space="0" w:color="auto"/>
                          </w:divBdr>
                        </w:div>
                        <w:div w:id="371466718">
                          <w:marLeft w:val="480"/>
                          <w:marRight w:val="0"/>
                          <w:marTop w:val="0"/>
                          <w:marBottom w:val="0"/>
                          <w:divBdr>
                            <w:top w:val="none" w:sz="0" w:space="0" w:color="auto"/>
                            <w:left w:val="none" w:sz="0" w:space="0" w:color="auto"/>
                            <w:bottom w:val="none" w:sz="0" w:space="0" w:color="auto"/>
                            <w:right w:val="none" w:sz="0" w:space="0" w:color="auto"/>
                          </w:divBdr>
                        </w:div>
                        <w:div w:id="1399207737">
                          <w:marLeft w:val="480"/>
                          <w:marRight w:val="0"/>
                          <w:marTop w:val="0"/>
                          <w:marBottom w:val="0"/>
                          <w:divBdr>
                            <w:top w:val="none" w:sz="0" w:space="0" w:color="auto"/>
                            <w:left w:val="none" w:sz="0" w:space="0" w:color="auto"/>
                            <w:bottom w:val="none" w:sz="0" w:space="0" w:color="auto"/>
                            <w:right w:val="none" w:sz="0" w:space="0" w:color="auto"/>
                          </w:divBdr>
                        </w:div>
                        <w:div w:id="612520619">
                          <w:marLeft w:val="480"/>
                          <w:marRight w:val="0"/>
                          <w:marTop w:val="0"/>
                          <w:marBottom w:val="0"/>
                          <w:divBdr>
                            <w:top w:val="none" w:sz="0" w:space="0" w:color="auto"/>
                            <w:left w:val="none" w:sz="0" w:space="0" w:color="auto"/>
                            <w:bottom w:val="none" w:sz="0" w:space="0" w:color="auto"/>
                            <w:right w:val="none" w:sz="0" w:space="0" w:color="auto"/>
                          </w:divBdr>
                        </w:div>
                        <w:div w:id="386074272">
                          <w:marLeft w:val="480"/>
                          <w:marRight w:val="0"/>
                          <w:marTop w:val="0"/>
                          <w:marBottom w:val="0"/>
                          <w:divBdr>
                            <w:top w:val="none" w:sz="0" w:space="0" w:color="auto"/>
                            <w:left w:val="none" w:sz="0" w:space="0" w:color="auto"/>
                            <w:bottom w:val="none" w:sz="0" w:space="0" w:color="auto"/>
                            <w:right w:val="none" w:sz="0" w:space="0" w:color="auto"/>
                          </w:divBdr>
                        </w:div>
                        <w:div w:id="1153182344">
                          <w:marLeft w:val="480"/>
                          <w:marRight w:val="0"/>
                          <w:marTop w:val="0"/>
                          <w:marBottom w:val="0"/>
                          <w:divBdr>
                            <w:top w:val="none" w:sz="0" w:space="0" w:color="auto"/>
                            <w:left w:val="none" w:sz="0" w:space="0" w:color="auto"/>
                            <w:bottom w:val="none" w:sz="0" w:space="0" w:color="auto"/>
                            <w:right w:val="none" w:sz="0" w:space="0" w:color="auto"/>
                          </w:divBdr>
                        </w:div>
                        <w:div w:id="1011102010">
                          <w:marLeft w:val="480"/>
                          <w:marRight w:val="0"/>
                          <w:marTop w:val="0"/>
                          <w:marBottom w:val="0"/>
                          <w:divBdr>
                            <w:top w:val="none" w:sz="0" w:space="0" w:color="auto"/>
                            <w:left w:val="none" w:sz="0" w:space="0" w:color="auto"/>
                            <w:bottom w:val="none" w:sz="0" w:space="0" w:color="auto"/>
                            <w:right w:val="none" w:sz="0" w:space="0" w:color="auto"/>
                          </w:divBdr>
                        </w:div>
                        <w:div w:id="180248098">
                          <w:marLeft w:val="480"/>
                          <w:marRight w:val="0"/>
                          <w:marTop w:val="0"/>
                          <w:marBottom w:val="0"/>
                          <w:divBdr>
                            <w:top w:val="none" w:sz="0" w:space="0" w:color="auto"/>
                            <w:left w:val="none" w:sz="0" w:space="0" w:color="auto"/>
                            <w:bottom w:val="none" w:sz="0" w:space="0" w:color="auto"/>
                            <w:right w:val="none" w:sz="0" w:space="0" w:color="auto"/>
                          </w:divBdr>
                        </w:div>
                        <w:div w:id="1386837302">
                          <w:marLeft w:val="480"/>
                          <w:marRight w:val="0"/>
                          <w:marTop w:val="0"/>
                          <w:marBottom w:val="0"/>
                          <w:divBdr>
                            <w:top w:val="none" w:sz="0" w:space="0" w:color="auto"/>
                            <w:left w:val="none" w:sz="0" w:space="0" w:color="auto"/>
                            <w:bottom w:val="none" w:sz="0" w:space="0" w:color="auto"/>
                            <w:right w:val="none" w:sz="0" w:space="0" w:color="auto"/>
                          </w:divBdr>
                        </w:div>
                        <w:div w:id="1073968004">
                          <w:marLeft w:val="480"/>
                          <w:marRight w:val="0"/>
                          <w:marTop w:val="0"/>
                          <w:marBottom w:val="0"/>
                          <w:divBdr>
                            <w:top w:val="none" w:sz="0" w:space="0" w:color="auto"/>
                            <w:left w:val="none" w:sz="0" w:space="0" w:color="auto"/>
                            <w:bottom w:val="none" w:sz="0" w:space="0" w:color="auto"/>
                            <w:right w:val="none" w:sz="0" w:space="0" w:color="auto"/>
                          </w:divBdr>
                        </w:div>
                        <w:div w:id="647898984">
                          <w:marLeft w:val="480"/>
                          <w:marRight w:val="0"/>
                          <w:marTop w:val="0"/>
                          <w:marBottom w:val="0"/>
                          <w:divBdr>
                            <w:top w:val="none" w:sz="0" w:space="0" w:color="auto"/>
                            <w:left w:val="none" w:sz="0" w:space="0" w:color="auto"/>
                            <w:bottom w:val="none" w:sz="0" w:space="0" w:color="auto"/>
                            <w:right w:val="none" w:sz="0" w:space="0" w:color="auto"/>
                          </w:divBdr>
                        </w:div>
                      </w:divsChild>
                    </w:div>
                    <w:div w:id="1275290119">
                      <w:marLeft w:val="0"/>
                      <w:marRight w:val="0"/>
                      <w:marTop w:val="0"/>
                      <w:marBottom w:val="0"/>
                      <w:divBdr>
                        <w:top w:val="none" w:sz="0" w:space="0" w:color="auto"/>
                        <w:left w:val="none" w:sz="0" w:space="0" w:color="auto"/>
                        <w:bottom w:val="none" w:sz="0" w:space="0" w:color="auto"/>
                        <w:right w:val="none" w:sz="0" w:space="0" w:color="auto"/>
                      </w:divBdr>
                      <w:divsChild>
                        <w:div w:id="869950802">
                          <w:marLeft w:val="480"/>
                          <w:marRight w:val="0"/>
                          <w:marTop w:val="0"/>
                          <w:marBottom w:val="0"/>
                          <w:divBdr>
                            <w:top w:val="none" w:sz="0" w:space="0" w:color="auto"/>
                            <w:left w:val="none" w:sz="0" w:space="0" w:color="auto"/>
                            <w:bottom w:val="none" w:sz="0" w:space="0" w:color="auto"/>
                            <w:right w:val="none" w:sz="0" w:space="0" w:color="auto"/>
                          </w:divBdr>
                        </w:div>
                        <w:div w:id="694691347">
                          <w:marLeft w:val="480"/>
                          <w:marRight w:val="0"/>
                          <w:marTop w:val="0"/>
                          <w:marBottom w:val="0"/>
                          <w:divBdr>
                            <w:top w:val="none" w:sz="0" w:space="0" w:color="auto"/>
                            <w:left w:val="none" w:sz="0" w:space="0" w:color="auto"/>
                            <w:bottom w:val="none" w:sz="0" w:space="0" w:color="auto"/>
                            <w:right w:val="none" w:sz="0" w:space="0" w:color="auto"/>
                          </w:divBdr>
                        </w:div>
                        <w:div w:id="1104300655">
                          <w:marLeft w:val="480"/>
                          <w:marRight w:val="0"/>
                          <w:marTop w:val="0"/>
                          <w:marBottom w:val="0"/>
                          <w:divBdr>
                            <w:top w:val="none" w:sz="0" w:space="0" w:color="auto"/>
                            <w:left w:val="none" w:sz="0" w:space="0" w:color="auto"/>
                            <w:bottom w:val="none" w:sz="0" w:space="0" w:color="auto"/>
                            <w:right w:val="none" w:sz="0" w:space="0" w:color="auto"/>
                          </w:divBdr>
                        </w:div>
                        <w:div w:id="846672256">
                          <w:marLeft w:val="480"/>
                          <w:marRight w:val="0"/>
                          <w:marTop w:val="0"/>
                          <w:marBottom w:val="0"/>
                          <w:divBdr>
                            <w:top w:val="none" w:sz="0" w:space="0" w:color="auto"/>
                            <w:left w:val="none" w:sz="0" w:space="0" w:color="auto"/>
                            <w:bottom w:val="none" w:sz="0" w:space="0" w:color="auto"/>
                            <w:right w:val="none" w:sz="0" w:space="0" w:color="auto"/>
                          </w:divBdr>
                        </w:div>
                        <w:div w:id="220100659">
                          <w:marLeft w:val="480"/>
                          <w:marRight w:val="0"/>
                          <w:marTop w:val="0"/>
                          <w:marBottom w:val="0"/>
                          <w:divBdr>
                            <w:top w:val="none" w:sz="0" w:space="0" w:color="auto"/>
                            <w:left w:val="none" w:sz="0" w:space="0" w:color="auto"/>
                            <w:bottom w:val="none" w:sz="0" w:space="0" w:color="auto"/>
                            <w:right w:val="none" w:sz="0" w:space="0" w:color="auto"/>
                          </w:divBdr>
                        </w:div>
                        <w:div w:id="1527599396">
                          <w:marLeft w:val="480"/>
                          <w:marRight w:val="0"/>
                          <w:marTop w:val="0"/>
                          <w:marBottom w:val="0"/>
                          <w:divBdr>
                            <w:top w:val="none" w:sz="0" w:space="0" w:color="auto"/>
                            <w:left w:val="none" w:sz="0" w:space="0" w:color="auto"/>
                            <w:bottom w:val="none" w:sz="0" w:space="0" w:color="auto"/>
                            <w:right w:val="none" w:sz="0" w:space="0" w:color="auto"/>
                          </w:divBdr>
                        </w:div>
                        <w:div w:id="2134905559">
                          <w:marLeft w:val="480"/>
                          <w:marRight w:val="0"/>
                          <w:marTop w:val="0"/>
                          <w:marBottom w:val="0"/>
                          <w:divBdr>
                            <w:top w:val="none" w:sz="0" w:space="0" w:color="auto"/>
                            <w:left w:val="none" w:sz="0" w:space="0" w:color="auto"/>
                            <w:bottom w:val="none" w:sz="0" w:space="0" w:color="auto"/>
                            <w:right w:val="none" w:sz="0" w:space="0" w:color="auto"/>
                          </w:divBdr>
                        </w:div>
                        <w:div w:id="1612322359">
                          <w:marLeft w:val="480"/>
                          <w:marRight w:val="0"/>
                          <w:marTop w:val="0"/>
                          <w:marBottom w:val="0"/>
                          <w:divBdr>
                            <w:top w:val="none" w:sz="0" w:space="0" w:color="auto"/>
                            <w:left w:val="none" w:sz="0" w:space="0" w:color="auto"/>
                            <w:bottom w:val="none" w:sz="0" w:space="0" w:color="auto"/>
                            <w:right w:val="none" w:sz="0" w:space="0" w:color="auto"/>
                          </w:divBdr>
                        </w:div>
                        <w:div w:id="1167670161">
                          <w:marLeft w:val="480"/>
                          <w:marRight w:val="0"/>
                          <w:marTop w:val="0"/>
                          <w:marBottom w:val="0"/>
                          <w:divBdr>
                            <w:top w:val="none" w:sz="0" w:space="0" w:color="auto"/>
                            <w:left w:val="none" w:sz="0" w:space="0" w:color="auto"/>
                            <w:bottom w:val="none" w:sz="0" w:space="0" w:color="auto"/>
                            <w:right w:val="none" w:sz="0" w:space="0" w:color="auto"/>
                          </w:divBdr>
                        </w:div>
                        <w:div w:id="962073677">
                          <w:marLeft w:val="480"/>
                          <w:marRight w:val="0"/>
                          <w:marTop w:val="0"/>
                          <w:marBottom w:val="0"/>
                          <w:divBdr>
                            <w:top w:val="none" w:sz="0" w:space="0" w:color="auto"/>
                            <w:left w:val="none" w:sz="0" w:space="0" w:color="auto"/>
                            <w:bottom w:val="none" w:sz="0" w:space="0" w:color="auto"/>
                            <w:right w:val="none" w:sz="0" w:space="0" w:color="auto"/>
                          </w:divBdr>
                        </w:div>
                        <w:div w:id="1440681146">
                          <w:marLeft w:val="480"/>
                          <w:marRight w:val="0"/>
                          <w:marTop w:val="0"/>
                          <w:marBottom w:val="0"/>
                          <w:divBdr>
                            <w:top w:val="none" w:sz="0" w:space="0" w:color="auto"/>
                            <w:left w:val="none" w:sz="0" w:space="0" w:color="auto"/>
                            <w:bottom w:val="none" w:sz="0" w:space="0" w:color="auto"/>
                            <w:right w:val="none" w:sz="0" w:space="0" w:color="auto"/>
                          </w:divBdr>
                        </w:div>
                        <w:div w:id="1114327069">
                          <w:marLeft w:val="480"/>
                          <w:marRight w:val="0"/>
                          <w:marTop w:val="0"/>
                          <w:marBottom w:val="0"/>
                          <w:divBdr>
                            <w:top w:val="none" w:sz="0" w:space="0" w:color="auto"/>
                            <w:left w:val="none" w:sz="0" w:space="0" w:color="auto"/>
                            <w:bottom w:val="none" w:sz="0" w:space="0" w:color="auto"/>
                            <w:right w:val="none" w:sz="0" w:space="0" w:color="auto"/>
                          </w:divBdr>
                        </w:div>
                        <w:div w:id="663823889">
                          <w:marLeft w:val="480"/>
                          <w:marRight w:val="0"/>
                          <w:marTop w:val="0"/>
                          <w:marBottom w:val="0"/>
                          <w:divBdr>
                            <w:top w:val="none" w:sz="0" w:space="0" w:color="auto"/>
                            <w:left w:val="none" w:sz="0" w:space="0" w:color="auto"/>
                            <w:bottom w:val="none" w:sz="0" w:space="0" w:color="auto"/>
                            <w:right w:val="none" w:sz="0" w:space="0" w:color="auto"/>
                          </w:divBdr>
                        </w:div>
                        <w:div w:id="1841385842">
                          <w:marLeft w:val="480"/>
                          <w:marRight w:val="0"/>
                          <w:marTop w:val="0"/>
                          <w:marBottom w:val="0"/>
                          <w:divBdr>
                            <w:top w:val="none" w:sz="0" w:space="0" w:color="auto"/>
                            <w:left w:val="none" w:sz="0" w:space="0" w:color="auto"/>
                            <w:bottom w:val="none" w:sz="0" w:space="0" w:color="auto"/>
                            <w:right w:val="none" w:sz="0" w:space="0" w:color="auto"/>
                          </w:divBdr>
                        </w:div>
                        <w:div w:id="799803435">
                          <w:marLeft w:val="480"/>
                          <w:marRight w:val="0"/>
                          <w:marTop w:val="0"/>
                          <w:marBottom w:val="0"/>
                          <w:divBdr>
                            <w:top w:val="none" w:sz="0" w:space="0" w:color="auto"/>
                            <w:left w:val="none" w:sz="0" w:space="0" w:color="auto"/>
                            <w:bottom w:val="none" w:sz="0" w:space="0" w:color="auto"/>
                            <w:right w:val="none" w:sz="0" w:space="0" w:color="auto"/>
                          </w:divBdr>
                        </w:div>
                        <w:div w:id="1870725370">
                          <w:marLeft w:val="480"/>
                          <w:marRight w:val="0"/>
                          <w:marTop w:val="0"/>
                          <w:marBottom w:val="0"/>
                          <w:divBdr>
                            <w:top w:val="none" w:sz="0" w:space="0" w:color="auto"/>
                            <w:left w:val="none" w:sz="0" w:space="0" w:color="auto"/>
                            <w:bottom w:val="none" w:sz="0" w:space="0" w:color="auto"/>
                            <w:right w:val="none" w:sz="0" w:space="0" w:color="auto"/>
                          </w:divBdr>
                        </w:div>
                        <w:div w:id="1843928678">
                          <w:marLeft w:val="480"/>
                          <w:marRight w:val="0"/>
                          <w:marTop w:val="0"/>
                          <w:marBottom w:val="0"/>
                          <w:divBdr>
                            <w:top w:val="none" w:sz="0" w:space="0" w:color="auto"/>
                            <w:left w:val="none" w:sz="0" w:space="0" w:color="auto"/>
                            <w:bottom w:val="none" w:sz="0" w:space="0" w:color="auto"/>
                            <w:right w:val="none" w:sz="0" w:space="0" w:color="auto"/>
                          </w:divBdr>
                        </w:div>
                        <w:div w:id="1011025842">
                          <w:marLeft w:val="480"/>
                          <w:marRight w:val="0"/>
                          <w:marTop w:val="0"/>
                          <w:marBottom w:val="0"/>
                          <w:divBdr>
                            <w:top w:val="none" w:sz="0" w:space="0" w:color="auto"/>
                            <w:left w:val="none" w:sz="0" w:space="0" w:color="auto"/>
                            <w:bottom w:val="none" w:sz="0" w:space="0" w:color="auto"/>
                            <w:right w:val="none" w:sz="0" w:space="0" w:color="auto"/>
                          </w:divBdr>
                        </w:div>
                        <w:div w:id="1089615395">
                          <w:marLeft w:val="480"/>
                          <w:marRight w:val="0"/>
                          <w:marTop w:val="0"/>
                          <w:marBottom w:val="0"/>
                          <w:divBdr>
                            <w:top w:val="none" w:sz="0" w:space="0" w:color="auto"/>
                            <w:left w:val="none" w:sz="0" w:space="0" w:color="auto"/>
                            <w:bottom w:val="none" w:sz="0" w:space="0" w:color="auto"/>
                            <w:right w:val="none" w:sz="0" w:space="0" w:color="auto"/>
                          </w:divBdr>
                        </w:div>
                        <w:div w:id="1927572829">
                          <w:marLeft w:val="480"/>
                          <w:marRight w:val="0"/>
                          <w:marTop w:val="0"/>
                          <w:marBottom w:val="0"/>
                          <w:divBdr>
                            <w:top w:val="none" w:sz="0" w:space="0" w:color="auto"/>
                            <w:left w:val="none" w:sz="0" w:space="0" w:color="auto"/>
                            <w:bottom w:val="none" w:sz="0" w:space="0" w:color="auto"/>
                            <w:right w:val="none" w:sz="0" w:space="0" w:color="auto"/>
                          </w:divBdr>
                        </w:div>
                        <w:div w:id="851379971">
                          <w:marLeft w:val="480"/>
                          <w:marRight w:val="0"/>
                          <w:marTop w:val="0"/>
                          <w:marBottom w:val="0"/>
                          <w:divBdr>
                            <w:top w:val="none" w:sz="0" w:space="0" w:color="auto"/>
                            <w:left w:val="none" w:sz="0" w:space="0" w:color="auto"/>
                            <w:bottom w:val="none" w:sz="0" w:space="0" w:color="auto"/>
                            <w:right w:val="none" w:sz="0" w:space="0" w:color="auto"/>
                          </w:divBdr>
                        </w:div>
                        <w:div w:id="379013863">
                          <w:marLeft w:val="480"/>
                          <w:marRight w:val="0"/>
                          <w:marTop w:val="0"/>
                          <w:marBottom w:val="0"/>
                          <w:divBdr>
                            <w:top w:val="none" w:sz="0" w:space="0" w:color="auto"/>
                            <w:left w:val="none" w:sz="0" w:space="0" w:color="auto"/>
                            <w:bottom w:val="none" w:sz="0" w:space="0" w:color="auto"/>
                            <w:right w:val="none" w:sz="0" w:space="0" w:color="auto"/>
                          </w:divBdr>
                        </w:div>
                        <w:div w:id="483399676">
                          <w:marLeft w:val="480"/>
                          <w:marRight w:val="0"/>
                          <w:marTop w:val="0"/>
                          <w:marBottom w:val="0"/>
                          <w:divBdr>
                            <w:top w:val="none" w:sz="0" w:space="0" w:color="auto"/>
                            <w:left w:val="none" w:sz="0" w:space="0" w:color="auto"/>
                            <w:bottom w:val="none" w:sz="0" w:space="0" w:color="auto"/>
                            <w:right w:val="none" w:sz="0" w:space="0" w:color="auto"/>
                          </w:divBdr>
                        </w:div>
                        <w:div w:id="1054308113">
                          <w:marLeft w:val="480"/>
                          <w:marRight w:val="0"/>
                          <w:marTop w:val="0"/>
                          <w:marBottom w:val="0"/>
                          <w:divBdr>
                            <w:top w:val="none" w:sz="0" w:space="0" w:color="auto"/>
                            <w:left w:val="none" w:sz="0" w:space="0" w:color="auto"/>
                            <w:bottom w:val="none" w:sz="0" w:space="0" w:color="auto"/>
                            <w:right w:val="none" w:sz="0" w:space="0" w:color="auto"/>
                          </w:divBdr>
                        </w:div>
                        <w:div w:id="2038192553">
                          <w:marLeft w:val="480"/>
                          <w:marRight w:val="0"/>
                          <w:marTop w:val="0"/>
                          <w:marBottom w:val="0"/>
                          <w:divBdr>
                            <w:top w:val="none" w:sz="0" w:space="0" w:color="auto"/>
                            <w:left w:val="none" w:sz="0" w:space="0" w:color="auto"/>
                            <w:bottom w:val="none" w:sz="0" w:space="0" w:color="auto"/>
                            <w:right w:val="none" w:sz="0" w:space="0" w:color="auto"/>
                          </w:divBdr>
                        </w:div>
                        <w:div w:id="1161698929">
                          <w:marLeft w:val="480"/>
                          <w:marRight w:val="0"/>
                          <w:marTop w:val="0"/>
                          <w:marBottom w:val="0"/>
                          <w:divBdr>
                            <w:top w:val="none" w:sz="0" w:space="0" w:color="auto"/>
                            <w:left w:val="none" w:sz="0" w:space="0" w:color="auto"/>
                            <w:bottom w:val="none" w:sz="0" w:space="0" w:color="auto"/>
                            <w:right w:val="none" w:sz="0" w:space="0" w:color="auto"/>
                          </w:divBdr>
                        </w:div>
                        <w:div w:id="1791507169">
                          <w:marLeft w:val="480"/>
                          <w:marRight w:val="0"/>
                          <w:marTop w:val="0"/>
                          <w:marBottom w:val="0"/>
                          <w:divBdr>
                            <w:top w:val="none" w:sz="0" w:space="0" w:color="auto"/>
                            <w:left w:val="none" w:sz="0" w:space="0" w:color="auto"/>
                            <w:bottom w:val="none" w:sz="0" w:space="0" w:color="auto"/>
                            <w:right w:val="none" w:sz="0" w:space="0" w:color="auto"/>
                          </w:divBdr>
                        </w:div>
                        <w:div w:id="1366639076">
                          <w:marLeft w:val="480"/>
                          <w:marRight w:val="0"/>
                          <w:marTop w:val="0"/>
                          <w:marBottom w:val="0"/>
                          <w:divBdr>
                            <w:top w:val="none" w:sz="0" w:space="0" w:color="auto"/>
                            <w:left w:val="none" w:sz="0" w:space="0" w:color="auto"/>
                            <w:bottom w:val="none" w:sz="0" w:space="0" w:color="auto"/>
                            <w:right w:val="none" w:sz="0" w:space="0" w:color="auto"/>
                          </w:divBdr>
                        </w:div>
                        <w:div w:id="1558475409">
                          <w:marLeft w:val="480"/>
                          <w:marRight w:val="0"/>
                          <w:marTop w:val="0"/>
                          <w:marBottom w:val="0"/>
                          <w:divBdr>
                            <w:top w:val="none" w:sz="0" w:space="0" w:color="auto"/>
                            <w:left w:val="none" w:sz="0" w:space="0" w:color="auto"/>
                            <w:bottom w:val="none" w:sz="0" w:space="0" w:color="auto"/>
                            <w:right w:val="none" w:sz="0" w:space="0" w:color="auto"/>
                          </w:divBdr>
                        </w:div>
                        <w:div w:id="1006906745">
                          <w:marLeft w:val="480"/>
                          <w:marRight w:val="0"/>
                          <w:marTop w:val="0"/>
                          <w:marBottom w:val="0"/>
                          <w:divBdr>
                            <w:top w:val="none" w:sz="0" w:space="0" w:color="auto"/>
                            <w:left w:val="none" w:sz="0" w:space="0" w:color="auto"/>
                            <w:bottom w:val="none" w:sz="0" w:space="0" w:color="auto"/>
                            <w:right w:val="none" w:sz="0" w:space="0" w:color="auto"/>
                          </w:divBdr>
                        </w:div>
                        <w:div w:id="552933110">
                          <w:marLeft w:val="480"/>
                          <w:marRight w:val="0"/>
                          <w:marTop w:val="0"/>
                          <w:marBottom w:val="0"/>
                          <w:divBdr>
                            <w:top w:val="none" w:sz="0" w:space="0" w:color="auto"/>
                            <w:left w:val="none" w:sz="0" w:space="0" w:color="auto"/>
                            <w:bottom w:val="none" w:sz="0" w:space="0" w:color="auto"/>
                            <w:right w:val="none" w:sz="0" w:space="0" w:color="auto"/>
                          </w:divBdr>
                        </w:div>
                        <w:div w:id="2059086639">
                          <w:marLeft w:val="480"/>
                          <w:marRight w:val="0"/>
                          <w:marTop w:val="0"/>
                          <w:marBottom w:val="0"/>
                          <w:divBdr>
                            <w:top w:val="none" w:sz="0" w:space="0" w:color="auto"/>
                            <w:left w:val="none" w:sz="0" w:space="0" w:color="auto"/>
                            <w:bottom w:val="none" w:sz="0" w:space="0" w:color="auto"/>
                            <w:right w:val="none" w:sz="0" w:space="0" w:color="auto"/>
                          </w:divBdr>
                        </w:div>
                        <w:div w:id="812598858">
                          <w:marLeft w:val="480"/>
                          <w:marRight w:val="0"/>
                          <w:marTop w:val="0"/>
                          <w:marBottom w:val="0"/>
                          <w:divBdr>
                            <w:top w:val="none" w:sz="0" w:space="0" w:color="auto"/>
                            <w:left w:val="none" w:sz="0" w:space="0" w:color="auto"/>
                            <w:bottom w:val="none" w:sz="0" w:space="0" w:color="auto"/>
                            <w:right w:val="none" w:sz="0" w:space="0" w:color="auto"/>
                          </w:divBdr>
                        </w:div>
                        <w:div w:id="271330117">
                          <w:marLeft w:val="480"/>
                          <w:marRight w:val="0"/>
                          <w:marTop w:val="0"/>
                          <w:marBottom w:val="0"/>
                          <w:divBdr>
                            <w:top w:val="none" w:sz="0" w:space="0" w:color="auto"/>
                            <w:left w:val="none" w:sz="0" w:space="0" w:color="auto"/>
                            <w:bottom w:val="none" w:sz="0" w:space="0" w:color="auto"/>
                            <w:right w:val="none" w:sz="0" w:space="0" w:color="auto"/>
                          </w:divBdr>
                        </w:div>
                        <w:div w:id="2076663144">
                          <w:marLeft w:val="480"/>
                          <w:marRight w:val="0"/>
                          <w:marTop w:val="0"/>
                          <w:marBottom w:val="0"/>
                          <w:divBdr>
                            <w:top w:val="none" w:sz="0" w:space="0" w:color="auto"/>
                            <w:left w:val="none" w:sz="0" w:space="0" w:color="auto"/>
                            <w:bottom w:val="none" w:sz="0" w:space="0" w:color="auto"/>
                            <w:right w:val="none" w:sz="0" w:space="0" w:color="auto"/>
                          </w:divBdr>
                        </w:div>
                        <w:div w:id="1914003643">
                          <w:marLeft w:val="480"/>
                          <w:marRight w:val="0"/>
                          <w:marTop w:val="0"/>
                          <w:marBottom w:val="0"/>
                          <w:divBdr>
                            <w:top w:val="none" w:sz="0" w:space="0" w:color="auto"/>
                            <w:left w:val="none" w:sz="0" w:space="0" w:color="auto"/>
                            <w:bottom w:val="none" w:sz="0" w:space="0" w:color="auto"/>
                            <w:right w:val="none" w:sz="0" w:space="0" w:color="auto"/>
                          </w:divBdr>
                        </w:div>
                        <w:div w:id="52461414">
                          <w:marLeft w:val="480"/>
                          <w:marRight w:val="0"/>
                          <w:marTop w:val="0"/>
                          <w:marBottom w:val="0"/>
                          <w:divBdr>
                            <w:top w:val="none" w:sz="0" w:space="0" w:color="auto"/>
                            <w:left w:val="none" w:sz="0" w:space="0" w:color="auto"/>
                            <w:bottom w:val="none" w:sz="0" w:space="0" w:color="auto"/>
                            <w:right w:val="none" w:sz="0" w:space="0" w:color="auto"/>
                          </w:divBdr>
                        </w:div>
                        <w:div w:id="563180701">
                          <w:marLeft w:val="480"/>
                          <w:marRight w:val="0"/>
                          <w:marTop w:val="0"/>
                          <w:marBottom w:val="0"/>
                          <w:divBdr>
                            <w:top w:val="none" w:sz="0" w:space="0" w:color="auto"/>
                            <w:left w:val="none" w:sz="0" w:space="0" w:color="auto"/>
                            <w:bottom w:val="none" w:sz="0" w:space="0" w:color="auto"/>
                            <w:right w:val="none" w:sz="0" w:space="0" w:color="auto"/>
                          </w:divBdr>
                        </w:div>
                        <w:div w:id="1198860722">
                          <w:marLeft w:val="480"/>
                          <w:marRight w:val="0"/>
                          <w:marTop w:val="0"/>
                          <w:marBottom w:val="0"/>
                          <w:divBdr>
                            <w:top w:val="none" w:sz="0" w:space="0" w:color="auto"/>
                            <w:left w:val="none" w:sz="0" w:space="0" w:color="auto"/>
                            <w:bottom w:val="none" w:sz="0" w:space="0" w:color="auto"/>
                            <w:right w:val="none" w:sz="0" w:space="0" w:color="auto"/>
                          </w:divBdr>
                        </w:div>
                        <w:div w:id="591400575">
                          <w:marLeft w:val="480"/>
                          <w:marRight w:val="0"/>
                          <w:marTop w:val="0"/>
                          <w:marBottom w:val="0"/>
                          <w:divBdr>
                            <w:top w:val="none" w:sz="0" w:space="0" w:color="auto"/>
                            <w:left w:val="none" w:sz="0" w:space="0" w:color="auto"/>
                            <w:bottom w:val="none" w:sz="0" w:space="0" w:color="auto"/>
                            <w:right w:val="none" w:sz="0" w:space="0" w:color="auto"/>
                          </w:divBdr>
                        </w:div>
                        <w:div w:id="413162633">
                          <w:marLeft w:val="480"/>
                          <w:marRight w:val="0"/>
                          <w:marTop w:val="0"/>
                          <w:marBottom w:val="0"/>
                          <w:divBdr>
                            <w:top w:val="none" w:sz="0" w:space="0" w:color="auto"/>
                            <w:left w:val="none" w:sz="0" w:space="0" w:color="auto"/>
                            <w:bottom w:val="none" w:sz="0" w:space="0" w:color="auto"/>
                            <w:right w:val="none" w:sz="0" w:space="0" w:color="auto"/>
                          </w:divBdr>
                        </w:div>
                        <w:div w:id="695081672">
                          <w:marLeft w:val="480"/>
                          <w:marRight w:val="0"/>
                          <w:marTop w:val="0"/>
                          <w:marBottom w:val="0"/>
                          <w:divBdr>
                            <w:top w:val="none" w:sz="0" w:space="0" w:color="auto"/>
                            <w:left w:val="none" w:sz="0" w:space="0" w:color="auto"/>
                            <w:bottom w:val="none" w:sz="0" w:space="0" w:color="auto"/>
                            <w:right w:val="none" w:sz="0" w:space="0" w:color="auto"/>
                          </w:divBdr>
                        </w:div>
                        <w:div w:id="1839929452">
                          <w:marLeft w:val="480"/>
                          <w:marRight w:val="0"/>
                          <w:marTop w:val="0"/>
                          <w:marBottom w:val="0"/>
                          <w:divBdr>
                            <w:top w:val="none" w:sz="0" w:space="0" w:color="auto"/>
                            <w:left w:val="none" w:sz="0" w:space="0" w:color="auto"/>
                            <w:bottom w:val="none" w:sz="0" w:space="0" w:color="auto"/>
                            <w:right w:val="none" w:sz="0" w:space="0" w:color="auto"/>
                          </w:divBdr>
                        </w:div>
                        <w:div w:id="1987851910">
                          <w:marLeft w:val="480"/>
                          <w:marRight w:val="0"/>
                          <w:marTop w:val="0"/>
                          <w:marBottom w:val="0"/>
                          <w:divBdr>
                            <w:top w:val="none" w:sz="0" w:space="0" w:color="auto"/>
                            <w:left w:val="none" w:sz="0" w:space="0" w:color="auto"/>
                            <w:bottom w:val="none" w:sz="0" w:space="0" w:color="auto"/>
                            <w:right w:val="none" w:sz="0" w:space="0" w:color="auto"/>
                          </w:divBdr>
                        </w:div>
                        <w:div w:id="1320766352">
                          <w:marLeft w:val="480"/>
                          <w:marRight w:val="0"/>
                          <w:marTop w:val="0"/>
                          <w:marBottom w:val="0"/>
                          <w:divBdr>
                            <w:top w:val="none" w:sz="0" w:space="0" w:color="auto"/>
                            <w:left w:val="none" w:sz="0" w:space="0" w:color="auto"/>
                            <w:bottom w:val="none" w:sz="0" w:space="0" w:color="auto"/>
                            <w:right w:val="none" w:sz="0" w:space="0" w:color="auto"/>
                          </w:divBdr>
                        </w:div>
                        <w:div w:id="1987738705">
                          <w:marLeft w:val="480"/>
                          <w:marRight w:val="0"/>
                          <w:marTop w:val="0"/>
                          <w:marBottom w:val="0"/>
                          <w:divBdr>
                            <w:top w:val="none" w:sz="0" w:space="0" w:color="auto"/>
                            <w:left w:val="none" w:sz="0" w:space="0" w:color="auto"/>
                            <w:bottom w:val="none" w:sz="0" w:space="0" w:color="auto"/>
                            <w:right w:val="none" w:sz="0" w:space="0" w:color="auto"/>
                          </w:divBdr>
                        </w:div>
                        <w:div w:id="1454448479">
                          <w:marLeft w:val="480"/>
                          <w:marRight w:val="0"/>
                          <w:marTop w:val="0"/>
                          <w:marBottom w:val="0"/>
                          <w:divBdr>
                            <w:top w:val="none" w:sz="0" w:space="0" w:color="auto"/>
                            <w:left w:val="none" w:sz="0" w:space="0" w:color="auto"/>
                            <w:bottom w:val="none" w:sz="0" w:space="0" w:color="auto"/>
                            <w:right w:val="none" w:sz="0" w:space="0" w:color="auto"/>
                          </w:divBdr>
                        </w:div>
                        <w:div w:id="153184133">
                          <w:marLeft w:val="480"/>
                          <w:marRight w:val="0"/>
                          <w:marTop w:val="0"/>
                          <w:marBottom w:val="0"/>
                          <w:divBdr>
                            <w:top w:val="none" w:sz="0" w:space="0" w:color="auto"/>
                            <w:left w:val="none" w:sz="0" w:space="0" w:color="auto"/>
                            <w:bottom w:val="none" w:sz="0" w:space="0" w:color="auto"/>
                            <w:right w:val="none" w:sz="0" w:space="0" w:color="auto"/>
                          </w:divBdr>
                        </w:div>
                        <w:div w:id="1880513629">
                          <w:marLeft w:val="480"/>
                          <w:marRight w:val="0"/>
                          <w:marTop w:val="0"/>
                          <w:marBottom w:val="0"/>
                          <w:divBdr>
                            <w:top w:val="none" w:sz="0" w:space="0" w:color="auto"/>
                            <w:left w:val="none" w:sz="0" w:space="0" w:color="auto"/>
                            <w:bottom w:val="none" w:sz="0" w:space="0" w:color="auto"/>
                            <w:right w:val="none" w:sz="0" w:space="0" w:color="auto"/>
                          </w:divBdr>
                        </w:div>
                        <w:div w:id="2032291492">
                          <w:marLeft w:val="480"/>
                          <w:marRight w:val="0"/>
                          <w:marTop w:val="0"/>
                          <w:marBottom w:val="0"/>
                          <w:divBdr>
                            <w:top w:val="none" w:sz="0" w:space="0" w:color="auto"/>
                            <w:left w:val="none" w:sz="0" w:space="0" w:color="auto"/>
                            <w:bottom w:val="none" w:sz="0" w:space="0" w:color="auto"/>
                            <w:right w:val="none" w:sz="0" w:space="0" w:color="auto"/>
                          </w:divBdr>
                        </w:div>
                        <w:div w:id="404038319">
                          <w:marLeft w:val="480"/>
                          <w:marRight w:val="0"/>
                          <w:marTop w:val="0"/>
                          <w:marBottom w:val="0"/>
                          <w:divBdr>
                            <w:top w:val="none" w:sz="0" w:space="0" w:color="auto"/>
                            <w:left w:val="none" w:sz="0" w:space="0" w:color="auto"/>
                            <w:bottom w:val="none" w:sz="0" w:space="0" w:color="auto"/>
                            <w:right w:val="none" w:sz="0" w:space="0" w:color="auto"/>
                          </w:divBdr>
                        </w:div>
                        <w:div w:id="953636683">
                          <w:marLeft w:val="480"/>
                          <w:marRight w:val="0"/>
                          <w:marTop w:val="0"/>
                          <w:marBottom w:val="0"/>
                          <w:divBdr>
                            <w:top w:val="none" w:sz="0" w:space="0" w:color="auto"/>
                            <w:left w:val="none" w:sz="0" w:space="0" w:color="auto"/>
                            <w:bottom w:val="none" w:sz="0" w:space="0" w:color="auto"/>
                            <w:right w:val="none" w:sz="0" w:space="0" w:color="auto"/>
                          </w:divBdr>
                        </w:div>
                        <w:div w:id="1869560864">
                          <w:marLeft w:val="480"/>
                          <w:marRight w:val="0"/>
                          <w:marTop w:val="0"/>
                          <w:marBottom w:val="0"/>
                          <w:divBdr>
                            <w:top w:val="none" w:sz="0" w:space="0" w:color="auto"/>
                            <w:left w:val="none" w:sz="0" w:space="0" w:color="auto"/>
                            <w:bottom w:val="none" w:sz="0" w:space="0" w:color="auto"/>
                            <w:right w:val="none" w:sz="0" w:space="0" w:color="auto"/>
                          </w:divBdr>
                        </w:div>
                        <w:div w:id="949169484">
                          <w:marLeft w:val="480"/>
                          <w:marRight w:val="0"/>
                          <w:marTop w:val="0"/>
                          <w:marBottom w:val="0"/>
                          <w:divBdr>
                            <w:top w:val="none" w:sz="0" w:space="0" w:color="auto"/>
                            <w:left w:val="none" w:sz="0" w:space="0" w:color="auto"/>
                            <w:bottom w:val="none" w:sz="0" w:space="0" w:color="auto"/>
                            <w:right w:val="none" w:sz="0" w:space="0" w:color="auto"/>
                          </w:divBdr>
                        </w:div>
                        <w:div w:id="1517234979">
                          <w:marLeft w:val="480"/>
                          <w:marRight w:val="0"/>
                          <w:marTop w:val="0"/>
                          <w:marBottom w:val="0"/>
                          <w:divBdr>
                            <w:top w:val="none" w:sz="0" w:space="0" w:color="auto"/>
                            <w:left w:val="none" w:sz="0" w:space="0" w:color="auto"/>
                            <w:bottom w:val="none" w:sz="0" w:space="0" w:color="auto"/>
                            <w:right w:val="none" w:sz="0" w:space="0" w:color="auto"/>
                          </w:divBdr>
                        </w:div>
                        <w:div w:id="18553669">
                          <w:marLeft w:val="480"/>
                          <w:marRight w:val="0"/>
                          <w:marTop w:val="0"/>
                          <w:marBottom w:val="0"/>
                          <w:divBdr>
                            <w:top w:val="none" w:sz="0" w:space="0" w:color="auto"/>
                            <w:left w:val="none" w:sz="0" w:space="0" w:color="auto"/>
                            <w:bottom w:val="none" w:sz="0" w:space="0" w:color="auto"/>
                            <w:right w:val="none" w:sz="0" w:space="0" w:color="auto"/>
                          </w:divBdr>
                        </w:div>
                        <w:div w:id="1130855948">
                          <w:marLeft w:val="480"/>
                          <w:marRight w:val="0"/>
                          <w:marTop w:val="0"/>
                          <w:marBottom w:val="0"/>
                          <w:divBdr>
                            <w:top w:val="none" w:sz="0" w:space="0" w:color="auto"/>
                            <w:left w:val="none" w:sz="0" w:space="0" w:color="auto"/>
                            <w:bottom w:val="none" w:sz="0" w:space="0" w:color="auto"/>
                            <w:right w:val="none" w:sz="0" w:space="0" w:color="auto"/>
                          </w:divBdr>
                        </w:div>
                        <w:div w:id="1350521704">
                          <w:marLeft w:val="480"/>
                          <w:marRight w:val="0"/>
                          <w:marTop w:val="0"/>
                          <w:marBottom w:val="0"/>
                          <w:divBdr>
                            <w:top w:val="none" w:sz="0" w:space="0" w:color="auto"/>
                            <w:left w:val="none" w:sz="0" w:space="0" w:color="auto"/>
                            <w:bottom w:val="none" w:sz="0" w:space="0" w:color="auto"/>
                            <w:right w:val="none" w:sz="0" w:space="0" w:color="auto"/>
                          </w:divBdr>
                        </w:div>
                        <w:div w:id="1408500663">
                          <w:marLeft w:val="480"/>
                          <w:marRight w:val="0"/>
                          <w:marTop w:val="0"/>
                          <w:marBottom w:val="0"/>
                          <w:divBdr>
                            <w:top w:val="none" w:sz="0" w:space="0" w:color="auto"/>
                            <w:left w:val="none" w:sz="0" w:space="0" w:color="auto"/>
                            <w:bottom w:val="none" w:sz="0" w:space="0" w:color="auto"/>
                            <w:right w:val="none" w:sz="0" w:space="0" w:color="auto"/>
                          </w:divBdr>
                        </w:div>
                        <w:div w:id="155461361">
                          <w:marLeft w:val="480"/>
                          <w:marRight w:val="0"/>
                          <w:marTop w:val="0"/>
                          <w:marBottom w:val="0"/>
                          <w:divBdr>
                            <w:top w:val="none" w:sz="0" w:space="0" w:color="auto"/>
                            <w:left w:val="none" w:sz="0" w:space="0" w:color="auto"/>
                            <w:bottom w:val="none" w:sz="0" w:space="0" w:color="auto"/>
                            <w:right w:val="none" w:sz="0" w:space="0" w:color="auto"/>
                          </w:divBdr>
                        </w:div>
                        <w:div w:id="2134709177">
                          <w:marLeft w:val="480"/>
                          <w:marRight w:val="0"/>
                          <w:marTop w:val="0"/>
                          <w:marBottom w:val="0"/>
                          <w:divBdr>
                            <w:top w:val="none" w:sz="0" w:space="0" w:color="auto"/>
                            <w:left w:val="none" w:sz="0" w:space="0" w:color="auto"/>
                            <w:bottom w:val="none" w:sz="0" w:space="0" w:color="auto"/>
                            <w:right w:val="none" w:sz="0" w:space="0" w:color="auto"/>
                          </w:divBdr>
                        </w:div>
                        <w:div w:id="679745955">
                          <w:marLeft w:val="480"/>
                          <w:marRight w:val="0"/>
                          <w:marTop w:val="0"/>
                          <w:marBottom w:val="0"/>
                          <w:divBdr>
                            <w:top w:val="none" w:sz="0" w:space="0" w:color="auto"/>
                            <w:left w:val="none" w:sz="0" w:space="0" w:color="auto"/>
                            <w:bottom w:val="none" w:sz="0" w:space="0" w:color="auto"/>
                            <w:right w:val="none" w:sz="0" w:space="0" w:color="auto"/>
                          </w:divBdr>
                        </w:div>
                        <w:div w:id="549146707">
                          <w:marLeft w:val="480"/>
                          <w:marRight w:val="0"/>
                          <w:marTop w:val="0"/>
                          <w:marBottom w:val="0"/>
                          <w:divBdr>
                            <w:top w:val="none" w:sz="0" w:space="0" w:color="auto"/>
                            <w:left w:val="none" w:sz="0" w:space="0" w:color="auto"/>
                            <w:bottom w:val="none" w:sz="0" w:space="0" w:color="auto"/>
                            <w:right w:val="none" w:sz="0" w:space="0" w:color="auto"/>
                          </w:divBdr>
                        </w:div>
                        <w:div w:id="433786289">
                          <w:marLeft w:val="480"/>
                          <w:marRight w:val="0"/>
                          <w:marTop w:val="0"/>
                          <w:marBottom w:val="0"/>
                          <w:divBdr>
                            <w:top w:val="none" w:sz="0" w:space="0" w:color="auto"/>
                            <w:left w:val="none" w:sz="0" w:space="0" w:color="auto"/>
                            <w:bottom w:val="none" w:sz="0" w:space="0" w:color="auto"/>
                            <w:right w:val="none" w:sz="0" w:space="0" w:color="auto"/>
                          </w:divBdr>
                        </w:div>
                        <w:div w:id="1057433080">
                          <w:marLeft w:val="480"/>
                          <w:marRight w:val="0"/>
                          <w:marTop w:val="0"/>
                          <w:marBottom w:val="0"/>
                          <w:divBdr>
                            <w:top w:val="none" w:sz="0" w:space="0" w:color="auto"/>
                            <w:left w:val="none" w:sz="0" w:space="0" w:color="auto"/>
                            <w:bottom w:val="none" w:sz="0" w:space="0" w:color="auto"/>
                            <w:right w:val="none" w:sz="0" w:space="0" w:color="auto"/>
                          </w:divBdr>
                        </w:div>
                        <w:div w:id="1048988722">
                          <w:marLeft w:val="480"/>
                          <w:marRight w:val="0"/>
                          <w:marTop w:val="0"/>
                          <w:marBottom w:val="0"/>
                          <w:divBdr>
                            <w:top w:val="none" w:sz="0" w:space="0" w:color="auto"/>
                            <w:left w:val="none" w:sz="0" w:space="0" w:color="auto"/>
                            <w:bottom w:val="none" w:sz="0" w:space="0" w:color="auto"/>
                            <w:right w:val="none" w:sz="0" w:space="0" w:color="auto"/>
                          </w:divBdr>
                        </w:div>
                        <w:div w:id="1273827008">
                          <w:marLeft w:val="480"/>
                          <w:marRight w:val="0"/>
                          <w:marTop w:val="0"/>
                          <w:marBottom w:val="0"/>
                          <w:divBdr>
                            <w:top w:val="none" w:sz="0" w:space="0" w:color="auto"/>
                            <w:left w:val="none" w:sz="0" w:space="0" w:color="auto"/>
                            <w:bottom w:val="none" w:sz="0" w:space="0" w:color="auto"/>
                            <w:right w:val="none" w:sz="0" w:space="0" w:color="auto"/>
                          </w:divBdr>
                        </w:div>
                        <w:div w:id="1664549206">
                          <w:marLeft w:val="480"/>
                          <w:marRight w:val="0"/>
                          <w:marTop w:val="0"/>
                          <w:marBottom w:val="0"/>
                          <w:divBdr>
                            <w:top w:val="none" w:sz="0" w:space="0" w:color="auto"/>
                            <w:left w:val="none" w:sz="0" w:space="0" w:color="auto"/>
                            <w:bottom w:val="none" w:sz="0" w:space="0" w:color="auto"/>
                            <w:right w:val="none" w:sz="0" w:space="0" w:color="auto"/>
                          </w:divBdr>
                        </w:div>
                        <w:div w:id="1071580224">
                          <w:marLeft w:val="480"/>
                          <w:marRight w:val="0"/>
                          <w:marTop w:val="0"/>
                          <w:marBottom w:val="0"/>
                          <w:divBdr>
                            <w:top w:val="none" w:sz="0" w:space="0" w:color="auto"/>
                            <w:left w:val="none" w:sz="0" w:space="0" w:color="auto"/>
                            <w:bottom w:val="none" w:sz="0" w:space="0" w:color="auto"/>
                            <w:right w:val="none" w:sz="0" w:space="0" w:color="auto"/>
                          </w:divBdr>
                        </w:div>
                        <w:div w:id="241530738">
                          <w:marLeft w:val="480"/>
                          <w:marRight w:val="0"/>
                          <w:marTop w:val="0"/>
                          <w:marBottom w:val="0"/>
                          <w:divBdr>
                            <w:top w:val="none" w:sz="0" w:space="0" w:color="auto"/>
                            <w:left w:val="none" w:sz="0" w:space="0" w:color="auto"/>
                            <w:bottom w:val="none" w:sz="0" w:space="0" w:color="auto"/>
                            <w:right w:val="none" w:sz="0" w:space="0" w:color="auto"/>
                          </w:divBdr>
                        </w:div>
                        <w:div w:id="1946309616">
                          <w:marLeft w:val="480"/>
                          <w:marRight w:val="0"/>
                          <w:marTop w:val="0"/>
                          <w:marBottom w:val="0"/>
                          <w:divBdr>
                            <w:top w:val="none" w:sz="0" w:space="0" w:color="auto"/>
                            <w:left w:val="none" w:sz="0" w:space="0" w:color="auto"/>
                            <w:bottom w:val="none" w:sz="0" w:space="0" w:color="auto"/>
                            <w:right w:val="none" w:sz="0" w:space="0" w:color="auto"/>
                          </w:divBdr>
                        </w:div>
                      </w:divsChild>
                    </w:div>
                    <w:div w:id="747385131">
                      <w:marLeft w:val="0"/>
                      <w:marRight w:val="0"/>
                      <w:marTop w:val="0"/>
                      <w:marBottom w:val="0"/>
                      <w:divBdr>
                        <w:top w:val="none" w:sz="0" w:space="0" w:color="auto"/>
                        <w:left w:val="none" w:sz="0" w:space="0" w:color="auto"/>
                        <w:bottom w:val="none" w:sz="0" w:space="0" w:color="auto"/>
                        <w:right w:val="none" w:sz="0" w:space="0" w:color="auto"/>
                      </w:divBdr>
                      <w:divsChild>
                        <w:div w:id="1383480787">
                          <w:marLeft w:val="480"/>
                          <w:marRight w:val="0"/>
                          <w:marTop w:val="0"/>
                          <w:marBottom w:val="0"/>
                          <w:divBdr>
                            <w:top w:val="none" w:sz="0" w:space="0" w:color="auto"/>
                            <w:left w:val="none" w:sz="0" w:space="0" w:color="auto"/>
                            <w:bottom w:val="none" w:sz="0" w:space="0" w:color="auto"/>
                            <w:right w:val="none" w:sz="0" w:space="0" w:color="auto"/>
                          </w:divBdr>
                        </w:div>
                        <w:div w:id="1524662144">
                          <w:marLeft w:val="480"/>
                          <w:marRight w:val="0"/>
                          <w:marTop w:val="0"/>
                          <w:marBottom w:val="0"/>
                          <w:divBdr>
                            <w:top w:val="none" w:sz="0" w:space="0" w:color="auto"/>
                            <w:left w:val="none" w:sz="0" w:space="0" w:color="auto"/>
                            <w:bottom w:val="none" w:sz="0" w:space="0" w:color="auto"/>
                            <w:right w:val="none" w:sz="0" w:space="0" w:color="auto"/>
                          </w:divBdr>
                        </w:div>
                        <w:div w:id="7953715">
                          <w:marLeft w:val="480"/>
                          <w:marRight w:val="0"/>
                          <w:marTop w:val="0"/>
                          <w:marBottom w:val="0"/>
                          <w:divBdr>
                            <w:top w:val="none" w:sz="0" w:space="0" w:color="auto"/>
                            <w:left w:val="none" w:sz="0" w:space="0" w:color="auto"/>
                            <w:bottom w:val="none" w:sz="0" w:space="0" w:color="auto"/>
                            <w:right w:val="none" w:sz="0" w:space="0" w:color="auto"/>
                          </w:divBdr>
                        </w:div>
                        <w:div w:id="40135874">
                          <w:marLeft w:val="480"/>
                          <w:marRight w:val="0"/>
                          <w:marTop w:val="0"/>
                          <w:marBottom w:val="0"/>
                          <w:divBdr>
                            <w:top w:val="none" w:sz="0" w:space="0" w:color="auto"/>
                            <w:left w:val="none" w:sz="0" w:space="0" w:color="auto"/>
                            <w:bottom w:val="none" w:sz="0" w:space="0" w:color="auto"/>
                            <w:right w:val="none" w:sz="0" w:space="0" w:color="auto"/>
                          </w:divBdr>
                        </w:div>
                        <w:div w:id="123273715">
                          <w:marLeft w:val="480"/>
                          <w:marRight w:val="0"/>
                          <w:marTop w:val="0"/>
                          <w:marBottom w:val="0"/>
                          <w:divBdr>
                            <w:top w:val="none" w:sz="0" w:space="0" w:color="auto"/>
                            <w:left w:val="none" w:sz="0" w:space="0" w:color="auto"/>
                            <w:bottom w:val="none" w:sz="0" w:space="0" w:color="auto"/>
                            <w:right w:val="none" w:sz="0" w:space="0" w:color="auto"/>
                          </w:divBdr>
                        </w:div>
                        <w:div w:id="1459182730">
                          <w:marLeft w:val="480"/>
                          <w:marRight w:val="0"/>
                          <w:marTop w:val="0"/>
                          <w:marBottom w:val="0"/>
                          <w:divBdr>
                            <w:top w:val="none" w:sz="0" w:space="0" w:color="auto"/>
                            <w:left w:val="none" w:sz="0" w:space="0" w:color="auto"/>
                            <w:bottom w:val="none" w:sz="0" w:space="0" w:color="auto"/>
                            <w:right w:val="none" w:sz="0" w:space="0" w:color="auto"/>
                          </w:divBdr>
                        </w:div>
                        <w:div w:id="995449601">
                          <w:marLeft w:val="480"/>
                          <w:marRight w:val="0"/>
                          <w:marTop w:val="0"/>
                          <w:marBottom w:val="0"/>
                          <w:divBdr>
                            <w:top w:val="none" w:sz="0" w:space="0" w:color="auto"/>
                            <w:left w:val="none" w:sz="0" w:space="0" w:color="auto"/>
                            <w:bottom w:val="none" w:sz="0" w:space="0" w:color="auto"/>
                            <w:right w:val="none" w:sz="0" w:space="0" w:color="auto"/>
                          </w:divBdr>
                        </w:div>
                        <w:div w:id="1183714244">
                          <w:marLeft w:val="480"/>
                          <w:marRight w:val="0"/>
                          <w:marTop w:val="0"/>
                          <w:marBottom w:val="0"/>
                          <w:divBdr>
                            <w:top w:val="none" w:sz="0" w:space="0" w:color="auto"/>
                            <w:left w:val="none" w:sz="0" w:space="0" w:color="auto"/>
                            <w:bottom w:val="none" w:sz="0" w:space="0" w:color="auto"/>
                            <w:right w:val="none" w:sz="0" w:space="0" w:color="auto"/>
                          </w:divBdr>
                        </w:div>
                        <w:div w:id="1947230587">
                          <w:marLeft w:val="480"/>
                          <w:marRight w:val="0"/>
                          <w:marTop w:val="0"/>
                          <w:marBottom w:val="0"/>
                          <w:divBdr>
                            <w:top w:val="none" w:sz="0" w:space="0" w:color="auto"/>
                            <w:left w:val="none" w:sz="0" w:space="0" w:color="auto"/>
                            <w:bottom w:val="none" w:sz="0" w:space="0" w:color="auto"/>
                            <w:right w:val="none" w:sz="0" w:space="0" w:color="auto"/>
                          </w:divBdr>
                        </w:div>
                        <w:div w:id="1176001568">
                          <w:marLeft w:val="480"/>
                          <w:marRight w:val="0"/>
                          <w:marTop w:val="0"/>
                          <w:marBottom w:val="0"/>
                          <w:divBdr>
                            <w:top w:val="none" w:sz="0" w:space="0" w:color="auto"/>
                            <w:left w:val="none" w:sz="0" w:space="0" w:color="auto"/>
                            <w:bottom w:val="none" w:sz="0" w:space="0" w:color="auto"/>
                            <w:right w:val="none" w:sz="0" w:space="0" w:color="auto"/>
                          </w:divBdr>
                        </w:div>
                        <w:div w:id="1419599840">
                          <w:marLeft w:val="480"/>
                          <w:marRight w:val="0"/>
                          <w:marTop w:val="0"/>
                          <w:marBottom w:val="0"/>
                          <w:divBdr>
                            <w:top w:val="none" w:sz="0" w:space="0" w:color="auto"/>
                            <w:left w:val="none" w:sz="0" w:space="0" w:color="auto"/>
                            <w:bottom w:val="none" w:sz="0" w:space="0" w:color="auto"/>
                            <w:right w:val="none" w:sz="0" w:space="0" w:color="auto"/>
                          </w:divBdr>
                        </w:div>
                        <w:div w:id="1226263130">
                          <w:marLeft w:val="480"/>
                          <w:marRight w:val="0"/>
                          <w:marTop w:val="0"/>
                          <w:marBottom w:val="0"/>
                          <w:divBdr>
                            <w:top w:val="none" w:sz="0" w:space="0" w:color="auto"/>
                            <w:left w:val="none" w:sz="0" w:space="0" w:color="auto"/>
                            <w:bottom w:val="none" w:sz="0" w:space="0" w:color="auto"/>
                            <w:right w:val="none" w:sz="0" w:space="0" w:color="auto"/>
                          </w:divBdr>
                        </w:div>
                        <w:div w:id="1918052770">
                          <w:marLeft w:val="480"/>
                          <w:marRight w:val="0"/>
                          <w:marTop w:val="0"/>
                          <w:marBottom w:val="0"/>
                          <w:divBdr>
                            <w:top w:val="none" w:sz="0" w:space="0" w:color="auto"/>
                            <w:left w:val="none" w:sz="0" w:space="0" w:color="auto"/>
                            <w:bottom w:val="none" w:sz="0" w:space="0" w:color="auto"/>
                            <w:right w:val="none" w:sz="0" w:space="0" w:color="auto"/>
                          </w:divBdr>
                        </w:div>
                        <w:div w:id="1121999511">
                          <w:marLeft w:val="480"/>
                          <w:marRight w:val="0"/>
                          <w:marTop w:val="0"/>
                          <w:marBottom w:val="0"/>
                          <w:divBdr>
                            <w:top w:val="none" w:sz="0" w:space="0" w:color="auto"/>
                            <w:left w:val="none" w:sz="0" w:space="0" w:color="auto"/>
                            <w:bottom w:val="none" w:sz="0" w:space="0" w:color="auto"/>
                            <w:right w:val="none" w:sz="0" w:space="0" w:color="auto"/>
                          </w:divBdr>
                        </w:div>
                        <w:div w:id="1693997643">
                          <w:marLeft w:val="480"/>
                          <w:marRight w:val="0"/>
                          <w:marTop w:val="0"/>
                          <w:marBottom w:val="0"/>
                          <w:divBdr>
                            <w:top w:val="none" w:sz="0" w:space="0" w:color="auto"/>
                            <w:left w:val="none" w:sz="0" w:space="0" w:color="auto"/>
                            <w:bottom w:val="none" w:sz="0" w:space="0" w:color="auto"/>
                            <w:right w:val="none" w:sz="0" w:space="0" w:color="auto"/>
                          </w:divBdr>
                        </w:div>
                        <w:div w:id="500318502">
                          <w:marLeft w:val="480"/>
                          <w:marRight w:val="0"/>
                          <w:marTop w:val="0"/>
                          <w:marBottom w:val="0"/>
                          <w:divBdr>
                            <w:top w:val="none" w:sz="0" w:space="0" w:color="auto"/>
                            <w:left w:val="none" w:sz="0" w:space="0" w:color="auto"/>
                            <w:bottom w:val="none" w:sz="0" w:space="0" w:color="auto"/>
                            <w:right w:val="none" w:sz="0" w:space="0" w:color="auto"/>
                          </w:divBdr>
                        </w:div>
                        <w:div w:id="1732272740">
                          <w:marLeft w:val="480"/>
                          <w:marRight w:val="0"/>
                          <w:marTop w:val="0"/>
                          <w:marBottom w:val="0"/>
                          <w:divBdr>
                            <w:top w:val="none" w:sz="0" w:space="0" w:color="auto"/>
                            <w:left w:val="none" w:sz="0" w:space="0" w:color="auto"/>
                            <w:bottom w:val="none" w:sz="0" w:space="0" w:color="auto"/>
                            <w:right w:val="none" w:sz="0" w:space="0" w:color="auto"/>
                          </w:divBdr>
                        </w:div>
                        <w:div w:id="824126663">
                          <w:marLeft w:val="480"/>
                          <w:marRight w:val="0"/>
                          <w:marTop w:val="0"/>
                          <w:marBottom w:val="0"/>
                          <w:divBdr>
                            <w:top w:val="none" w:sz="0" w:space="0" w:color="auto"/>
                            <w:left w:val="none" w:sz="0" w:space="0" w:color="auto"/>
                            <w:bottom w:val="none" w:sz="0" w:space="0" w:color="auto"/>
                            <w:right w:val="none" w:sz="0" w:space="0" w:color="auto"/>
                          </w:divBdr>
                        </w:div>
                        <w:div w:id="1839998638">
                          <w:marLeft w:val="480"/>
                          <w:marRight w:val="0"/>
                          <w:marTop w:val="0"/>
                          <w:marBottom w:val="0"/>
                          <w:divBdr>
                            <w:top w:val="none" w:sz="0" w:space="0" w:color="auto"/>
                            <w:left w:val="none" w:sz="0" w:space="0" w:color="auto"/>
                            <w:bottom w:val="none" w:sz="0" w:space="0" w:color="auto"/>
                            <w:right w:val="none" w:sz="0" w:space="0" w:color="auto"/>
                          </w:divBdr>
                        </w:div>
                        <w:div w:id="2067950045">
                          <w:marLeft w:val="480"/>
                          <w:marRight w:val="0"/>
                          <w:marTop w:val="0"/>
                          <w:marBottom w:val="0"/>
                          <w:divBdr>
                            <w:top w:val="none" w:sz="0" w:space="0" w:color="auto"/>
                            <w:left w:val="none" w:sz="0" w:space="0" w:color="auto"/>
                            <w:bottom w:val="none" w:sz="0" w:space="0" w:color="auto"/>
                            <w:right w:val="none" w:sz="0" w:space="0" w:color="auto"/>
                          </w:divBdr>
                        </w:div>
                        <w:div w:id="1583679433">
                          <w:marLeft w:val="480"/>
                          <w:marRight w:val="0"/>
                          <w:marTop w:val="0"/>
                          <w:marBottom w:val="0"/>
                          <w:divBdr>
                            <w:top w:val="none" w:sz="0" w:space="0" w:color="auto"/>
                            <w:left w:val="none" w:sz="0" w:space="0" w:color="auto"/>
                            <w:bottom w:val="none" w:sz="0" w:space="0" w:color="auto"/>
                            <w:right w:val="none" w:sz="0" w:space="0" w:color="auto"/>
                          </w:divBdr>
                        </w:div>
                        <w:div w:id="580454949">
                          <w:marLeft w:val="480"/>
                          <w:marRight w:val="0"/>
                          <w:marTop w:val="0"/>
                          <w:marBottom w:val="0"/>
                          <w:divBdr>
                            <w:top w:val="none" w:sz="0" w:space="0" w:color="auto"/>
                            <w:left w:val="none" w:sz="0" w:space="0" w:color="auto"/>
                            <w:bottom w:val="none" w:sz="0" w:space="0" w:color="auto"/>
                            <w:right w:val="none" w:sz="0" w:space="0" w:color="auto"/>
                          </w:divBdr>
                        </w:div>
                        <w:div w:id="890530656">
                          <w:marLeft w:val="480"/>
                          <w:marRight w:val="0"/>
                          <w:marTop w:val="0"/>
                          <w:marBottom w:val="0"/>
                          <w:divBdr>
                            <w:top w:val="none" w:sz="0" w:space="0" w:color="auto"/>
                            <w:left w:val="none" w:sz="0" w:space="0" w:color="auto"/>
                            <w:bottom w:val="none" w:sz="0" w:space="0" w:color="auto"/>
                            <w:right w:val="none" w:sz="0" w:space="0" w:color="auto"/>
                          </w:divBdr>
                        </w:div>
                        <w:div w:id="1936817542">
                          <w:marLeft w:val="480"/>
                          <w:marRight w:val="0"/>
                          <w:marTop w:val="0"/>
                          <w:marBottom w:val="0"/>
                          <w:divBdr>
                            <w:top w:val="none" w:sz="0" w:space="0" w:color="auto"/>
                            <w:left w:val="none" w:sz="0" w:space="0" w:color="auto"/>
                            <w:bottom w:val="none" w:sz="0" w:space="0" w:color="auto"/>
                            <w:right w:val="none" w:sz="0" w:space="0" w:color="auto"/>
                          </w:divBdr>
                        </w:div>
                        <w:div w:id="561333520">
                          <w:marLeft w:val="480"/>
                          <w:marRight w:val="0"/>
                          <w:marTop w:val="0"/>
                          <w:marBottom w:val="0"/>
                          <w:divBdr>
                            <w:top w:val="none" w:sz="0" w:space="0" w:color="auto"/>
                            <w:left w:val="none" w:sz="0" w:space="0" w:color="auto"/>
                            <w:bottom w:val="none" w:sz="0" w:space="0" w:color="auto"/>
                            <w:right w:val="none" w:sz="0" w:space="0" w:color="auto"/>
                          </w:divBdr>
                        </w:div>
                        <w:div w:id="523056093">
                          <w:marLeft w:val="480"/>
                          <w:marRight w:val="0"/>
                          <w:marTop w:val="0"/>
                          <w:marBottom w:val="0"/>
                          <w:divBdr>
                            <w:top w:val="none" w:sz="0" w:space="0" w:color="auto"/>
                            <w:left w:val="none" w:sz="0" w:space="0" w:color="auto"/>
                            <w:bottom w:val="none" w:sz="0" w:space="0" w:color="auto"/>
                            <w:right w:val="none" w:sz="0" w:space="0" w:color="auto"/>
                          </w:divBdr>
                        </w:div>
                        <w:div w:id="912155306">
                          <w:marLeft w:val="480"/>
                          <w:marRight w:val="0"/>
                          <w:marTop w:val="0"/>
                          <w:marBottom w:val="0"/>
                          <w:divBdr>
                            <w:top w:val="none" w:sz="0" w:space="0" w:color="auto"/>
                            <w:left w:val="none" w:sz="0" w:space="0" w:color="auto"/>
                            <w:bottom w:val="none" w:sz="0" w:space="0" w:color="auto"/>
                            <w:right w:val="none" w:sz="0" w:space="0" w:color="auto"/>
                          </w:divBdr>
                        </w:div>
                        <w:div w:id="1172797333">
                          <w:marLeft w:val="480"/>
                          <w:marRight w:val="0"/>
                          <w:marTop w:val="0"/>
                          <w:marBottom w:val="0"/>
                          <w:divBdr>
                            <w:top w:val="none" w:sz="0" w:space="0" w:color="auto"/>
                            <w:left w:val="none" w:sz="0" w:space="0" w:color="auto"/>
                            <w:bottom w:val="none" w:sz="0" w:space="0" w:color="auto"/>
                            <w:right w:val="none" w:sz="0" w:space="0" w:color="auto"/>
                          </w:divBdr>
                        </w:div>
                        <w:div w:id="933779592">
                          <w:marLeft w:val="480"/>
                          <w:marRight w:val="0"/>
                          <w:marTop w:val="0"/>
                          <w:marBottom w:val="0"/>
                          <w:divBdr>
                            <w:top w:val="none" w:sz="0" w:space="0" w:color="auto"/>
                            <w:left w:val="none" w:sz="0" w:space="0" w:color="auto"/>
                            <w:bottom w:val="none" w:sz="0" w:space="0" w:color="auto"/>
                            <w:right w:val="none" w:sz="0" w:space="0" w:color="auto"/>
                          </w:divBdr>
                        </w:div>
                        <w:div w:id="185755065">
                          <w:marLeft w:val="480"/>
                          <w:marRight w:val="0"/>
                          <w:marTop w:val="0"/>
                          <w:marBottom w:val="0"/>
                          <w:divBdr>
                            <w:top w:val="none" w:sz="0" w:space="0" w:color="auto"/>
                            <w:left w:val="none" w:sz="0" w:space="0" w:color="auto"/>
                            <w:bottom w:val="none" w:sz="0" w:space="0" w:color="auto"/>
                            <w:right w:val="none" w:sz="0" w:space="0" w:color="auto"/>
                          </w:divBdr>
                        </w:div>
                        <w:div w:id="2119980392">
                          <w:marLeft w:val="480"/>
                          <w:marRight w:val="0"/>
                          <w:marTop w:val="0"/>
                          <w:marBottom w:val="0"/>
                          <w:divBdr>
                            <w:top w:val="none" w:sz="0" w:space="0" w:color="auto"/>
                            <w:left w:val="none" w:sz="0" w:space="0" w:color="auto"/>
                            <w:bottom w:val="none" w:sz="0" w:space="0" w:color="auto"/>
                            <w:right w:val="none" w:sz="0" w:space="0" w:color="auto"/>
                          </w:divBdr>
                        </w:div>
                        <w:div w:id="726418956">
                          <w:marLeft w:val="480"/>
                          <w:marRight w:val="0"/>
                          <w:marTop w:val="0"/>
                          <w:marBottom w:val="0"/>
                          <w:divBdr>
                            <w:top w:val="none" w:sz="0" w:space="0" w:color="auto"/>
                            <w:left w:val="none" w:sz="0" w:space="0" w:color="auto"/>
                            <w:bottom w:val="none" w:sz="0" w:space="0" w:color="auto"/>
                            <w:right w:val="none" w:sz="0" w:space="0" w:color="auto"/>
                          </w:divBdr>
                        </w:div>
                        <w:div w:id="1775444474">
                          <w:marLeft w:val="480"/>
                          <w:marRight w:val="0"/>
                          <w:marTop w:val="0"/>
                          <w:marBottom w:val="0"/>
                          <w:divBdr>
                            <w:top w:val="none" w:sz="0" w:space="0" w:color="auto"/>
                            <w:left w:val="none" w:sz="0" w:space="0" w:color="auto"/>
                            <w:bottom w:val="none" w:sz="0" w:space="0" w:color="auto"/>
                            <w:right w:val="none" w:sz="0" w:space="0" w:color="auto"/>
                          </w:divBdr>
                        </w:div>
                        <w:div w:id="110905137">
                          <w:marLeft w:val="480"/>
                          <w:marRight w:val="0"/>
                          <w:marTop w:val="0"/>
                          <w:marBottom w:val="0"/>
                          <w:divBdr>
                            <w:top w:val="none" w:sz="0" w:space="0" w:color="auto"/>
                            <w:left w:val="none" w:sz="0" w:space="0" w:color="auto"/>
                            <w:bottom w:val="none" w:sz="0" w:space="0" w:color="auto"/>
                            <w:right w:val="none" w:sz="0" w:space="0" w:color="auto"/>
                          </w:divBdr>
                        </w:div>
                        <w:div w:id="887837303">
                          <w:marLeft w:val="480"/>
                          <w:marRight w:val="0"/>
                          <w:marTop w:val="0"/>
                          <w:marBottom w:val="0"/>
                          <w:divBdr>
                            <w:top w:val="none" w:sz="0" w:space="0" w:color="auto"/>
                            <w:left w:val="none" w:sz="0" w:space="0" w:color="auto"/>
                            <w:bottom w:val="none" w:sz="0" w:space="0" w:color="auto"/>
                            <w:right w:val="none" w:sz="0" w:space="0" w:color="auto"/>
                          </w:divBdr>
                        </w:div>
                        <w:div w:id="1268929091">
                          <w:marLeft w:val="480"/>
                          <w:marRight w:val="0"/>
                          <w:marTop w:val="0"/>
                          <w:marBottom w:val="0"/>
                          <w:divBdr>
                            <w:top w:val="none" w:sz="0" w:space="0" w:color="auto"/>
                            <w:left w:val="none" w:sz="0" w:space="0" w:color="auto"/>
                            <w:bottom w:val="none" w:sz="0" w:space="0" w:color="auto"/>
                            <w:right w:val="none" w:sz="0" w:space="0" w:color="auto"/>
                          </w:divBdr>
                        </w:div>
                        <w:div w:id="1882278443">
                          <w:marLeft w:val="480"/>
                          <w:marRight w:val="0"/>
                          <w:marTop w:val="0"/>
                          <w:marBottom w:val="0"/>
                          <w:divBdr>
                            <w:top w:val="none" w:sz="0" w:space="0" w:color="auto"/>
                            <w:left w:val="none" w:sz="0" w:space="0" w:color="auto"/>
                            <w:bottom w:val="none" w:sz="0" w:space="0" w:color="auto"/>
                            <w:right w:val="none" w:sz="0" w:space="0" w:color="auto"/>
                          </w:divBdr>
                        </w:div>
                        <w:div w:id="2027176061">
                          <w:marLeft w:val="480"/>
                          <w:marRight w:val="0"/>
                          <w:marTop w:val="0"/>
                          <w:marBottom w:val="0"/>
                          <w:divBdr>
                            <w:top w:val="none" w:sz="0" w:space="0" w:color="auto"/>
                            <w:left w:val="none" w:sz="0" w:space="0" w:color="auto"/>
                            <w:bottom w:val="none" w:sz="0" w:space="0" w:color="auto"/>
                            <w:right w:val="none" w:sz="0" w:space="0" w:color="auto"/>
                          </w:divBdr>
                        </w:div>
                        <w:div w:id="226693128">
                          <w:marLeft w:val="480"/>
                          <w:marRight w:val="0"/>
                          <w:marTop w:val="0"/>
                          <w:marBottom w:val="0"/>
                          <w:divBdr>
                            <w:top w:val="none" w:sz="0" w:space="0" w:color="auto"/>
                            <w:left w:val="none" w:sz="0" w:space="0" w:color="auto"/>
                            <w:bottom w:val="none" w:sz="0" w:space="0" w:color="auto"/>
                            <w:right w:val="none" w:sz="0" w:space="0" w:color="auto"/>
                          </w:divBdr>
                        </w:div>
                        <w:div w:id="2122872159">
                          <w:marLeft w:val="480"/>
                          <w:marRight w:val="0"/>
                          <w:marTop w:val="0"/>
                          <w:marBottom w:val="0"/>
                          <w:divBdr>
                            <w:top w:val="none" w:sz="0" w:space="0" w:color="auto"/>
                            <w:left w:val="none" w:sz="0" w:space="0" w:color="auto"/>
                            <w:bottom w:val="none" w:sz="0" w:space="0" w:color="auto"/>
                            <w:right w:val="none" w:sz="0" w:space="0" w:color="auto"/>
                          </w:divBdr>
                        </w:div>
                        <w:div w:id="1617372281">
                          <w:marLeft w:val="480"/>
                          <w:marRight w:val="0"/>
                          <w:marTop w:val="0"/>
                          <w:marBottom w:val="0"/>
                          <w:divBdr>
                            <w:top w:val="none" w:sz="0" w:space="0" w:color="auto"/>
                            <w:left w:val="none" w:sz="0" w:space="0" w:color="auto"/>
                            <w:bottom w:val="none" w:sz="0" w:space="0" w:color="auto"/>
                            <w:right w:val="none" w:sz="0" w:space="0" w:color="auto"/>
                          </w:divBdr>
                        </w:div>
                        <w:div w:id="1314600882">
                          <w:marLeft w:val="480"/>
                          <w:marRight w:val="0"/>
                          <w:marTop w:val="0"/>
                          <w:marBottom w:val="0"/>
                          <w:divBdr>
                            <w:top w:val="none" w:sz="0" w:space="0" w:color="auto"/>
                            <w:left w:val="none" w:sz="0" w:space="0" w:color="auto"/>
                            <w:bottom w:val="none" w:sz="0" w:space="0" w:color="auto"/>
                            <w:right w:val="none" w:sz="0" w:space="0" w:color="auto"/>
                          </w:divBdr>
                        </w:div>
                        <w:div w:id="1175651395">
                          <w:marLeft w:val="480"/>
                          <w:marRight w:val="0"/>
                          <w:marTop w:val="0"/>
                          <w:marBottom w:val="0"/>
                          <w:divBdr>
                            <w:top w:val="none" w:sz="0" w:space="0" w:color="auto"/>
                            <w:left w:val="none" w:sz="0" w:space="0" w:color="auto"/>
                            <w:bottom w:val="none" w:sz="0" w:space="0" w:color="auto"/>
                            <w:right w:val="none" w:sz="0" w:space="0" w:color="auto"/>
                          </w:divBdr>
                        </w:div>
                        <w:div w:id="161050727">
                          <w:marLeft w:val="480"/>
                          <w:marRight w:val="0"/>
                          <w:marTop w:val="0"/>
                          <w:marBottom w:val="0"/>
                          <w:divBdr>
                            <w:top w:val="none" w:sz="0" w:space="0" w:color="auto"/>
                            <w:left w:val="none" w:sz="0" w:space="0" w:color="auto"/>
                            <w:bottom w:val="none" w:sz="0" w:space="0" w:color="auto"/>
                            <w:right w:val="none" w:sz="0" w:space="0" w:color="auto"/>
                          </w:divBdr>
                        </w:div>
                        <w:div w:id="1542471393">
                          <w:marLeft w:val="480"/>
                          <w:marRight w:val="0"/>
                          <w:marTop w:val="0"/>
                          <w:marBottom w:val="0"/>
                          <w:divBdr>
                            <w:top w:val="none" w:sz="0" w:space="0" w:color="auto"/>
                            <w:left w:val="none" w:sz="0" w:space="0" w:color="auto"/>
                            <w:bottom w:val="none" w:sz="0" w:space="0" w:color="auto"/>
                            <w:right w:val="none" w:sz="0" w:space="0" w:color="auto"/>
                          </w:divBdr>
                        </w:div>
                        <w:div w:id="1699626366">
                          <w:marLeft w:val="480"/>
                          <w:marRight w:val="0"/>
                          <w:marTop w:val="0"/>
                          <w:marBottom w:val="0"/>
                          <w:divBdr>
                            <w:top w:val="none" w:sz="0" w:space="0" w:color="auto"/>
                            <w:left w:val="none" w:sz="0" w:space="0" w:color="auto"/>
                            <w:bottom w:val="none" w:sz="0" w:space="0" w:color="auto"/>
                            <w:right w:val="none" w:sz="0" w:space="0" w:color="auto"/>
                          </w:divBdr>
                        </w:div>
                        <w:div w:id="454183413">
                          <w:marLeft w:val="480"/>
                          <w:marRight w:val="0"/>
                          <w:marTop w:val="0"/>
                          <w:marBottom w:val="0"/>
                          <w:divBdr>
                            <w:top w:val="none" w:sz="0" w:space="0" w:color="auto"/>
                            <w:left w:val="none" w:sz="0" w:space="0" w:color="auto"/>
                            <w:bottom w:val="none" w:sz="0" w:space="0" w:color="auto"/>
                            <w:right w:val="none" w:sz="0" w:space="0" w:color="auto"/>
                          </w:divBdr>
                        </w:div>
                        <w:div w:id="1532458307">
                          <w:marLeft w:val="480"/>
                          <w:marRight w:val="0"/>
                          <w:marTop w:val="0"/>
                          <w:marBottom w:val="0"/>
                          <w:divBdr>
                            <w:top w:val="none" w:sz="0" w:space="0" w:color="auto"/>
                            <w:left w:val="none" w:sz="0" w:space="0" w:color="auto"/>
                            <w:bottom w:val="none" w:sz="0" w:space="0" w:color="auto"/>
                            <w:right w:val="none" w:sz="0" w:space="0" w:color="auto"/>
                          </w:divBdr>
                        </w:div>
                        <w:div w:id="1203515376">
                          <w:marLeft w:val="480"/>
                          <w:marRight w:val="0"/>
                          <w:marTop w:val="0"/>
                          <w:marBottom w:val="0"/>
                          <w:divBdr>
                            <w:top w:val="none" w:sz="0" w:space="0" w:color="auto"/>
                            <w:left w:val="none" w:sz="0" w:space="0" w:color="auto"/>
                            <w:bottom w:val="none" w:sz="0" w:space="0" w:color="auto"/>
                            <w:right w:val="none" w:sz="0" w:space="0" w:color="auto"/>
                          </w:divBdr>
                        </w:div>
                        <w:div w:id="341975084">
                          <w:marLeft w:val="480"/>
                          <w:marRight w:val="0"/>
                          <w:marTop w:val="0"/>
                          <w:marBottom w:val="0"/>
                          <w:divBdr>
                            <w:top w:val="none" w:sz="0" w:space="0" w:color="auto"/>
                            <w:left w:val="none" w:sz="0" w:space="0" w:color="auto"/>
                            <w:bottom w:val="none" w:sz="0" w:space="0" w:color="auto"/>
                            <w:right w:val="none" w:sz="0" w:space="0" w:color="auto"/>
                          </w:divBdr>
                        </w:div>
                        <w:div w:id="1148135490">
                          <w:marLeft w:val="480"/>
                          <w:marRight w:val="0"/>
                          <w:marTop w:val="0"/>
                          <w:marBottom w:val="0"/>
                          <w:divBdr>
                            <w:top w:val="none" w:sz="0" w:space="0" w:color="auto"/>
                            <w:left w:val="none" w:sz="0" w:space="0" w:color="auto"/>
                            <w:bottom w:val="none" w:sz="0" w:space="0" w:color="auto"/>
                            <w:right w:val="none" w:sz="0" w:space="0" w:color="auto"/>
                          </w:divBdr>
                        </w:div>
                        <w:div w:id="2129622201">
                          <w:marLeft w:val="480"/>
                          <w:marRight w:val="0"/>
                          <w:marTop w:val="0"/>
                          <w:marBottom w:val="0"/>
                          <w:divBdr>
                            <w:top w:val="none" w:sz="0" w:space="0" w:color="auto"/>
                            <w:left w:val="none" w:sz="0" w:space="0" w:color="auto"/>
                            <w:bottom w:val="none" w:sz="0" w:space="0" w:color="auto"/>
                            <w:right w:val="none" w:sz="0" w:space="0" w:color="auto"/>
                          </w:divBdr>
                        </w:div>
                        <w:div w:id="187107205">
                          <w:marLeft w:val="480"/>
                          <w:marRight w:val="0"/>
                          <w:marTop w:val="0"/>
                          <w:marBottom w:val="0"/>
                          <w:divBdr>
                            <w:top w:val="none" w:sz="0" w:space="0" w:color="auto"/>
                            <w:left w:val="none" w:sz="0" w:space="0" w:color="auto"/>
                            <w:bottom w:val="none" w:sz="0" w:space="0" w:color="auto"/>
                            <w:right w:val="none" w:sz="0" w:space="0" w:color="auto"/>
                          </w:divBdr>
                        </w:div>
                        <w:div w:id="2016422066">
                          <w:marLeft w:val="480"/>
                          <w:marRight w:val="0"/>
                          <w:marTop w:val="0"/>
                          <w:marBottom w:val="0"/>
                          <w:divBdr>
                            <w:top w:val="none" w:sz="0" w:space="0" w:color="auto"/>
                            <w:left w:val="none" w:sz="0" w:space="0" w:color="auto"/>
                            <w:bottom w:val="none" w:sz="0" w:space="0" w:color="auto"/>
                            <w:right w:val="none" w:sz="0" w:space="0" w:color="auto"/>
                          </w:divBdr>
                        </w:div>
                        <w:div w:id="1497840953">
                          <w:marLeft w:val="480"/>
                          <w:marRight w:val="0"/>
                          <w:marTop w:val="0"/>
                          <w:marBottom w:val="0"/>
                          <w:divBdr>
                            <w:top w:val="none" w:sz="0" w:space="0" w:color="auto"/>
                            <w:left w:val="none" w:sz="0" w:space="0" w:color="auto"/>
                            <w:bottom w:val="none" w:sz="0" w:space="0" w:color="auto"/>
                            <w:right w:val="none" w:sz="0" w:space="0" w:color="auto"/>
                          </w:divBdr>
                        </w:div>
                        <w:div w:id="1009017706">
                          <w:marLeft w:val="480"/>
                          <w:marRight w:val="0"/>
                          <w:marTop w:val="0"/>
                          <w:marBottom w:val="0"/>
                          <w:divBdr>
                            <w:top w:val="none" w:sz="0" w:space="0" w:color="auto"/>
                            <w:left w:val="none" w:sz="0" w:space="0" w:color="auto"/>
                            <w:bottom w:val="none" w:sz="0" w:space="0" w:color="auto"/>
                            <w:right w:val="none" w:sz="0" w:space="0" w:color="auto"/>
                          </w:divBdr>
                        </w:div>
                        <w:div w:id="71201156">
                          <w:marLeft w:val="480"/>
                          <w:marRight w:val="0"/>
                          <w:marTop w:val="0"/>
                          <w:marBottom w:val="0"/>
                          <w:divBdr>
                            <w:top w:val="none" w:sz="0" w:space="0" w:color="auto"/>
                            <w:left w:val="none" w:sz="0" w:space="0" w:color="auto"/>
                            <w:bottom w:val="none" w:sz="0" w:space="0" w:color="auto"/>
                            <w:right w:val="none" w:sz="0" w:space="0" w:color="auto"/>
                          </w:divBdr>
                        </w:div>
                        <w:div w:id="1984894439">
                          <w:marLeft w:val="480"/>
                          <w:marRight w:val="0"/>
                          <w:marTop w:val="0"/>
                          <w:marBottom w:val="0"/>
                          <w:divBdr>
                            <w:top w:val="none" w:sz="0" w:space="0" w:color="auto"/>
                            <w:left w:val="none" w:sz="0" w:space="0" w:color="auto"/>
                            <w:bottom w:val="none" w:sz="0" w:space="0" w:color="auto"/>
                            <w:right w:val="none" w:sz="0" w:space="0" w:color="auto"/>
                          </w:divBdr>
                        </w:div>
                        <w:div w:id="1477529868">
                          <w:marLeft w:val="480"/>
                          <w:marRight w:val="0"/>
                          <w:marTop w:val="0"/>
                          <w:marBottom w:val="0"/>
                          <w:divBdr>
                            <w:top w:val="none" w:sz="0" w:space="0" w:color="auto"/>
                            <w:left w:val="none" w:sz="0" w:space="0" w:color="auto"/>
                            <w:bottom w:val="none" w:sz="0" w:space="0" w:color="auto"/>
                            <w:right w:val="none" w:sz="0" w:space="0" w:color="auto"/>
                          </w:divBdr>
                        </w:div>
                        <w:div w:id="1532718333">
                          <w:marLeft w:val="480"/>
                          <w:marRight w:val="0"/>
                          <w:marTop w:val="0"/>
                          <w:marBottom w:val="0"/>
                          <w:divBdr>
                            <w:top w:val="none" w:sz="0" w:space="0" w:color="auto"/>
                            <w:left w:val="none" w:sz="0" w:space="0" w:color="auto"/>
                            <w:bottom w:val="none" w:sz="0" w:space="0" w:color="auto"/>
                            <w:right w:val="none" w:sz="0" w:space="0" w:color="auto"/>
                          </w:divBdr>
                        </w:div>
                        <w:div w:id="1320840751">
                          <w:marLeft w:val="480"/>
                          <w:marRight w:val="0"/>
                          <w:marTop w:val="0"/>
                          <w:marBottom w:val="0"/>
                          <w:divBdr>
                            <w:top w:val="none" w:sz="0" w:space="0" w:color="auto"/>
                            <w:left w:val="none" w:sz="0" w:space="0" w:color="auto"/>
                            <w:bottom w:val="none" w:sz="0" w:space="0" w:color="auto"/>
                            <w:right w:val="none" w:sz="0" w:space="0" w:color="auto"/>
                          </w:divBdr>
                        </w:div>
                        <w:div w:id="874460570">
                          <w:marLeft w:val="480"/>
                          <w:marRight w:val="0"/>
                          <w:marTop w:val="0"/>
                          <w:marBottom w:val="0"/>
                          <w:divBdr>
                            <w:top w:val="none" w:sz="0" w:space="0" w:color="auto"/>
                            <w:left w:val="none" w:sz="0" w:space="0" w:color="auto"/>
                            <w:bottom w:val="none" w:sz="0" w:space="0" w:color="auto"/>
                            <w:right w:val="none" w:sz="0" w:space="0" w:color="auto"/>
                          </w:divBdr>
                        </w:div>
                        <w:div w:id="1827938564">
                          <w:marLeft w:val="480"/>
                          <w:marRight w:val="0"/>
                          <w:marTop w:val="0"/>
                          <w:marBottom w:val="0"/>
                          <w:divBdr>
                            <w:top w:val="none" w:sz="0" w:space="0" w:color="auto"/>
                            <w:left w:val="none" w:sz="0" w:space="0" w:color="auto"/>
                            <w:bottom w:val="none" w:sz="0" w:space="0" w:color="auto"/>
                            <w:right w:val="none" w:sz="0" w:space="0" w:color="auto"/>
                          </w:divBdr>
                        </w:div>
                        <w:div w:id="965086182">
                          <w:marLeft w:val="480"/>
                          <w:marRight w:val="0"/>
                          <w:marTop w:val="0"/>
                          <w:marBottom w:val="0"/>
                          <w:divBdr>
                            <w:top w:val="none" w:sz="0" w:space="0" w:color="auto"/>
                            <w:left w:val="none" w:sz="0" w:space="0" w:color="auto"/>
                            <w:bottom w:val="none" w:sz="0" w:space="0" w:color="auto"/>
                            <w:right w:val="none" w:sz="0" w:space="0" w:color="auto"/>
                          </w:divBdr>
                        </w:div>
                        <w:div w:id="58750545">
                          <w:marLeft w:val="480"/>
                          <w:marRight w:val="0"/>
                          <w:marTop w:val="0"/>
                          <w:marBottom w:val="0"/>
                          <w:divBdr>
                            <w:top w:val="none" w:sz="0" w:space="0" w:color="auto"/>
                            <w:left w:val="none" w:sz="0" w:space="0" w:color="auto"/>
                            <w:bottom w:val="none" w:sz="0" w:space="0" w:color="auto"/>
                            <w:right w:val="none" w:sz="0" w:space="0" w:color="auto"/>
                          </w:divBdr>
                        </w:div>
                        <w:div w:id="608198383">
                          <w:marLeft w:val="480"/>
                          <w:marRight w:val="0"/>
                          <w:marTop w:val="0"/>
                          <w:marBottom w:val="0"/>
                          <w:divBdr>
                            <w:top w:val="none" w:sz="0" w:space="0" w:color="auto"/>
                            <w:left w:val="none" w:sz="0" w:space="0" w:color="auto"/>
                            <w:bottom w:val="none" w:sz="0" w:space="0" w:color="auto"/>
                            <w:right w:val="none" w:sz="0" w:space="0" w:color="auto"/>
                          </w:divBdr>
                        </w:div>
                        <w:div w:id="637225252">
                          <w:marLeft w:val="480"/>
                          <w:marRight w:val="0"/>
                          <w:marTop w:val="0"/>
                          <w:marBottom w:val="0"/>
                          <w:divBdr>
                            <w:top w:val="none" w:sz="0" w:space="0" w:color="auto"/>
                            <w:left w:val="none" w:sz="0" w:space="0" w:color="auto"/>
                            <w:bottom w:val="none" w:sz="0" w:space="0" w:color="auto"/>
                            <w:right w:val="none" w:sz="0" w:space="0" w:color="auto"/>
                          </w:divBdr>
                        </w:div>
                        <w:div w:id="314115932">
                          <w:marLeft w:val="480"/>
                          <w:marRight w:val="0"/>
                          <w:marTop w:val="0"/>
                          <w:marBottom w:val="0"/>
                          <w:divBdr>
                            <w:top w:val="none" w:sz="0" w:space="0" w:color="auto"/>
                            <w:left w:val="none" w:sz="0" w:space="0" w:color="auto"/>
                            <w:bottom w:val="none" w:sz="0" w:space="0" w:color="auto"/>
                            <w:right w:val="none" w:sz="0" w:space="0" w:color="auto"/>
                          </w:divBdr>
                        </w:div>
                        <w:div w:id="1821848607">
                          <w:marLeft w:val="480"/>
                          <w:marRight w:val="0"/>
                          <w:marTop w:val="0"/>
                          <w:marBottom w:val="0"/>
                          <w:divBdr>
                            <w:top w:val="none" w:sz="0" w:space="0" w:color="auto"/>
                            <w:left w:val="none" w:sz="0" w:space="0" w:color="auto"/>
                            <w:bottom w:val="none" w:sz="0" w:space="0" w:color="auto"/>
                            <w:right w:val="none" w:sz="0" w:space="0" w:color="auto"/>
                          </w:divBdr>
                        </w:div>
                        <w:div w:id="649943518">
                          <w:marLeft w:val="480"/>
                          <w:marRight w:val="0"/>
                          <w:marTop w:val="0"/>
                          <w:marBottom w:val="0"/>
                          <w:divBdr>
                            <w:top w:val="none" w:sz="0" w:space="0" w:color="auto"/>
                            <w:left w:val="none" w:sz="0" w:space="0" w:color="auto"/>
                            <w:bottom w:val="none" w:sz="0" w:space="0" w:color="auto"/>
                            <w:right w:val="none" w:sz="0" w:space="0" w:color="auto"/>
                          </w:divBdr>
                        </w:div>
                        <w:div w:id="1149902197">
                          <w:marLeft w:val="480"/>
                          <w:marRight w:val="0"/>
                          <w:marTop w:val="0"/>
                          <w:marBottom w:val="0"/>
                          <w:divBdr>
                            <w:top w:val="none" w:sz="0" w:space="0" w:color="auto"/>
                            <w:left w:val="none" w:sz="0" w:space="0" w:color="auto"/>
                            <w:bottom w:val="none" w:sz="0" w:space="0" w:color="auto"/>
                            <w:right w:val="none" w:sz="0" w:space="0" w:color="auto"/>
                          </w:divBdr>
                        </w:div>
                      </w:divsChild>
                    </w:div>
                    <w:div w:id="399669741">
                      <w:marLeft w:val="0"/>
                      <w:marRight w:val="0"/>
                      <w:marTop w:val="0"/>
                      <w:marBottom w:val="0"/>
                      <w:divBdr>
                        <w:top w:val="none" w:sz="0" w:space="0" w:color="auto"/>
                        <w:left w:val="none" w:sz="0" w:space="0" w:color="auto"/>
                        <w:bottom w:val="none" w:sz="0" w:space="0" w:color="auto"/>
                        <w:right w:val="none" w:sz="0" w:space="0" w:color="auto"/>
                      </w:divBdr>
                      <w:divsChild>
                        <w:div w:id="690650450">
                          <w:marLeft w:val="480"/>
                          <w:marRight w:val="0"/>
                          <w:marTop w:val="0"/>
                          <w:marBottom w:val="0"/>
                          <w:divBdr>
                            <w:top w:val="none" w:sz="0" w:space="0" w:color="auto"/>
                            <w:left w:val="none" w:sz="0" w:space="0" w:color="auto"/>
                            <w:bottom w:val="none" w:sz="0" w:space="0" w:color="auto"/>
                            <w:right w:val="none" w:sz="0" w:space="0" w:color="auto"/>
                          </w:divBdr>
                        </w:div>
                        <w:div w:id="1434787360">
                          <w:marLeft w:val="480"/>
                          <w:marRight w:val="0"/>
                          <w:marTop w:val="0"/>
                          <w:marBottom w:val="0"/>
                          <w:divBdr>
                            <w:top w:val="none" w:sz="0" w:space="0" w:color="auto"/>
                            <w:left w:val="none" w:sz="0" w:space="0" w:color="auto"/>
                            <w:bottom w:val="none" w:sz="0" w:space="0" w:color="auto"/>
                            <w:right w:val="none" w:sz="0" w:space="0" w:color="auto"/>
                          </w:divBdr>
                        </w:div>
                        <w:div w:id="1030884771">
                          <w:marLeft w:val="480"/>
                          <w:marRight w:val="0"/>
                          <w:marTop w:val="0"/>
                          <w:marBottom w:val="0"/>
                          <w:divBdr>
                            <w:top w:val="none" w:sz="0" w:space="0" w:color="auto"/>
                            <w:left w:val="none" w:sz="0" w:space="0" w:color="auto"/>
                            <w:bottom w:val="none" w:sz="0" w:space="0" w:color="auto"/>
                            <w:right w:val="none" w:sz="0" w:space="0" w:color="auto"/>
                          </w:divBdr>
                        </w:div>
                        <w:div w:id="1124738813">
                          <w:marLeft w:val="480"/>
                          <w:marRight w:val="0"/>
                          <w:marTop w:val="0"/>
                          <w:marBottom w:val="0"/>
                          <w:divBdr>
                            <w:top w:val="none" w:sz="0" w:space="0" w:color="auto"/>
                            <w:left w:val="none" w:sz="0" w:space="0" w:color="auto"/>
                            <w:bottom w:val="none" w:sz="0" w:space="0" w:color="auto"/>
                            <w:right w:val="none" w:sz="0" w:space="0" w:color="auto"/>
                          </w:divBdr>
                        </w:div>
                        <w:div w:id="1062211783">
                          <w:marLeft w:val="480"/>
                          <w:marRight w:val="0"/>
                          <w:marTop w:val="0"/>
                          <w:marBottom w:val="0"/>
                          <w:divBdr>
                            <w:top w:val="none" w:sz="0" w:space="0" w:color="auto"/>
                            <w:left w:val="none" w:sz="0" w:space="0" w:color="auto"/>
                            <w:bottom w:val="none" w:sz="0" w:space="0" w:color="auto"/>
                            <w:right w:val="none" w:sz="0" w:space="0" w:color="auto"/>
                          </w:divBdr>
                        </w:div>
                        <w:div w:id="1041784463">
                          <w:marLeft w:val="480"/>
                          <w:marRight w:val="0"/>
                          <w:marTop w:val="0"/>
                          <w:marBottom w:val="0"/>
                          <w:divBdr>
                            <w:top w:val="none" w:sz="0" w:space="0" w:color="auto"/>
                            <w:left w:val="none" w:sz="0" w:space="0" w:color="auto"/>
                            <w:bottom w:val="none" w:sz="0" w:space="0" w:color="auto"/>
                            <w:right w:val="none" w:sz="0" w:space="0" w:color="auto"/>
                          </w:divBdr>
                        </w:div>
                        <w:div w:id="750929875">
                          <w:marLeft w:val="480"/>
                          <w:marRight w:val="0"/>
                          <w:marTop w:val="0"/>
                          <w:marBottom w:val="0"/>
                          <w:divBdr>
                            <w:top w:val="none" w:sz="0" w:space="0" w:color="auto"/>
                            <w:left w:val="none" w:sz="0" w:space="0" w:color="auto"/>
                            <w:bottom w:val="none" w:sz="0" w:space="0" w:color="auto"/>
                            <w:right w:val="none" w:sz="0" w:space="0" w:color="auto"/>
                          </w:divBdr>
                        </w:div>
                        <w:div w:id="140737196">
                          <w:marLeft w:val="480"/>
                          <w:marRight w:val="0"/>
                          <w:marTop w:val="0"/>
                          <w:marBottom w:val="0"/>
                          <w:divBdr>
                            <w:top w:val="none" w:sz="0" w:space="0" w:color="auto"/>
                            <w:left w:val="none" w:sz="0" w:space="0" w:color="auto"/>
                            <w:bottom w:val="none" w:sz="0" w:space="0" w:color="auto"/>
                            <w:right w:val="none" w:sz="0" w:space="0" w:color="auto"/>
                          </w:divBdr>
                        </w:div>
                        <w:div w:id="1096288082">
                          <w:marLeft w:val="480"/>
                          <w:marRight w:val="0"/>
                          <w:marTop w:val="0"/>
                          <w:marBottom w:val="0"/>
                          <w:divBdr>
                            <w:top w:val="none" w:sz="0" w:space="0" w:color="auto"/>
                            <w:left w:val="none" w:sz="0" w:space="0" w:color="auto"/>
                            <w:bottom w:val="none" w:sz="0" w:space="0" w:color="auto"/>
                            <w:right w:val="none" w:sz="0" w:space="0" w:color="auto"/>
                          </w:divBdr>
                        </w:div>
                        <w:div w:id="1513841946">
                          <w:marLeft w:val="480"/>
                          <w:marRight w:val="0"/>
                          <w:marTop w:val="0"/>
                          <w:marBottom w:val="0"/>
                          <w:divBdr>
                            <w:top w:val="none" w:sz="0" w:space="0" w:color="auto"/>
                            <w:left w:val="none" w:sz="0" w:space="0" w:color="auto"/>
                            <w:bottom w:val="none" w:sz="0" w:space="0" w:color="auto"/>
                            <w:right w:val="none" w:sz="0" w:space="0" w:color="auto"/>
                          </w:divBdr>
                        </w:div>
                        <w:div w:id="854005785">
                          <w:marLeft w:val="480"/>
                          <w:marRight w:val="0"/>
                          <w:marTop w:val="0"/>
                          <w:marBottom w:val="0"/>
                          <w:divBdr>
                            <w:top w:val="none" w:sz="0" w:space="0" w:color="auto"/>
                            <w:left w:val="none" w:sz="0" w:space="0" w:color="auto"/>
                            <w:bottom w:val="none" w:sz="0" w:space="0" w:color="auto"/>
                            <w:right w:val="none" w:sz="0" w:space="0" w:color="auto"/>
                          </w:divBdr>
                        </w:div>
                        <w:div w:id="136385472">
                          <w:marLeft w:val="480"/>
                          <w:marRight w:val="0"/>
                          <w:marTop w:val="0"/>
                          <w:marBottom w:val="0"/>
                          <w:divBdr>
                            <w:top w:val="none" w:sz="0" w:space="0" w:color="auto"/>
                            <w:left w:val="none" w:sz="0" w:space="0" w:color="auto"/>
                            <w:bottom w:val="none" w:sz="0" w:space="0" w:color="auto"/>
                            <w:right w:val="none" w:sz="0" w:space="0" w:color="auto"/>
                          </w:divBdr>
                        </w:div>
                        <w:div w:id="1288319162">
                          <w:marLeft w:val="480"/>
                          <w:marRight w:val="0"/>
                          <w:marTop w:val="0"/>
                          <w:marBottom w:val="0"/>
                          <w:divBdr>
                            <w:top w:val="none" w:sz="0" w:space="0" w:color="auto"/>
                            <w:left w:val="none" w:sz="0" w:space="0" w:color="auto"/>
                            <w:bottom w:val="none" w:sz="0" w:space="0" w:color="auto"/>
                            <w:right w:val="none" w:sz="0" w:space="0" w:color="auto"/>
                          </w:divBdr>
                        </w:div>
                        <w:div w:id="1492211534">
                          <w:marLeft w:val="480"/>
                          <w:marRight w:val="0"/>
                          <w:marTop w:val="0"/>
                          <w:marBottom w:val="0"/>
                          <w:divBdr>
                            <w:top w:val="none" w:sz="0" w:space="0" w:color="auto"/>
                            <w:left w:val="none" w:sz="0" w:space="0" w:color="auto"/>
                            <w:bottom w:val="none" w:sz="0" w:space="0" w:color="auto"/>
                            <w:right w:val="none" w:sz="0" w:space="0" w:color="auto"/>
                          </w:divBdr>
                        </w:div>
                        <w:div w:id="1622104414">
                          <w:marLeft w:val="480"/>
                          <w:marRight w:val="0"/>
                          <w:marTop w:val="0"/>
                          <w:marBottom w:val="0"/>
                          <w:divBdr>
                            <w:top w:val="none" w:sz="0" w:space="0" w:color="auto"/>
                            <w:left w:val="none" w:sz="0" w:space="0" w:color="auto"/>
                            <w:bottom w:val="none" w:sz="0" w:space="0" w:color="auto"/>
                            <w:right w:val="none" w:sz="0" w:space="0" w:color="auto"/>
                          </w:divBdr>
                        </w:div>
                        <w:div w:id="2115008374">
                          <w:marLeft w:val="480"/>
                          <w:marRight w:val="0"/>
                          <w:marTop w:val="0"/>
                          <w:marBottom w:val="0"/>
                          <w:divBdr>
                            <w:top w:val="none" w:sz="0" w:space="0" w:color="auto"/>
                            <w:left w:val="none" w:sz="0" w:space="0" w:color="auto"/>
                            <w:bottom w:val="none" w:sz="0" w:space="0" w:color="auto"/>
                            <w:right w:val="none" w:sz="0" w:space="0" w:color="auto"/>
                          </w:divBdr>
                        </w:div>
                        <w:div w:id="275334021">
                          <w:marLeft w:val="480"/>
                          <w:marRight w:val="0"/>
                          <w:marTop w:val="0"/>
                          <w:marBottom w:val="0"/>
                          <w:divBdr>
                            <w:top w:val="none" w:sz="0" w:space="0" w:color="auto"/>
                            <w:left w:val="none" w:sz="0" w:space="0" w:color="auto"/>
                            <w:bottom w:val="none" w:sz="0" w:space="0" w:color="auto"/>
                            <w:right w:val="none" w:sz="0" w:space="0" w:color="auto"/>
                          </w:divBdr>
                        </w:div>
                        <w:div w:id="1430537847">
                          <w:marLeft w:val="480"/>
                          <w:marRight w:val="0"/>
                          <w:marTop w:val="0"/>
                          <w:marBottom w:val="0"/>
                          <w:divBdr>
                            <w:top w:val="none" w:sz="0" w:space="0" w:color="auto"/>
                            <w:left w:val="none" w:sz="0" w:space="0" w:color="auto"/>
                            <w:bottom w:val="none" w:sz="0" w:space="0" w:color="auto"/>
                            <w:right w:val="none" w:sz="0" w:space="0" w:color="auto"/>
                          </w:divBdr>
                        </w:div>
                        <w:div w:id="1652369158">
                          <w:marLeft w:val="480"/>
                          <w:marRight w:val="0"/>
                          <w:marTop w:val="0"/>
                          <w:marBottom w:val="0"/>
                          <w:divBdr>
                            <w:top w:val="none" w:sz="0" w:space="0" w:color="auto"/>
                            <w:left w:val="none" w:sz="0" w:space="0" w:color="auto"/>
                            <w:bottom w:val="none" w:sz="0" w:space="0" w:color="auto"/>
                            <w:right w:val="none" w:sz="0" w:space="0" w:color="auto"/>
                          </w:divBdr>
                        </w:div>
                        <w:div w:id="347021582">
                          <w:marLeft w:val="480"/>
                          <w:marRight w:val="0"/>
                          <w:marTop w:val="0"/>
                          <w:marBottom w:val="0"/>
                          <w:divBdr>
                            <w:top w:val="none" w:sz="0" w:space="0" w:color="auto"/>
                            <w:left w:val="none" w:sz="0" w:space="0" w:color="auto"/>
                            <w:bottom w:val="none" w:sz="0" w:space="0" w:color="auto"/>
                            <w:right w:val="none" w:sz="0" w:space="0" w:color="auto"/>
                          </w:divBdr>
                        </w:div>
                        <w:div w:id="443621378">
                          <w:marLeft w:val="480"/>
                          <w:marRight w:val="0"/>
                          <w:marTop w:val="0"/>
                          <w:marBottom w:val="0"/>
                          <w:divBdr>
                            <w:top w:val="none" w:sz="0" w:space="0" w:color="auto"/>
                            <w:left w:val="none" w:sz="0" w:space="0" w:color="auto"/>
                            <w:bottom w:val="none" w:sz="0" w:space="0" w:color="auto"/>
                            <w:right w:val="none" w:sz="0" w:space="0" w:color="auto"/>
                          </w:divBdr>
                        </w:div>
                        <w:div w:id="2056005026">
                          <w:marLeft w:val="480"/>
                          <w:marRight w:val="0"/>
                          <w:marTop w:val="0"/>
                          <w:marBottom w:val="0"/>
                          <w:divBdr>
                            <w:top w:val="none" w:sz="0" w:space="0" w:color="auto"/>
                            <w:left w:val="none" w:sz="0" w:space="0" w:color="auto"/>
                            <w:bottom w:val="none" w:sz="0" w:space="0" w:color="auto"/>
                            <w:right w:val="none" w:sz="0" w:space="0" w:color="auto"/>
                          </w:divBdr>
                        </w:div>
                        <w:div w:id="1491871262">
                          <w:marLeft w:val="480"/>
                          <w:marRight w:val="0"/>
                          <w:marTop w:val="0"/>
                          <w:marBottom w:val="0"/>
                          <w:divBdr>
                            <w:top w:val="none" w:sz="0" w:space="0" w:color="auto"/>
                            <w:left w:val="none" w:sz="0" w:space="0" w:color="auto"/>
                            <w:bottom w:val="none" w:sz="0" w:space="0" w:color="auto"/>
                            <w:right w:val="none" w:sz="0" w:space="0" w:color="auto"/>
                          </w:divBdr>
                        </w:div>
                        <w:div w:id="1392999240">
                          <w:marLeft w:val="480"/>
                          <w:marRight w:val="0"/>
                          <w:marTop w:val="0"/>
                          <w:marBottom w:val="0"/>
                          <w:divBdr>
                            <w:top w:val="none" w:sz="0" w:space="0" w:color="auto"/>
                            <w:left w:val="none" w:sz="0" w:space="0" w:color="auto"/>
                            <w:bottom w:val="none" w:sz="0" w:space="0" w:color="auto"/>
                            <w:right w:val="none" w:sz="0" w:space="0" w:color="auto"/>
                          </w:divBdr>
                        </w:div>
                        <w:div w:id="843015650">
                          <w:marLeft w:val="480"/>
                          <w:marRight w:val="0"/>
                          <w:marTop w:val="0"/>
                          <w:marBottom w:val="0"/>
                          <w:divBdr>
                            <w:top w:val="none" w:sz="0" w:space="0" w:color="auto"/>
                            <w:left w:val="none" w:sz="0" w:space="0" w:color="auto"/>
                            <w:bottom w:val="none" w:sz="0" w:space="0" w:color="auto"/>
                            <w:right w:val="none" w:sz="0" w:space="0" w:color="auto"/>
                          </w:divBdr>
                        </w:div>
                        <w:div w:id="740712970">
                          <w:marLeft w:val="480"/>
                          <w:marRight w:val="0"/>
                          <w:marTop w:val="0"/>
                          <w:marBottom w:val="0"/>
                          <w:divBdr>
                            <w:top w:val="none" w:sz="0" w:space="0" w:color="auto"/>
                            <w:left w:val="none" w:sz="0" w:space="0" w:color="auto"/>
                            <w:bottom w:val="none" w:sz="0" w:space="0" w:color="auto"/>
                            <w:right w:val="none" w:sz="0" w:space="0" w:color="auto"/>
                          </w:divBdr>
                        </w:div>
                        <w:div w:id="961881682">
                          <w:marLeft w:val="480"/>
                          <w:marRight w:val="0"/>
                          <w:marTop w:val="0"/>
                          <w:marBottom w:val="0"/>
                          <w:divBdr>
                            <w:top w:val="none" w:sz="0" w:space="0" w:color="auto"/>
                            <w:left w:val="none" w:sz="0" w:space="0" w:color="auto"/>
                            <w:bottom w:val="none" w:sz="0" w:space="0" w:color="auto"/>
                            <w:right w:val="none" w:sz="0" w:space="0" w:color="auto"/>
                          </w:divBdr>
                        </w:div>
                        <w:div w:id="795686245">
                          <w:marLeft w:val="480"/>
                          <w:marRight w:val="0"/>
                          <w:marTop w:val="0"/>
                          <w:marBottom w:val="0"/>
                          <w:divBdr>
                            <w:top w:val="none" w:sz="0" w:space="0" w:color="auto"/>
                            <w:left w:val="none" w:sz="0" w:space="0" w:color="auto"/>
                            <w:bottom w:val="none" w:sz="0" w:space="0" w:color="auto"/>
                            <w:right w:val="none" w:sz="0" w:space="0" w:color="auto"/>
                          </w:divBdr>
                        </w:div>
                        <w:div w:id="2138984672">
                          <w:marLeft w:val="480"/>
                          <w:marRight w:val="0"/>
                          <w:marTop w:val="0"/>
                          <w:marBottom w:val="0"/>
                          <w:divBdr>
                            <w:top w:val="none" w:sz="0" w:space="0" w:color="auto"/>
                            <w:left w:val="none" w:sz="0" w:space="0" w:color="auto"/>
                            <w:bottom w:val="none" w:sz="0" w:space="0" w:color="auto"/>
                            <w:right w:val="none" w:sz="0" w:space="0" w:color="auto"/>
                          </w:divBdr>
                        </w:div>
                        <w:div w:id="942952538">
                          <w:marLeft w:val="480"/>
                          <w:marRight w:val="0"/>
                          <w:marTop w:val="0"/>
                          <w:marBottom w:val="0"/>
                          <w:divBdr>
                            <w:top w:val="none" w:sz="0" w:space="0" w:color="auto"/>
                            <w:left w:val="none" w:sz="0" w:space="0" w:color="auto"/>
                            <w:bottom w:val="none" w:sz="0" w:space="0" w:color="auto"/>
                            <w:right w:val="none" w:sz="0" w:space="0" w:color="auto"/>
                          </w:divBdr>
                        </w:div>
                        <w:div w:id="721831324">
                          <w:marLeft w:val="480"/>
                          <w:marRight w:val="0"/>
                          <w:marTop w:val="0"/>
                          <w:marBottom w:val="0"/>
                          <w:divBdr>
                            <w:top w:val="none" w:sz="0" w:space="0" w:color="auto"/>
                            <w:left w:val="none" w:sz="0" w:space="0" w:color="auto"/>
                            <w:bottom w:val="none" w:sz="0" w:space="0" w:color="auto"/>
                            <w:right w:val="none" w:sz="0" w:space="0" w:color="auto"/>
                          </w:divBdr>
                        </w:div>
                        <w:div w:id="259216883">
                          <w:marLeft w:val="480"/>
                          <w:marRight w:val="0"/>
                          <w:marTop w:val="0"/>
                          <w:marBottom w:val="0"/>
                          <w:divBdr>
                            <w:top w:val="none" w:sz="0" w:space="0" w:color="auto"/>
                            <w:left w:val="none" w:sz="0" w:space="0" w:color="auto"/>
                            <w:bottom w:val="none" w:sz="0" w:space="0" w:color="auto"/>
                            <w:right w:val="none" w:sz="0" w:space="0" w:color="auto"/>
                          </w:divBdr>
                        </w:div>
                        <w:div w:id="1924483071">
                          <w:marLeft w:val="480"/>
                          <w:marRight w:val="0"/>
                          <w:marTop w:val="0"/>
                          <w:marBottom w:val="0"/>
                          <w:divBdr>
                            <w:top w:val="none" w:sz="0" w:space="0" w:color="auto"/>
                            <w:left w:val="none" w:sz="0" w:space="0" w:color="auto"/>
                            <w:bottom w:val="none" w:sz="0" w:space="0" w:color="auto"/>
                            <w:right w:val="none" w:sz="0" w:space="0" w:color="auto"/>
                          </w:divBdr>
                        </w:div>
                        <w:div w:id="545944976">
                          <w:marLeft w:val="480"/>
                          <w:marRight w:val="0"/>
                          <w:marTop w:val="0"/>
                          <w:marBottom w:val="0"/>
                          <w:divBdr>
                            <w:top w:val="none" w:sz="0" w:space="0" w:color="auto"/>
                            <w:left w:val="none" w:sz="0" w:space="0" w:color="auto"/>
                            <w:bottom w:val="none" w:sz="0" w:space="0" w:color="auto"/>
                            <w:right w:val="none" w:sz="0" w:space="0" w:color="auto"/>
                          </w:divBdr>
                        </w:div>
                        <w:div w:id="1277636155">
                          <w:marLeft w:val="480"/>
                          <w:marRight w:val="0"/>
                          <w:marTop w:val="0"/>
                          <w:marBottom w:val="0"/>
                          <w:divBdr>
                            <w:top w:val="none" w:sz="0" w:space="0" w:color="auto"/>
                            <w:left w:val="none" w:sz="0" w:space="0" w:color="auto"/>
                            <w:bottom w:val="none" w:sz="0" w:space="0" w:color="auto"/>
                            <w:right w:val="none" w:sz="0" w:space="0" w:color="auto"/>
                          </w:divBdr>
                        </w:div>
                        <w:div w:id="510073903">
                          <w:marLeft w:val="480"/>
                          <w:marRight w:val="0"/>
                          <w:marTop w:val="0"/>
                          <w:marBottom w:val="0"/>
                          <w:divBdr>
                            <w:top w:val="none" w:sz="0" w:space="0" w:color="auto"/>
                            <w:left w:val="none" w:sz="0" w:space="0" w:color="auto"/>
                            <w:bottom w:val="none" w:sz="0" w:space="0" w:color="auto"/>
                            <w:right w:val="none" w:sz="0" w:space="0" w:color="auto"/>
                          </w:divBdr>
                        </w:div>
                        <w:div w:id="1258751487">
                          <w:marLeft w:val="480"/>
                          <w:marRight w:val="0"/>
                          <w:marTop w:val="0"/>
                          <w:marBottom w:val="0"/>
                          <w:divBdr>
                            <w:top w:val="none" w:sz="0" w:space="0" w:color="auto"/>
                            <w:left w:val="none" w:sz="0" w:space="0" w:color="auto"/>
                            <w:bottom w:val="none" w:sz="0" w:space="0" w:color="auto"/>
                            <w:right w:val="none" w:sz="0" w:space="0" w:color="auto"/>
                          </w:divBdr>
                        </w:div>
                        <w:div w:id="233512808">
                          <w:marLeft w:val="480"/>
                          <w:marRight w:val="0"/>
                          <w:marTop w:val="0"/>
                          <w:marBottom w:val="0"/>
                          <w:divBdr>
                            <w:top w:val="none" w:sz="0" w:space="0" w:color="auto"/>
                            <w:left w:val="none" w:sz="0" w:space="0" w:color="auto"/>
                            <w:bottom w:val="none" w:sz="0" w:space="0" w:color="auto"/>
                            <w:right w:val="none" w:sz="0" w:space="0" w:color="auto"/>
                          </w:divBdr>
                        </w:div>
                        <w:div w:id="1754005896">
                          <w:marLeft w:val="480"/>
                          <w:marRight w:val="0"/>
                          <w:marTop w:val="0"/>
                          <w:marBottom w:val="0"/>
                          <w:divBdr>
                            <w:top w:val="none" w:sz="0" w:space="0" w:color="auto"/>
                            <w:left w:val="none" w:sz="0" w:space="0" w:color="auto"/>
                            <w:bottom w:val="none" w:sz="0" w:space="0" w:color="auto"/>
                            <w:right w:val="none" w:sz="0" w:space="0" w:color="auto"/>
                          </w:divBdr>
                        </w:div>
                        <w:div w:id="880284817">
                          <w:marLeft w:val="480"/>
                          <w:marRight w:val="0"/>
                          <w:marTop w:val="0"/>
                          <w:marBottom w:val="0"/>
                          <w:divBdr>
                            <w:top w:val="none" w:sz="0" w:space="0" w:color="auto"/>
                            <w:left w:val="none" w:sz="0" w:space="0" w:color="auto"/>
                            <w:bottom w:val="none" w:sz="0" w:space="0" w:color="auto"/>
                            <w:right w:val="none" w:sz="0" w:space="0" w:color="auto"/>
                          </w:divBdr>
                        </w:div>
                        <w:div w:id="2110081852">
                          <w:marLeft w:val="480"/>
                          <w:marRight w:val="0"/>
                          <w:marTop w:val="0"/>
                          <w:marBottom w:val="0"/>
                          <w:divBdr>
                            <w:top w:val="none" w:sz="0" w:space="0" w:color="auto"/>
                            <w:left w:val="none" w:sz="0" w:space="0" w:color="auto"/>
                            <w:bottom w:val="none" w:sz="0" w:space="0" w:color="auto"/>
                            <w:right w:val="none" w:sz="0" w:space="0" w:color="auto"/>
                          </w:divBdr>
                        </w:div>
                        <w:div w:id="1503818588">
                          <w:marLeft w:val="480"/>
                          <w:marRight w:val="0"/>
                          <w:marTop w:val="0"/>
                          <w:marBottom w:val="0"/>
                          <w:divBdr>
                            <w:top w:val="none" w:sz="0" w:space="0" w:color="auto"/>
                            <w:left w:val="none" w:sz="0" w:space="0" w:color="auto"/>
                            <w:bottom w:val="none" w:sz="0" w:space="0" w:color="auto"/>
                            <w:right w:val="none" w:sz="0" w:space="0" w:color="auto"/>
                          </w:divBdr>
                        </w:div>
                        <w:div w:id="802040855">
                          <w:marLeft w:val="480"/>
                          <w:marRight w:val="0"/>
                          <w:marTop w:val="0"/>
                          <w:marBottom w:val="0"/>
                          <w:divBdr>
                            <w:top w:val="none" w:sz="0" w:space="0" w:color="auto"/>
                            <w:left w:val="none" w:sz="0" w:space="0" w:color="auto"/>
                            <w:bottom w:val="none" w:sz="0" w:space="0" w:color="auto"/>
                            <w:right w:val="none" w:sz="0" w:space="0" w:color="auto"/>
                          </w:divBdr>
                        </w:div>
                        <w:div w:id="48698798">
                          <w:marLeft w:val="480"/>
                          <w:marRight w:val="0"/>
                          <w:marTop w:val="0"/>
                          <w:marBottom w:val="0"/>
                          <w:divBdr>
                            <w:top w:val="none" w:sz="0" w:space="0" w:color="auto"/>
                            <w:left w:val="none" w:sz="0" w:space="0" w:color="auto"/>
                            <w:bottom w:val="none" w:sz="0" w:space="0" w:color="auto"/>
                            <w:right w:val="none" w:sz="0" w:space="0" w:color="auto"/>
                          </w:divBdr>
                        </w:div>
                        <w:div w:id="1142115152">
                          <w:marLeft w:val="480"/>
                          <w:marRight w:val="0"/>
                          <w:marTop w:val="0"/>
                          <w:marBottom w:val="0"/>
                          <w:divBdr>
                            <w:top w:val="none" w:sz="0" w:space="0" w:color="auto"/>
                            <w:left w:val="none" w:sz="0" w:space="0" w:color="auto"/>
                            <w:bottom w:val="none" w:sz="0" w:space="0" w:color="auto"/>
                            <w:right w:val="none" w:sz="0" w:space="0" w:color="auto"/>
                          </w:divBdr>
                        </w:div>
                        <w:div w:id="1453402984">
                          <w:marLeft w:val="480"/>
                          <w:marRight w:val="0"/>
                          <w:marTop w:val="0"/>
                          <w:marBottom w:val="0"/>
                          <w:divBdr>
                            <w:top w:val="none" w:sz="0" w:space="0" w:color="auto"/>
                            <w:left w:val="none" w:sz="0" w:space="0" w:color="auto"/>
                            <w:bottom w:val="none" w:sz="0" w:space="0" w:color="auto"/>
                            <w:right w:val="none" w:sz="0" w:space="0" w:color="auto"/>
                          </w:divBdr>
                        </w:div>
                        <w:div w:id="1270310856">
                          <w:marLeft w:val="480"/>
                          <w:marRight w:val="0"/>
                          <w:marTop w:val="0"/>
                          <w:marBottom w:val="0"/>
                          <w:divBdr>
                            <w:top w:val="none" w:sz="0" w:space="0" w:color="auto"/>
                            <w:left w:val="none" w:sz="0" w:space="0" w:color="auto"/>
                            <w:bottom w:val="none" w:sz="0" w:space="0" w:color="auto"/>
                            <w:right w:val="none" w:sz="0" w:space="0" w:color="auto"/>
                          </w:divBdr>
                        </w:div>
                        <w:div w:id="342516159">
                          <w:marLeft w:val="480"/>
                          <w:marRight w:val="0"/>
                          <w:marTop w:val="0"/>
                          <w:marBottom w:val="0"/>
                          <w:divBdr>
                            <w:top w:val="none" w:sz="0" w:space="0" w:color="auto"/>
                            <w:left w:val="none" w:sz="0" w:space="0" w:color="auto"/>
                            <w:bottom w:val="none" w:sz="0" w:space="0" w:color="auto"/>
                            <w:right w:val="none" w:sz="0" w:space="0" w:color="auto"/>
                          </w:divBdr>
                        </w:div>
                        <w:div w:id="1880702606">
                          <w:marLeft w:val="480"/>
                          <w:marRight w:val="0"/>
                          <w:marTop w:val="0"/>
                          <w:marBottom w:val="0"/>
                          <w:divBdr>
                            <w:top w:val="none" w:sz="0" w:space="0" w:color="auto"/>
                            <w:left w:val="none" w:sz="0" w:space="0" w:color="auto"/>
                            <w:bottom w:val="none" w:sz="0" w:space="0" w:color="auto"/>
                            <w:right w:val="none" w:sz="0" w:space="0" w:color="auto"/>
                          </w:divBdr>
                        </w:div>
                        <w:div w:id="1851748105">
                          <w:marLeft w:val="480"/>
                          <w:marRight w:val="0"/>
                          <w:marTop w:val="0"/>
                          <w:marBottom w:val="0"/>
                          <w:divBdr>
                            <w:top w:val="none" w:sz="0" w:space="0" w:color="auto"/>
                            <w:left w:val="none" w:sz="0" w:space="0" w:color="auto"/>
                            <w:bottom w:val="none" w:sz="0" w:space="0" w:color="auto"/>
                            <w:right w:val="none" w:sz="0" w:space="0" w:color="auto"/>
                          </w:divBdr>
                        </w:div>
                        <w:div w:id="1740785542">
                          <w:marLeft w:val="480"/>
                          <w:marRight w:val="0"/>
                          <w:marTop w:val="0"/>
                          <w:marBottom w:val="0"/>
                          <w:divBdr>
                            <w:top w:val="none" w:sz="0" w:space="0" w:color="auto"/>
                            <w:left w:val="none" w:sz="0" w:space="0" w:color="auto"/>
                            <w:bottom w:val="none" w:sz="0" w:space="0" w:color="auto"/>
                            <w:right w:val="none" w:sz="0" w:space="0" w:color="auto"/>
                          </w:divBdr>
                        </w:div>
                        <w:div w:id="1952004566">
                          <w:marLeft w:val="480"/>
                          <w:marRight w:val="0"/>
                          <w:marTop w:val="0"/>
                          <w:marBottom w:val="0"/>
                          <w:divBdr>
                            <w:top w:val="none" w:sz="0" w:space="0" w:color="auto"/>
                            <w:left w:val="none" w:sz="0" w:space="0" w:color="auto"/>
                            <w:bottom w:val="none" w:sz="0" w:space="0" w:color="auto"/>
                            <w:right w:val="none" w:sz="0" w:space="0" w:color="auto"/>
                          </w:divBdr>
                        </w:div>
                        <w:div w:id="1881431880">
                          <w:marLeft w:val="480"/>
                          <w:marRight w:val="0"/>
                          <w:marTop w:val="0"/>
                          <w:marBottom w:val="0"/>
                          <w:divBdr>
                            <w:top w:val="none" w:sz="0" w:space="0" w:color="auto"/>
                            <w:left w:val="none" w:sz="0" w:space="0" w:color="auto"/>
                            <w:bottom w:val="none" w:sz="0" w:space="0" w:color="auto"/>
                            <w:right w:val="none" w:sz="0" w:space="0" w:color="auto"/>
                          </w:divBdr>
                        </w:div>
                        <w:div w:id="25952424">
                          <w:marLeft w:val="480"/>
                          <w:marRight w:val="0"/>
                          <w:marTop w:val="0"/>
                          <w:marBottom w:val="0"/>
                          <w:divBdr>
                            <w:top w:val="none" w:sz="0" w:space="0" w:color="auto"/>
                            <w:left w:val="none" w:sz="0" w:space="0" w:color="auto"/>
                            <w:bottom w:val="none" w:sz="0" w:space="0" w:color="auto"/>
                            <w:right w:val="none" w:sz="0" w:space="0" w:color="auto"/>
                          </w:divBdr>
                        </w:div>
                        <w:div w:id="1185363718">
                          <w:marLeft w:val="480"/>
                          <w:marRight w:val="0"/>
                          <w:marTop w:val="0"/>
                          <w:marBottom w:val="0"/>
                          <w:divBdr>
                            <w:top w:val="none" w:sz="0" w:space="0" w:color="auto"/>
                            <w:left w:val="none" w:sz="0" w:space="0" w:color="auto"/>
                            <w:bottom w:val="none" w:sz="0" w:space="0" w:color="auto"/>
                            <w:right w:val="none" w:sz="0" w:space="0" w:color="auto"/>
                          </w:divBdr>
                        </w:div>
                        <w:div w:id="1990085822">
                          <w:marLeft w:val="480"/>
                          <w:marRight w:val="0"/>
                          <w:marTop w:val="0"/>
                          <w:marBottom w:val="0"/>
                          <w:divBdr>
                            <w:top w:val="none" w:sz="0" w:space="0" w:color="auto"/>
                            <w:left w:val="none" w:sz="0" w:space="0" w:color="auto"/>
                            <w:bottom w:val="none" w:sz="0" w:space="0" w:color="auto"/>
                            <w:right w:val="none" w:sz="0" w:space="0" w:color="auto"/>
                          </w:divBdr>
                        </w:div>
                        <w:div w:id="819613447">
                          <w:marLeft w:val="480"/>
                          <w:marRight w:val="0"/>
                          <w:marTop w:val="0"/>
                          <w:marBottom w:val="0"/>
                          <w:divBdr>
                            <w:top w:val="none" w:sz="0" w:space="0" w:color="auto"/>
                            <w:left w:val="none" w:sz="0" w:space="0" w:color="auto"/>
                            <w:bottom w:val="none" w:sz="0" w:space="0" w:color="auto"/>
                            <w:right w:val="none" w:sz="0" w:space="0" w:color="auto"/>
                          </w:divBdr>
                        </w:div>
                        <w:div w:id="1857647907">
                          <w:marLeft w:val="480"/>
                          <w:marRight w:val="0"/>
                          <w:marTop w:val="0"/>
                          <w:marBottom w:val="0"/>
                          <w:divBdr>
                            <w:top w:val="none" w:sz="0" w:space="0" w:color="auto"/>
                            <w:left w:val="none" w:sz="0" w:space="0" w:color="auto"/>
                            <w:bottom w:val="none" w:sz="0" w:space="0" w:color="auto"/>
                            <w:right w:val="none" w:sz="0" w:space="0" w:color="auto"/>
                          </w:divBdr>
                        </w:div>
                        <w:div w:id="2088920120">
                          <w:marLeft w:val="480"/>
                          <w:marRight w:val="0"/>
                          <w:marTop w:val="0"/>
                          <w:marBottom w:val="0"/>
                          <w:divBdr>
                            <w:top w:val="none" w:sz="0" w:space="0" w:color="auto"/>
                            <w:left w:val="none" w:sz="0" w:space="0" w:color="auto"/>
                            <w:bottom w:val="none" w:sz="0" w:space="0" w:color="auto"/>
                            <w:right w:val="none" w:sz="0" w:space="0" w:color="auto"/>
                          </w:divBdr>
                        </w:div>
                        <w:div w:id="1720090603">
                          <w:marLeft w:val="480"/>
                          <w:marRight w:val="0"/>
                          <w:marTop w:val="0"/>
                          <w:marBottom w:val="0"/>
                          <w:divBdr>
                            <w:top w:val="none" w:sz="0" w:space="0" w:color="auto"/>
                            <w:left w:val="none" w:sz="0" w:space="0" w:color="auto"/>
                            <w:bottom w:val="none" w:sz="0" w:space="0" w:color="auto"/>
                            <w:right w:val="none" w:sz="0" w:space="0" w:color="auto"/>
                          </w:divBdr>
                        </w:div>
                        <w:div w:id="103111927">
                          <w:marLeft w:val="480"/>
                          <w:marRight w:val="0"/>
                          <w:marTop w:val="0"/>
                          <w:marBottom w:val="0"/>
                          <w:divBdr>
                            <w:top w:val="none" w:sz="0" w:space="0" w:color="auto"/>
                            <w:left w:val="none" w:sz="0" w:space="0" w:color="auto"/>
                            <w:bottom w:val="none" w:sz="0" w:space="0" w:color="auto"/>
                            <w:right w:val="none" w:sz="0" w:space="0" w:color="auto"/>
                          </w:divBdr>
                        </w:div>
                        <w:div w:id="178349227">
                          <w:marLeft w:val="480"/>
                          <w:marRight w:val="0"/>
                          <w:marTop w:val="0"/>
                          <w:marBottom w:val="0"/>
                          <w:divBdr>
                            <w:top w:val="none" w:sz="0" w:space="0" w:color="auto"/>
                            <w:left w:val="none" w:sz="0" w:space="0" w:color="auto"/>
                            <w:bottom w:val="none" w:sz="0" w:space="0" w:color="auto"/>
                            <w:right w:val="none" w:sz="0" w:space="0" w:color="auto"/>
                          </w:divBdr>
                        </w:div>
                        <w:div w:id="564028858">
                          <w:marLeft w:val="480"/>
                          <w:marRight w:val="0"/>
                          <w:marTop w:val="0"/>
                          <w:marBottom w:val="0"/>
                          <w:divBdr>
                            <w:top w:val="none" w:sz="0" w:space="0" w:color="auto"/>
                            <w:left w:val="none" w:sz="0" w:space="0" w:color="auto"/>
                            <w:bottom w:val="none" w:sz="0" w:space="0" w:color="auto"/>
                            <w:right w:val="none" w:sz="0" w:space="0" w:color="auto"/>
                          </w:divBdr>
                        </w:div>
                        <w:div w:id="1140926933">
                          <w:marLeft w:val="480"/>
                          <w:marRight w:val="0"/>
                          <w:marTop w:val="0"/>
                          <w:marBottom w:val="0"/>
                          <w:divBdr>
                            <w:top w:val="none" w:sz="0" w:space="0" w:color="auto"/>
                            <w:left w:val="none" w:sz="0" w:space="0" w:color="auto"/>
                            <w:bottom w:val="none" w:sz="0" w:space="0" w:color="auto"/>
                            <w:right w:val="none" w:sz="0" w:space="0" w:color="auto"/>
                          </w:divBdr>
                        </w:div>
                        <w:div w:id="1780948245">
                          <w:marLeft w:val="480"/>
                          <w:marRight w:val="0"/>
                          <w:marTop w:val="0"/>
                          <w:marBottom w:val="0"/>
                          <w:divBdr>
                            <w:top w:val="none" w:sz="0" w:space="0" w:color="auto"/>
                            <w:left w:val="none" w:sz="0" w:space="0" w:color="auto"/>
                            <w:bottom w:val="none" w:sz="0" w:space="0" w:color="auto"/>
                            <w:right w:val="none" w:sz="0" w:space="0" w:color="auto"/>
                          </w:divBdr>
                        </w:div>
                        <w:div w:id="814494817">
                          <w:marLeft w:val="480"/>
                          <w:marRight w:val="0"/>
                          <w:marTop w:val="0"/>
                          <w:marBottom w:val="0"/>
                          <w:divBdr>
                            <w:top w:val="none" w:sz="0" w:space="0" w:color="auto"/>
                            <w:left w:val="none" w:sz="0" w:space="0" w:color="auto"/>
                            <w:bottom w:val="none" w:sz="0" w:space="0" w:color="auto"/>
                            <w:right w:val="none" w:sz="0" w:space="0" w:color="auto"/>
                          </w:divBdr>
                        </w:div>
                        <w:div w:id="1933272178">
                          <w:marLeft w:val="480"/>
                          <w:marRight w:val="0"/>
                          <w:marTop w:val="0"/>
                          <w:marBottom w:val="0"/>
                          <w:divBdr>
                            <w:top w:val="none" w:sz="0" w:space="0" w:color="auto"/>
                            <w:left w:val="none" w:sz="0" w:space="0" w:color="auto"/>
                            <w:bottom w:val="none" w:sz="0" w:space="0" w:color="auto"/>
                            <w:right w:val="none" w:sz="0" w:space="0" w:color="auto"/>
                          </w:divBdr>
                        </w:div>
                        <w:div w:id="168717756">
                          <w:marLeft w:val="480"/>
                          <w:marRight w:val="0"/>
                          <w:marTop w:val="0"/>
                          <w:marBottom w:val="0"/>
                          <w:divBdr>
                            <w:top w:val="none" w:sz="0" w:space="0" w:color="auto"/>
                            <w:left w:val="none" w:sz="0" w:space="0" w:color="auto"/>
                            <w:bottom w:val="none" w:sz="0" w:space="0" w:color="auto"/>
                            <w:right w:val="none" w:sz="0" w:space="0" w:color="auto"/>
                          </w:divBdr>
                        </w:div>
                        <w:div w:id="1553301107">
                          <w:marLeft w:val="480"/>
                          <w:marRight w:val="0"/>
                          <w:marTop w:val="0"/>
                          <w:marBottom w:val="0"/>
                          <w:divBdr>
                            <w:top w:val="none" w:sz="0" w:space="0" w:color="auto"/>
                            <w:left w:val="none" w:sz="0" w:space="0" w:color="auto"/>
                            <w:bottom w:val="none" w:sz="0" w:space="0" w:color="auto"/>
                            <w:right w:val="none" w:sz="0" w:space="0" w:color="auto"/>
                          </w:divBdr>
                        </w:div>
                        <w:div w:id="1053693401">
                          <w:marLeft w:val="480"/>
                          <w:marRight w:val="0"/>
                          <w:marTop w:val="0"/>
                          <w:marBottom w:val="0"/>
                          <w:divBdr>
                            <w:top w:val="none" w:sz="0" w:space="0" w:color="auto"/>
                            <w:left w:val="none" w:sz="0" w:space="0" w:color="auto"/>
                            <w:bottom w:val="none" w:sz="0" w:space="0" w:color="auto"/>
                            <w:right w:val="none" w:sz="0" w:space="0" w:color="auto"/>
                          </w:divBdr>
                        </w:div>
                        <w:div w:id="1116291815">
                          <w:marLeft w:val="480"/>
                          <w:marRight w:val="0"/>
                          <w:marTop w:val="0"/>
                          <w:marBottom w:val="0"/>
                          <w:divBdr>
                            <w:top w:val="none" w:sz="0" w:space="0" w:color="auto"/>
                            <w:left w:val="none" w:sz="0" w:space="0" w:color="auto"/>
                            <w:bottom w:val="none" w:sz="0" w:space="0" w:color="auto"/>
                            <w:right w:val="none" w:sz="0" w:space="0" w:color="auto"/>
                          </w:divBdr>
                        </w:div>
                        <w:div w:id="1130824655">
                          <w:marLeft w:val="480"/>
                          <w:marRight w:val="0"/>
                          <w:marTop w:val="0"/>
                          <w:marBottom w:val="0"/>
                          <w:divBdr>
                            <w:top w:val="none" w:sz="0" w:space="0" w:color="auto"/>
                            <w:left w:val="none" w:sz="0" w:space="0" w:color="auto"/>
                            <w:bottom w:val="none" w:sz="0" w:space="0" w:color="auto"/>
                            <w:right w:val="none" w:sz="0" w:space="0" w:color="auto"/>
                          </w:divBdr>
                        </w:div>
                      </w:divsChild>
                    </w:div>
                    <w:div w:id="1888953137">
                      <w:marLeft w:val="0"/>
                      <w:marRight w:val="0"/>
                      <w:marTop w:val="0"/>
                      <w:marBottom w:val="0"/>
                      <w:divBdr>
                        <w:top w:val="none" w:sz="0" w:space="0" w:color="auto"/>
                        <w:left w:val="none" w:sz="0" w:space="0" w:color="auto"/>
                        <w:bottom w:val="none" w:sz="0" w:space="0" w:color="auto"/>
                        <w:right w:val="none" w:sz="0" w:space="0" w:color="auto"/>
                      </w:divBdr>
                      <w:divsChild>
                        <w:div w:id="1377043768">
                          <w:marLeft w:val="480"/>
                          <w:marRight w:val="0"/>
                          <w:marTop w:val="0"/>
                          <w:marBottom w:val="0"/>
                          <w:divBdr>
                            <w:top w:val="none" w:sz="0" w:space="0" w:color="auto"/>
                            <w:left w:val="none" w:sz="0" w:space="0" w:color="auto"/>
                            <w:bottom w:val="none" w:sz="0" w:space="0" w:color="auto"/>
                            <w:right w:val="none" w:sz="0" w:space="0" w:color="auto"/>
                          </w:divBdr>
                        </w:div>
                        <w:div w:id="1161852698">
                          <w:marLeft w:val="480"/>
                          <w:marRight w:val="0"/>
                          <w:marTop w:val="0"/>
                          <w:marBottom w:val="0"/>
                          <w:divBdr>
                            <w:top w:val="none" w:sz="0" w:space="0" w:color="auto"/>
                            <w:left w:val="none" w:sz="0" w:space="0" w:color="auto"/>
                            <w:bottom w:val="none" w:sz="0" w:space="0" w:color="auto"/>
                            <w:right w:val="none" w:sz="0" w:space="0" w:color="auto"/>
                          </w:divBdr>
                        </w:div>
                        <w:div w:id="1189220222">
                          <w:marLeft w:val="480"/>
                          <w:marRight w:val="0"/>
                          <w:marTop w:val="0"/>
                          <w:marBottom w:val="0"/>
                          <w:divBdr>
                            <w:top w:val="none" w:sz="0" w:space="0" w:color="auto"/>
                            <w:left w:val="none" w:sz="0" w:space="0" w:color="auto"/>
                            <w:bottom w:val="none" w:sz="0" w:space="0" w:color="auto"/>
                            <w:right w:val="none" w:sz="0" w:space="0" w:color="auto"/>
                          </w:divBdr>
                        </w:div>
                        <w:div w:id="1890143566">
                          <w:marLeft w:val="480"/>
                          <w:marRight w:val="0"/>
                          <w:marTop w:val="0"/>
                          <w:marBottom w:val="0"/>
                          <w:divBdr>
                            <w:top w:val="none" w:sz="0" w:space="0" w:color="auto"/>
                            <w:left w:val="none" w:sz="0" w:space="0" w:color="auto"/>
                            <w:bottom w:val="none" w:sz="0" w:space="0" w:color="auto"/>
                            <w:right w:val="none" w:sz="0" w:space="0" w:color="auto"/>
                          </w:divBdr>
                        </w:div>
                        <w:div w:id="997148731">
                          <w:marLeft w:val="480"/>
                          <w:marRight w:val="0"/>
                          <w:marTop w:val="0"/>
                          <w:marBottom w:val="0"/>
                          <w:divBdr>
                            <w:top w:val="none" w:sz="0" w:space="0" w:color="auto"/>
                            <w:left w:val="none" w:sz="0" w:space="0" w:color="auto"/>
                            <w:bottom w:val="none" w:sz="0" w:space="0" w:color="auto"/>
                            <w:right w:val="none" w:sz="0" w:space="0" w:color="auto"/>
                          </w:divBdr>
                        </w:div>
                        <w:div w:id="181087603">
                          <w:marLeft w:val="480"/>
                          <w:marRight w:val="0"/>
                          <w:marTop w:val="0"/>
                          <w:marBottom w:val="0"/>
                          <w:divBdr>
                            <w:top w:val="none" w:sz="0" w:space="0" w:color="auto"/>
                            <w:left w:val="none" w:sz="0" w:space="0" w:color="auto"/>
                            <w:bottom w:val="none" w:sz="0" w:space="0" w:color="auto"/>
                            <w:right w:val="none" w:sz="0" w:space="0" w:color="auto"/>
                          </w:divBdr>
                        </w:div>
                        <w:div w:id="626549827">
                          <w:marLeft w:val="480"/>
                          <w:marRight w:val="0"/>
                          <w:marTop w:val="0"/>
                          <w:marBottom w:val="0"/>
                          <w:divBdr>
                            <w:top w:val="none" w:sz="0" w:space="0" w:color="auto"/>
                            <w:left w:val="none" w:sz="0" w:space="0" w:color="auto"/>
                            <w:bottom w:val="none" w:sz="0" w:space="0" w:color="auto"/>
                            <w:right w:val="none" w:sz="0" w:space="0" w:color="auto"/>
                          </w:divBdr>
                        </w:div>
                        <w:div w:id="2116171175">
                          <w:marLeft w:val="480"/>
                          <w:marRight w:val="0"/>
                          <w:marTop w:val="0"/>
                          <w:marBottom w:val="0"/>
                          <w:divBdr>
                            <w:top w:val="none" w:sz="0" w:space="0" w:color="auto"/>
                            <w:left w:val="none" w:sz="0" w:space="0" w:color="auto"/>
                            <w:bottom w:val="none" w:sz="0" w:space="0" w:color="auto"/>
                            <w:right w:val="none" w:sz="0" w:space="0" w:color="auto"/>
                          </w:divBdr>
                        </w:div>
                        <w:div w:id="1684429582">
                          <w:marLeft w:val="480"/>
                          <w:marRight w:val="0"/>
                          <w:marTop w:val="0"/>
                          <w:marBottom w:val="0"/>
                          <w:divBdr>
                            <w:top w:val="none" w:sz="0" w:space="0" w:color="auto"/>
                            <w:left w:val="none" w:sz="0" w:space="0" w:color="auto"/>
                            <w:bottom w:val="none" w:sz="0" w:space="0" w:color="auto"/>
                            <w:right w:val="none" w:sz="0" w:space="0" w:color="auto"/>
                          </w:divBdr>
                        </w:div>
                        <w:div w:id="1037853221">
                          <w:marLeft w:val="480"/>
                          <w:marRight w:val="0"/>
                          <w:marTop w:val="0"/>
                          <w:marBottom w:val="0"/>
                          <w:divBdr>
                            <w:top w:val="none" w:sz="0" w:space="0" w:color="auto"/>
                            <w:left w:val="none" w:sz="0" w:space="0" w:color="auto"/>
                            <w:bottom w:val="none" w:sz="0" w:space="0" w:color="auto"/>
                            <w:right w:val="none" w:sz="0" w:space="0" w:color="auto"/>
                          </w:divBdr>
                        </w:div>
                        <w:div w:id="1381318411">
                          <w:marLeft w:val="480"/>
                          <w:marRight w:val="0"/>
                          <w:marTop w:val="0"/>
                          <w:marBottom w:val="0"/>
                          <w:divBdr>
                            <w:top w:val="none" w:sz="0" w:space="0" w:color="auto"/>
                            <w:left w:val="none" w:sz="0" w:space="0" w:color="auto"/>
                            <w:bottom w:val="none" w:sz="0" w:space="0" w:color="auto"/>
                            <w:right w:val="none" w:sz="0" w:space="0" w:color="auto"/>
                          </w:divBdr>
                        </w:div>
                        <w:div w:id="722171467">
                          <w:marLeft w:val="480"/>
                          <w:marRight w:val="0"/>
                          <w:marTop w:val="0"/>
                          <w:marBottom w:val="0"/>
                          <w:divBdr>
                            <w:top w:val="none" w:sz="0" w:space="0" w:color="auto"/>
                            <w:left w:val="none" w:sz="0" w:space="0" w:color="auto"/>
                            <w:bottom w:val="none" w:sz="0" w:space="0" w:color="auto"/>
                            <w:right w:val="none" w:sz="0" w:space="0" w:color="auto"/>
                          </w:divBdr>
                        </w:div>
                        <w:div w:id="1299873525">
                          <w:marLeft w:val="480"/>
                          <w:marRight w:val="0"/>
                          <w:marTop w:val="0"/>
                          <w:marBottom w:val="0"/>
                          <w:divBdr>
                            <w:top w:val="none" w:sz="0" w:space="0" w:color="auto"/>
                            <w:left w:val="none" w:sz="0" w:space="0" w:color="auto"/>
                            <w:bottom w:val="none" w:sz="0" w:space="0" w:color="auto"/>
                            <w:right w:val="none" w:sz="0" w:space="0" w:color="auto"/>
                          </w:divBdr>
                        </w:div>
                        <w:div w:id="404114205">
                          <w:marLeft w:val="480"/>
                          <w:marRight w:val="0"/>
                          <w:marTop w:val="0"/>
                          <w:marBottom w:val="0"/>
                          <w:divBdr>
                            <w:top w:val="none" w:sz="0" w:space="0" w:color="auto"/>
                            <w:left w:val="none" w:sz="0" w:space="0" w:color="auto"/>
                            <w:bottom w:val="none" w:sz="0" w:space="0" w:color="auto"/>
                            <w:right w:val="none" w:sz="0" w:space="0" w:color="auto"/>
                          </w:divBdr>
                        </w:div>
                        <w:div w:id="815030296">
                          <w:marLeft w:val="480"/>
                          <w:marRight w:val="0"/>
                          <w:marTop w:val="0"/>
                          <w:marBottom w:val="0"/>
                          <w:divBdr>
                            <w:top w:val="none" w:sz="0" w:space="0" w:color="auto"/>
                            <w:left w:val="none" w:sz="0" w:space="0" w:color="auto"/>
                            <w:bottom w:val="none" w:sz="0" w:space="0" w:color="auto"/>
                            <w:right w:val="none" w:sz="0" w:space="0" w:color="auto"/>
                          </w:divBdr>
                        </w:div>
                        <w:div w:id="738593829">
                          <w:marLeft w:val="480"/>
                          <w:marRight w:val="0"/>
                          <w:marTop w:val="0"/>
                          <w:marBottom w:val="0"/>
                          <w:divBdr>
                            <w:top w:val="none" w:sz="0" w:space="0" w:color="auto"/>
                            <w:left w:val="none" w:sz="0" w:space="0" w:color="auto"/>
                            <w:bottom w:val="none" w:sz="0" w:space="0" w:color="auto"/>
                            <w:right w:val="none" w:sz="0" w:space="0" w:color="auto"/>
                          </w:divBdr>
                        </w:div>
                        <w:div w:id="1939554337">
                          <w:marLeft w:val="480"/>
                          <w:marRight w:val="0"/>
                          <w:marTop w:val="0"/>
                          <w:marBottom w:val="0"/>
                          <w:divBdr>
                            <w:top w:val="none" w:sz="0" w:space="0" w:color="auto"/>
                            <w:left w:val="none" w:sz="0" w:space="0" w:color="auto"/>
                            <w:bottom w:val="none" w:sz="0" w:space="0" w:color="auto"/>
                            <w:right w:val="none" w:sz="0" w:space="0" w:color="auto"/>
                          </w:divBdr>
                        </w:div>
                        <w:div w:id="1225990974">
                          <w:marLeft w:val="480"/>
                          <w:marRight w:val="0"/>
                          <w:marTop w:val="0"/>
                          <w:marBottom w:val="0"/>
                          <w:divBdr>
                            <w:top w:val="none" w:sz="0" w:space="0" w:color="auto"/>
                            <w:left w:val="none" w:sz="0" w:space="0" w:color="auto"/>
                            <w:bottom w:val="none" w:sz="0" w:space="0" w:color="auto"/>
                            <w:right w:val="none" w:sz="0" w:space="0" w:color="auto"/>
                          </w:divBdr>
                        </w:div>
                        <w:div w:id="58212485">
                          <w:marLeft w:val="480"/>
                          <w:marRight w:val="0"/>
                          <w:marTop w:val="0"/>
                          <w:marBottom w:val="0"/>
                          <w:divBdr>
                            <w:top w:val="none" w:sz="0" w:space="0" w:color="auto"/>
                            <w:left w:val="none" w:sz="0" w:space="0" w:color="auto"/>
                            <w:bottom w:val="none" w:sz="0" w:space="0" w:color="auto"/>
                            <w:right w:val="none" w:sz="0" w:space="0" w:color="auto"/>
                          </w:divBdr>
                        </w:div>
                        <w:div w:id="1382441170">
                          <w:marLeft w:val="480"/>
                          <w:marRight w:val="0"/>
                          <w:marTop w:val="0"/>
                          <w:marBottom w:val="0"/>
                          <w:divBdr>
                            <w:top w:val="none" w:sz="0" w:space="0" w:color="auto"/>
                            <w:left w:val="none" w:sz="0" w:space="0" w:color="auto"/>
                            <w:bottom w:val="none" w:sz="0" w:space="0" w:color="auto"/>
                            <w:right w:val="none" w:sz="0" w:space="0" w:color="auto"/>
                          </w:divBdr>
                        </w:div>
                        <w:div w:id="1986472885">
                          <w:marLeft w:val="480"/>
                          <w:marRight w:val="0"/>
                          <w:marTop w:val="0"/>
                          <w:marBottom w:val="0"/>
                          <w:divBdr>
                            <w:top w:val="none" w:sz="0" w:space="0" w:color="auto"/>
                            <w:left w:val="none" w:sz="0" w:space="0" w:color="auto"/>
                            <w:bottom w:val="none" w:sz="0" w:space="0" w:color="auto"/>
                            <w:right w:val="none" w:sz="0" w:space="0" w:color="auto"/>
                          </w:divBdr>
                        </w:div>
                        <w:div w:id="1125344754">
                          <w:marLeft w:val="480"/>
                          <w:marRight w:val="0"/>
                          <w:marTop w:val="0"/>
                          <w:marBottom w:val="0"/>
                          <w:divBdr>
                            <w:top w:val="none" w:sz="0" w:space="0" w:color="auto"/>
                            <w:left w:val="none" w:sz="0" w:space="0" w:color="auto"/>
                            <w:bottom w:val="none" w:sz="0" w:space="0" w:color="auto"/>
                            <w:right w:val="none" w:sz="0" w:space="0" w:color="auto"/>
                          </w:divBdr>
                        </w:div>
                        <w:div w:id="567224587">
                          <w:marLeft w:val="480"/>
                          <w:marRight w:val="0"/>
                          <w:marTop w:val="0"/>
                          <w:marBottom w:val="0"/>
                          <w:divBdr>
                            <w:top w:val="none" w:sz="0" w:space="0" w:color="auto"/>
                            <w:left w:val="none" w:sz="0" w:space="0" w:color="auto"/>
                            <w:bottom w:val="none" w:sz="0" w:space="0" w:color="auto"/>
                            <w:right w:val="none" w:sz="0" w:space="0" w:color="auto"/>
                          </w:divBdr>
                        </w:div>
                        <w:div w:id="629092428">
                          <w:marLeft w:val="480"/>
                          <w:marRight w:val="0"/>
                          <w:marTop w:val="0"/>
                          <w:marBottom w:val="0"/>
                          <w:divBdr>
                            <w:top w:val="none" w:sz="0" w:space="0" w:color="auto"/>
                            <w:left w:val="none" w:sz="0" w:space="0" w:color="auto"/>
                            <w:bottom w:val="none" w:sz="0" w:space="0" w:color="auto"/>
                            <w:right w:val="none" w:sz="0" w:space="0" w:color="auto"/>
                          </w:divBdr>
                        </w:div>
                        <w:div w:id="1672178319">
                          <w:marLeft w:val="480"/>
                          <w:marRight w:val="0"/>
                          <w:marTop w:val="0"/>
                          <w:marBottom w:val="0"/>
                          <w:divBdr>
                            <w:top w:val="none" w:sz="0" w:space="0" w:color="auto"/>
                            <w:left w:val="none" w:sz="0" w:space="0" w:color="auto"/>
                            <w:bottom w:val="none" w:sz="0" w:space="0" w:color="auto"/>
                            <w:right w:val="none" w:sz="0" w:space="0" w:color="auto"/>
                          </w:divBdr>
                        </w:div>
                        <w:div w:id="684405123">
                          <w:marLeft w:val="480"/>
                          <w:marRight w:val="0"/>
                          <w:marTop w:val="0"/>
                          <w:marBottom w:val="0"/>
                          <w:divBdr>
                            <w:top w:val="none" w:sz="0" w:space="0" w:color="auto"/>
                            <w:left w:val="none" w:sz="0" w:space="0" w:color="auto"/>
                            <w:bottom w:val="none" w:sz="0" w:space="0" w:color="auto"/>
                            <w:right w:val="none" w:sz="0" w:space="0" w:color="auto"/>
                          </w:divBdr>
                        </w:div>
                        <w:div w:id="409281023">
                          <w:marLeft w:val="480"/>
                          <w:marRight w:val="0"/>
                          <w:marTop w:val="0"/>
                          <w:marBottom w:val="0"/>
                          <w:divBdr>
                            <w:top w:val="none" w:sz="0" w:space="0" w:color="auto"/>
                            <w:left w:val="none" w:sz="0" w:space="0" w:color="auto"/>
                            <w:bottom w:val="none" w:sz="0" w:space="0" w:color="auto"/>
                            <w:right w:val="none" w:sz="0" w:space="0" w:color="auto"/>
                          </w:divBdr>
                        </w:div>
                        <w:div w:id="1183398205">
                          <w:marLeft w:val="480"/>
                          <w:marRight w:val="0"/>
                          <w:marTop w:val="0"/>
                          <w:marBottom w:val="0"/>
                          <w:divBdr>
                            <w:top w:val="none" w:sz="0" w:space="0" w:color="auto"/>
                            <w:left w:val="none" w:sz="0" w:space="0" w:color="auto"/>
                            <w:bottom w:val="none" w:sz="0" w:space="0" w:color="auto"/>
                            <w:right w:val="none" w:sz="0" w:space="0" w:color="auto"/>
                          </w:divBdr>
                        </w:div>
                        <w:div w:id="1915314641">
                          <w:marLeft w:val="480"/>
                          <w:marRight w:val="0"/>
                          <w:marTop w:val="0"/>
                          <w:marBottom w:val="0"/>
                          <w:divBdr>
                            <w:top w:val="none" w:sz="0" w:space="0" w:color="auto"/>
                            <w:left w:val="none" w:sz="0" w:space="0" w:color="auto"/>
                            <w:bottom w:val="none" w:sz="0" w:space="0" w:color="auto"/>
                            <w:right w:val="none" w:sz="0" w:space="0" w:color="auto"/>
                          </w:divBdr>
                        </w:div>
                        <w:div w:id="702099049">
                          <w:marLeft w:val="480"/>
                          <w:marRight w:val="0"/>
                          <w:marTop w:val="0"/>
                          <w:marBottom w:val="0"/>
                          <w:divBdr>
                            <w:top w:val="none" w:sz="0" w:space="0" w:color="auto"/>
                            <w:left w:val="none" w:sz="0" w:space="0" w:color="auto"/>
                            <w:bottom w:val="none" w:sz="0" w:space="0" w:color="auto"/>
                            <w:right w:val="none" w:sz="0" w:space="0" w:color="auto"/>
                          </w:divBdr>
                        </w:div>
                        <w:div w:id="351609551">
                          <w:marLeft w:val="480"/>
                          <w:marRight w:val="0"/>
                          <w:marTop w:val="0"/>
                          <w:marBottom w:val="0"/>
                          <w:divBdr>
                            <w:top w:val="none" w:sz="0" w:space="0" w:color="auto"/>
                            <w:left w:val="none" w:sz="0" w:space="0" w:color="auto"/>
                            <w:bottom w:val="none" w:sz="0" w:space="0" w:color="auto"/>
                            <w:right w:val="none" w:sz="0" w:space="0" w:color="auto"/>
                          </w:divBdr>
                        </w:div>
                        <w:div w:id="1881284495">
                          <w:marLeft w:val="480"/>
                          <w:marRight w:val="0"/>
                          <w:marTop w:val="0"/>
                          <w:marBottom w:val="0"/>
                          <w:divBdr>
                            <w:top w:val="none" w:sz="0" w:space="0" w:color="auto"/>
                            <w:left w:val="none" w:sz="0" w:space="0" w:color="auto"/>
                            <w:bottom w:val="none" w:sz="0" w:space="0" w:color="auto"/>
                            <w:right w:val="none" w:sz="0" w:space="0" w:color="auto"/>
                          </w:divBdr>
                        </w:div>
                        <w:div w:id="1425765893">
                          <w:marLeft w:val="480"/>
                          <w:marRight w:val="0"/>
                          <w:marTop w:val="0"/>
                          <w:marBottom w:val="0"/>
                          <w:divBdr>
                            <w:top w:val="none" w:sz="0" w:space="0" w:color="auto"/>
                            <w:left w:val="none" w:sz="0" w:space="0" w:color="auto"/>
                            <w:bottom w:val="none" w:sz="0" w:space="0" w:color="auto"/>
                            <w:right w:val="none" w:sz="0" w:space="0" w:color="auto"/>
                          </w:divBdr>
                        </w:div>
                        <w:div w:id="1243491921">
                          <w:marLeft w:val="480"/>
                          <w:marRight w:val="0"/>
                          <w:marTop w:val="0"/>
                          <w:marBottom w:val="0"/>
                          <w:divBdr>
                            <w:top w:val="none" w:sz="0" w:space="0" w:color="auto"/>
                            <w:left w:val="none" w:sz="0" w:space="0" w:color="auto"/>
                            <w:bottom w:val="none" w:sz="0" w:space="0" w:color="auto"/>
                            <w:right w:val="none" w:sz="0" w:space="0" w:color="auto"/>
                          </w:divBdr>
                        </w:div>
                        <w:div w:id="1697847678">
                          <w:marLeft w:val="480"/>
                          <w:marRight w:val="0"/>
                          <w:marTop w:val="0"/>
                          <w:marBottom w:val="0"/>
                          <w:divBdr>
                            <w:top w:val="none" w:sz="0" w:space="0" w:color="auto"/>
                            <w:left w:val="none" w:sz="0" w:space="0" w:color="auto"/>
                            <w:bottom w:val="none" w:sz="0" w:space="0" w:color="auto"/>
                            <w:right w:val="none" w:sz="0" w:space="0" w:color="auto"/>
                          </w:divBdr>
                        </w:div>
                        <w:div w:id="2134210366">
                          <w:marLeft w:val="480"/>
                          <w:marRight w:val="0"/>
                          <w:marTop w:val="0"/>
                          <w:marBottom w:val="0"/>
                          <w:divBdr>
                            <w:top w:val="none" w:sz="0" w:space="0" w:color="auto"/>
                            <w:left w:val="none" w:sz="0" w:space="0" w:color="auto"/>
                            <w:bottom w:val="none" w:sz="0" w:space="0" w:color="auto"/>
                            <w:right w:val="none" w:sz="0" w:space="0" w:color="auto"/>
                          </w:divBdr>
                        </w:div>
                        <w:div w:id="929389445">
                          <w:marLeft w:val="480"/>
                          <w:marRight w:val="0"/>
                          <w:marTop w:val="0"/>
                          <w:marBottom w:val="0"/>
                          <w:divBdr>
                            <w:top w:val="none" w:sz="0" w:space="0" w:color="auto"/>
                            <w:left w:val="none" w:sz="0" w:space="0" w:color="auto"/>
                            <w:bottom w:val="none" w:sz="0" w:space="0" w:color="auto"/>
                            <w:right w:val="none" w:sz="0" w:space="0" w:color="auto"/>
                          </w:divBdr>
                        </w:div>
                        <w:div w:id="752354578">
                          <w:marLeft w:val="480"/>
                          <w:marRight w:val="0"/>
                          <w:marTop w:val="0"/>
                          <w:marBottom w:val="0"/>
                          <w:divBdr>
                            <w:top w:val="none" w:sz="0" w:space="0" w:color="auto"/>
                            <w:left w:val="none" w:sz="0" w:space="0" w:color="auto"/>
                            <w:bottom w:val="none" w:sz="0" w:space="0" w:color="auto"/>
                            <w:right w:val="none" w:sz="0" w:space="0" w:color="auto"/>
                          </w:divBdr>
                        </w:div>
                        <w:div w:id="2094819713">
                          <w:marLeft w:val="480"/>
                          <w:marRight w:val="0"/>
                          <w:marTop w:val="0"/>
                          <w:marBottom w:val="0"/>
                          <w:divBdr>
                            <w:top w:val="none" w:sz="0" w:space="0" w:color="auto"/>
                            <w:left w:val="none" w:sz="0" w:space="0" w:color="auto"/>
                            <w:bottom w:val="none" w:sz="0" w:space="0" w:color="auto"/>
                            <w:right w:val="none" w:sz="0" w:space="0" w:color="auto"/>
                          </w:divBdr>
                        </w:div>
                        <w:div w:id="257060808">
                          <w:marLeft w:val="480"/>
                          <w:marRight w:val="0"/>
                          <w:marTop w:val="0"/>
                          <w:marBottom w:val="0"/>
                          <w:divBdr>
                            <w:top w:val="none" w:sz="0" w:space="0" w:color="auto"/>
                            <w:left w:val="none" w:sz="0" w:space="0" w:color="auto"/>
                            <w:bottom w:val="none" w:sz="0" w:space="0" w:color="auto"/>
                            <w:right w:val="none" w:sz="0" w:space="0" w:color="auto"/>
                          </w:divBdr>
                        </w:div>
                        <w:div w:id="1987584227">
                          <w:marLeft w:val="480"/>
                          <w:marRight w:val="0"/>
                          <w:marTop w:val="0"/>
                          <w:marBottom w:val="0"/>
                          <w:divBdr>
                            <w:top w:val="none" w:sz="0" w:space="0" w:color="auto"/>
                            <w:left w:val="none" w:sz="0" w:space="0" w:color="auto"/>
                            <w:bottom w:val="none" w:sz="0" w:space="0" w:color="auto"/>
                            <w:right w:val="none" w:sz="0" w:space="0" w:color="auto"/>
                          </w:divBdr>
                        </w:div>
                        <w:div w:id="1214582677">
                          <w:marLeft w:val="480"/>
                          <w:marRight w:val="0"/>
                          <w:marTop w:val="0"/>
                          <w:marBottom w:val="0"/>
                          <w:divBdr>
                            <w:top w:val="none" w:sz="0" w:space="0" w:color="auto"/>
                            <w:left w:val="none" w:sz="0" w:space="0" w:color="auto"/>
                            <w:bottom w:val="none" w:sz="0" w:space="0" w:color="auto"/>
                            <w:right w:val="none" w:sz="0" w:space="0" w:color="auto"/>
                          </w:divBdr>
                        </w:div>
                        <w:div w:id="1353143265">
                          <w:marLeft w:val="480"/>
                          <w:marRight w:val="0"/>
                          <w:marTop w:val="0"/>
                          <w:marBottom w:val="0"/>
                          <w:divBdr>
                            <w:top w:val="none" w:sz="0" w:space="0" w:color="auto"/>
                            <w:left w:val="none" w:sz="0" w:space="0" w:color="auto"/>
                            <w:bottom w:val="none" w:sz="0" w:space="0" w:color="auto"/>
                            <w:right w:val="none" w:sz="0" w:space="0" w:color="auto"/>
                          </w:divBdr>
                        </w:div>
                        <w:div w:id="131946623">
                          <w:marLeft w:val="480"/>
                          <w:marRight w:val="0"/>
                          <w:marTop w:val="0"/>
                          <w:marBottom w:val="0"/>
                          <w:divBdr>
                            <w:top w:val="none" w:sz="0" w:space="0" w:color="auto"/>
                            <w:left w:val="none" w:sz="0" w:space="0" w:color="auto"/>
                            <w:bottom w:val="none" w:sz="0" w:space="0" w:color="auto"/>
                            <w:right w:val="none" w:sz="0" w:space="0" w:color="auto"/>
                          </w:divBdr>
                        </w:div>
                        <w:div w:id="742263835">
                          <w:marLeft w:val="480"/>
                          <w:marRight w:val="0"/>
                          <w:marTop w:val="0"/>
                          <w:marBottom w:val="0"/>
                          <w:divBdr>
                            <w:top w:val="none" w:sz="0" w:space="0" w:color="auto"/>
                            <w:left w:val="none" w:sz="0" w:space="0" w:color="auto"/>
                            <w:bottom w:val="none" w:sz="0" w:space="0" w:color="auto"/>
                            <w:right w:val="none" w:sz="0" w:space="0" w:color="auto"/>
                          </w:divBdr>
                        </w:div>
                        <w:div w:id="1715229319">
                          <w:marLeft w:val="480"/>
                          <w:marRight w:val="0"/>
                          <w:marTop w:val="0"/>
                          <w:marBottom w:val="0"/>
                          <w:divBdr>
                            <w:top w:val="none" w:sz="0" w:space="0" w:color="auto"/>
                            <w:left w:val="none" w:sz="0" w:space="0" w:color="auto"/>
                            <w:bottom w:val="none" w:sz="0" w:space="0" w:color="auto"/>
                            <w:right w:val="none" w:sz="0" w:space="0" w:color="auto"/>
                          </w:divBdr>
                        </w:div>
                        <w:div w:id="372000826">
                          <w:marLeft w:val="480"/>
                          <w:marRight w:val="0"/>
                          <w:marTop w:val="0"/>
                          <w:marBottom w:val="0"/>
                          <w:divBdr>
                            <w:top w:val="none" w:sz="0" w:space="0" w:color="auto"/>
                            <w:left w:val="none" w:sz="0" w:space="0" w:color="auto"/>
                            <w:bottom w:val="none" w:sz="0" w:space="0" w:color="auto"/>
                            <w:right w:val="none" w:sz="0" w:space="0" w:color="auto"/>
                          </w:divBdr>
                        </w:div>
                        <w:div w:id="24403992">
                          <w:marLeft w:val="480"/>
                          <w:marRight w:val="0"/>
                          <w:marTop w:val="0"/>
                          <w:marBottom w:val="0"/>
                          <w:divBdr>
                            <w:top w:val="none" w:sz="0" w:space="0" w:color="auto"/>
                            <w:left w:val="none" w:sz="0" w:space="0" w:color="auto"/>
                            <w:bottom w:val="none" w:sz="0" w:space="0" w:color="auto"/>
                            <w:right w:val="none" w:sz="0" w:space="0" w:color="auto"/>
                          </w:divBdr>
                        </w:div>
                        <w:div w:id="347950375">
                          <w:marLeft w:val="480"/>
                          <w:marRight w:val="0"/>
                          <w:marTop w:val="0"/>
                          <w:marBottom w:val="0"/>
                          <w:divBdr>
                            <w:top w:val="none" w:sz="0" w:space="0" w:color="auto"/>
                            <w:left w:val="none" w:sz="0" w:space="0" w:color="auto"/>
                            <w:bottom w:val="none" w:sz="0" w:space="0" w:color="auto"/>
                            <w:right w:val="none" w:sz="0" w:space="0" w:color="auto"/>
                          </w:divBdr>
                        </w:div>
                        <w:div w:id="1575042551">
                          <w:marLeft w:val="480"/>
                          <w:marRight w:val="0"/>
                          <w:marTop w:val="0"/>
                          <w:marBottom w:val="0"/>
                          <w:divBdr>
                            <w:top w:val="none" w:sz="0" w:space="0" w:color="auto"/>
                            <w:left w:val="none" w:sz="0" w:space="0" w:color="auto"/>
                            <w:bottom w:val="none" w:sz="0" w:space="0" w:color="auto"/>
                            <w:right w:val="none" w:sz="0" w:space="0" w:color="auto"/>
                          </w:divBdr>
                        </w:div>
                        <w:div w:id="933365592">
                          <w:marLeft w:val="480"/>
                          <w:marRight w:val="0"/>
                          <w:marTop w:val="0"/>
                          <w:marBottom w:val="0"/>
                          <w:divBdr>
                            <w:top w:val="none" w:sz="0" w:space="0" w:color="auto"/>
                            <w:left w:val="none" w:sz="0" w:space="0" w:color="auto"/>
                            <w:bottom w:val="none" w:sz="0" w:space="0" w:color="auto"/>
                            <w:right w:val="none" w:sz="0" w:space="0" w:color="auto"/>
                          </w:divBdr>
                        </w:div>
                        <w:div w:id="859507774">
                          <w:marLeft w:val="480"/>
                          <w:marRight w:val="0"/>
                          <w:marTop w:val="0"/>
                          <w:marBottom w:val="0"/>
                          <w:divBdr>
                            <w:top w:val="none" w:sz="0" w:space="0" w:color="auto"/>
                            <w:left w:val="none" w:sz="0" w:space="0" w:color="auto"/>
                            <w:bottom w:val="none" w:sz="0" w:space="0" w:color="auto"/>
                            <w:right w:val="none" w:sz="0" w:space="0" w:color="auto"/>
                          </w:divBdr>
                        </w:div>
                        <w:div w:id="687172834">
                          <w:marLeft w:val="480"/>
                          <w:marRight w:val="0"/>
                          <w:marTop w:val="0"/>
                          <w:marBottom w:val="0"/>
                          <w:divBdr>
                            <w:top w:val="none" w:sz="0" w:space="0" w:color="auto"/>
                            <w:left w:val="none" w:sz="0" w:space="0" w:color="auto"/>
                            <w:bottom w:val="none" w:sz="0" w:space="0" w:color="auto"/>
                            <w:right w:val="none" w:sz="0" w:space="0" w:color="auto"/>
                          </w:divBdr>
                        </w:div>
                        <w:div w:id="1286349868">
                          <w:marLeft w:val="480"/>
                          <w:marRight w:val="0"/>
                          <w:marTop w:val="0"/>
                          <w:marBottom w:val="0"/>
                          <w:divBdr>
                            <w:top w:val="none" w:sz="0" w:space="0" w:color="auto"/>
                            <w:left w:val="none" w:sz="0" w:space="0" w:color="auto"/>
                            <w:bottom w:val="none" w:sz="0" w:space="0" w:color="auto"/>
                            <w:right w:val="none" w:sz="0" w:space="0" w:color="auto"/>
                          </w:divBdr>
                        </w:div>
                        <w:div w:id="1212156367">
                          <w:marLeft w:val="480"/>
                          <w:marRight w:val="0"/>
                          <w:marTop w:val="0"/>
                          <w:marBottom w:val="0"/>
                          <w:divBdr>
                            <w:top w:val="none" w:sz="0" w:space="0" w:color="auto"/>
                            <w:left w:val="none" w:sz="0" w:space="0" w:color="auto"/>
                            <w:bottom w:val="none" w:sz="0" w:space="0" w:color="auto"/>
                            <w:right w:val="none" w:sz="0" w:space="0" w:color="auto"/>
                          </w:divBdr>
                        </w:div>
                        <w:div w:id="1580141180">
                          <w:marLeft w:val="480"/>
                          <w:marRight w:val="0"/>
                          <w:marTop w:val="0"/>
                          <w:marBottom w:val="0"/>
                          <w:divBdr>
                            <w:top w:val="none" w:sz="0" w:space="0" w:color="auto"/>
                            <w:left w:val="none" w:sz="0" w:space="0" w:color="auto"/>
                            <w:bottom w:val="none" w:sz="0" w:space="0" w:color="auto"/>
                            <w:right w:val="none" w:sz="0" w:space="0" w:color="auto"/>
                          </w:divBdr>
                        </w:div>
                        <w:div w:id="1382360787">
                          <w:marLeft w:val="480"/>
                          <w:marRight w:val="0"/>
                          <w:marTop w:val="0"/>
                          <w:marBottom w:val="0"/>
                          <w:divBdr>
                            <w:top w:val="none" w:sz="0" w:space="0" w:color="auto"/>
                            <w:left w:val="none" w:sz="0" w:space="0" w:color="auto"/>
                            <w:bottom w:val="none" w:sz="0" w:space="0" w:color="auto"/>
                            <w:right w:val="none" w:sz="0" w:space="0" w:color="auto"/>
                          </w:divBdr>
                        </w:div>
                        <w:div w:id="2060351963">
                          <w:marLeft w:val="480"/>
                          <w:marRight w:val="0"/>
                          <w:marTop w:val="0"/>
                          <w:marBottom w:val="0"/>
                          <w:divBdr>
                            <w:top w:val="none" w:sz="0" w:space="0" w:color="auto"/>
                            <w:left w:val="none" w:sz="0" w:space="0" w:color="auto"/>
                            <w:bottom w:val="none" w:sz="0" w:space="0" w:color="auto"/>
                            <w:right w:val="none" w:sz="0" w:space="0" w:color="auto"/>
                          </w:divBdr>
                        </w:div>
                        <w:div w:id="1738090159">
                          <w:marLeft w:val="480"/>
                          <w:marRight w:val="0"/>
                          <w:marTop w:val="0"/>
                          <w:marBottom w:val="0"/>
                          <w:divBdr>
                            <w:top w:val="none" w:sz="0" w:space="0" w:color="auto"/>
                            <w:left w:val="none" w:sz="0" w:space="0" w:color="auto"/>
                            <w:bottom w:val="none" w:sz="0" w:space="0" w:color="auto"/>
                            <w:right w:val="none" w:sz="0" w:space="0" w:color="auto"/>
                          </w:divBdr>
                        </w:div>
                        <w:div w:id="172645029">
                          <w:marLeft w:val="480"/>
                          <w:marRight w:val="0"/>
                          <w:marTop w:val="0"/>
                          <w:marBottom w:val="0"/>
                          <w:divBdr>
                            <w:top w:val="none" w:sz="0" w:space="0" w:color="auto"/>
                            <w:left w:val="none" w:sz="0" w:space="0" w:color="auto"/>
                            <w:bottom w:val="none" w:sz="0" w:space="0" w:color="auto"/>
                            <w:right w:val="none" w:sz="0" w:space="0" w:color="auto"/>
                          </w:divBdr>
                        </w:div>
                        <w:div w:id="366182039">
                          <w:marLeft w:val="480"/>
                          <w:marRight w:val="0"/>
                          <w:marTop w:val="0"/>
                          <w:marBottom w:val="0"/>
                          <w:divBdr>
                            <w:top w:val="none" w:sz="0" w:space="0" w:color="auto"/>
                            <w:left w:val="none" w:sz="0" w:space="0" w:color="auto"/>
                            <w:bottom w:val="none" w:sz="0" w:space="0" w:color="auto"/>
                            <w:right w:val="none" w:sz="0" w:space="0" w:color="auto"/>
                          </w:divBdr>
                        </w:div>
                        <w:div w:id="205142169">
                          <w:marLeft w:val="480"/>
                          <w:marRight w:val="0"/>
                          <w:marTop w:val="0"/>
                          <w:marBottom w:val="0"/>
                          <w:divBdr>
                            <w:top w:val="none" w:sz="0" w:space="0" w:color="auto"/>
                            <w:left w:val="none" w:sz="0" w:space="0" w:color="auto"/>
                            <w:bottom w:val="none" w:sz="0" w:space="0" w:color="auto"/>
                            <w:right w:val="none" w:sz="0" w:space="0" w:color="auto"/>
                          </w:divBdr>
                        </w:div>
                        <w:div w:id="1889874146">
                          <w:marLeft w:val="480"/>
                          <w:marRight w:val="0"/>
                          <w:marTop w:val="0"/>
                          <w:marBottom w:val="0"/>
                          <w:divBdr>
                            <w:top w:val="none" w:sz="0" w:space="0" w:color="auto"/>
                            <w:left w:val="none" w:sz="0" w:space="0" w:color="auto"/>
                            <w:bottom w:val="none" w:sz="0" w:space="0" w:color="auto"/>
                            <w:right w:val="none" w:sz="0" w:space="0" w:color="auto"/>
                          </w:divBdr>
                        </w:div>
                        <w:div w:id="1705137554">
                          <w:marLeft w:val="480"/>
                          <w:marRight w:val="0"/>
                          <w:marTop w:val="0"/>
                          <w:marBottom w:val="0"/>
                          <w:divBdr>
                            <w:top w:val="none" w:sz="0" w:space="0" w:color="auto"/>
                            <w:left w:val="none" w:sz="0" w:space="0" w:color="auto"/>
                            <w:bottom w:val="none" w:sz="0" w:space="0" w:color="auto"/>
                            <w:right w:val="none" w:sz="0" w:space="0" w:color="auto"/>
                          </w:divBdr>
                        </w:div>
                        <w:div w:id="1873958823">
                          <w:marLeft w:val="480"/>
                          <w:marRight w:val="0"/>
                          <w:marTop w:val="0"/>
                          <w:marBottom w:val="0"/>
                          <w:divBdr>
                            <w:top w:val="none" w:sz="0" w:space="0" w:color="auto"/>
                            <w:left w:val="none" w:sz="0" w:space="0" w:color="auto"/>
                            <w:bottom w:val="none" w:sz="0" w:space="0" w:color="auto"/>
                            <w:right w:val="none" w:sz="0" w:space="0" w:color="auto"/>
                          </w:divBdr>
                        </w:div>
                        <w:div w:id="1311791403">
                          <w:marLeft w:val="480"/>
                          <w:marRight w:val="0"/>
                          <w:marTop w:val="0"/>
                          <w:marBottom w:val="0"/>
                          <w:divBdr>
                            <w:top w:val="none" w:sz="0" w:space="0" w:color="auto"/>
                            <w:left w:val="none" w:sz="0" w:space="0" w:color="auto"/>
                            <w:bottom w:val="none" w:sz="0" w:space="0" w:color="auto"/>
                            <w:right w:val="none" w:sz="0" w:space="0" w:color="auto"/>
                          </w:divBdr>
                        </w:div>
                        <w:div w:id="1961456175">
                          <w:marLeft w:val="480"/>
                          <w:marRight w:val="0"/>
                          <w:marTop w:val="0"/>
                          <w:marBottom w:val="0"/>
                          <w:divBdr>
                            <w:top w:val="none" w:sz="0" w:space="0" w:color="auto"/>
                            <w:left w:val="none" w:sz="0" w:space="0" w:color="auto"/>
                            <w:bottom w:val="none" w:sz="0" w:space="0" w:color="auto"/>
                            <w:right w:val="none" w:sz="0" w:space="0" w:color="auto"/>
                          </w:divBdr>
                        </w:div>
                        <w:div w:id="640306997">
                          <w:marLeft w:val="480"/>
                          <w:marRight w:val="0"/>
                          <w:marTop w:val="0"/>
                          <w:marBottom w:val="0"/>
                          <w:divBdr>
                            <w:top w:val="none" w:sz="0" w:space="0" w:color="auto"/>
                            <w:left w:val="none" w:sz="0" w:space="0" w:color="auto"/>
                            <w:bottom w:val="none" w:sz="0" w:space="0" w:color="auto"/>
                            <w:right w:val="none" w:sz="0" w:space="0" w:color="auto"/>
                          </w:divBdr>
                        </w:div>
                        <w:div w:id="957445807">
                          <w:marLeft w:val="480"/>
                          <w:marRight w:val="0"/>
                          <w:marTop w:val="0"/>
                          <w:marBottom w:val="0"/>
                          <w:divBdr>
                            <w:top w:val="none" w:sz="0" w:space="0" w:color="auto"/>
                            <w:left w:val="none" w:sz="0" w:space="0" w:color="auto"/>
                            <w:bottom w:val="none" w:sz="0" w:space="0" w:color="auto"/>
                            <w:right w:val="none" w:sz="0" w:space="0" w:color="auto"/>
                          </w:divBdr>
                        </w:div>
                        <w:div w:id="1146631347">
                          <w:marLeft w:val="480"/>
                          <w:marRight w:val="0"/>
                          <w:marTop w:val="0"/>
                          <w:marBottom w:val="0"/>
                          <w:divBdr>
                            <w:top w:val="none" w:sz="0" w:space="0" w:color="auto"/>
                            <w:left w:val="none" w:sz="0" w:space="0" w:color="auto"/>
                            <w:bottom w:val="none" w:sz="0" w:space="0" w:color="auto"/>
                            <w:right w:val="none" w:sz="0" w:space="0" w:color="auto"/>
                          </w:divBdr>
                        </w:div>
                        <w:div w:id="1028221712">
                          <w:marLeft w:val="480"/>
                          <w:marRight w:val="0"/>
                          <w:marTop w:val="0"/>
                          <w:marBottom w:val="0"/>
                          <w:divBdr>
                            <w:top w:val="none" w:sz="0" w:space="0" w:color="auto"/>
                            <w:left w:val="none" w:sz="0" w:space="0" w:color="auto"/>
                            <w:bottom w:val="none" w:sz="0" w:space="0" w:color="auto"/>
                            <w:right w:val="none" w:sz="0" w:space="0" w:color="auto"/>
                          </w:divBdr>
                        </w:div>
                        <w:div w:id="2096827856">
                          <w:marLeft w:val="480"/>
                          <w:marRight w:val="0"/>
                          <w:marTop w:val="0"/>
                          <w:marBottom w:val="0"/>
                          <w:divBdr>
                            <w:top w:val="none" w:sz="0" w:space="0" w:color="auto"/>
                            <w:left w:val="none" w:sz="0" w:space="0" w:color="auto"/>
                            <w:bottom w:val="none" w:sz="0" w:space="0" w:color="auto"/>
                            <w:right w:val="none" w:sz="0" w:space="0" w:color="auto"/>
                          </w:divBdr>
                        </w:div>
                      </w:divsChild>
                    </w:div>
                    <w:div w:id="1154641085">
                      <w:marLeft w:val="0"/>
                      <w:marRight w:val="0"/>
                      <w:marTop w:val="0"/>
                      <w:marBottom w:val="0"/>
                      <w:divBdr>
                        <w:top w:val="none" w:sz="0" w:space="0" w:color="auto"/>
                        <w:left w:val="none" w:sz="0" w:space="0" w:color="auto"/>
                        <w:bottom w:val="none" w:sz="0" w:space="0" w:color="auto"/>
                        <w:right w:val="none" w:sz="0" w:space="0" w:color="auto"/>
                      </w:divBdr>
                      <w:divsChild>
                        <w:div w:id="757678091">
                          <w:marLeft w:val="480"/>
                          <w:marRight w:val="0"/>
                          <w:marTop w:val="0"/>
                          <w:marBottom w:val="0"/>
                          <w:divBdr>
                            <w:top w:val="none" w:sz="0" w:space="0" w:color="auto"/>
                            <w:left w:val="none" w:sz="0" w:space="0" w:color="auto"/>
                            <w:bottom w:val="none" w:sz="0" w:space="0" w:color="auto"/>
                            <w:right w:val="none" w:sz="0" w:space="0" w:color="auto"/>
                          </w:divBdr>
                        </w:div>
                        <w:div w:id="2088262277">
                          <w:marLeft w:val="480"/>
                          <w:marRight w:val="0"/>
                          <w:marTop w:val="0"/>
                          <w:marBottom w:val="0"/>
                          <w:divBdr>
                            <w:top w:val="none" w:sz="0" w:space="0" w:color="auto"/>
                            <w:left w:val="none" w:sz="0" w:space="0" w:color="auto"/>
                            <w:bottom w:val="none" w:sz="0" w:space="0" w:color="auto"/>
                            <w:right w:val="none" w:sz="0" w:space="0" w:color="auto"/>
                          </w:divBdr>
                        </w:div>
                        <w:div w:id="1134644038">
                          <w:marLeft w:val="480"/>
                          <w:marRight w:val="0"/>
                          <w:marTop w:val="0"/>
                          <w:marBottom w:val="0"/>
                          <w:divBdr>
                            <w:top w:val="none" w:sz="0" w:space="0" w:color="auto"/>
                            <w:left w:val="none" w:sz="0" w:space="0" w:color="auto"/>
                            <w:bottom w:val="none" w:sz="0" w:space="0" w:color="auto"/>
                            <w:right w:val="none" w:sz="0" w:space="0" w:color="auto"/>
                          </w:divBdr>
                        </w:div>
                        <w:div w:id="1841037857">
                          <w:marLeft w:val="480"/>
                          <w:marRight w:val="0"/>
                          <w:marTop w:val="0"/>
                          <w:marBottom w:val="0"/>
                          <w:divBdr>
                            <w:top w:val="none" w:sz="0" w:space="0" w:color="auto"/>
                            <w:left w:val="none" w:sz="0" w:space="0" w:color="auto"/>
                            <w:bottom w:val="none" w:sz="0" w:space="0" w:color="auto"/>
                            <w:right w:val="none" w:sz="0" w:space="0" w:color="auto"/>
                          </w:divBdr>
                        </w:div>
                        <w:div w:id="1093818000">
                          <w:marLeft w:val="480"/>
                          <w:marRight w:val="0"/>
                          <w:marTop w:val="0"/>
                          <w:marBottom w:val="0"/>
                          <w:divBdr>
                            <w:top w:val="none" w:sz="0" w:space="0" w:color="auto"/>
                            <w:left w:val="none" w:sz="0" w:space="0" w:color="auto"/>
                            <w:bottom w:val="none" w:sz="0" w:space="0" w:color="auto"/>
                            <w:right w:val="none" w:sz="0" w:space="0" w:color="auto"/>
                          </w:divBdr>
                        </w:div>
                        <w:div w:id="1671639311">
                          <w:marLeft w:val="480"/>
                          <w:marRight w:val="0"/>
                          <w:marTop w:val="0"/>
                          <w:marBottom w:val="0"/>
                          <w:divBdr>
                            <w:top w:val="none" w:sz="0" w:space="0" w:color="auto"/>
                            <w:left w:val="none" w:sz="0" w:space="0" w:color="auto"/>
                            <w:bottom w:val="none" w:sz="0" w:space="0" w:color="auto"/>
                            <w:right w:val="none" w:sz="0" w:space="0" w:color="auto"/>
                          </w:divBdr>
                        </w:div>
                        <w:div w:id="647243227">
                          <w:marLeft w:val="480"/>
                          <w:marRight w:val="0"/>
                          <w:marTop w:val="0"/>
                          <w:marBottom w:val="0"/>
                          <w:divBdr>
                            <w:top w:val="none" w:sz="0" w:space="0" w:color="auto"/>
                            <w:left w:val="none" w:sz="0" w:space="0" w:color="auto"/>
                            <w:bottom w:val="none" w:sz="0" w:space="0" w:color="auto"/>
                            <w:right w:val="none" w:sz="0" w:space="0" w:color="auto"/>
                          </w:divBdr>
                        </w:div>
                        <w:div w:id="1503624147">
                          <w:marLeft w:val="480"/>
                          <w:marRight w:val="0"/>
                          <w:marTop w:val="0"/>
                          <w:marBottom w:val="0"/>
                          <w:divBdr>
                            <w:top w:val="none" w:sz="0" w:space="0" w:color="auto"/>
                            <w:left w:val="none" w:sz="0" w:space="0" w:color="auto"/>
                            <w:bottom w:val="none" w:sz="0" w:space="0" w:color="auto"/>
                            <w:right w:val="none" w:sz="0" w:space="0" w:color="auto"/>
                          </w:divBdr>
                        </w:div>
                        <w:div w:id="65423852">
                          <w:marLeft w:val="480"/>
                          <w:marRight w:val="0"/>
                          <w:marTop w:val="0"/>
                          <w:marBottom w:val="0"/>
                          <w:divBdr>
                            <w:top w:val="none" w:sz="0" w:space="0" w:color="auto"/>
                            <w:left w:val="none" w:sz="0" w:space="0" w:color="auto"/>
                            <w:bottom w:val="none" w:sz="0" w:space="0" w:color="auto"/>
                            <w:right w:val="none" w:sz="0" w:space="0" w:color="auto"/>
                          </w:divBdr>
                        </w:div>
                        <w:div w:id="2049183789">
                          <w:marLeft w:val="480"/>
                          <w:marRight w:val="0"/>
                          <w:marTop w:val="0"/>
                          <w:marBottom w:val="0"/>
                          <w:divBdr>
                            <w:top w:val="none" w:sz="0" w:space="0" w:color="auto"/>
                            <w:left w:val="none" w:sz="0" w:space="0" w:color="auto"/>
                            <w:bottom w:val="none" w:sz="0" w:space="0" w:color="auto"/>
                            <w:right w:val="none" w:sz="0" w:space="0" w:color="auto"/>
                          </w:divBdr>
                        </w:div>
                        <w:div w:id="565802898">
                          <w:marLeft w:val="480"/>
                          <w:marRight w:val="0"/>
                          <w:marTop w:val="0"/>
                          <w:marBottom w:val="0"/>
                          <w:divBdr>
                            <w:top w:val="none" w:sz="0" w:space="0" w:color="auto"/>
                            <w:left w:val="none" w:sz="0" w:space="0" w:color="auto"/>
                            <w:bottom w:val="none" w:sz="0" w:space="0" w:color="auto"/>
                            <w:right w:val="none" w:sz="0" w:space="0" w:color="auto"/>
                          </w:divBdr>
                        </w:div>
                        <w:div w:id="1387559080">
                          <w:marLeft w:val="480"/>
                          <w:marRight w:val="0"/>
                          <w:marTop w:val="0"/>
                          <w:marBottom w:val="0"/>
                          <w:divBdr>
                            <w:top w:val="none" w:sz="0" w:space="0" w:color="auto"/>
                            <w:left w:val="none" w:sz="0" w:space="0" w:color="auto"/>
                            <w:bottom w:val="none" w:sz="0" w:space="0" w:color="auto"/>
                            <w:right w:val="none" w:sz="0" w:space="0" w:color="auto"/>
                          </w:divBdr>
                        </w:div>
                        <w:div w:id="1851870395">
                          <w:marLeft w:val="480"/>
                          <w:marRight w:val="0"/>
                          <w:marTop w:val="0"/>
                          <w:marBottom w:val="0"/>
                          <w:divBdr>
                            <w:top w:val="none" w:sz="0" w:space="0" w:color="auto"/>
                            <w:left w:val="none" w:sz="0" w:space="0" w:color="auto"/>
                            <w:bottom w:val="none" w:sz="0" w:space="0" w:color="auto"/>
                            <w:right w:val="none" w:sz="0" w:space="0" w:color="auto"/>
                          </w:divBdr>
                        </w:div>
                        <w:div w:id="1233007270">
                          <w:marLeft w:val="480"/>
                          <w:marRight w:val="0"/>
                          <w:marTop w:val="0"/>
                          <w:marBottom w:val="0"/>
                          <w:divBdr>
                            <w:top w:val="none" w:sz="0" w:space="0" w:color="auto"/>
                            <w:left w:val="none" w:sz="0" w:space="0" w:color="auto"/>
                            <w:bottom w:val="none" w:sz="0" w:space="0" w:color="auto"/>
                            <w:right w:val="none" w:sz="0" w:space="0" w:color="auto"/>
                          </w:divBdr>
                        </w:div>
                        <w:div w:id="806361288">
                          <w:marLeft w:val="480"/>
                          <w:marRight w:val="0"/>
                          <w:marTop w:val="0"/>
                          <w:marBottom w:val="0"/>
                          <w:divBdr>
                            <w:top w:val="none" w:sz="0" w:space="0" w:color="auto"/>
                            <w:left w:val="none" w:sz="0" w:space="0" w:color="auto"/>
                            <w:bottom w:val="none" w:sz="0" w:space="0" w:color="auto"/>
                            <w:right w:val="none" w:sz="0" w:space="0" w:color="auto"/>
                          </w:divBdr>
                        </w:div>
                        <w:div w:id="1343318743">
                          <w:marLeft w:val="480"/>
                          <w:marRight w:val="0"/>
                          <w:marTop w:val="0"/>
                          <w:marBottom w:val="0"/>
                          <w:divBdr>
                            <w:top w:val="none" w:sz="0" w:space="0" w:color="auto"/>
                            <w:left w:val="none" w:sz="0" w:space="0" w:color="auto"/>
                            <w:bottom w:val="none" w:sz="0" w:space="0" w:color="auto"/>
                            <w:right w:val="none" w:sz="0" w:space="0" w:color="auto"/>
                          </w:divBdr>
                        </w:div>
                        <w:div w:id="1480077786">
                          <w:marLeft w:val="480"/>
                          <w:marRight w:val="0"/>
                          <w:marTop w:val="0"/>
                          <w:marBottom w:val="0"/>
                          <w:divBdr>
                            <w:top w:val="none" w:sz="0" w:space="0" w:color="auto"/>
                            <w:left w:val="none" w:sz="0" w:space="0" w:color="auto"/>
                            <w:bottom w:val="none" w:sz="0" w:space="0" w:color="auto"/>
                            <w:right w:val="none" w:sz="0" w:space="0" w:color="auto"/>
                          </w:divBdr>
                        </w:div>
                        <w:div w:id="35156523">
                          <w:marLeft w:val="480"/>
                          <w:marRight w:val="0"/>
                          <w:marTop w:val="0"/>
                          <w:marBottom w:val="0"/>
                          <w:divBdr>
                            <w:top w:val="none" w:sz="0" w:space="0" w:color="auto"/>
                            <w:left w:val="none" w:sz="0" w:space="0" w:color="auto"/>
                            <w:bottom w:val="none" w:sz="0" w:space="0" w:color="auto"/>
                            <w:right w:val="none" w:sz="0" w:space="0" w:color="auto"/>
                          </w:divBdr>
                        </w:div>
                        <w:div w:id="2078018352">
                          <w:marLeft w:val="480"/>
                          <w:marRight w:val="0"/>
                          <w:marTop w:val="0"/>
                          <w:marBottom w:val="0"/>
                          <w:divBdr>
                            <w:top w:val="none" w:sz="0" w:space="0" w:color="auto"/>
                            <w:left w:val="none" w:sz="0" w:space="0" w:color="auto"/>
                            <w:bottom w:val="none" w:sz="0" w:space="0" w:color="auto"/>
                            <w:right w:val="none" w:sz="0" w:space="0" w:color="auto"/>
                          </w:divBdr>
                        </w:div>
                        <w:div w:id="1209991825">
                          <w:marLeft w:val="480"/>
                          <w:marRight w:val="0"/>
                          <w:marTop w:val="0"/>
                          <w:marBottom w:val="0"/>
                          <w:divBdr>
                            <w:top w:val="none" w:sz="0" w:space="0" w:color="auto"/>
                            <w:left w:val="none" w:sz="0" w:space="0" w:color="auto"/>
                            <w:bottom w:val="none" w:sz="0" w:space="0" w:color="auto"/>
                            <w:right w:val="none" w:sz="0" w:space="0" w:color="auto"/>
                          </w:divBdr>
                        </w:div>
                        <w:div w:id="257178431">
                          <w:marLeft w:val="480"/>
                          <w:marRight w:val="0"/>
                          <w:marTop w:val="0"/>
                          <w:marBottom w:val="0"/>
                          <w:divBdr>
                            <w:top w:val="none" w:sz="0" w:space="0" w:color="auto"/>
                            <w:left w:val="none" w:sz="0" w:space="0" w:color="auto"/>
                            <w:bottom w:val="none" w:sz="0" w:space="0" w:color="auto"/>
                            <w:right w:val="none" w:sz="0" w:space="0" w:color="auto"/>
                          </w:divBdr>
                        </w:div>
                        <w:div w:id="7756594">
                          <w:marLeft w:val="480"/>
                          <w:marRight w:val="0"/>
                          <w:marTop w:val="0"/>
                          <w:marBottom w:val="0"/>
                          <w:divBdr>
                            <w:top w:val="none" w:sz="0" w:space="0" w:color="auto"/>
                            <w:left w:val="none" w:sz="0" w:space="0" w:color="auto"/>
                            <w:bottom w:val="none" w:sz="0" w:space="0" w:color="auto"/>
                            <w:right w:val="none" w:sz="0" w:space="0" w:color="auto"/>
                          </w:divBdr>
                        </w:div>
                        <w:div w:id="773213648">
                          <w:marLeft w:val="480"/>
                          <w:marRight w:val="0"/>
                          <w:marTop w:val="0"/>
                          <w:marBottom w:val="0"/>
                          <w:divBdr>
                            <w:top w:val="none" w:sz="0" w:space="0" w:color="auto"/>
                            <w:left w:val="none" w:sz="0" w:space="0" w:color="auto"/>
                            <w:bottom w:val="none" w:sz="0" w:space="0" w:color="auto"/>
                            <w:right w:val="none" w:sz="0" w:space="0" w:color="auto"/>
                          </w:divBdr>
                        </w:div>
                        <w:div w:id="1014116208">
                          <w:marLeft w:val="480"/>
                          <w:marRight w:val="0"/>
                          <w:marTop w:val="0"/>
                          <w:marBottom w:val="0"/>
                          <w:divBdr>
                            <w:top w:val="none" w:sz="0" w:space="0" w:color="auto"/>
                            <w:left w:val="none" w:sz="0" w:space="0" w:color="auto"/>
                            <w:bottom w:val="none" w:sz="0" w:space="0" w:color="auto"/>
                            <w:right w:val="none" w:sz="0" w:space="0" w:color="auto"/>
                          </w:divBdr>
                        </w:div>
                        <w:div w:id="1896625871">
                          <w:marLeft w:val="480"/>
                          <w:marRight w:val="0"/>
                          <w:marTop w:val="0"/>
                          <w:marBottom w:val="0"/>
                          <w:divBdr>
                            <w:top w:val="none" w:sz="0" w:space="0" w:color="auto"/>
                            <w:left w:val="none" w:sz="0" w:space="0" w:color="auto"/>
                            <w:bottom w:val="none" w:sz="0" w:space="0" w:color="auto"/>
                            <w:right w:val="none" w:sz="0" w:space="0" w:color="auto"/>
                          </w:divBdr>
                        </w:div>
                        <w:div w:id="980430089">
                          <w:marLeft w:val="480"/>
                          <w:marRight w:val="0"/>
                          <w:marTop w:val="0"/>
                          <w:marBottom w:val="0"/>
                          <w:divBdr>
                            <w:top w:val="none" w:sz="0" w:space="0" w:color="auto"/>
                            <w:left w:val="none" w:sz="0" w:space="0" w:color="auto"/>
                            <w:bottom w:val="none" w:sz="0" w:space="0" w:color="auto"/>
                            <w:right w:val="none" w:sz="0" w:space="0" w:color="auto"/>
                          </w:divBdr>
                        </w:div>
                        <w:div w:id="1101871832">
                          <w:marLeft w:val="480"/>
                          <w:marRight w:val="0"/>
                          <w:marTop w:val="0"/>
                          <w:marBottom w:val="0"/>
                          <w:divBdr>
                            <w:top w:val="none" w:sz="0" w:space="0" w:color="auto"/>
                            <w:left w:val="none" w:sz="0" w:space="0" w:color="auto"/>
                            <w:bottom w:val="none" w:sz="0" w:space="0" w:color="auto"/>
                            <w:right w:val="none" w:sz="0" w:space="0" w:color="auto"/>
                          </w:divBdr>
                        </w:div>
                        <w:div w:id="2062434668">
                          <w:marLeft w:val="480"/>
                          <w:marRight w:val="0"/>
                          <w:marTop w:val="0"/>
                          <w:marBottom w:val="0"/>
                          <w:divBdr>
                            <w:top w:val="none" w:sz="0" w:space="0" w:color="auto"/>
                            <w:left w:val="none" w:sz="0" w:space="0" w:color="auto"/>
                            <w:bottom w:val="none" w:sz="0" w:space="0" w:color="auto"/>
                            <w:right w:val="none" w:sz="0" w:space="0" w:color="auto"/>
                          </w:divBdr>
                        </w:div>
                        <w:div w:id="1429931815">
                          <w:marLeft w:val="480"/>
                          <w:marRight w:val="0"/>
                          <w:marTop w:val="0"/>
                          <w:marBottom w:val="0"/>
                          <w:divBdr>
                            <w:top w:val="none" w:sz="0" w:space="0" w:color="auto"/>
                            <w:left w:val="none" w:sz="0" w:space="0" w:color="auto"/>
                            <w:bottom w:val="none" w:sz="0" w:space="0" w:color="auto"/>
                            <w:right w:val="none" w:sz="0" w:space="0" w:color="auto"/>
                          </w:divBdr>
                        </w:div>
                        <w:div w:id="2013683039">
                          <w:marLeft w:val="480"/>
                          <w:marRight w:val="0"/>
                          <w:marTop w:val="0"/>
                          <w:marBottom w:val="0"/>
                          <w:divBdr>
                            <w:top w:val="none" w:sz="0" w:space="0" w:color="auto"/>
                            <w:left w:val="none" w:sz="0" w:space="0" w:color="auto"/>
                            <w:bottom w:val="none" w:sz="0" w:space="0" w:color="auto"/>
                            <w:right w:val="none" w:sz="0" w:space="0" w:color="auto"/>
                          </w:divBdr>
                        </w:div>
                        <w:div w:id="1013334594">
                          <w:marLeft w:val="480"/>
                          <w:marRight w:val="0"/>
                          <w:marTop w:val="0"/>
                          <w:marBottom w:val="0"/>
                          <w:divBdr>
                            <w:top w:val="none" w:sz="0" w:space="0" w:color="auto"/>
                            <w:left w:val="none" w:sz="0" w:space="0" w:color="auto"/>
                            <w:bottom w:val="none" w:sz="0" w:space="0" w:color="auto"/>
                            <w:right w:val="none" w:sz="0" w:space="0" w:color="auto"/>
                          </w:divBdr>
                        </w:div>
                        <w:div w:id="1936206166">
                          <w:marLeft w:val="480"/>
                          <w:marRight w:val="0"/>
                          <w:marTop w:val="0"/>
                          <w:marBottom w:val="0"/>
                          <w:divBdr>
                            <w:top w:val="none" w:sz="0" w:space="0" w:color="auto"/>
                            <w:left w:val="none" w:sz="0" w:space="0" w:color="auto"/>
                            <w:bottom w:val="none" w:sz="0" w:space="0" w:color="auto"/>
                            <w:right w:val="none" w:sz="0" w:space="0" w:color="auto"/>
                          </w:divBdr>
                        </w:div>
                        <w:div w:id="1242985112">
                          <w:marLeft w:val="480"/>
                          <w:marRight w:val="0"/>
                          <w:marTop w:val="0"/>
                          <w:marBottom w:val="0"/>
                          <w:divBdr>
                            <w:top w:val="none" w:sz="0" w:space="0" w:color="auto"/>
                            <w:left w:val="none" w:sz="0" w:space="0" w:color="auto"/>
                            <w:bottom w:val="none" w:sz="0" w:space="0" w:color="auto"/>
                            <w:right w:val="none" w:sz="0" w:space="0" w:color="auto"/>
                          </w:divBdr>
                        </w:div>
                        <w:div w:id="1660032989">
                          <w:marLeft w:val="480"/>
                          <w:marRight w:val="0"/>
                          <w:marTop w:val="0"/>
                          <w:marBottom w:val="0"/>
                          <w:divBdr>
                            <w:top w:val="none" w:sz="0" w:space="0" w:color="auto"/>
                            <w:left w:val="none" w:sz="0" w:space="0" w:color="auto"/>
                            <w:bottom w:val="none" w:sz="0" w:space="0" w:color="auto"/>
                            <w:right w:val="none" w:sz="0" w:space="0" w:color="auto"/>
                          </w:divBdr>
                        </w:div>
                        <w:div w:id="64576650">
                          <w:marLeft w:val="480"/>
                          <w:marRight w:val="0"/>
                          <w:marTop w:val="0"/>
                          <w:marBottom w:val="0"/>
                          <w:divBdr>
                            <w:top w:val="none" w:sz="0" w:space="0" w:color="auto"/>
                            <w:left w:val="none" w:sz="0" w:space="0" w:color="auto"/>
                            <w:bottom w:val="none" w:sz="0" w:space="0" w:color="auto"/>
                            <w:right w:val="none" w:sz="0" w:space="0" w:color="auto"/>
                          </w:divBdr>
                        </w:div>
                        <w:div w:id="1033767410">
                          <w:marLeft w:val="480"/>
                          <w:marRight w:val="0"/>
                          <w:marTop w:val="0"/>
                          <w:marBottom w:val="0"/>
                          <w:divBdr>
                            <w:top w:val="none" w:sz="0" w:space="0" w:color="auto"/>
                            <w:left w:val="none" w:sz="0" w:space="0" w:color="auto"/>
                            <w:bottom w:val="none" w:sz="0" w:space="0" w:color="auto"/>
                            <w:right w:val="none" w:sz="0" w:space="0" w:color="auto"/>
                          </w:divBdr>
                        </w:div>
                        <w:div w:id="417950095">
                          <w:marLeft w:val="480"/>
                          <w:marRight w:val="0"/>
                          <w:marTop w:val="0"/>
                          <w:marBottom w:val="0"/>
                          <w:divBdr>
                            <w:top w:val="none" w:sz="0" w:space="0" w:color="auto"/>
                            <w:left w:val="none" w:sz="0" w:space="0" w:color="auto"/>
                            <w:bottom w:val="none" w:sz="0" w:space="0" w:color="auto"/>
                            <w:right w:val="none" w:sz="0" w:space="0" w:color="auto"/>
                          </w:divBdr>
                        </w:div>
                        <w:div w:id="1145702602">
                          <w:marLeft w:val="480"/>
                          <w:marRight w:val="0"/>
                          <w:marTop w:val="0"/>
                          <w:marBottom w:val="0"/>
                          <w:divBdr>
                            <w:top w:val="none" w:sz="0" w:space="0" w:color="auto"/>
                            <w:left w:val="none" w:sz="0" w:space="0" w:color="auto"/>
                            <w:bottom w:val="none" w:sz="0" w:space="0" w:color="auto"/>
                            <w:right w:val="none" w:sz="0" w:space="0" w:color="auto"/>
                          </w:divBdr>
                        </w:div>
                        <w:div w:id="983781636">
                          <w:marLeft w:val="480"/>
                          <w:marRight w:val="0"/>
                          <w:marTop w:val="0"/>
                          <w:marBottom w:val="0"/>
                          <w:divBdr>
                            <w:top w:val="none" w:sz="0" w:space="0" w:color="auto"/>
                            <w:left w:val="none" w:sz="0" w:space="0" w:color="auto"/>
                            <w:bottom w:val="none" w:sz="0" w:space="0" w:color="auto"/>
                            <w:right w:val="none" w:sz="0" w:space="0" w:color="auto"/>
                          </w:divBdr>
                        </w:div>
                        <w:div w:id="716585993">
                          <w:marLeft w:val="480"/>
                          <w:marRight w:val="0"/>
                          <w:marTop w:val="0"/>
                          <w:marBottom w:val="0"/>
                          <w:divBdr>
                            <w:top w:val="none" w:sz="0" w:space="0" w:color="auto"/>
                            <w:left w:val="none" w:sz="0" w:space="0" w:color="auto"/>
                            <w:bottom w:val="none" w:sz="0" w:space="0" w:color="auto"/>
                            <w:right w:val="none" w:sz="0" w:space="0" w:color="auto"/>
                          </w:divBdr>
                        </w:div>
                        <w:div w:id="1045714166">
                          <w:marLeft w:val="480"/>
                          <w:marRight w:val="0"/>
                          <w:marTop w:val="0"/>
                          <w:marBottom w:val="0"/>
                          <w:divBdr>
                            <w:top w:val="none" w:sz="0" w:space="0" w:color="auto"/>
                            <w:left w:val="none" w:sz="0" w:space="0" w:color="auto"/>
                            <w:bottom w:val="none" w:sz="0" w:space="0" w:color="auto"/>
                            <w:right w:val="none" w:sz="0" w:space="0" w:color="auto"/>
                          </w:divBdr>
                        </w:div>
                        <w:div w:id="2037803598">
                          <w:marLeft w:val="480"/>
                          <w:marRight w:val="0"/>
                          <w:marTop w:val="0"/>
                          <w:marBottom w:val="0"/>
                          <w:divBdr>
                            <w:top w:val="none" w:sz="0" w:space="0" w:color="auto"/>
                            <w:left w:val="none" w:sz="0" w:space="0" w:color="auto"/>
                            <w:bottom w:val="none" w:sz="0" w:space="0" w:color="auto"/>
                            <w:right w:val="none" w:sz="0" w:space="0" w:color="auto"/>
                          </w:divBdr>
                        </w:div>
                        <w:div w:id="1532693162">
                          <w:marLeft w:val="480"/>
                          <w:marRight w:val="0"/>
                          <w:marTop w:val="0"/>
                          <w:marBottom w:val="0"/>
                          <w:divBdr>
                            <w:top w:val="none" w:sz="0" w:space="0" w:color="auto"/>
                            <w:left w:val="none" w:sz="0" w:space="0" w:color="auto"/>
                            <w:bottom w:val="none" w:sz="0" w:space="0" w:color="auto"/>
                            <w:right w:val="none" w:sz="0" w:space="0" w:color="auto"/>
                          </w:divBdr>
                        </w:div>
                        <w:div w:id="555433949">
                          <w:marLeft w:val="480"/>
                          <w:marRight w:val="0"/>
                          <w:marTop w:val="0"/>
                          <w:marBottom w:val="0"/>
                          <w:divBdr>
                            <w:top w:val="none" w:sz="0" w:space="0" w:color="auto"/>
                            <w:left w:val="none" w:sz="0" w:space="0" w:color="auto"/>
                            <w:bottom w:val="none" w:sz="0" w:space="0" w:color="auto"/>
                            <w:right w:val="none" w:sz="0" w:space="0" w:color="auto"/>
                          </w:divBdr>
                        </w:div>
                        <w:div w:id="786125398">
                          <w:marLeft w:val="480"/>
                          <w:marRight w:val="0"/>
                          <w:marTop w:val="0"/>
                          <w:marBottom w:val="0"/>
                          <w:divBdr>
                            <w:top w:val="none" w:sz="0" w:space="0" w:color="auto"/>
                            <w:left w:val="none" w:sz="0" w:space="0" w:color="auto"/>
                            <w:bottom w:val="none" w:sz="0" w:space="0" w:color="auto"/>
                            <w:right w:val="none" w:sz="0" w:space="0" w:color="auto"/>
                          </w:divBdr>
                        </w:div>
                        <w:div w:id="1066026475">
                          <w:marLeft w:val="480"/>
                          <w:marRight w:val="0"/>
                          <w:marTop w:val="0"/>
                          <w:marBottom w:val="0"/>
                          <w:divBdr>
                            <w:top w:val="none" w:sz="0" w:space="0" w:color="auto"/>
                            <w:left w:val="none" w:sz="0" w:space="0" w:color="auto"/>
                            <w:bottom w:val="none" w:sz="0" w:space="0" w:color="auto"/>
                            <w:right w:val="none" w:sz="0" w:space="0" w:color="auto"/>
                          </w:divBdr>
                        </w:div>
                        <w:div w:id="1932160373">
                          <w:marLeft w:val="480"/>
                          <w:marRight w:val="0"/>
                          <w:marTop w:val="0"/>
                          <w:marBottom w:val="0"/>
                          <w:divBdr>
                            <w:top w:val="none" w:sz="0" w:space="0" w:color="auto"/>
                            <w:left w:val="none" w:sz="0" w:space="0" w:color="auto"/>
                            <w:bottom w:val="none" w:sz="0" w:space="0" w:color="auto"/>
                            <w:right w:val="none" w:sz="0" w:space="0" w:color="auto"/>
                          </w:divBdr>
                        </w:div>
                        <w:div w:id="1476414202">
                          <w:marLeft w:val="480"/>
                          <w:marRight w:val="0"/>
                          <w:marTop w:val="0"/>
                          <w:marBottom w:val="0"/>
                          <w:divBdr>
                            <w:top w:val="none" w:sz="0" w:space="0" w:color="auto"/>
                            <w:left w:val="none" w:sz="0" w:space="0" w:color="auto"/>
                            <w:bottom w:val="none" w:sz="0" w:space="0" w:color="auto"/>
                            <w:right w:val="none" w:sz="0" w:space="0" w:color="auto"/>
                          </w:divBdr>
                        </w:div>
                        <w:div w:id="1785609712">
                          <w:marLeft w:val="480"/>
                          <w:marRight w:val="0"/>
                          <w:marTop w:val="0"/>
                          <w:marBottom w:val="0"/>
                          <w:divBdr>
                            <w:top w:val="none" w:sz="0" w:space="0" w:color="auto"/>
                            <w:left w:val="none" w:sz="0" w:space="0" w:color="auto"/>
                            <w:bottom w:val="none" w:sz="0" w:space="0" w:color="auto"/>
                            <w:right w:val="none" w:sz="0" w:space="0" w:color="auto"/>
                          </w:divBdr>
                        </w:div>
                        <w:div w:id="1191529521">
                          <w:marLeft w:val="480"/>
                          <w:marRight w:val="0"/>
                          <w:marTop w:val="0"/>
                          <w:marBottom w:val="0"/>
                          <w:divBdr>
                            <w:top w:val="none" w:sz="0" w:space="0" w:color="auto"/>
                            <w:left w:val="none" w:sz="0" w:space="0" w:color="auto"/>
                            <w:bottom w:val="none" w:sz="0" w:space="0" w:color="auto"/>
                            <w:right w:val="none" w:sz="0" w:space="0" w:color="auto"/>
                          </w:divBdr>
                        </w:div>
                        <w:div w:id="31469087">
                          <w:marLeft w:val="480"/>
                          <w:marRight w:val="0"/>
                          <w:marTop w:val="0"/>
                          <w:marBottom w:val="0"/>
                          <w:divBdr>
                            <w:top w:val="none" w:sz="0" w:space="0" w:color="auto"/>
                            <w:left w:val="none" w:sz="0" w:space="0" w:color="auto"/>
                            <w:bottom w:val="none" w:sz="0" w:space="0" w:color="auto"/>
                            <w:right w:val="none" w:sz="0" w:space="0" w:color="auto"/>
                          </w:divBdr>
                        </w:div>
                        <w:div w:id="1884094591">
                          <w:marLeft w:val="480"/>
                          <w:marRight w:val="0"/>
                          <w:marTop w:val="0"/>
                          <w:marBottom w:val="0"/>
                          <w:divBdr>
                            <w:top w:val="none" w:sz="0" w:space="0" w:color="auto"/>
                            <w:left w:val="none" w:sz="0" w:space="0" w:color="auto"/>
                            <w:bottom w:val="none" w:sz="0" w:space="0" w:color="auto"/>
                            <w:right w:val="none" w:sz="0" w:space="0" w:color="auto"/>
                          </w:divBdr>
                        </w:div>
                        <w:div w:id="544412665">
                          <w:marLeft w:val="480"/>
                          <w:marRight w:val="0"/>
                          <w:marTop w:val="0"/>
                          <w:marBottom w:val="0"/>
                          <w:divBdr>
                            <w:top w:val="none" w:sz="0" w:space="0" w:color="auto"/>
                            <w:left w:val="none" w:sz="0" w:space="0" w:color="auto"/>
                            <w:bottom w:val="none" w:sz="0" w:space="0" w:color="auto"/>
                            <w:right w:val="none" w:sz="0" w:space="0" w:color="auto"/>
                          </w:divBdr>
                        </w:div>
                        <w:div w:id="1206865453">
                          <w:marLeft w:val="480"/>
                          <w:marRight w:val="0"/>
                          <w:marTop w:val="0"/>
                          <w:marBottom w:val="0"/>
                          <w:divBdr>
                            <w:top w:val="none" w:sz="0" w:space="0" w:color="auto"/>
                            <w:left w:val="none" w:sz="0" w:space="0" w:color="auto"/>
                            <w:bottom w:val="none" w:sz="0" w:space="0" w:color="auto"/>
                            <w:right w:val="none" w:sz="0" w:space="0" w:color="auto"/>
                          </w:divBdr>
                        </w:div>
                        <w:div w:id="1050230954">
                          <w:marLeft w:val="480"/>
                          <w:marRight w:val="0"/>
                          <w:marTop w:val="0"/>
                          <w:marBottom w:val="0"/>
                          <w:divBdr>
                            <w:top w:val="none" w:sz="0" w:space="0" w:color="auto"/>
                            <w:left w:val="none" w:sz="0" w:space="0" w:color="auto"/>
                            <w:bottom w:val="none" w:sz="0" w:space="0" w:color="auto"/>
                            <w:right w:val="none" w:sz="0" w:space="0" w:color="auto"/>
                          </w:divBdr>
                        </w:div>
                        <w:div w:id="1351487397">
                          <w:marLeft w:val="480"/>
                          <w:marRight w:val="0"/>
                          <w:marTop w:val="0"/>
                          <w:marBottom w:val="0"/>
                          <w:divBdr>
                            <w:top w:val="none" w:sz="0" w:space="0" w:color="auto"/>
                            <w:left w:val="none" w:sz="0" w:space="0" w:color="auto"/>
                            <w:bottom w:val="none" w:sz="0" w:space="0" w:color="auto"/>
                            <w:right w:val="none" w:sz="0" w:space="0" w:color="auto"/>
                          </w:divBdr>
                        </w:div>
                        <w:div w:id="1234589182">
                          <w:marLeft w:val="480"/>
                          <w:marRight w:val="0"/>
                          <w:marTop w:val="0"/>
                          <w:marBottom w:val="0"/>
                          <w:divBdr>
                            <w:top w:val="none" w:sz="0" w:space="0" w:color="auto"/>
                            <w:left w:val="none" w:sz="0" w:space="0" w:color="auto"/>
                            <w:bottom w:val="none" w:sz="0" w:space="0" w:color="auto"/>
                            <w:right w:val="none" w:sz="0" w:space="0" w:color="auto"/>
                          </w:divBdr>
                        </w:div>
                        <w:div w:id="597445470">
                          <w:marLeft w:val="480"/>
                          <w:marRight w:val="0"/>
                          <w:marTop w:val="0"/>
                          <w:marBottom w:val="0"/>
                          <w:divBdr>
                            <w:top w:val="none" w:sz="0" w:space="0" w:color="auto"/>
                            <w:left w:val="none" w:sz="0" w:space="0" w:color="auto"/>
                            <w:bottom w:val="none" w:sz="0" w:space="0" w:color="auto"/>
                            <w:right w:val="none" w:sz="0" w:space="0" w:color="auto"/>
                          </w:divBdr>
                        </w:div>
                        <w:div w:id="38014765">
                          <w:marLeft w:val="480"/>
                          <w:marRight w:val="0"/>
                          <w:marTop w:val="0"/>
                          <w:marBottom w:val="0"/>
                          <w:divBdr>
                            <w:top w:val="none" w:sz="0" w:space="0" w:color="auto"/>
                            <w:left w:val="none" w:sz="0" w:space="0" w:color="auto"/>
                            <w:bottom w:val="none" w:sz="0" w:space="0" w:color="auto"/>
                            <w:right w:val="none" w:sz="0" w:space="0" w:color="auto"/>
                          </w:divBdr>
                        </w:div>
                        <w:div w:id="1175923998">
                          <w:marLeft w:val="480"/>
                          <w:marRight w:val="0"/>
                          <w:marTop w:val="0"/>
                          <w:marBottom w:val="0"/>
                          <w:divBdr>
                            <w:top w:val="none" w:sz="0" w:space="0" w:color="auto"/>
                            <w:left w:val="none" w:sz="0" w:space="0" w:color="auto"/>
                            <w:bottom w:val="none" w:sz="0" w:space="0" w:color="auto"/>
                            <w:right w:val="none" w:sz="0" w:space="0" w:color="auto"/>
                          </w:divBdr>
                        </w:div>
                        <w:div w:id="1975866673">
                          <w:marLeft w:val="480"/>
                          <w:marRight w:val="0"/>
                          <w:marTop w:val="0"/>
                          <w:marBottom w:val="0"/>
                          <w:divBdr>
                            <w:top w:val="none" w:sz="0" w:space="0" w:color="auto"/>
                            <w:left w:val="none" w:sz="0" w:space="0" w:color="auto"/>
                            <w:bottom w:val="none" w:sz="0" w:space="0" w:color="auto"/>
                            <w:right w:val="none" w:sz="0" w:space="0" w:color="auto"/>
                          </w:divBdr>
                        </w:div>
                        <w:div w:id="1486504493">
                          <w:marLeft w:val="480"/>
                          <w:marRight w:val="0"/>
                          <w:marTop w:val="0"/>
                          <w:marBottom w:val="0"/>
                          <w:divBdr>
                            <w:top w:val="none" w:sz="0" w:space="0" w:color="auto"/>
                            <w:left w:val="none" w:sz="0" w:space="0" w:color="auto"/>
                            <w:bottom w:val="none" w:sz="0" w:space="0" w:color="auto"/>
                            <w:right w:val="none" w:sz="0" w:space="0" w:color="auto"/>
                          </w:divBdr>
                        </w:div>
                        <w:div w:id="1450468952">
                          <w:marLeft w:val="480"/>
                          <w:marRight w:val="0"/>
                          <w:marTop w:val="0"/>
                          <w:marBottom w:val="0"/>
                          <w:divBdr>
                            <w:top w:val="none" w:sz="0" w:space="0" w:color="auto"/>
                            <w:left w:val="none" w:sz="0" w:space="0" w:color="auto"/>
                            <w:bottom w:val="none" w:sz="0" w:space="0" w:color="auto"/>
                            <w:right w:val="none" w:sz="0" w:space="0" w:color="auto"/>
                          </w:divBdr>
                        </w:div>
                        <w:div w:id="1617712099">
                          <w:marLeft w:val="480"/>
                          <w:marRight w:val="0"/>
                          <w:marTop w:val="0"/>
                          <w:marBottom w:val="0"/>
                          <w:divBdr>
                            <w:top w:val="none" w:sz="0" w:space="0" w:color="auto"/>
                            <w:left w:val="none" w:sz="0" w:space="0" w:color="auto"/>
                            <w:bottom w:val="none" w:sz="0" w:space="0" w:color="auto"/>
                            <w:right w:val="none" w:sz="0" w:space="0" w:color="auto"/>
                          </w:divBdr>
                        </w:div>
                        <w:div w:id="1170145791">
                          <w:marLeft w:val="480"/>
                          <w:marRight w:val="0"/>
                          <w:marTop w:val="0"/>
                          <w:marBottom w:val="0"/>
                          <w:divBdr>
                            <w:top w:val="none" w:sz="0" w:space="0" w:color="auto"/>
                            <w:left w:val="none" w:sz="0" w:space="0" w:color="auto"/>
                            <w:bottom w:val="none" w:sz="0" w:space="0" w:color="auto"/>
                            <w:right w:val="none" w:sz="0" w:space="0" w:color="auto"/>
                          </w:divBdr>
                        </w:div>
                        <w:div w:id="737752572">
                          <w:marLeft w:val="480"/>
                          <w:marRight w:val="0"/>
                          <w:marTop w:val="0"/>
                          <w:marBottom w:val="0"/>
                          <w:divBdr>
                            <w:top w:val="none" w:sz="0" w:space="0" w:color="auto"/>
                            <w:left w:val="none" w:sz="0" w:space="0" w:color="auto"/>
                            <w:bottom w:val="none" w:sz="0" w:space="0" w:color="auto"/>
                            <w:right w:val="none" w:sz="0" w:space="0" w:color="auto"/>
                          </w:divBdr>
                        </w:div>
                        <w:div w:id="352195789">
                          <w:marLeft w:val="480"/>
                          <w:marRight w:val="0"/>
                          <w:marTop w:val="0"/>
                          <w:marBottom w:val="0"/>
                          <w:divBdr>
                            <w:top w:val="none" w:sz="0" w:space="0" w:color="auto"/>
                            <w:left w:val="none" w:sz="0" w:space="0" w:color="auto"/>
                            <w:bottom w:val="none" w:sz="0" w:space="0" w:color="auto"/>
                            <w:right w:val="none" w:sz="0" w:space="0" w:color="auto"/>
                          </w:divBdr>
                        </w:div>
                        <w:div w:id="316807945">
                          <w:marLeft w:val="480"/>
                          <w:marRight w:val="0"/>
                          <w:marTop w:val="0"/>
                          <w:marBottom w:val="0"/>
                          <w:divBdr>
                            <w:top w:val="none" w:sz="0" w:space="0" w:color="auto"/>
                            <w:left w:val="none" w:sz="0" w:space="0" w:color="auto"/>
                            <w:bottom w:val="none" w:sz="0" w:space="0" w:color="auto"/>
                            <w:right w:val="none" w:sz="0" w:space="0" w:color="auto"/>
                          </w:divBdr>
                        </w:div>
                        <w:div w:id="901452162">
                          <w:marLeft w:val="480"/>
                          <w:marRight w:val="0"/>
                          <w:marTop w:val="0"/>
                          <w:marBottom w:val="0"/>
                          <w:divBdr>
                            <w:top w:val="none" w:sz="0" w:space="0" w:color="auto"/>
                            <w:left w:val="none" w:sz="0" w:space="0" w:color="auto"/>
                            <w:bottom w:val="none" w:sz="0" w:space="0" w:color="auto"/>
                            <w:right w:val="none" w:sz="0" w:space="0" w:color="auto"/>
                          </w:divBdr>
                        </w:div>
                        <w:div w:id="863179321">
                          <w:marLeft w:val="480"/>
                          <w:marRight w:val="0"/>
                          <w:marTop w:val="0"/>
                          <w:marBottom w:val="0"/>
                          <w:divBdr>
                            <w:top w:val="none" w:sz="0" w:space="0" w:color="auto"/>
                            <w:left w:val="none" w:sz="0" w:space="0" w:color="auto"/>
                            <w:bottom w:val="none" w:sz="0" w:space="0" w:color="auto"/>
                            <w:right w:val="none" w:sz="0" w:space="0" w:color="auto"/>
                          </w:divBdr>
                        </w:div>
                        <w:div w:id="874346954">
                          <w:marLeft w:val="480"/>
                          <w:marRight w:val="0"/>
                          <w:marTop w:val="0"/>
                          <w:marBottom w:val="0"/>
                          <w:divBdr>
                            <w:top w:val="none" w:sz="0" w:space="0" w:color="auto"/>
                            <w:left w:val="none" w:sz="0" w:space="0" w:color="auto"/>
                            <w:bottom w:val="none" w:sz="0" w:space="0" w:color="auto"/>
                            <w:right w:val="none" w:sz="0" w:space="0" w:color="auto"/>
                          </w:divBdr>
                        </w:div>
                        <w:div w:id="1732071538">
                          <w:marLeft w:val="480"/>
                          <w:marRight w:val="0"/>
                          <w:marTop w:val="0"/>
                          <w:marBottom w:val="0"/>
                          <w:divBdr>
                            <w:top w:val="none" w:sz="0" w:space="0" w:color="auto"/>
                            <w:left w:val="none" w:sz="0" w:space="0" w:color="auto"/>
                            <w:bottom w:val="none" w:sz="0" w:space="0" w:color="auto"/>
                            <w:right w:val="none" w:sz="0" w:space="0" w:color="auto"/>
                          </w:divBdr>
                        </w:div>
                        <w:div w:id="135923823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994181172">
                  <w:marLeft w:val="480"/>
                  <w:marRight w:val="0"/>
                  <w:marTop w:val="0"/>
                  <w:marBottom w:val="0"/>
                  <w:divBdr>
                    <w:top w:val="none" w:sz="0" w:space="0" w:color="auto"/>
                    <w:left w:val="none" w:sz="0" w:space="0" w:color="auto"/>
                    <w:bottom w:val="none" w:sz="0" w:space="0" w:color="auto"/>
                    <w:right w:val="none" w:sz="0" w:space="0" w:color="auto"/>
                  </w:divBdr>
                </w:div>
                <w:div w:id="1114440642">
                  <w:marLeft w:val="480"/>
                  <w:marRight w:val="0"/>
                  <w:marTop w:val="0"/>
                  <w:marBottom w:val="0"/>
                  <w:divBdr>
                    <w:top w:val="none" w:sz="0" w:space="0" w:color="auto"/>
                    <w:left w:val="none" w:sz="0" w:space="0" w:color="auto"/>
                    <w:bottom w:val="none" w:sz="0" w:space="0" w:color="auto"/>
                    <w:right w:val="none" w:sz="0" w:space="0" w:color="auto"/>
                  </w:divBdr>
                </w:div>
                <w:div w:id="736250666">
                  <w:marLeft w:val="480"/>
                  <w:marRight w:val="0"/>
                  <w:marTop w:val="0"/>
                  <w:marBottom w:val="0"/>
                  <w:divBdr>
                    <w:top w:val="none" w:sz="0" w:space="0" w:color="auto"/>
                    <w:left w:val="none" w:sz="0" w:space="0" w:color="auto"/>
                    <w:bottom w:val="none" w:sz="0" w:space="0" w:color="auto"/>
                    <w:right w:val="none" w:sz="0" w:space="0" w:color="auto"/>
                  </w:divBdr>
                </w:div>
                <w:div w:id="945889781">
                  <w:marLeft w:val="480"/>
                  <w:marRight w:val="0"/>
                  <w:marTop w:val="0"/>
                  <w:marBottom w:val="0"/>
                  <w:divBdr>
                    <w:top w:val="none" w:sz="0" w:space="0" w:color="auto"/>
                    <w:left w:val="none" w:sz="0" w:space="0" w:color="auto"/>
                    <w:bottom w:val="none" w:sz="0" w:space="0" w:color="auto"/>
                    <w:right w:val="none" w:sz="0" w:space="0" w:color="auto"/>
                  </w:divBdr>
                </w:div>
                <w:div w:id="1476873497">
                  <w:marLeft w:val="480"/>
                  <w:marRight w:val="0"/>
                  <w:marTop w:val="0"/>
                  <w:marBottom w:val="0"/>
                  <w:divBdr>
                    <w:top w:val="none" w:sz="0" w:space="0" w:color="auto"/>
                    <w:left w:val="none" w:sz="0" w:space="0" w:color="auto"/>
                    <w:bottom w:val="none" w:sz="0" w:space="0" w:color="auto"/>
                    <w:right w:val="none" w:sz="0" w:space="0" w:color="auto"/>
                  </w:divBdr>
                </w:div>
                <w:div w:id="1606618512">
                  <w:marLeft w:val="480"/>
                  <w:marRight w:val="0"/>
                  <w:marTop w:val="0"/>
                  <w:marBottom w:val="0"/>
                  <w:divBdr>
                    <w:top w:val="none" w:sz="0" w:space="0" w:color="auto"/>
                    <w:left w:val="none" w:sz="0" w:space="0" w:color="auto"/>
                    <w:bottom w:val="none" w:sz="0" w:space="0" w:color="auto"/>
                    <w:right w:val="none" w:sz="0" w:space="0" w:color="auto"/>
                  </w:divBdr>
                </w:div>
                <w:div w:id="1194422443">
                  <w:marLeft w:val="480"/>
                  <w:marRight w:val="0"/>
                  <w:marTop w:val="0"/>
                  <w:marBottom w:val="0"/>
                  <w:divBdr>
                    <w:top w:val="none" w:sz="0" w:space="0" w:color="auto"/>
                    <w:left w:val="none" w:sz="0" w:space="0" w:color="auto"/>
                    <w:bottom w:val="none" w:sz="0" w:space="0" w:color="auto"/>
                    <w:right w:val="none" w:sz="0" w:space="0" w:color="auto"/>
                  </w:divBdr>
                </w:div>
                <w:div w:id="2025668704">
                  <w:marLeft w:val="480"/>
                  <w:marRight w:val="0"/>
                  <w:marTop w:val="0"/>
                  <w:marBottom w:val="0"/>
                  <w:divBdr>
                    <w:top w:val="none" w:sz="0" w:space="0" w:color="auto"/>
                    <w:left w:val="none" w:sz="0" w:space="0" w:color="auto"/>
                    <w:bottom w:val="none" w:sz="0" w:space="0" w:color="auto"/>
                    <w:right w:val="none" w:sz="0" w:space="0" w:color="auto"/>
                  </w:divBdr>
                </w:div>
                <w:div w:id="1178808267">
                  <w:marLeft w:val="480"/>
                  <w:marRight w:val="0"/>
                  <w:marTop w:val="0"/>
                  <w:marBottom w:val="0"/>
                  <w:divBdr>
                    <w:top w:val="none" w:sz="0" w:space="0" w:color="auto"/>
                    <w:left w:val="none" w:sz="0" w:space="0" w:color="auto"/>
                    <w:bottom w:val="none" w:sz="0" w:space="0" w:color="auto"/>
                    <w:right w:val="none" w:sz="0" w:space="0" w:color="auto"/>
                  </w:divBdr>
                </w:div>
                <w:div w:id="472061415">
                  <w:marLeft w:val="480"/>
                  <w:marRight w:val="0"/>
                  <w:marTop w:val="0"/>
                  <w:marBottom w:val="0"/>
                  <w:divBdr>
                    <w:top w:val="none" w:sz="0" w:space="0" w:color="auto"/>
                    <w:left w:val="none" w:sz="0" w:space="0" w:color="auto"/>
                    <w:bottom w:val="none" w:sz="0" w:space="0" w:color="auto"/>
                    <w:right w:val="none" w:sz="0" w:space="0" w:color="auto"/>
                  </w:divBdr>
                </w:div>
                <w:div w:id="1358582773">
                  <w:marLeft w:val="480"/>
                  <w:marRight w:val="0"/>
                  <w:marTop w:val="0"/>
                  <w:marBottom w:val="0"/>
                  <w:divBdr>
                    <w:top w:val="none" w:sz="0" w:space="0" w:color="auto"/>
                    <w:left w:val="none" w:sz="0" w:space="0" w:color="auto"/>
                    <w:bottom w:val="none" w:sz="0" w:space="0" w:color="auto"/>
                    <w:right w:val="none" w:sz="0" w:space="0" w:color="auto"/>
                  </w:divBdr>
                </w:div>
                <w:div w:id="2095667392">
                  <w:marLeft w:val="480"/>
                  <w:marRight w:val="0"/>
                  <w:marTop w:val="0"/>
                  <w:marBottom w:val="0"/>
                  <w:divBdr>
                    <w:top w:val="none" w:sz="0" w:space="0" w:color="auto"/>
                    <w:left w:val="none" w:sz="0" w:space="0" w:color="auto"/>
                    <w:bottom w:val="none" w:sz="0" w:space="0" w:color="auto"/>
                    <w:right w:val="none" w:sz="0" w:space="0" w:color="auto"/>
                  </w:divBdr>
                </w:div>
                <w:div w:id="1559708220">
                  <w:marLeft w:val="480"/>
                  <w:marRight w:val="0"/>
                  <w:marTop w:val="0"/>
                  <w:marBottom w:val="0"/>
                  <w:divBdr>
                    <w:top w:val="none" w:sz="0" w:space="0" w:color="auto"/>
                    <w:left w:val="none" w:sz="0" w:space="0" w:color="auto"/>
                    <w:bottom w:val="none" w:sz="0" w:space="0" w:color="auto"/>
                    <w:right w:val="none" w:sz="0" w:space="0" w:color="auto"/>
                  </w:divBdr>
                </w:div>
                <w:div w:id="449398029">
                  <w:marLeft w:val="480"/>
                  <w:marRight w:val="0"/>
                  <w:marTop w:val="0"/>
                  <w:marBottom w:val="0"/>
                  <w:divBdr>
                    <w:top w:val="none" w:sz="0" w:space="0" w:color="auto"/>
                    <w:left w:val="none" w:sz="0" w:space="0" w:color="auto"/>
                    <w:bottom w:val="none" w:sz="0" w:space="0" w:color="auto"/>
                    <w:right w:val="none" w:sz="0" w:space="0" w:color="auto"/>
                  </w:divBdr>
                </w:div>
                <w:div w:id="526875711">
                  <w:marLeft w:val="480"/>
                  <w:marRight w:val="0"/>
                  <w:marTop w:val="0"/>
                  <w:marBottom w:val="0"/>
                  <w:divBdr>
                    <w:top w:val="none" w:sz="0" w:space="0" w:color="auto"/>
                    <w:left w:val="none" w:sz="0" w:space="0" w:color="auto"/>
                    <w:bottom w:val="none" w:sz="0" w:space="0" w:color="auto"/>
                    <w:right w:val="none" w:sz="0" w:space="0" w:color="auto"/>
                  </w:divBdr>
                </w:div>
                <w:div w:id="480776230">
                  <w:marLeft w:val="480"/>
                  <w:marRight w:val="0"/>
                  <w:marTop w:val="0"/>
                  <w:marBottom w:val="0"/>
                  <w:divBdr>
                    <w:top w:val="none" w:sz="0" w:space="0" w:color="auto"/>
                    <w:left w:val="none" w:sz="0" w:space="0" w:color="auto"/>
                    <w:bottom w:val="none" w:sz="0" w:space="0" w:color="auto"/>
                    <w:right w:val="none" w:sz="0" w:space="0" w:color="auto"/>
                  </w:divBdr>
                </w:div>
                <w:div w:id="225458858">
                  <w:marLeft w:val="480"/>
                  <w:marRight w:val="0"/>
                  <w:marTop w:val="0"/>
                  <w:marBottom w:val="0"/>
                  <w:divBdr>
                    <w:top w:val="none" w:sz="0" w:space="0" w:color="auto"/>
                    <w:left w:val="none" w:sz="0" w:space="0" w:color="auto"/>
                    <w:bottom w:val="none" w:sz="0" w:space="0" w:color="auto"/>
                    <w:right w:val="none" w:sz="0" w:space="0" w:color="auto"/>
                  </w:divBdr>
                </w:div>
                <w:div w:id="744379403">
                  <w:marLeft w:val="480"/>
                  <w:marRight w:val="0"/>
                  <w:marTop w:val="0"/>
                  <w:marBottom w:val="0"/>
                  <w:divBdr>
                    <w:top w:val="none" w:sz="0" w:space="0" w:color="auto"/>
                    <w:left w:val="none" w:sz="0" w:space="0" w:color="auto"/>
                    <w:bottom w:val="none" w:sz="0" w:space="0" w:color="auto"/>
                    <w:right w:val="none" w:sz="0" w:space="0" w:color="auto"/>
                  </w:divBdr>
                </w:div>
                <w:div w:id="1093355022">
                  <w:marLeft w:val="480"/>
                  <w:marRight w:val="0"/>
                  <w:marTop w:val="0"/>
                  <w:marBottom w:val="0"/>
                  <w:divBdr>
                    <w:top w:val="none" w:sz="0" w:space="0" w:color="auto"/>
                    <w:left w:val="none" w:sz="0" w:space="0" w:color="auto"/>
                    <w:bottom w:val="none" w:sz="0" w:space="0" w:color="auto"/>
                    <w:right w:val="none" w:sz="0" w:space="0" w:color="auto"/>
                  </w:divBdr>
                </w:div>
                <w:div w:id="652677916">
                  <w:marLeft w:val="480"/>
                  <w:marRight w:val="0"/>
                  <w:marTop w:val="0"/>
                  <w:marBottom w:val="0"/>
                  <w:divBdr>
                    <w:top w:val="none" w:sz="0" w:space="0" w:color="auto"/>
                    <w:left w:val="none" w:sz="0" w:space="0" w:color="auto"/>
                    <w:bottom w:val="none" w:sz="0" w:space="0" w:color="auto"/>
                    <w:right w:val="none" w:sz="0" w:space="0" w:color="auto"/>
                  </w:divBdr>
                </w:div>
                <w:div w:id="861554031">
                  <w:marLeft w:val="480"/>
                  <w:marRight w:val="0"/>
                  <w:marTop w:val="0"/>
                  <w:marBottom w:val="0"/>
                  <w:divBdr>
                    <w:top w:val="none" w:sz="0" w:space="0" w:color="auto"/>
                    <w:left w:val="none" w:sz="0" w:space="0" w:color="auto"/>
                    <w:bottom w:val="none" w:sz="0" w:space="0" w:color="auto"/>
                    <w:right w:val="none" w:sz="0" w:space="0" w:color="auto"/>
                  </w:divBdr>
                </w:div>
                <w:div w:id="1407655320">
                  <w:marLeft w:val="480"/>
                  <w:marRight w:val="0"/>
                  <w:marTop w:val="0"/>
                  <w:marBottom w:val="0"/>
                  <w:divBdr>
                    <w:top w:val="none" w:sz="0" w:space="0" w:color="auto"/>
                    <w:left w:val="none" w:sz="0" w:space="0" w:color="auto"/>
                    <w:bottom w:val="none" w:sz="0" w:space="0" w:color="auto"/>
                    <w:right w:val="none" w:sz="0" w:space="0" w:color="auto"/>
                  </w:divBdr>
                </w:div>
                <w:div w:id="1594971339">
                  <w:marLeft w:val="480"/>
                  <w:marRight w:val="0"/>
                  <w:marTop w:val="0"/>
                  <w:marBottom w:val="0"/>
                  <w:divBdr>
                    <w:top w:val="none" w:sz="0" w:space="0" w:color="auto"/>
                    <w:left w:val="none" w:sz="0" w:space="0" w:color="auto"/>
                    <w:bottom w:val="none" w:sz="0" w:space="0" w:color="auto"/>
                    <w:right w:val="none" w:sz="0" w:space="0" w:color="auto"/>
                  </w:divBdr>
                </w:div>
                <w:div w:id="555775091">
                  <w:marLeft w:val="480"/>
                  <w:marRight w:val="0"/>
                  <w:marTop w:val="0"/>
                  <w:marBottom w:val="0"/>
                  <w:divBdr>
                    <w:top w:val="none" w:sz="0" w:space="0" w:color="auto"/>
                    <w:left w:val="none" w:sz="0" w:space="0" w:color="auto"/>
                    <w:bottom w:val="none" w:sz="0" w:space="0" w:color="auto"/>
                    <w:right w:val="none" w:sz="0" w:space="0" w:color="auto"/>
                  </w:divBdr>
                </w:div>
                <w:div w:id="359820775">
                  <w:marLeft w:val="480"/>
                  <w:marRight w:val="0"/>
                  <w:marTop w:val="0"/>
                  <w:marBottom w:val="0"/>
                  <w:divBdr>
                    <w:top w:val="none" w:sz="0" w:space="0" w:color="auto"/>
                    <w:left w:val="none" w:sz="0" w:space="0" w:color="auto"/>
                    <w:bottom w:val="none" w:sz="0" w:space="0" w:color="auto"/>
                    <w:right w:val="none" w:sz="0" w:space="0" w:color="auto"/>
                  </w:divBdr>
                </w:div>
                <w:div w:id="1874731434">
                  <w:marLeft w:val="480"/>
                  <w:marRight w:val="0"/>
                  <w:marTop w:val="0"/>
                  <w:marBottom w:val="0"/>
                  <w:divBdr>
                    <w:top w:val="none" w:sz="0" w:space="0" w:color="auto"/>
                    <w:left w:val="none" w:sz="0" w:space="0" w:color="auto"/>
                    <w:bottom w:val="none" w:sz="0" w:space="0" w:color="auto"/>
                    <w:right w:val="none" w:sz="0" w:space="0" w:color="auto"/>
                  </w:divBdr>
                </w:div>
                <w:div w:id="19623868">
                  <w:marLeft w:val="480"/>
                  <w:marRight w:val="0"/>
                  <w:marTop w:val="0"/>
                  <w:marBottom w:val="0"/>
                  <w:divBdr>
                    <w:top w:val="none" w:sz="0" w:space="0" w:color="auto"/>
                    <w:left w:val="none" w:sz="0" w:space="0" w:color="auto"/>
                    <w:bottom w:val="none" w:sz="0" w:space="0" w:color="auto"/>
                    <w:right w:val="none" w:sz="0" w:space="0" w:color="auto"/>
                  </w:divBdr>
                </w:div>
                <w:div w:id="815341232">
                  <w:marLeft w:val="480"/>
                  <w:marRight w:val="0"/>
                  <w:marTop w:val="0"/>
                  <w:marBottom w:val="0"/>
                  <w:divBdr>
                    <w:top w:val="none" w:sz="0" w:space="0" w:color="auto"/>
                    <w:left w:val="none" w:sz="0" w:space="0" w:color="auto"/>
                    <w:bottom w:val="none" w:sz="0" w:space="0" w:color="auto"/>
                    <w:right w:val="none" w:sz="0" w:space="0" w:color="auto"/>
                  </w:divBdr>
                </w:div>
                <w:div w:id="1580022913">
                  <w:marLeft w:val="480"/>
                  <w:marRight w:val="0"/>
                  <w:marTop w:val="0"/>
                  <w:marBottom w:val="0"/>
                  <w:divBdr>
                    <w:top w:val="none" w:sz="0" w:space="0" w:color="auto"/>
                    <w:left w:val="none" w:sz="0" w:space="0" w:color="auto"/>
                    <w:bottom w:val="none" w:sz="0" w:space="0" w:color="auto"/>
                    <w:right w:val="none" w:sz="0" w:space="0" w:color="auto"/>
                  </w:divBdr>
                </w:div>
                <w:div w:id="815530948">
                  <w:marLeft w:val="480"/>
                  <w:marRight w:val="0"/>
                  <w:marTop w:val="0"/>
                  <w:marBottom w:val="0"/>
                  <w:divBdr>
                    <w:top w:val="none" w:sz="0" w:space="0" w:color="auto"/>
                    <w:left w:val="none" w:sz="0" w:space="0" w:color="auto"/>
                    <w:bottom w:val="none" w:sz="0" w:space="0" w:color="auto"/>
                    <w:right w:val="none" w:sz="0" w:space="0" w:color="auto"/>
                  </w:divBdr>
                </w:div>
                <w:div w:id="2074347319">
                  <w:marLeft w:val="480"/>
                  <w:marRight w:val="0"/>
                  <w:marTop w:val="0"/>
                  <w:marBottom w:val="0"/>
                  <w:divBdr>
                    <w:top w:val="none" w:sz="0" w:space="0" w:color="auto"/>
                    <w:left w:val="none" w:sz="0" w:space="0" w:color="auto"/>
                    <w:bottom w:val="none" w:sz="0" w:space="0" w:color="auto"/>
                    <w:right w:val="none" w:sz="0" w:space="0" w:color="auto"/>
                  </w:divBdr>
                </w:div>
                <w:div w:id="1227103533">
                  <w:marLeft w:val="480"/>
                  <w:marRight w:val="0"/>
                  <w:marTop w:val="0"/>
                  <w:marBottom w:val="0"/>
                  <w:divBdr>
                    <w:top w:val="none" w:sz="0" w:space="0" w:color="auto"/>
                    <w:left w:val="none" w:sz="0" w:space="0" w:color="auto"/>
                    <w:bottom w:val="none" w:sz="0" w:space="0" w:color="auto"/>
                    <w:right w:val="none" w:sz="0" w:space="0" w:color="auto"/>
                  </w:divBdr>
                </w:div>
                <w:div w:id="1350137329">
                  <w:marLeft w:val="480"/>
                  <w:marRight w:val="0"/>
                  <w:marTop w:val="0"/>
                  <w:marBottom w:val="0"/>
                  <w:divBdr>
                    <w:top w:val="none" w:sz="0" w:space="0" w:color="auto"/>
                    <w:left w:val="none" w:sz="0" w:space="0" w:color="auto"/>
                    <w:bottom w:val="none" w:sz="0" w:space="0" w:color="auto"/>
                    <w:right w:val="none" w:sz="0" w:space="0" w:color="auto"/>
                  </w:divBdr>
                </w:div>
                <w:div w:id="1200433664">
                  <w:marLeft w:val="480"/>
                  <w:marRight w:val="0"/>
                  <w:marTop w:val="0"/>
                  <w:marBottom w:val="0"/>
                  <w:divBdr>
                    <w:top w:val="none" w:sz="0" w:space="0" w:color="auto"/>
                    <w:left w:val="none" w:sz="0" w:space="0" w:color="auto"/>
                    <w:bottom w:val="none" w:sz="0" w:space="0" w:color="auto"/>
                    <w:right w:val="none" w:sz="0" w:space="0" w:color="auto"/>
                  </w:divBdr>
                </w:div>
                <w:div w:id="1735812770">
                  <w:marLeft w:val="480"/>
                  <w:marRight w:val="0"/>
                  <w:marTop w:val="0"/>
                  <w:marBottom w:val="0"/>
                  <w:divBdr>
                    <w:top w:val="none" w:sz="0" w:space="0" w:color="auto"/>
                    <w:left w:val="none" w:sz="0" w:space="0" w:color="auto"/>
                    <w:bottom w:val="none" w:sz="0" w:space="0" w:color="auto"/>
                    <w:right w:val="none" w:sz="0" w:space="0" w:color="auto"/>
                  </w:divBdr>
                </w:div>
                <w:div w:id="34736545">
                  <w:marLeft w:val="480"/>
                  <w:marRight w:val="0"/>
                  <w:marTop w:val="0"/>
                  <w:marBottom w:val="0"/>
                  <w:divBdr>
                    <w:top w:val="none" w:sz="0" w:space="0" w:color="auto"/>
                    <w:left w:val="none" w:sz="0" w:space="0" w:color="auto"/>
                    <w:bottom w:val="none" w:sz="0" w:space="0" w:color="auto"/>
                    <w:right w:val="none" w:sz="0" w:space="0" w:color="auto"/>
                  </w:divBdr>
                </w:div>
                <w:div w:id="1861698098">
                  <w:marLeft w:val="480"/>
                  <w:marRight w:val="0"/>
                  <w:marTop w:val="0"/>
                  <w:marBottom w:val="0"/>
                  <w:divBdr>
                    <w:top w:val="none" w:sz="0" w:space="0" w:color="auto"/>
                    <w:left w:val="none" w:sz="0" w:space="0" w:color="auto"/>
                    <w:bottom w:val="none" w:sz="0" w:space="0" w:color="auto"/>
                    <w:right w:val="none" w:sz="0" w:space="0" w:color="auto"/>
                  </w:divBdr>
                </w:div>
                <w:div w:id="507328234">
                  <w:marLeft w:val="480"/>
                  <w:marRight w:val="0"/>
                  <w:marTop w:val="0"/>
                  <w:marBottom w:val="0"/>
                  <w:divBdr>
                    <w:top w:val="none" w:sz="0" w:space="0" w:color="auto"/>
                    <w:left w:val="none" w:sz="0" w:space="0" w:color="auto"/>
                    <w:bottom w:val="none" w:sz="0" w:space="0" w:color="auto"/>
                    <w:right w:val="none" w:sz="0" w:space="0" w:color="auto"/>
                  </w:divBdr>
                </w:div>
                <w:div w:id="957762957">
                  <w:marLeft w:val="480"/>
                  <w:marRight w:val="0"/>
                  <w:marTop w:val="0"/>
                  <w:marBottom w:val="0"/>
                  <w:divBdr>
                    <w:top w:val="none" w:sz="0" w:space="0" w:color="auto"/>
                    <w:left w:val="none" w:sz="0" w:space="0" w:color="auto"/>
                    <w:bottom w:val="none" w:sz="0" w:space="0" w:color="auto"/>
                    <w:right w:val="none" w:sz="0" w:space="0" w:color="auto"/>
                  </w:divBdr>
                </w:div>
                <w:div w:id="948511773">
                  <w:marLeft w:val="480"/>
                  <w:marRight w:val="0"/>
                  <w:marTop w:val="0"/>
                  <w:marBottom w:val="0"/>
                  <w:divBdr>
                    <w:top w:val="none" w:sz="0" w:space="0" w:color="auto"/>
                    <w:left w:val="none" w:sz="0" w:space="0" w:color="auto"/>
                    <w:bottom w:val="none" w:sz="0" w:space="0" w:color="auto"/>
                    <w:right w:val="none" w:sz="0" w:space="0" w:color="auto"/>
                  </w:divBdr>
                </w:div>
                <w:div w:id="1984462209">
                  <w:marLeft w:val="480"/>
                  <w:marRight w:val="0"/>
                  <w:marTop w:val="0"/>
                  <w:marBottom w:val="0"/>
                  <w:divBdr>
                    <w:top w:val="none" w:sz="0" w:space="0" w:color="auto"/>
                    <w:left w:val="none" w:sz="0" w:space="0" w:color="auto"/>
                    <w:bottom w:val="none" w:sz="0" w:space="0" w:color="auto"/>
                    <w:right w:val="none" w:sz="0" w:space="0" w:color="auto"/>
                  </w:divBdr>
                </w:div>
                <w:div w:id="2070379005">
                  <w:marLeft w:val="480"/>
                  <w:marRight w:val="0"/>
                  <w:marTop w:val="0"/>
                  <w:marBottom w:val="0"/>
                  <w:divBdr>
                    <w:top w:val="none" w:sz="0" w:space="0" w:color="auto"/>
                    <w:left w:val="none" w:sz="0" w:space="0" w:color="auto"/>
                    <w:bottom w:val="none" w:sz="0" w:space="0" w:color="auto"/>
                    <w:right w:val="none" w:sz="0" w:space="0" w:color="auto"/>
                  </w:divBdr>
                </w:div>
                <w:div w:id="154613615">
                  <w:marLeft w:val="480"/>
                  <w:marRight w:val="0"/>
                  <w:marTop w:val="0"/>
                  <w:marBottom w:val="0"/>
                  <w:divBdr>
                    <w:top w:val="none" w:sz="0" w:space="0" w:color="auto"/>
                    <w:left w:val="none" w:sz="0" w:space="0" w:color="auto"/>
                    <w:bottom w:val="none" w:sz="0" w:space="0" w:color="auto"/>
                    <w:right w:val="none" w:sz="0" w:space="0" w:color="auto"/>
                  </w:divBdr>
                </w:div>
                <w:div w:id="919170217">
                  <w:marLeft w:val="480"/>
                  <w:marRight w:val="0"/>
                  <w:marTop w:val="0"/>
                  <w:marBottom w:val="0"/>
                  <w:divBdr>
                    <w:top w:val="none" w:sz="0" w:space="0" w:color="auto"/>
                    <w:left w:val="none" w:sz="0" w:space="0" w:color="auto"/>
                    <w:bottom w:val="none" w:sz="0" w:space="0" w:color="auto"/>
                    <w:right w:val="none" w:sz="0" w:space="0" w:color="auto"/>
                  </w:divBdr>
                </w:div>
                <w:div w:id="1221481169">
                  <w:marLeft w:val="480"/>
                  <w:marRight w:val="0"/>
                  <w:marTop w:val="0"/>
                  <w:marBottom w:val="0"/>
                  <w:divBdr>
                    <w:top w:val="none" w:sz="0" w:space="0" w:color="auto"/>
                    <w:left w:val="none" w:sz="0" w:space="0" w:color="auto"/>
                    <w:bottom w:val="none" w:sz="0" w:space="0" w:color="auto"/>
                    <w:right w:val="none" w:sz="0" w:space="0" w:color="auto"/>
                  </w:divBdr>
                </w:div>
                <w:div w:id="1148128217">
                  <w:marLeft w:val="480"/>
                  <w:marRight w:val="0"/>
                  <w:marTop w:val="0"/>
                  <w:marBottom w:val="0"/>
                  <w:divBdr>
                    <w:top w:val="none" w:sz="0" w:space="0" w:color="auto"/>
                    <w:left w:val="none" w:sz="0" w:space="0" w:color="auto"/>
                    <w:bottom w:val="none" w:sz="0" w:space="0" w:color="auto"/>
                    <w:right w:val="none" w:sz="0" w:space="0" w:color="auto"/>
                  </w:divBdr>
                </w:div>
                <w:div w:id="191845884">
                  <w:marLeft w:val="480"/>
                  <w:marRight w:val="0"/>
                  <w:marTop w:val="0"/>
                  <w:marBottom w:val="0"/>
                  <w:divBdr>
                    <w:top w:val="none" w:sz="0" w:space="0" w:color="auto"/>
                    <w:left w:val="none" w:sz="0" w:space="0" w:color="auto"/>
                    <w:bottom w:val="none" w:sz="0" w:space="0" w:color="auto"/>
                    <w:right w:val="none" w:sz="0" w:space="0" w:color="auto"/>
                  </w:divBdr>
                </w:div>
                <w:div w:id="1109662623">
                  <w:marLeft w:val="480"/>
                  <w:marRight w:val="0"/>
                  <w:marTop w:val="0"/>
                  <w:marBottom w:val="0"/>
                  <w:divBdr>
                    <w:top w:val="none" w:sz="0" w:space="0" w:color="auto"/>
                    <w:left w:val="none" w:sz="0" w:space="0" w:color="auto"/>
                    <w:bottom w:val="none" w:sz="0" w:space="0" w:color="auto"/>
                    <w:right w:val="none" w:sz="0" w:space="0" w:color="auto"/>
                  </w:divBdr>
                </w:div>
                <w:div w:id="1106510323">
                  <w:marLeft w:val="480"/>
                  <w:marRight w:val="0"/>
                  <w:marTop w:val="0"/>
                  <w:marBottom w:val="0"/>
                  <w:divBdr>
                    <w:top w:val="none" w:sz="0" w:space="0" w:color="auto"/>
                    <w:left w:val="none" w:sz="0" w:space="0" w:color="auto"/>
                    <w:bottom w:val="none" w:sz="0" w:space="0" w:color="auto"/>
                    <w:right w:val="none" w:sz="0" w:space="0" w:color="auto"/>
                  </w:divBdr>
                </w:div>
                <w:div w:id="1557401108">
                  <w:marLeft w:val="480"/>
                  <w:marRight w:val="0"/>
                  <w:marTop w:val="0"/>
                  <w:marBottom w:val="0"/>
                  <w:divBdr>
                    <w:top w:val="none" w:sz="0" w:space="0" w:color="auto"/>
                    <w:left w:val="none" w:sz="0" w:space="0" w:color="auto"/>
                    <w:bottom w:val="none" w:sz="0" w:space="0" w:color="auto"/>
                    <w:right w:val="none" w:sz="0" w:space="0" w:color="auto"/>
                  </w:divBdr>
                </w:div>
                <w:div w:id="790897379">
                  <w:marLeft w:val="480"/>
                  <w:marRight w:val="0"/>
                  <w:marTop w:val="0"/>
                  <w:marBottom w:val="0"/>
                  <w:divBdr>
                    <w:top w:val="none" w:sz="0" w:space="0" w:color="auto"/>
                    <w:left w:val="none" w:sz="0" w:space="0" w:color="auto"/>
                    <w:bottom w:val="none" w:sz="0" w:space="0" w:color="auto"/>
                    <w:right w:val="none" w:sz="0" w:space="0" w:color="auto"/>
                  </w:divBdr>
                </w:div>
                <w:div w:id="1992633473">
                  <w:marLeft w:val="480"/>
                  <w:marRight w:val="0"/>
                  <w:marTop w:val="0"/>
                  <w:marBottom w:val="0"/>
                  <w:divBdr>
                    <w:top w:val="none" w:sz="0" w:space="0" w:color="auto"/>
                    <w:left w:val="none" w:sz="0" w:space="0" w:color="auto"/>
                    <w:bottom w:val="none" w:sz="0" w:space="0" w:color="auto"/>
                    <w:right w:val="none" w:sz="0" w:space="0" w:color="auto"/>
                  </w:divBdr>
                </w:div>
                <w:div w:id="1921862054">
                  <w:marLeft w:val="480"/>
                  <w:marRight w:val="0"/>
                  <w:marTop w:val="0"/>
                  <w:marBottom w:val="0"/>
                  <w:divBdr>
                    <w:top w:val="none" w:sz="0" w:space="0" w:color="auto"/>
                    <w:left w:val="none" w:sz="0" w:space="0" w:color="auto"/>
                    <w:bottom w:val="none" w:sz="0" w:space="0" w:color="auto"/>
                    <w:right w:val="none" w:sz="0" w:space="0" w:color="auto"/>
                  </w:divBdr>
                </w:div>
                <w:div w:id="363289675">
                  <w:marLeft w:val="480"/>
                  <w:marRight w:val="0"/>
                  <w:marTop w:val="0"/>
                  <w:marBottom w:val="0"/>
                  <w:divBdr>
                    <w:top w:val="none" w:sz="0" w:space="0" w:color="auto"/>
                    <w:left w:val="none" w:sz="0" w:space="0" w:color="auto"/>
                    <w:bottom w:val="none" w:sz="0" w:space="0" w:color="auto"/>
                    <w:right w:val="none" w:sz="0" w:space="0" w:color="auto"/>
                  </w:divBdr>
                </w:div>
                <w:div w:id="1040129629">
                  <w:marLeft w:val="480"/>
                  <w:marRight w:val="0"/>
                  <w:marTop w:val="0"/>
                  <w:marBottom w:val="0"/>
                  <w:divBdr>
                    <w:top w:val="none" w:sz="0" w:space="0" w:color="auto"/>
                    <w:left w:val="none" w:sz="0" w:space="0" w:color="auto"/>
                    <w:bottom w:val="none" w:sz="0" w:space="0" w:color="auto"/>
                    <w:right w:val="none" w:sz="0" w:space="0" w:color="auto"/>
                  </w:divBdr>
                </w:div>
                <w:div w:id="1434979208">
                  <w:marLeft w:val="480"/>
                  <w:marRight w:val="0"/>
                  <w:marTop w:val="0"/>
                  <w:marBottom w:val="0"/>
                  <w:divBdr>
                    <w:top w:val="none" w:sz="0" w:space="0" w:color="auto"/>
                    <w:left w:val="none" w:sz="0" w:space="0" w:color="auto"/>
                    <w:bottom w:val="none" w:sz="0" w:space="0" w:color="auto"/>
                    <w:right w:val="none" w:sz="0" w:space="0" w:color="auto"/>
                  </w:divBdr>
                </w:div>
                <w:div w:id="1586767200">
                  <w:marLeft w:val="480"/>
                  <w:marRight w:val="0"/>
                  <w:marTop w:val="0"/>
                  <w:marBottom w:val="0"/>
                  <w:divBdr>
                    <w:top w:val="none" w:sz="0" w:space="0" w:color="auto"/>
                    <w:left w:val="none" w:sz="0" w:space="0" w:color="auto"/>
                    <w:bottom w:val="none" w:sz="0" w:space="0" w:color="auto"/>
                    <w:right w:val="none" w:sz="0" w:space="0" w:color="auto"/>
                  </w:divBdr>
                </w:div>
                <w:div w:id="1984237720">
                  <w:marLeft w:val="480"/>
                  <w:marRight w:val="0"/>
                  <w:marTop w:val="0"/>
                  <w:marBottom w:val="0"/>
                  <w:divBdr>
                    <w:top w:val="none" w:sz="0" w:space="0" w:color="auto"/>
                    <w:left w:val="none" w:sz="0" w:space="0" w:color="auto"/>
                    <w:bottom w:val="none" w:sz="0" w:space="0" w:color="auto"/>
                    <w:right w:val="none" w:sz="0" w:space="0" w:color="auto"/>
                  </w:divBdr>
                </w:div>
                <w:div w:id="419179907">
                  <w:marLeft w:val="480"/>
                  <w:marRight w:val="0"/>
                  <w:marTop w:val="0"/>
                  <w:marBottom w:val="0"/>
                  <w:divBdr>
                    <w:top w:val="none" w:sz="0" w:space="0" w:color="auto"/>
                    <w:left w:val="none" w:sz="0" w:space="0" w:color="auto"/>
                    <w:bottom w:val="none" w:sz="0" w:space="0" w:color="auto"/>
                    <w:right w:val="none" w:sz="0" w:space="0" w:color="auto"/>
                  </w:divBdr>
                </w:div>
                <w:div w:id="330644023">
                  <w:marLeft w:val="480"/>
                  <w:marRight w:val="0"/>
                  <w:marTop w:val="0"/>
                  <w:marBottom w:val="0"/>
                  <w:divBdr>
                    <w:top w:val="none" w:sz="0" w:space="0" w:color="auto"/>
                    <w:left w:val="none" w:sz="0" w:space="0" w:color="auto"/>
                    <w:bottom w:val="none" w:sz="0" w:space="0" w:color="auto"/>
                    <w:right w:val="none" w:sz="0" w:space="0" w:color="auto"/>
                  </w:divBdr>
                </w:div>
                <w:div w:id="1559047377">
                  <w:marLeft w:val="480"/>
                  <w:marRight w:val="0"/>
                  <w:marTop w:val="0"/>
                  <w:marBottom w:val="0"/>
                  <w:divBdr>
                    <w:top w:val="none" w:sz="0" w:space="0" w:color="auto"/>
                    <w:left w:val="none" w:sz="0" w:space="0" w:color="auto"/>
                    <w:bottom w:val="none" w:sz="0" w:space="0" w:color="auto"/>
                    <w:right w:val="none" w:sz="0" w:space="0" w:color="auto"/>
                  </w:divBdr>
                </w:div>
                <w:div w:id="1868787212">
                  <w:marLeft w:val="480"/>
                  <w:marRight w:val="0"/>
                  <w:marTop w:val="0"/>
                  <w:marBottom w:val="0"/>
                  <w:divBdr>
                    <w:top w:val="none" w:sz="0" w:space="0" w:color="auto"/>
                    <w:left w:val="none" w:sz="0" w:space="0" w:color="auto"/>
                    <w:bottom w:val="none" w:sz="0" w:space="0" w:color="auto"/>
                    <w:right w:val="none" w:sz="0" w:space="0" w:color="auto"/>
                  </w:divBdr>
                </w:div>
                <w:div w:id="1961916468">
                  <w:marLeft w:val="480"/>
                  <w:marRight w:val="0"/>
                  <w:marTop w:val="0"/>
                  <w:marBottom w:val="0"/>
                  <w:divBdr>
                    <w:top w:val="none" w:sz="0" w:space="0" w:color="auto"/>
                    <w:left w:val="none" w:sz="0" w:space="0" w:color="auto"/>
                    <w:bottom w:val="none" w:sz="0" w:space="0" w:color="auto"/>
                    <w:right w:val="none" w:sz="0" w:space="0" w:color="auto"/>
                  </w:divBdr>
                </w:div>
                <w:div w:id="2097165533">
                  <w:marLeft w:val="480"/>
                  <w:marRight w:val="0"/>
                  <w:marTop w:val="0"/>
                  <w:marBottom w:val="0"/>
                  <w:divBdr>
                    <w:top w:val="none" w:sz="0" w:space="0" w:color="auto"/>
                    <w:left w:val="none" w:sz="0" w:space="0" w:color="auto"/>
                    <w:bottom w:val="none" w:sz="0" w:space="0" w:color="auto"/>
                    <w:right w:val="none" w:sz="0" w:space="0" w:color="auto"/>
                  </w:divBdr>
                </w:div>
                <w:div w:id="737938837">
                  <w:marLeft w:val="480"/>
                  <w:marRight w:val="0"/>
                  <w:marTop w:val="0"/>
                  <w:marBottom w:val="0"/>
                  <w:divBdr>
                    <w:top w:val="none" w:sz="0" w:space="0" w:color="auto"/>
                    <w:left w:val="none" w:sz="0" w:space="0" w:color="auto"/>
                    <w:bottom w:val="none" w:sz="0" w:space="0" w:color="auto"/>
                    <w:right w:val="none" w:sz="0" w:space="0" w:color="auto"/>
                  </w:divBdr>
                </w:div>
                <w:div w:id="295258133">
                  <w:marLeft w:val="480"/>
                  <w:marRight w:val="0"/>
                  <w:marTop w:val="0"/>
                  <w:marBottom w:val="0"/>
                  <w:divBdr>
                    <w:top w:val="none" w:sz="0" w:space="0" w:color="auto"/>
                    <w:left w:val="none" w:sz="0" w:space="0" w:color="auto"/>
                    <w:bottom w:val="none" w:sz="0" w:space="0" w:color="auto"/>
                    <w:right w:val="none" w:sz="0" w:space="0" w:color="auto"/>
                  </w:divBdr>
                </w:div>
                <w:div w:id="2085488264">
                  <w:marLeft w:val="480"/>
                  <w:marRight w:val="0"/>
                  <w:marTop w:val="0"/>
                  <w:marBottom w:val="0"/>
                  <w:divBdr>
                    <w:top w:val="none" w:sz="0" w:space="0" w:color="auto"/>
                    <w:left w:val="none" w:sz="0" w:space="0" w:color="auto"/>
                    <w:bottom w:val="none" w:sz="0" w:space="0" w:color="auto"/>
                    <w:right w:val="none" w:sz="0" w:space="0" w:color="auto"/>
                  </w:divBdr>
                </w:div>
                <w:div w:id="449320267">
                  <w:marLeft w:val="480"/>
                  <w:marRight w:val="0"/>
                  <w:marTop w:val="0"/>
                  <w:marBottom w:val="0"/>
                  <w:divBdr>
                    <w:top w:val="none" w:sz="0" w:space="0" w:color="auto"/>
                    <w:left w:val="none" w:sz="0" w:space="0" w:color="auto"/>
                    <w:bottom w:val="none" w:sz="0" w:space="0" w:color="auto"/>
                    <w:right w:val="none" w:sz="0" w:space="0" w:color="auto"/>
                  </w:divBdr>
                </w:div>
                <w:div w:id="1604343883">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191378">
      <w:bodyDiv w:val="1"/>
      <w:marLeft w:val="0"/>
      <w:marRight w:val="0"/>
      <w:marTop w:val="0"/>
      <w:marBottom w:val="0"/>
      <w:divBdr>
        <w:top w:val="none" w:sz="0" w:space="0" w:color="auto"/>
        <w:left w:val="none" w:sz="0" w:space="0" w:color="auto"/>
        <w:bottom w:val="none" w:sz="0" w:space="0" w:color="auto"/>
        <w:right w:val="none" w:sz="0" w:space="0" w:color="auto"/>
      </w:divBdr>
    </w:div>
    <w:div w:id="965888579">
      <w:bodyDiv w:val="1"/>
      <w:marLeft w:val="0"/>
      <w:marRight w:val="0"/>
      <w:marTop w:val="0"/>
      <w:marBottom w:val="0"/>
      <w:divBdr>
        <w:top w:val="none" w:sz="0" w:space="0" w:color="auto"/>
        <w:left w:val="none" w:sz="0" w:space="0" w:color="auto"/>
        <w:bottom w:val="none" w:sz="0" w:space="0" w:color="auto"/>
        <w:right w:val="none" w:sz="0" w:space="0" w:color="auto"/>
      </w:divBdr>
    </w:div>
    <w:div w:id="971667707">
      <w:bodyDiv w:val="1"/>
      <w:marLeft w:val="0"/>
      <w:marRight w:val="0"/>
      <w:marTop w:val="0"/>
      <w:marBottom w:val="0"/>
      <w:divBdr>
        <w:top w:val="none" w:sz="0" w:space="0" w:color="auto"/>
        <w:left w:val="none" w:sz="0" w:space="0" w:color="auto"/>
        <w:bottom w:val="none" w:sz="0" w:space="0" w:color="auto"/>
        <w:right w:val="none" w:sz="0" w:space="0" w:color="auto"/>
      </w:divBdr>
    </w:div>
    <w:div w:id="971985582">
      <w:bodyDiv w:val="1"/>
      <w:marLeft w:val="0"/>
      <w:marRight w:val="0"/>
      <w:marTop w:val="0"/>
      <w:marBottom w:val="0"/>
      <w:divBdr>
        <w:top w:val="none" w:sz="0" w:space="0" w:color="auto"/>
        <w:left w:val="none" w:sz="0" w:space="0" w:color="auto"/>
        <w:bottom w:val="none" w:sz="0" w:space="0" w:color="auto"/>
        <w:right w:val="none" w:sz="0" w:space="0" w:color="auto"/>
      </w:divBdr>
    </w:div>
    <w:div w:id="973369163">
      <w:bodyDiv w:val="1"/>
      <w:marLeft w:val="0"/>
      <w:marRight w:val="0"/>
      <w:marTop w:val="0"/>
      <w:marBottom w:val="0"/>
      <w:divBdr>
        <w:top w:val="none" w:sz="0" w:space="0" w:color="auto"/>
        <w:left w:val="none" w:sz="0" w:space="0" w:color="auto"/>
        <w:bottom w:val="none" w:sz="0" w:space="0" w:color="auto"/>
        <w:right w:val="none" w:sz="0" w:space="0" w:color="auto"/>
      </w:divBdr>
    </w:div>
    <w:div w:id="980697241">
      <w:bodyDiv w:val="1"/>
      <w:marLeft w:val="0"/>
      <w:marRight w:val="0"/>
      <w:marTop w:val="0"/>
      <w:marBottom w:val="0"/>
      <w:divBdr>
        <w:top w:val="none" w:sz="0" w:space="0" w:color="auto"/>
        <w:left w:val="none" w:sz="0" w:space="0" w:color="auto"/>
        <w:bottom w:val="none" w:sz="0" w:space="0" w:color="auto"/>
        <w:right w:val="none" w:sz="0" w:space="0" w:color="auto"/>
      </w:divBdr>
    </w:div>
    <w:div w:id="982390166">
      <w:bodyDiv w:val="1"/>
      <w:marLeft w:val="0"/>
      <w:marRight w:val="0"/>
      <w:marTop w:val="0"/>
      <w:marBottom w:val="0"/>
      <w:divBdr>
        <w:top w:val="none" w:sz="0" w:space="0" w:color="auto"/>
        <w:left w:val="none" w:sz="0" w:space="0" w:color="auto"/>
        <w:bottom w:val="none" w:sz="0" w:space="0" w:color="auto"/>
        <w:right w:val="none" w:sz="0" w:space="0" w:color="auto"/>
      </w:divBdr>
    </w:div>
    <w:div w:id="987366688">
      <w:bodyDiv w:val="1"/>
      <w:marLeft w:val="0"/>
      <w:marRight w:val="0"/>
      <w:marTop w:val="0"/>
      <w:marBottom w:val="0"/>
      <w:divBdr>
        <w:top w:val="none" w:sz="0" w:space="0" w:color="auto"/>
        <w:left w:val="none" w:sz="0" w:space="0" w:color="auto"/>
        <w:bottom w:val="none" w:sz="0" w:space="0" w:color="auto"/>
        <w:right w:val="none" w:sz="0" w:space="0" w:color="auto"/>
      </w:divBdr>
    </w:div>
    <w:div w:id="987708441">
      <w:bodyDiv w:val="1"/>
      <w:marLeft w:val="0"/>
      <w:marRight w:val="0"/>
      <w:marTop w:val="0"/>
      <w:marBottom w:val="0"/>
      <w:divBdr>
        <w:top w:val="none" w:sz="0" w:space="0" w:color="auto"/>
        <w:left w:val="none" w:sz="0" w:space="0" w:color="auto"/>
        <w:bottom w:val="none" w:sz="0" w:space="0" w:color="auto"/>
        <w:right w:val="none" w:sz="0" w:space="0" w:color="auto"/>
      </w:divBdr>
    </w:div>
    <w:div w:id="995911184">
      <w:bodyDiv w:val="1"/>
      <w:marLeft w:val="0"/>
      <w:marRight w:val="0"/>
      <w:marTop w:val="0"/>
      <w:marBottom w:val="0"/>
      <w:divBdr>
        <w:top w:val="none" w:sz="0" w:space="0" w:color="auto"/>
        <w:left w:val="none" w:sz="0" w:space="0" w:color="auto"/>
        <w:bottom w:val="none" w:sz="0" w:space="0" w:color="auto"/>
        <w:right w:val="none" w:sz="0" w:space="0" w:color="auto"/>
      </w:divBdr>
    </w:div>
    <w:div w:id="997271276">
      <w:bodyDiv w:val="1"/>
      <w:marLeft w:val="0"/>
      <w:marRight w:val="0"/>
      <w:marTop w:val="0"/>
      <w:marBottom w:val="0"/>
      <w:divBdr>
        <w:top w:val="none" w:sz="0" w:space="0" w:color="auto"/>
        <w:left w:val="none" w:sz="0" w:space="0" w:color="auto"/>
        <w:bottom w:val="none" w:sz="0" w:space="0" w:color="auto"/>
        <w:right w:val="none" w:sz="0" w:space="0" w:color="auto"/>
      </w:divBdr>
    </w:div>
    <w:div w:id="1002732597">
      <w:bodyDiv w:val="1"/>
      <w:marLeft w:val="0"/>
      <w:marRight w:val="0"/>
      <w:marTop w:val="0"/>
      <w:marBottom w:val="0"/>
      <w:divBdr>
        <w:top w:val="none" w:sz="0" w:space="0" w:color="auto"/>
        <w:left w:val="none" w:sz="0" w:space="0" w:color="auto"/>
        <w:bottom w:val="none" w:sz="0" w:space="0" w:color="auto"/>
        <w:right w:val="none" w:sz="0" w:space="0" w:color="auto"/>
      </w:divBdr>
    </w:div>
    <w:div w:id="1002857350">
      <w:bodyDiv w:val="1"/>
      <w:marLeft w:val="0"/>
      <w:marRight w:val="0"/>
      <w:marTop w:val="0"/>
      <w:marBottom w:val="0"/>
      <w:divBdr>
        <w:top w:val="none" w:sz="0" w:space="0" w:color="auto"/>
        <w:left w:val="none" w:sz="0" w:space="0" w:color="auto"/>
        <w:bottom w:val="none" w:sz="0" w:space="0" w:color="auto"/>
        <w:right w:val="none" w:sz="0" w:space="0" w:color="auto"/>
      </w:divBdr>
    </w:div>
    <w:div w:id="1004556458">
      <w:bodyDiv w:val="1"/>
      <w:marLeft w:val="0"/>
      <w:marRight w:val="0"/>
      <w:marTop w:val="0"/>
      <w:marBottom w:val="0"/>
      <w:divBdr>
        <w:top w:val="none" w:sz="0" w:space="0" w:color="auto"/>
        <w:left w:val="none" w:sz="0" w:space="0" w:color="auto"/>
        <w:bottom w:val="none" w:sz="0" w:space="0" w:color="auto"/>
        <w:right w:val="none" w:sz="0" w:space="0" w:color="auto"/>
      </w:divBdr>
    </w:div>
    <w:div w:id="1011764370">
      <w:bodyDiv w:val="1"/>
      <w:marLeft w:val="0"/>
      <w:marRight w:val="0"/>
      <w:marTop w:val="0"/>
      <w:marBottom w:val="0"/>
      <w:divBdr>
        <w:top w:val="none" w:sz="0" w:space="0" w:color="auto"/>
        <w:left w:val="none" w:sz="0" w:space="0" w:color="auto"/>
        <w:bottom w:val="none" w:sz="0" w:space="0" w:color="auto"/>
        <w:right w:val="none" w:sz="0" w:space="0" w:color="auto"/>
      </w:divBdr>
    </w:div>
    <w:div w:id="1013536082">
      <w:bodyDiv w:val="1"/>
      <w:marLeft w:val="0"/>
      <w:marRight w:val="0"/>
      <w:marTop w:val="0"/>
      <w:marBottom w:val="0"/>
      <w:divBdr>
        <w:top w:val="none" w:sz="0" w:space="0" w:color="auto"/>
        <w:left w:val="none" w:sz="0" w:space="0" w:color="auto"/>
        <w:bottom w:val="none" w:sz="0" w:space="0" w:color="auto"/>
        <w:right w:val="none" w:sz="0" w:space="0" w:color="auto"/>
      </w:divBdr>
    </w:div>
    <w:div w:id="1020208087">
      <w:bodyDiv w:val="1"/>
      <w:marLeft w:val="0"/>
      <w:marRight w:val="0"/>
      <w:marTop w:val="0"/>
      <w:marBottom w:val="0"/>
      <w:divBdr>
        <w:top w:val="none" w:sz="0" w:space="0" w:color="auto"/>
        <w:left w:val="none" w:sz="0" w:space="0" w:color="auto"/>
        <w:bottom w:val="none" w:sz="0" w:space="0" w:color="auto"/>
        <w:right w:val="none" w:sz="0" w:space="0" w:color="auto"/>
      </w:divBdr>
    </w:div>
    <w:div w:id="1020351585">
      <w:bodyDiv w:val="1"/>
      <w:marLeft w:val="0"/>
      <w:marRight w:val="0"/>
      <w:marTop w:val="0"/>
      <w:marBottom w:val="0"/>
      <w:divBdr>
        <w:top w:val="none" w:sz="0" w:space="0" w:color="auto"/>
        <w:left w:val="none" w:sz="0" w:space="0" w:color="auto"/>
        <w:bottom w:val="none" w:sz="0" w:space="0" w:color="auto"/>
        <w:right w:val="none" w:sz="0" w:space="0" w:color="auto"/>
      </w:divBdr>
    </w:div>
    <w:div w:id="1024214571">
      <w:bodyDiv w:val="1"/>
      <w:marLeft w:val="0"/>
      <w:marRight w:val="0"/>
      <w:marTop w:val="0"/>
      <w:marBottom w:val="0"/>
      <w:divBdr>
        <w:top w:val="none" w:sz="0" w:space="0" w:color="auto"/>
        <w:left w:val="none" w:sz="0" w:space="0" w:color="auto"/>
        <w:bottom w:val="none" w:sz="0" w:space="0" w:color="auto"/>
        <w:right w:val="none" w:sz="0" w:space="0" w:color="auto"/>
      </w:divBdr>
    </w:div>
    <w:div w:id="1026907337">
      <w:bodyDiv w:val="1"/>
      <w:marLeft w:val="0"/>
      <w:marRight w:val="0"/>
      <w:marTop w:val="0"/>
      <w:marBottom w:val="0"/>
      <w:divBdr>
        <w:top w:val="none" w:sz="0" w:space="0" w:color="auto"/>
        <w:left w:val="none" w:sz="0" w:space="0" w:color="auto"/>
        <w:bottom w:val="none" w:sz="0" w:space="0" w:color="auto"/>
        <w:right w:val="none" w:sz="0" w:space="0" w:color="auto"/>
      </w:divBdr>
    </w:div>
    <w:div w:id="1027096123">
      <w:bodyDiv w:val="1"/>
      <w:marLeft w:val="0"/>
      <w:marRight w:val="0"/>
      <w:marTop w:val="0"/>
      <w:marBottom w:val="0"/>
      <w:divBdr>
        <w:top w:val="none" w:sz="0" w:space="0" w:color="auto"/>
        <w:left w:val="none" w:sz="0" w:space="0" w:color="auto"/>
        <w:bottom w:val="none" w:sz="0" w:space="0" w:color="auto"/>
        <w:right w:val="none" w:sz="0" w:space="0" w:color="auto"/>
      </w:divBdr>
      <w:divsChild>
        <w:div w:id="1967926415">
          <w:marLeft w:val="480"/>
          <w:marRight w:val="0"/>
          <w:marTop w:val="0"/>
          <w:marBottom w:val="0"/>
          <w:divBdr>
            <w:top w:val="none" w:sz="0" w:space="0" w:color="auto"/>
            <w:left w:val="none" w:sz="0" w:space="0" w:color="auto"/>
            <w:bottom w:val="none" w:sz="0" w:space="0" w:color="auto"/>
            <w:right w:val="none" w:sz="0" w:space="0" w:color="auto"/>
          </w:divBdr>
        </w:div>
        <w:div w:id="177962225">
          <w:marLeft w:val="480"/>
          <w:marRight w:val="0"/>
          <w:marTop w:val="0"/>
          <w:marBottom w:val="0"/>
          <w:divBdr>
            <w:top w:val="none" w:sz="0" w:space="0" w:color="auto"/>
            <w:left w:val="none" w:sz="0" w:space="0" w:color="auto"/>
            <w:bottom w:val="none" w:sz="0" w:space="0" w:color="auto"/>
            <w:right w:val="none" w:sz="0" w:space="0" w:color="auto"/>
          </w:divBdr>
        </w:div>
        <w:div w:id="1188523723">
          <w:marLeft w:val="480"/>
          <w:marRight w:val="0"/>
          <w:marTop w:val="0"/>
          <w:marBottom w:val="0"/>
          <w:divBdr>
            <w:top w:val="none" w:sz="0" w:space="0" w:color="auto"/>
            <w:left w:val="none" w:sz="0" w:space="0" w:color="auto"/>
            <w:bottom w:val="none" w:sz="0" w:space="0" w:color="auto"/>
            <w:right w:val="none" w:sz="0" w:space="0" w:color="auto"/>
          </w:divBdr>
        </w:div>
        <w:div w:id="470446834">
          <w:marLeft w:val="480"/>
          <w:marRight w:val="0"/>
          <w:marTop w:val="0"/>
          <w:marBottom w:val="0"/>
          <w:divBdr>
            <w:top w:val="none" w:sz="0" w:space="0" w:color="auto"/>
            <w:left w:val="none" w:sz="0" w:space="0" w:color="auto"/>
            <w:bottom w:val="none" w:sz="0" w:space="0" w:color="auto"/>
            <w:right w:val="none" w:sz="0" w:space="0" w:color="auto"/>
          </w:divBdr>
        </w:div>
        <w:div w:id="1536845101">
          <w:marLeft w:val="480"/>
          <w:marRight w:val="0"/>
          <w:marTop w:val="0"/>
          <w:marBottom w:val="0"/>
          <w:divBdr>
            <w:top w:val="none" w:sz="0" w:space="0" w:color="auto"/>
            <w:left w:val="none" w:sz="0" w:space="0" w:color="auto"/>
            <w:bottom w:val="none" w:sz="0" w:space="0" w:color="auto"/>
            <w:right w:val="none" w:sz="0" w:space="0" w:color="auto"/>
          </w:divBdr>
        </w:div>
        <w:div w:id="336690250">
          <w:marLeft w:val="480"/>
          <w:marRight w:val="0"/>
          <w:marTop w:val="0"/>
          <w:marBottom w:val="0"/>
          <w:divBdr>
            <w:top w:val="none" w:sz="0" w:space="0" w:color="auto"/>
            <w:left w:val="none" w:sz="0" w:space="0" w:color="auto"/>
            <w:bottom w:val="none" w:sz="0" w:space="0" w:color="auto"/>
            <w:right w:val="none" w:sz="0" w:space="0" w:color="auto"/>
          </w:divBdr>
        </w:div>
        <w:div w:id="1445613432">
          <w:marLeft w:val="480"/>
          <w:marRight w:val="0"/>
          <w:marTop w:val="0"/>
          <w:marBottom w:val="0"/>
          <w:divBdr>
            <w:top w:val="none" w:sz="0" w:space="0" w:color="auto"/>
            <w:left w:val="none" w:sz="0" w:space="0" w:color="auto"/>
            <w:bottom w:val="none" w:sz="0" w:space="0" w:color="auto"/>
            <w:right w:val="none" w:sz="0" w:space="0" w:color="auto"/>
          </w:divBdr>
        </w:div>
        <w:div w:id="1040593393">
          <w:marLeft w:val="480"/>
          <w:marRight w:val="0"/>
          <w:marTop w:val="0"/>
          <w:marBottom w:val="0"/>
          <w:divBdr>
            <w:top w:val="none" w:sz="0" w:space="0" w:color="auto"/>
            <w:left w:val="none" w:sz="0" w:space="0" w:color="auto"/>
            <w:bottom w:val="none" w:sz="0" w:space="0" w:color="auto"/>
            <w:right w:val="none" w:sz="0" w:space="0" w:color="auto"/>
          </w:divBdr>
        </w:div>
        <w:div w:id="2017686592">
          <w:marLeft w:val="480"/>
          <w:marRight w:val="0"/>
          <w:marTop w:val="0"/>
          <w:marBottom w:val="0"/>
          <w:divBdr>
            <w:top w:val="none" w:sz="0" w:space="0" w:color="auto"/>
            <w:left w:val="none" w:sz="0" w:space="0" w:color="auto"/>
            <w:bottom w:val="none" w:sz="0" w:space="0" w:color="auto"/>
            <w:right w:val="none" w:sz="0" w:space="0" w:color="auto"/>
          </w:divBdr>
        </w:div>
        <w:div w:id="1636834170">
          <w:marLeft w:val="480"/>
          <w:marRight w:val="0"/>
          <w:marTop w:val="0"/>
          <w:marBottom w:val="0"/>
          <w:divBdr>
            <w:top w:val="none" w:sz="0" w:space="0" w:color="auto"/>
            <w:left w:val="none" w:sz="0" w:space="0" w:color="auto"/>
            <w:bottom w:val="none" w:sz="0" w:space="0" w:color="auto"/>
            <w:right w:val="none" w:sz="0" w:space="0" w:color="auto"/>
          </w:divBdr>
        </w:div>
        <w:div w:id="812285860">
          <w:marLeft w:val="480"/>
          <w:marRight w:val="0"/>
          <w:marTop w:val="0"/>
          <w:marBottom w:val="0"/>
          <w:divBdr>
            <w:top w:val="none" w:sz="0" w:space="0" w:color="auto"/>
            <w:left w:val="none" w:sz="0" w:space="0" w:color="auto"/>
            <w:bottom w:val="none" w:sz="0" w:space="0" w:color="auto"/>
            <w:right w:val="none" w:sz="0" w:space="0" w:color="auto"/>
          </w:divBdr>
        </w:div>
        <w:div w:id="1464694941">
          <w:marLeft w:val="480"/>
          <w:marRight w:val="0"/>
          <w:marTop w:val="0"/>
          <w:marBottom w:val="0"/>
          <w:divBdr>
            <w:top w:val="none" w:sz="0" w:space="0" w:color="auto"/>
            <w:left w:val="none" w:sz="0" w:space="0" w:color="auto"/>
            <w:bottom w:val="none" w:sz="0" w:space="0" w:color="auto"/>
            <w:right w:val="none" w:sz="0" w:space="0" w:color="auto"/>
          </w:divBdr>
        </w:div>
        <w:div w:id="1165362529">
          <w:marLeft w:val="480"/>
          <w:marRight w:val="0"/>
          <w:marTop w:val="0"/>
          <w:marBottom w:val="0"/>
          <w:divBdr>
            <w:top w:val="none" w:sz="0" w:space="0" w:color="auto"/>
            <w:left w:val="none" w:sz="0" w:space="0" w:color="auto"/>
            <w:bottom w:val="none" w:sz="0" w:space="0" w:color="auto"/>
            <w:right w:val="none" w:sz="0" w:space="0" w:color="auto"/>
          </w:divBdr>
        </w:div>
        <w:div w:id="1793789532">
          <w:marLeft w:val="480"/>
          <w:marRight w:val="0"/>
          <w:marTop w:val="0"/>
          <w:marBottom w:val="0"/>
          <w:divBdr>
            <w:top w:val="none" w:sz="0" w:space="0" w:color="auto"/>
            <w:left w:val="none" w:sz="0" w:space="0" w:color="auto"/>
            <w:bottom w:val="none" w:sz="0" w:space="0" w:color="auto"/>
            <w:right w:val="none" w:sz="0" w:space="0" w:color="auto"/>
          </w:divBdr>
        </w:div>
        <w:div w:id="1506937267">
          <w:marLeft w:val="480"/>
          <w:marRight w:val="0"/>
          <w:marTop w:val="0"/>
          <w:marBottom w:val="0"/>
          <w:divBdr>
            <w:top w:val="none" w:sz="0" w:space="0" w:color="auto"/>
            <w:left w:val="none" w:sz="0" w:space="0" w:color="auto"/>
            <w:bottom w:val="none" w:sz="0" w:space="0" w:color="auto"/>
            <w:right w:val="none" w:sz="0" w:space="0" w:color="auto"/>
          </w:divBdr>
        </w:div>
        <w:div w:id="829172956">
          <w:marLeft w:val="480"/>
          <w:marRight w:val="0"/>
          <w:marTop w:val="0"/>
          <w:marBottom w:val="0"/>
          <w:divBdr>
            <w:top w:val="none" w:sz="0" w:space="0" w:color="auto"/>
            <w:left w:val="none" w:sz="0" w:space="0" w:color="auto"/>
            <w:bottom w:val="none" w:sz="0" w:space="0" w:color="auto"/>
            <w:right w:val="none" w:sz="0" w:space="0" w:color="auto"/>
          </w:divBdr>
        </w:div>
        <w:div w:id="2053844760">
          <w:marLeft w:val="480"/>
          <w:marRight w:val="0"/>
          <w:marTop w:val="0"/>
          <w:marBottom w:val="0"/>
          <w:divBdr>
            <w:top w:val="none" w:sz="0" w:space="0" w:color="auto"/>
            <w:left w:val="none" w:sz="0" w:space="0" w:color="auto"/>
            <w:bottom w:val="none" w:sz="0" w:space="0" w:color="auto"/>
            <w:right w:val="none" w:sz="0" w:space="0" w:color="auto"/>
          </w:divBdr>
        </w:div>
        <w:div w:id="1173110245">
          <w:marLeft w:val="480"/>
          <w:marRight w:val="0"/>
          <w:marTop w:val="0"/>
          <w:marBottom w:val="0"/>
          <w:divBdr>
            <w:top w:val="none" w:sz="0" w:space="0" w:color="auto"/>
            <w:left w:val="none" w:sz="0" w:space="0" w:color="auto"/>
            <w:bottom w:val="none" w:sz="0" w:space="0" w:color="auto"/>
            <w:right w:val="none" w:sz="0" w:space="0" w:color="auto"/>
          </w:divBdr>
        </w:div>
        <w:div w:id="555506324">
          <w:marLeft w:val="480"/>
          <w:marRight w:val="0"/>
          <w:marTop w:val="0"/>
          <w:marBottom w:val="0"/>
          <w:divBdr>
            <w:top w:val="none" w:sz="0" w:space="0" w:color="auto"/>
            <w:left w:val="none" w:sz="0" w:space="0" w:color="auto"/>
            <w:bottom w:val="none" w:sz="0" w:space="0" w:color="auto"/>
            <w:right w:val="none" w:sz="0" w:space="0" w:color="auto"/>
          </w:divBdr>
        </w:div>
        <w:div w:id="269050535">
          <w:marLeft w:val="480"/>
          <w:marRight w:val="0"/>
          <w:marTop w:val="0"/>
          <w:marBottom w:val="0"/>
          <w:divBdr>
            <w:top w:val="none" w:sz="0" w:space="0" w:color="auto"/>
            <w:left w:val="none" w:sz="0" w:space="0" w:color="auto"/>
            <w:bottom w:val="none" w:sz="0" w:space="0" w:color="auto"/>
            <w:right w:val="none" w:sz="0" w:space="0" w:color="auto"/>
          </w:divBdr>
        </w:div>
        <w:div w:id="1414812511">
          <w:marLeft w:val="480"/>
          <w:marRight w:val="0"/>
          <w:marTop w:val="0"/>
          <w:marBottom w:val="0"/>
          <w:divBdr>
            <w:top w:val="none" w:sz="0" w:space="0" w:color="auto"/>
            <w:left w:val="none" w:sz="0" w:space="0" w:color="auto"/>
            <w:bottom w:val="none" w:sz="0" w:space="0" w:color="auto"/>
            <w:right w:val="none" w:sz="0" w:space="0" w:color="auto"/>
          </w:divBdr>
        </w:div>
        <w:div w:id="137722969">
          <w:marLeft w:val="480"/>
          <w:marRight w:val="0"/>
          <w:marTop w:val="0"/>
          <w:marBottom w:val="0"/>
          <w:divBdr>
            <w:top w:val="none" w:sz="0" w:space="0" w:color="auto"/>
            <w:left w:val="none" w:sz="0" w:space="0" w:color="auto"/>
            <w:bottom w:val="none" w:sz="0" w:space="0" w:color="auto"/>
            <w:right w:val="none" w:sz="0" w:space="0" w:color="auto"/>
          </w:divBdr>
        </w:div>
        <w:div w:id="128938211">
          <w:marLeft w:val="480"/>
          <w:marRight w:val="0"/>
          <w:marTop w:val="0"/>
          <w:marBottom w:val="0"/>
          <w:divBdr>
            <w:top w:val="none" w:sz="0" w:space="0" w:color="auto"/>
            <w:left w:val="none" w:sz="0" w:space="0" w:color="auto"/>
            <w:bottom w:val="none" w:sz="0" w:space="0" w:color="auto"/>
            <w:right w:val="none" w:sz="0" w:space="0" w:color="auto"/>
          </w:divBdr>
        </w:div>
        <w:div w:id="1743867247">
          <w:marLeft w:val="480"/>
          <w:marRight w:val="0"/>
          <w:marTop w:val="0"/>
          <w:marBottom w:val="0"/>
          <w:divBdr>
            <w:top w:val="none" w:sz="0" w:space="0" w:color="auto"/>
            <w:left w:val="none" w:sz="0" w:space="0" w:color="auto"/>
            <w:bottom w:val="none" w:sz="0" w:space="0" w:color="auto"/>
            <w:right w:val="none" w:sz="0" w:space="0" w:color="auto"/>
          </w:divBdr>
        </w:div>
        <w:div w:id="1206403812">
          <w:marLeft w:val="480"/>
          <w:marRight w:val="0"/>
          <w:marTop w:val="0"/>
          <w:marBottom w:val="0"/>
          <w:divBdr>
            <w:top w:val="none" w:sz="0" w:space="0" w:color="auto"/>
            <w:left w:val="none" w:sz="0" w:space="0" w:color="auto"/>
            <w:bottom w:val="none" w:sz="0" w:space="0" w:color="auto"/>
            <w:right w:val="none" w:sz="0" w:space="0" w:color="auto"/>
          </w:divBdr>
        </w:div>
        <w:div w:id="1307199369">
          <w:marLeft w:val="480"/>
          <w:marRight w:val="0"/>
          <w:marTop w:val="0"/>
          <w:marBottom w:val="0"/>
          <w:divBdr>
            <w:top w:val="none" w:sz="0" w:space="0" w:color="auto"/>
            <w:left w:val="none" w:sz="0" w:space="0" w:color="auto"/>
            <w:bottom w:val="none" w:sz="0" w:space="0" w:color="auto"/>
            <w:right w:val="none" w:sz="0" w:space="0" w:color="auto"/>
          </w:divBdr>
        </w:div>
        <w:div w:id="2122720457">
          <w:marLeft w:val="480"/>
          <w:marRight w:val="0"/>
          <w:marTop w:val="0"/>
          <w:marBottom w:val="0"/>
          <w:divBdr>
            <w:top w:val="none" w:sz="0" w:space="0" w:color="auto"/>
            <w:left w:val="none" w:sz="0" w:space="0" w:color="auto"/>
            <w:bottom w:val="none" w:sz="0" w:space="0" w:color="auto"/>
            <w:right w:val="none" w:sz="0" w:space="0" w:color="auto"/>
          </w:divBdr>
        </w:div>
        <w:div w:id="1158426431">
          <w:marLeft w:val="480"/>
          <w:marRight w:val="0"/>
          <w:marTop w:val="0"/>
          <w:marBottom w:val="0"/>
          <w:divBdr>
            <w:top w:val="none" w:sz="0" w:space="0" w:color="auto"/>
            <w:left w:val="none" w:sz="0" w:space="0" w:color="auto"/>
            <w:bottom w:val="none" w:sz="0" w:space="0" w:color="auto"/>
            <w:right w:val="none" w:sz="0" w:space="0" w:color="auto"/>
          </w:divBdr>
        </w:div>
        <w:div w:id="161824107">
          <w:marLeft w:val="480"/>
          <w:marRight w:val="0"/>
          <w:marTop w:val="0"/>
          <w:marBottom w:val="0"/>
          <w:divBdr>
            <w:top w:val="none" w:sz="0" w:space="0" w:color="auto"/>
            <w:left w:val="none" w:sz="0" w:space="0" w:color="auto"/>
            <w:bottom w:val="none" w:sz="0" w:space="0" w:color="auto"/>
            <w:right w:val="none" w:sz="0" w:space="0" w:color="auto"/>
          </w:divBdr>
        </w:div>
        <w:div w:id="1560439009">
          <w:marLeft w:val="480"/>
          <w:marRight w:val="0"/>
          <w:marTop w:val="0"/>
          <w:marBottom w:val="0"/>
          <w:divBdr>
            <w:top w:val="none" w:sz="0" w:space="0" w:color="auto"/>
            <w:left w:val="none" w:sz="0" w:space="0" w:color="auto"/>
            <w:bottom w:val="none" w:sz="0" w:space="0" w:color="auto"/>
            <w:right w:val="none" w:sz="0" w:space="0" w:color="auto"/>
          </w:divBdr>
        </w:div>
        <w:div w:id="571742060">
          <w:marLeft w:val="480"/>
          <w:marRight w:val="0"/>
          <w:marTop w:val="0"/>
          <w:marBottom w:val="0"/>
          <w:divBdr>
            <w:top w:val="none" w:sz="0" w:space="0" w:color="auto"/>
            <w:left w:val="none" w:sz="0" w:space="0" w:color="auto"/>
            <w:bottom w:val="none" w:sz="0" w:space="0" w:color="auto"/>
            <w:right w:val="none" w:sz="0" w:space="0" w:color="auto"/>
          </w:divBdr>
        </w:div>
        <w:div w:id="513688145">
          <w:marLeft w:val="480"/>
          <w:marRight w:val="0"/>
          <w:marTop w:val="0"/>
          <w:marBottom w:val="0"/>
          <w:divBdr>
            <w:top w:val="none" w:sz="0" w:space="0" w:color="auto"/>
            <w:left w:val="none" w:sz="0" w:space="0" w:color="auto"/>
            <w:bottom w:val="none" w:sz="0" w:space="0" w:color="auto"/>
            <w:right w:val="none" w:sz="0" w:space="0" w:color="auto"/>
          </w:divBdr>
        </w:div>
        <w:div w:id="1103913814">
          <w:marLeft w:val="480"/>
          <w:marRight w:val="0"/>
          <w:marTop w:val="0"/>
          <w:marBottom w:val="0"/>
          <w:divBdr>
            <w:top w:val="none" w:sz="0" w:space="0" w:color="auto"/>
            <w:left w:val="none" w:sz="0" w:space="0" w:color="auto"/>
            <w:bottom w:val="none" w:sz="0" w:space="0" w:color="auto"/>
            <w:right w:val="none" w:sz="0" w:space="0" w:color="auto"/>
          </w:divBdr>
        </w:div>
        <w:div w:id="2132092697">
          <w:marLeft w:val="480"/>
          <w:marRight w:val="0"/>
          <w:marTop w:val="0"/>
          <w:marBottom w:val="0"/>
          <w:divBdr>
            <w:top w:val="none" w:sz="0" w:space="0" w:color="auto"/>
            <w:left w:val="none" w:sz="0" w:space="0" w:color="auto"/>
            <w:bottom w:val="none" w:sz="0" w:space="0" w:color="auto"/>
            <w:right w:val="none" w:sz="0" w:space="0" w:color="auto"/>
          </w:divBdr>
        </w:div>
        <w:div w:id="76748992">
          <w:marLeft w:val="480"/>
          <w:marRight w:val="0"/>
          <w:marTop w:val="0"/>
          <w:marBottom w:val="0"/>
          <w:divBdr>
            <w:top w:val="none" w:sz="0" w:space="0" w:color="auto"/>
            <w:left w:val="none" w:sz="0" w:space="0" w:color="auto"/>
            <w:bottom w:val="none" w:sz="0" w:space="0" w:color="auto"/>
            <w:right w:val="none" w:sz="0" w:space="0" w:color="auto"/>
          </w:divBdr>
        </w:div>
        <w:div w:id="304697281">
          <w:marLeft w:val="480"/>
          <w:marRight w:val="0"/>
          <w:marTop w:val="0"/>
          <w:marBottom w:val="0"/>
          <w:divBdr>
            <w:top w:val="none" w:sz="0" w:space="0" w:color="auto"/>
            <w:left w:val="none" w:sz="0" w:space="0" w:color="auto"/>
            <w:bottom w:val="none" w:sz="0" w:space="0" w:color="auto"/>
            <w:right w:val="none" w:sz="0" w:space="0" w:color="auto"/>
          </w:divBdr>
        </w:div>
        <w:div w:id="842940679">
          <w:marLeft w:val="480"/>
          <w:marRight w:val="0"/>
          <w:marTop w:val="0"/>
          <w:marBottom w:val="0"/>
          <w:divBdr>
            <w:top w:val="none" w:sz="0" w:space="0" w:color="auto"/>
            <w:left w:val="none" w:sz="0" w:space="0" w:color="auto"/>
            <w:bottom w:val="none" w:sz="0" w:space="0" w:color="auto"/>
            <w:right w:val="none" w:sz="0" w:space="0" w:color="auto"/>
          </w:divBdr>
        </w:div>
        <w:div w:id="961881505">
          <w:marLeft w:val="480"/>
          <w:marRight w:val="0"/>
          <w:marTop w:val="0"/>
          <w:marBottom w:val="0"/>
          <w:divBdr>
            <w:top w:val="none" w:sz="0" w:space="0" w:color="auto"/>
            <w:left w:val="none" w:sz="0" w:space="0" w:color="auto"/>
            <w:bottom w:val="none" w:sz="0" w:space="0" w:color="auto"/>
            <w:right w:val="none" w:sz="0" w:space="0" w:color="auto"/>
          </w:divBdr>
        </w:div>
        <w:div w:id="294261337">
          <w:marLeft w:val="480"/>
          <w:marRight w:val="0"/>
          <w:marTop w:val="0"/>
          <w:marBottom w:val="0"/>
          <w:divBdr>
            <w:top w:val="none" w:sz="0" w:space="0" w:color="auto"/>
            <w:left w:val="none" w:sz="0" w:space="0" w:color="auto"/>
            <w:bottom w:val="none" w:sz="0" w:space="0" w:color="auto"/>
            <w:right w:val="none" w:sz="0" w:space="0" w:color="auto"/>
          </w:divBdr>
        </w:div>
        <w:div w:id="2021929539">
          <w:marLeft w:val="480"/>
          <w:marRight w:val="0"/>
          <w:marTop w:val="0"/>
          <w:marBottom w:val="0"/>
          <w:divBdr>
            <w:top w:val="none" w:sz="0" w:space="0" w:color="auto"/>
            <w:left w:val="none" w:sz="0" w:space="0" w:color="auto"/>
            <w:bottom w:val="none" w:sz="0" w:space="0" w:color="auto"/>
            <w:right w:val="none" w:sz="0" w:space="0" w:color="auto"/>
          </w:divBdr>
        </w:div>
        <w:div w:id="1497530051">
          <w:marLeft w:val="480"/>
          <w:marRight w:val="0"/>
          <w:marTop w:val="0"/>
          <w:marBottom w:val="0"/>
          <w:divBdr>
            <w:top w:val="none" w:sz="0" w:space="0" w:color="auto"/>
            <w:left w:val="none" w:sz="0" w:space="0" w:color="auto"/>
            <w:bottom w:val="none" w:sz="0" w:space="0" w:color="auto"/>
            <w:right w:val="none" w:sz="0" w:space="0" w:color="auto"/>
          </w:divBdr>
        </w:div>
        <w:div w:id="965896116">
          <w:marLeft w:val="480"/>
          <w:marRight w:val="0"/>
          <w:marTop w:val="0"/>
          <w:marBottom w:val="0"/>
          <w:divBdr>
            <w:top w:val="none" w:sz="0" w:space="0" w:color="auto"/>
            <w:left w:val="none" w:sz="0" w:space="0" w:color="auto"/>
            <w:bottom w:val="none" w:sz="0" w:space="0" w:color="auto"/>
            <w:right w:val="none" w:sz="0" w:space="0" w:color="auto"/>
          </w:divBdr>
        </w:div>
        <w:div w:id="44721396">
          <w:marLeft w:val="480"/>
          <w:marRight w:val="0"/>
          <w:marTop w:val="0"/>
          <w:marBottom w:val="0"/>
          <w:divBdr>
            <w:top w:val="none" w:sz="0" w:space="0" w:color="auto"/>
            <w:left w:val="none" w:sz="0" w:space="0" w:color="auto"/>
            <w:bottom w:val="none" w:sz="0" w:space="0" w:color="auto"/>
            <w:right w:val="none" w:sz="0" w:space="0" w:color="auto"/>
          </w:divBdr>
        </w:div>
        <w:div w:id="345794111">
          <w:marLeft w:val="480"/>
          <w:marRight w:val="0"/>
          <w:marTop w:val="0"/>
          <w:marBottom w:val="0"/>
          <w:divBdr>
            <w:top w:val="none" w:sz="0" w:space="0" w:color="auto"/>
            <w:left w:val="none" w:sz="0" w:space="0" w:color="auto"/>
            <w:bottom w:val="none" w:sz="0" w:space="0" w:color="auto"/>
            <w:right w:val="none" w:sz="0" w:space="0" w:color="auto"/>
          </w:divBdr>
        </w:div>
        <w:div w:id="364135748">
          <w:marLeft w:val="480"/>
          <w:marRight w:val="0"/>
          <w:marTop w:val="0"/>
          <w:marBottom w:val="0"/>
          <w:divBdr>
            <w:top w:val="none" w:sz="0" w:space="0" w:color="auto"/>
            <w:left w:val="none" w:sz="0" w:space="0" w:color="auto"/>
            <w:bottom w:val="none" w:sz="0" w:space="0" w:color="auto"/>
            <w:right w:val="none" w:sz="0" w:space="0" w:color="auto"/>
          </w:divBdr>
        </w:div>
        <w:div w:id="1800563991">
          <w:marLeft w:val="480"/>
          <w:marRight w:val="0"/>
          <w:marTop w:val="0"/>
          <w:marBottom w:val="0"/>
          <w:divBdr>
            <w:top w:val="none" w:sz="0" w:space="0" w:color="auto"/>
            <w:left w:val="none" w:sz="0" w:space="0" w:color="auto"/>
            <w:bottom w:val="none" w:sz="0" w:space="0" w:color="auto"/>
            <w:right w:val="none" w:sz="0" w:space="0" w:color="auto"/>
          </w:divBdr>
        </w:div>
        <w:div w:id="1140146663">
          <w:marLeft w:val="480"/>
          <w:marRight w:val="0"/>
          <w:marTop w:val="0"/>
          <w:marBottom w:val="0"/>
          <w:divBdr>
            <w:top w:val="none" w:sz="0" w:space="0" w:color="auto"/>
            <w:left w:val="none" w:sz="0" w:space="0" w:color="auto"/>
            <w:bottom w:val="none" w:sz="0" w:space="0" w:color="auto"/>
            <w:right w:val="none" w:sz="0" w:space="0" w:color="auto"/>
          </w:divBdr>
        </w:div>
        <w:div w:id="1661500749">
          <w:marLeft w:val="480"/>
          <w:marRight w:val="0"/>
          <w:marTop w:val="0"/>
          <w:marBottom w:val="0"/>
          <w:divBdr>
            <w:top w:val="none" w:sz="0" w:space="0" w:color="auto"/>
            <w:left w:val="none" w:sz="0" w:space="0" w:color="auto"/>
            <w:bottom w:val="none" w:sz="0" w:space="0" w:color="auto"/>
            <w:right w:val="none" w:sz="0" w:space="0" w:color="auto"/>
          </w:divBdr>
        </w:div>
        <w:div w:id="540702501">
          <w:marLeft w:val="480"/>
          <w:marRight w:val="0"/>
          <w:marTop w:val="0"/>
          <w:marBottom w:val="0"/>
          <w:divBdr>
            <w:top w:val="none" w:sz="0" w:space="0" w:color="auto"/>
            <w:left w:val="none" w:sz="0" w:space="0" w:color="auto"/>
            <w:bottom w:val="none" w:sz="0" w:space="0" w:color="auto"/>
            <w:right w:val="none" w:sz="0" w:space="0" w:color="auto"/>
          </w:divBdr>
        </w:div>
        <w:div w:id="37554130">
          <w:marLeft w:val="480"/>
          <w:marRight w:val="0"/>
          <w:marTop w:val="0"/>
          <w:marBottom w:val="0"/>
          <w:divBdr>
            <w:top w:val="none" w:sz="0" w:space="0" w:color="auto"/>
            <w:left w:val="none" w:sz="0" w:space="0" w:color="auto"/>
            <w:bottom w:val="none" w:sz="0" w:space="0" w:color="auto"/>
            <w:right w:val="none" w:sz="0" w:space="0" w:color="auto"/>
          </w:divBdr>
        </w:div>
        <w:div w:id="227423334">
          <w:marLeft w:val="480"/>
          <w:marRight w:val="0"/>
          <w:marTop w:val="0"/>
          <w:marBottom w:val="0"/>
          <w:divBdr>
            <w:top w:val="none" w:sz="0" w:space="0" w:color="auto"/>
            <w:left w:val="none" w:sz="0" w:space="0" w:color="auto"/>
            <w:bottom w:val="none" w:sz="0" w:space="0" w:color="auto"/>
            <w:right w:val="none" w:sz="0" w:space="0" w:color="auto"/>
          </w:divBdr>
        </w:div>
        <w:div w:id="1412703098">
          <w:marLeft w:val="480"/>
          <w:marRight w:val="0"/>
          <w:marTop w:val="0"/>
          <w:marBottom w:val="0"/>
          <w:divBdr>
            <w:top w:val="none" w:sz="0" w:space="0" w:color="auto"/>
            <w:left w:val="none" w:sz="0" w:space="0" w:color="auto"/>
            <w:bottom w:val="none" w:sz="0" w:space="0" w:color="auto"/>
            <w:right w:val="none" w:sz="0" w:space="0" w:color="auto"/>
          </w:divBdr>
        </w:div>
        <w:div w:id="155583543">
          <w:marLeft w:val="480"/>
          <w:marRight w:val="0"/>
          <w:marTop w:val="0"/>
          <w:marBottom w:val="0"/>
          <w:divBdr>
            <w:top w:val="none" w:sz="0" w:space="0" w:color="auto"/>
            <w:left w:val="none" w:sz="0" w:space="0" w:color="auto"/>
            <w:bottom w:val="none" w:sz="0" w:space="0" w:color="auto"/>
            <w:right w:val="none" w:sz="0" w:space="0" w:color="auto"/>
          </w:divBdr>
        </w:div>
        <w:div w:id="762531599">
          <w:marLeft w:val="480"/>
          <w:marRight w:val="0"/>
          <w:marTop w:val="0"/>
          <w:marBottom w:val="0"/>
          <w:divBdr>
            <w:top w:val="none" w:sz="0" w:space="0" w:color="auto"/>
            <w:left w:val="none" w:sz="0" w:space="0" w:color="auto"/>
            <w:bottom w:val="none" w:sz="0" w:space="0" w:color="auto"/>
            <w:right w:val="none" w:sz="0" w:space="0" w:color="auto"/>
          </w:divBdr>
        </w:div>
        <w:div w:id="390538983">
          <w:marLeft w:val="480"/>
          <w:marRight w:val="0"/>
          <w:marTop w:val="0"/>
          <w:marBottom w:val="0"/>
          <w:divBdr>
            <w:top w:val="none" w:sz="0" w:space="0" w:color="auto"/>
            <w:left w:val="none" w:sz="0" w:space="0" w:color="auto"/>
            <w:bottom w:val="none" w:sz="0" w:space="0" w:color="auto"/>
            <w:right w:val="none" w:sz="0" w:space="0" w:color="auto"/>
          </w:divBdr>
        </w:div>
        <w:div w:id="106630701">
          <w:marLeft w:val="480"/>
          <w:marRight w:val="0"/>
          <w:marTop w:val="0"/>
          <w:marBottom w:val="0"/>
          <w:divBdr>
            <w:top w:val="none" w:sz="0" w:space="0" w:color="auto"/>
            <w:left w:val="none" w:sz="0" w:space="0" w:color="auto"/>
            <w:bottom w:val="none" w:sz="0" w:space="0" w:color="auto"/>
            <w:right w:val="none" w:sz="0" w:space="0" w:color="auto"/>
          </w:divBdr>
        </w:div>
        <w:div w:id="1828012184">
          <w:marLeft w:val="480"/>
          <w:marRight w:val="0"/>
          <w:marTop w:val="0"/>
          <w:marBottom w:val="0"/>
          <w:divBdr>
            <w:top w:val="none" w:sz="0" w:space="0" w:color="auto"/>
            <w:left w:val="none" w:sz="0" w:space="0" w:color="auto"/>
            <w:bottom w:val="none" w:sz="0" w:space="0" w:color="auto"/>
            <w:right w:val="none" w:sz="0" w:space="0" w:color="auto"/>
          </w:divBdr>
        </w:div>
        <w:div w:id="389040980">
          <w:marLeft w:val="480"/>
          <w:marRight w:val="0"/>
          <w:marTop w:val="0"/>
          <w:marBottom w:val="0"/>
          <w:divBdr>
            <w:top w:val="none" w:sz="0" w:space="0" w:color="auto"/>
            <w:left w:val="none" w:sz="0" w:space="0" w:color="auto"/>
            <w:bottom w:val="none" w:sz="0" w:space="0" w:color="auto"/>
            <w:right w:val="none" w:sz="0" w:space="0" w:color="auto"/>
          </w:divBdr>
        </w:div>
        <w:div w:id="1823546583">
          <w:marLeft w:val="480"/>
          <w:marRight w:val="0"/>
          <w:marTop w:val="0"/>
          <w:marBottom w:val="0"/>
          <w:divBdr>
            <w:top w:val="none" w:sz="0" w:space="0" w:color="auto"/>
            <w:left w:val="none" w:sz="0" w:space="0" w:color="auto"/>
            <w:bottom w:val="none" w:sz="0" w:space="0" w:color="auto"/>
            <w:right w:val="none" w:sz="0" w:space="0" w:color="auto"/>
          </w:divBdr>
        </w:div>
        <w:div w:id="2097094705">
          <w:marLeft w:val="480"/>
          <w:marRight w:val="0"/>
          <w:marTop w:val="0"/>
          <w:marBottom w:val="0"/>
          <w:divBdr>
            <w:top w:val="none" w:sz="0" w:space="0" w:color="auto"/>
            <w:left w:val="none" w:sz="0" w:space="0" w:color="auto"/>
            <w:bottom w:val="none" w:sz="0" w:space="0" w:color="auto"/>
            <w:right w:val="none" w:sz="0" w:space="0" w:color="auto"/>
          </w:divBdr>
        </w:div>
        <w:div w:id="56438743">
          <w:marLeft w:val="480"/>
          <w:marRight w:val="0"/>
          <w:marTop w:val="0"/>
          <w:marBottom w:val="0"/>
          <w:divBdr>
            <w:top w:val="none" w:sz="0" w:space="0" w:color="auto"/>
            <w:left w:val="none" w:sz="0" w:space="0" w:color="auto"/>
            <w:bottom w:val="none" w:sz="0" w:space="0" w:color="auto"/>
            <w:right w:val="none" w:sz="0" w:space="0" w:color="auto"/>
          </w:divBdr>
        </w:div>
        <w:div w:id="1426999178">
          <w:marLeft w:val="480"/>
          <w:marRight w:val="0"/>
          <w:marTop w:val="0"/>
          <w:marBottom w:val="0"/>
          <w:divBdr>
            <w:top w:val="none" w:sz="0" w:space="0" w:color="auto"/>
            <w:left w:val="none" w:sz="0" w:space="0" w:color="auto"/>
            <w:bottom w:val="none" w:sz="0" w:space="0" w:color="auto"/>
            <w:right w:val="none" w:sz="0" w:space="0" w:color="auto"/>
          </w:divBdr>
        </w:div>
        <w:div w:id="662123112">
          <w:marLeft w:val="480"/>
          <w:marRight w:val="0"/>
          <w:marTop w:val="0"/>
          <w:marBottom w:val="0"/>
          <w:divBdr>
            <w:top w:val="none" w:sz="0" w:space="0" w:color="auto"/>
            <w:left w:val="none" w:sz="0" w:space="0" w:color="auto"/>
            <w:bottom w:val="none" w:sz="0" w:space="0" w:color="auto"/>
            <w:right w:val="none" w:sz="0" w:space="0" w:color="auto"/>
          </w:divBdr>
        </w:div>
        <w:div w:id="1240477305">
          <w:marLeft w:val="480"/>
          <w:marRight w:val="0"/>
          <w:marTop w:val="0"/>
          <w:marBottom w:val="0"/>
          <w:divBdr>
            <w:top w:val="none" w:sz="0" w:space="0" w:color="auto"/>
            <w:left w:val="none" w:sz="0" w:space="0" w:color="auto"/>
            <w:bottom w:val="none" w:sz="0" w:space="0" w:color="auto"/>
            <w:right w:val="none" w:sz="0" w:space="0" w:color="auto"/>
          </w:divBdr>
        </w:div>
        <w:div w:id="1766807581">
          <w:marLeft w:val="480"/>
          <w:marRight w:val="0"/>
          <w:marTop w:val="0"/>
          <w:marBottom w:val="0"/>
          <w:divBdr>
            <w:top w:val="none" w:sz="0" w:space="0" w:color="auto"/>
            <w:left w:val="none" w:sz="0" w:space="0" w:color="auto"/>
            <w:bottom w:val="none" w:sz="0" w:space="0" w:color="auto"/>
            <w:right w:val="none" w:sz="0" w:space="0" w:color="auto"/>
          </w:divBdr>
        </w:div>
        <w:div w:id="2009867743">
          <w:marLeft w:val="480"/>
          <w:marRight w:val="0"/>
          <w:marTop w:val="0"/>
          <w:marBottom w:val="0"/>
          <w:divBdr>
            <w:top w:val="none" w:sz="0" w:space="0" w:color="auto"/>
            <w:left w:val="none" w:sz="0" w:space="0" w:color="auto"/>
            <w:bottom w:val="none" w:sz="0" w:space="0" w:color="auto"/>
            <w:right w:val="none" w:sz="0" w:space="0" w:color="auto"/>
          </w:divBdr>
        </w:div>
        <w:div w:id="2077971732">
          <w:marLeft w:val="480"/>
          <w:marRight w:val="0"/>
          <w:marTop w:val="0"/>
          <w:marBottom w:val="0"/>
          <w:divBdr>
            <w:top w:val="none" w:sz="0" w:space="0" w:color="auto"/>
            <w:left w:val="none" w:sz="0" w:space="0" w:color="auto"/>
            <w:bottom w:val="none" w:sz="0" w:space="0" w:color="auto"/>
            <w:right w:val="none" w:sz="0" w:space="0" w:color="auto"/>
          </w:divBdr>
        </w:div>
        <w:div w:id="1895773655">
          <w:marLeft w:val="480"/>
          <w:marRight w:val="0"/>
          <w:marTop w:val="0"/>
          <w:marBottom w:val="0"/>
          <w:divBdr>
            <w:top w:val="none" w:sz="0" w:space="0" w:color="auto"/>
            <w:left w:val="none" w:sz="0" w:space="0" w:color="auto"/>
            <w:bottom w:val="none" w:sz="0" w:space="0" w:color="auto"/>
            <w:right w:val="none" w:sz="0" w:space="0" w:color="auto"/>
          </w:divBdr>
        </w:div>
        <w:div w:id="560870831">
          <w:marLeft w:val="480"/>
          <w:marRight w:val="0"/>
          <w:marTop w:val="0"/>
          <w:marBottom w:val="0"/>
          <w:divBdr>
            <w:top w:val="none" w:sz="0" w:space="0" w:color="auto"/>
            <w:left w:val="none" w:sz="0" w:space="0" w:color="auto"/>
            <w:bottom w:val="none" w:sz="0" w:space="0" w:color="auto"/>
            <w:right w:val="none" w:sz="0" w:space="0" w:color="auto"/>
          </w:divBdr>
        </w:div>
        <w:div w:id="147788099">
          <w:marLeft w:val="480"/>
          <w:marRight w:val="0"/>
          <w:marTop w:val="0"/>
          <w:marBottom w:val="0"/>
          <w:divBdr>
            <w:top w:val="none" w:sz="0" w:space="0" w:color="auto"/>
            <w:left w:val="none" w:sz="0" w:space="0" w:color="auto"/>
            <w:bottom w:val="none" w:sz="0" w:space="0" w:color="auto"/>
            <w:right w:val="none" w:sz="0" w:space="0" w:color="auto"/>
          </w:divBdr>
        </w:div>
      </w:divsChild>
    </w:div>
    <w:div w:id="1036733583">
      <w:bodyDiv w:val="1"/>
      <w:marLeft w:val="0"/>
      <w:marRight w:val="0"/>
      <w:marTop w:val="0"/>
      <w:marBottom w:val="0"/>
      <w:divBdr>
        <w:top w:val="none" w:sz="0" w:space="0" w:color="auto"/>
        <w:left w:val="none" w:sz="0" w:space="0" w:color="auto"/>
        <w:bottom w:val="none" w:sz="0" w:space="0" w:color="auto"/>
        <w:right w:val="none" w:sz="0" w:space="0" w:color="auto"/>
      </w:divBdr>
    </w:div>
    <w:div w:id="1037925408">
      <w:bodyDiv w:val="1"/>
      <w:marLeft w:val="0"/>
      <w:marRight w:val="0"/>
      <w:marTop w:val="0"/>
      <w:marBottom w:val="0"/>
      <w:divBdr>
        <w:top w:val="none" w:sz="0" w:space="0" w:color="auto"/>
        <w:left w:val="none" w:sz="0" w:space="0" w:color="auto"/>
        <w:bottom w:val="none" w:sz="0" w:space="0" w:color="auto"/>
        <w:right w:val="none" w:sz="0" w:space="0" w:color="auto"/>
      </w:divBdr>
    </w:div>
    <w:div w:id="1044215476">
      <w:bodyDiv w:val="1"/>
      <w:marLeft w:val="0"/>
      <w:marRight w:val="0"/>
      <w:marTop w:val="0"/>
      <w:marBottom w:val="0"/>
      <w:divBdr>
        <w:top w:val="none" w:sz="0" w:space="0" w:color="auto"/>
        <w:left w:val="none" w:sz="0" w:space="0" w:color="auto"/>
        <w:bottom w:val="none" w:sz="0" w:space="0" w:color="auto"/>
        <w:right w:val="none" w:sz="0" w:space="0" w:color="auto"/>
      </w:divBdr>
    </w:div>
    <w:div w:id="1046219102">
      <w:bodyDiv w:val="1"/>
      <w:marLeft w:val="0"/>
      <w:marRight w:val="0"/>
      <w:marTop w:val="0"/>
      <w:marBottom w:val="0"/>
      <w:divBdr>
        <w:top w:val="none" w:sz="0" w:space="0" w:color="auto"/>
        <w:left w:val="none" w:sz="0" w:space="0" w:color="auto"/>
        <w:bottom w:val="none" w:sz="0" w:space="0" w:color="auto"/>
        <w:right w:val="none" w:sz="0" w:space="0" w:color="auto"/>
      </w:divBdr>
    </w:div>
    <w:div w:id="1053967708">
      <w:bodyDiv w:val="1"/>
      <w:marLeft w:val="0"/>
      <w:marRight w:val="0"/>
      <w:marTop w:val="0"/>
      <w:marBottom w:val="0"/>
      <w:divBdr>
        <w:top w:val="none" w:sz="0" w:space="0" w:color="auto"/>
        <w:left w:val="none" w:sz="0" w:space="0" w:color="auto"/>
        <w:bottom w:val="none" w:sz="0" w:space="0" w:color="auto"/>
        <w:right w:val="none" w:sz="0" w:space="0" w:color="auto"/>
      </w:divBdr>
    </w:div>
    <w:div w:id="1054233546">
      <w:bodyDiv w:val="1"/>
      <w:marLeft w:val="0"/>
      <w:marRight w:val="0"/>
      <w:marTop w:val="0"/>
      <w:marBottom w:val="0"/>
      <w:divBdr>
        <w:top w:val="none" w:sz="0" w:space="0" w:color="auto"/>
        <w:left w:val="none" w:sz="0" w:space="0" w:color="auto"/>
        <w:bottom w:val="none" w:sz="0" w:space="0" w:color="auto"/>
        <w:right w:val="none" w:sz="0" w:space="0" w:color="auto"/>
      </w:divBdr>
    </w:div>
    <w:div w:id="1054505434">
      <w:bodyDiv w:val="1"/>
      <w:marLeft w:val="0"/>
      <w:marRight w:val="0"/>
      <w:marTop w:val="0"/>
      <w:marBottom w:val="0"/>
      <w:divBdr>
        <w:top w:val="none" w:sz="0" w:space="0" w:color="auto"/>
        <w:left w:val="none" w:sz="0" w:space="0" w:color="auto"/>
        <w:bottom w:val="none" w:sz="0" w:space="0" w:color="auto"/>
        <w:right w:val="none" w:sz="0" w:space="0" w:color="auto"/>
      </w:divBdr>
    </w:div>
    <w:div w:id="1055155560">
      <w:bodyDiv w:val="1"/>
      <w:marLeft w:val="0"/>
      <w:marRight w:val="0"/>
      <w:marTop w:val="0"/>
      <w:marBottom w:val="0"/>
      <w:divBdr>
        <w:top w:val="none" w:sz="0" w:space="0" w:color="auto"/>
        <w:left w:val="none" w:sz="0" w:space="0" w:color="auto"/>
        <w:bottom w:val="none" w:sz="0" w:space="0" w:color="auto"/>
        <w:right w:val="none" w:sz="0" w:space="0" w:color="auto"/>
      </w:divBdr>
    </w:div>
    <w:div w:id="1058359385">
      <w:bodyDiv w:val="1"/>
      <w:marLeft w:val="0"/>
      <w:marRight w:val="0"/>
      <w:marTop w:val="0"/>
      <w:marBottom w:val="0"/>
      <w:divBdr>
        <w:top w:val="none" w:sz="0" w:space="0" w:color="auto"/>
        <w:left w:val="none" w:sz="0" w:space="0" w:color="auto"/>
        <w:bottom w:val="none" w:sz="0" w:space="0" w:color="auto"/>
        <w:right w:val="none" w:sz="0" w:space="0" w:color="auto"/>
      </w:divBdr>
    </w:div>
    <w:div w:id="1059786392">
      <w:bodyDiv w:val="1"/>
      <w:marLeft w:val="0"/>
      <w:marRight w:val="0"/>
      <w:marTop w:val="0"/>
      <w:marBottom w:val="0"/>
      <w:divBdr>
        <w:top w:val="none" w:sz="0" w:space="0" w:color="auto"/>
        <w:left w:val="none" w:sz="0" w:space="0" w:color="auto"/>
        <w:bottom w:val="none" w:sz="0" w:space="0" w:color="auto"/>
        <w:right w:val="none" w:sz="0" w:space="0" w:color="auto"/>
      </w:divBdr>
    </w:div>
    <w:div w:id="1060254085">
      <w:bodyDiv w:val="1"/>
      <w:marLeft w:val="0"/>
      <w:marRight w:val="0"/>
      <w:marTop w:val="0"/>
      <w:marBottom w:val="0"/>
      <w:divBdr>
        <w:top w:val="none" w:sz="0" w:space="0" w:color="auto"/>
        <w:left w:val="none" w:sz="0" w:space="0" w:color="auto"/>
        <w:bottom w:val="none" w:sz="0" w:space="0" w:color="auto"/>
        <w:right w:val="none" w:sz="0" w:space="0" w:color="auto"/>
      </w:divBdr>
    </w:div>
    <w:div w:id="1061514544">
      <w:bodyDiv w:val="1"/>
      <w:marLeft w:val="0"/>
      <w:marRight w:val="0"/>
      <w:marTop w:val="0"/>
      <w:marBottom w:val="0"/>
      <w:divBdr>
        <w:top w:val="none" w:sz="0" w:space="0" w:color="auto"/>
        <w:left w:val="none" w:sz="0" w:space="0" w:color="auto"/>
        <w:bottom w:val="none" w:sz="0" w:space="0" w:color="auto"/>
        <w:right w:val="none" w:sz="0" w:space="0" w:color="auto"/>
      </w:divBdr>
    </w:div>
    <w:div w:id="1067917361">
      <w:bodyDiv w:val="1"/>
      <w:marLeft w:val="0"/>
      <w:marRight w:val="0"/>
      <w:marTop w:val="0"/>
      <w:marBottom w:val="0"/>
      <w:divBdr>
        <w:top w:val="none" w:sz="0" w:space="0" w:color="auto"/>
        <w:left w:val="none" w:sz="0" w:space="0" w:color="auto"/>
        <w:bottom w:val="none" w:sz="0" w:space="0" w:color="auto"/>
        <w:right w:val="none" w:sz="0" w:space="0" w:color="auto"/>
      </w:divBdr>
    </w:div>
    <w:div w:id="1068770939">
      <w:bodyDiv w:val="1"/>
      <w:marLeft w:val="0"/>
      <w:marRight w:val="0"/>
      <w:marTop w:val="0"/>
      <w:marBottom w:val="0"/>
      <w:divBdr>
        <w:top w:val="none" w:sz="0" w:space="0" w:color="auto"/>
        <w:left w:val="none" w:sz="0" w:space="0" w:color="auto"/>
        <w:bottom w:val="none" w:sz="0" w:space="0" w:color="auto"/>
        <w:right w:val="none" w:sz="0" w:space="0" w:color="auto"/>
      </w:divBdr>
    </w:div>
    <w:div w:id="1070420184">
      <w:bodyDiv w:val="1"/>
      <w:marLeft w:val="0"/>
      <w:marRight w:val="0"/>
      <w:marTop w:val="0"/>
      <w:marBottom w:val="0"/>
      <w:divBdr>
        <w:top w:val="none" w:sz="0" w:space="0" w:color="auto"/>
        <w:left w:val="none" w:sz="0" w:space="0" w:color="auto"/>
        <w:bottom w:val="none" w:sz="0" w:space="0" w:color="auto"/>
        <w:right w:val="none" w:sz="0" w:space="0" w:color="auto"/>
      </w:divBdr>
    </w:div>
    <w:div w:id="1071004240">
      <w:bodyDiv w:val="1"/>
      <w:marLeft w:val="0"/>
      <w:marRight w:val="0"/>
      <w:marTop w:val="0"/>
      <w:marBottom w:val="0"/>
      <w:divBdr>
        <w:top w:val="none" w:sz="0" w:space="0" w:color="auto"/>
        <w:left w:val="none" w:sz="0" w:space="0" w:color="auto"/>
        <w:bottom w:val="none" w:sz="0" w:space="0" w:color="auto"/>
        <w:right w:val="none" w:sz="0" w:space="0" w:color="auto"/>
      </w:divBdr>
    </w:div>
    <w:div w:id="1076514435">
      <w:bodyDiv w:val="1"/>
      <w:marLeft w:val="0"/>
      <w:marRight w:val="0"/>
      <w:marTop w:val="0"/>
      <w:marBottom w:val="0"/>
      <w:divBdr>
        <w:top w:val="none" w:sz="0" w:space="0" w:color="auto"/>
        <w:left w:val="none" w:sz="0" w:space="0" w:color="auto"/>
        <w:bottom w:val="none" w:sz="0" w:space="0" w:color="auto"/>
        <w:right w:val="none" w:sz="0" w:space="0" w:color="auto"/>
      </w:divBdr>
    </w:div>
    <w:div w:id="1080131565">
      <w:bodyDiv w:val="1"/>
      <w:marLeft w:val="0"/>
      <w:marRight w:val="0"/>
      <w:marTop w:val="0"/>
      <w:marBottom w:val="0"/>
      <w:divBdr>
        <w:top w:val="none" w:sz="0" w:space="0" w:color="auto"/>
        <w:left w:val="none" w:sz="0" w:space="0" w:color="auto"/>
        <w:bottom w:val="none" w:sz="0" w:space="0" w:color="auto"/>
        <w:right w:val="none" w:sz="0" w:space="0" w:color="auto"/>
      </w:divBdr>
    </w:div>
    <w:div w:id="1083603350">
      <w:bodyDiv w:val="1"/>
      <w:marLeft w:val="0"/>
      <w:marRight w:val="0"/>
      <w:marTop w:val="0"/>
      <w:marBottom w:val="0"/>
      <w:divBdr>
        <w:top w:val="none" w:sz="0" w:space="0" w:color="auto"/>
        <w:left w:val="none" w:sz="0" w:space="0" w:color="auto"/>
        <w:bottom w:val="none" w:sz="0" w:space="0" w:color="auto"/>
        <w:right w:val="none" w:sz="0" w:space="0" w:color="auto"/>
      </w:divBdr>
    </w:div>
    <w:div w:id="1084032542">
      <w:bodyDiv w:val="1"/>
      <w:marLeft w:val="0"/>
      <w:marRight w:val="0"/>
      <w:marTop w:val="0"/>
      <w:marBottom w:val="0"/>
      <w:divBdr>
        <w:top w:val="none" w:sz="0" w:space="0" w:color="auto"/>
        <w:left w:val="none" w:sz="0" w:space="0" w:color="auto"/>
        <w:bottom w:val="none" w:sz="0" w:space="0" w:color="auto"/>
        <w:right w:val="none" w:sz="0" w:space="0" w:color="auto"/>
      </w:divBdr>
    </w:div>
    <w:div w:id="1085152037">
      <w:bodyDiv w:val="1"/>
      <w:marLeft w:val="0"/>
      <w:marRight w:val="0"/>
      <w:marTop w:val="0"/>
      <w:marBottom w:val="0"/>
      <w:divBdr>
        <w:top w:val="none" w:sz="0" w:space="0" w:color="auto"/>
        <w:left w:val="none" w:sz="0" w:space="0" w:color="auto"/>
        <w:bottom w:val="none" w:sz="0" w:space="0" w:color="auto"/>
        <w:right w:val="none" w:sz="0" w:space="0" w:color="auto"/>
      </w:divBdr>
    </w:div>
    <w:div w:id="1085688410">
      <w:bodyDiv w:val="1"/>
      <w:marLeft w:val="0"/>
      <w:marRight w:val="0"/>
      <w:marTop w:val="0"/>
      <w:marBottom w:val="0"/>
      <w:divBdr>
        <w:top w:val="none" w:sz="0" w:space="0" w:color="auto"/>
        <w:left w:val="none" w:sz="0" w:space="0" w:color="auto"/>
        <w:bottom w:val="none" w:sz="0" w:space="0" w:color="auto"/>
        <w:right w:val="none" w:sz="0" w:space="0" w:color="auto"/>
      </w:divBdr>
    </w:div>
    <w:div w:id="1086613646">
      <w:bodyDiv w:val="1"/>
      <w:marLeft w:val="0"/>
      <w:marRight w:val="0"/>
      <w:marTop w:val="0"/>
      <w:marBottom w:val="0"/>
      <w:divBdr>
        <w:top w:val="none" w:sz="0" w:space="0" w:color="auto"/>
        <w:left w:val="none" w:sz="0" w:space="0" w:color="auto"/>
        <w:bottom w:val="none" w:sz="0" w:space="0" w:color="auto"/>
        <w:right w:val="none" w:sz="0" w:space="0" w:color="auto"/>
      </w:divBdr>
    </w:div>
    <w:div w:id="1089422760">
      <w:bodyDiv w:val="1"/>
      <w:marLeft w:val="0"/>
      <w:marRight w:val="0"/>
      <w:marTop w:val="0"/>
      <w:marBottom w:val="0"/>
      <w:divBdr>
        <w:top w:val="none" w:sz="0" w:space="0" w:color="auto"/>
        <w:left w:val="none" w:sz="0" w:space="0" w:color="auto"/>
        <w:bottom w:val="none" w:sz="0" w:space="0" w:color="auto"/>
        <w:right w:val="none" w:sz="0" w:space="0" w:color="auto"/>
      </w:divBdr>
    </w:div>
    <w:div w:id="1091048619">
      <w:bodyDiv w:val="1"/>
      <w:marLeft w:val="0"/>
      <w:marRight w:val="0"/>
      <w:marTop w:val="0"/>
      <w:marBottom w:val="0"/>
      <w:divBdr>
        <w:top w:val="none" w:sz="0" w:space="0" w:color="auto"/>
        <w:left w:val="none" w:sz="0" w:space="0" w:color="auto"/>
        <w:bottom w:val="none" w:sz="0" w:space="0" w:color="auto"/>
        <w:right w:val="none" w:sz="0" w:space="0" w:color="auto"/>
      </w:divBdr>
    </w:div>
    <w:div w:id="1093209707">
      <w:bodyDiv w:val="1"/>
      <w:marLeft w:val="0"/>
      <w:marRight w:val="0"/>
      <w:marTop w:val="0"/>
      <w:marBottom w:val="0"/>
      <w:divBdr>
        <w:top w:val="none" w:sz="0" w:space="0" w:color="auto"/>
        <w:left w:val="none" w:sz="0" w:space="0" w:color="auto"/>
        <w:bottom w:val="none" w:sz="0" w:space="0" w:color="auto"/>
        <w:right w:val="none" w:sz="0" w:space="0" w:color="auto"/>
      </w:divBdr>
    </w:div>
    <w:div w:id="1095245000">
      <w:bodyDiv w:val="1"/>
      <w:marLeft w:val="0"/>
      <w:marRight w:val="0"/>
      <w:marTop w:val="0"/>
      <w:marBottom w:val="0"/>
      <w:divBdr>
        <w:top w:val="none" w:sz="0" w:space="0" w:color="auto"/>
        <w:left w:val="none" w:sz="0" w:space="0" w:color="auto"/>
        <w:bottom w:val="none" w:sz="0" w:space="0" w:color="auto"/>
        <w:right w:val="none" w:sz="0" w:space="0" w:color="auto"/>
      </w:divBdr>
    </w:div>
    <w:div w:id="1096513936">
      <w:bodyDiv w:val="1"/>
      <w:marLeft w:val="0"/>
      <w:marRight w:val="0"/>
      <w:marTop w:val="0"/>
      <w:marBottom w:val="0"/>
      <w:divBdr>
        <w:top w:val="none" w:sz="0" w:space="0" w:color="auto"/>
        <w:left w:val="none" w:sz="0" w:space="0" w:color="auto"/>
        <w:bottom w:val="none" w:sz="0" w:space="0" w:color="auto"/>
        <w:right w:val="none" w:sz="0" w:space="0" w:color="auto"/>
      </w:divBdr>
    </w:div>
    <w:div w:id="1101560275">
      <w:bodyDiv w:val="1"/>
      <w:marLeft w:val="0"/>
      <w:marRight w:val="0"/>
      <w:marTop w:val="0"/>
      <w:marBottom w:val="0"/>
      <w:divBdr>
        <w:top w:val="none" w:sz="0" w:space="0" w:color="auto"/>
        <w:left w:val="none" w:sz="0" w:space="0" w:color="auto"/>
        <w:bottom w:val="none" w:sz="0" w:space="0" w:color="auto"/>
        <w:right w:val="none" w:sz="0" w:space="0" w:color="auto"/>
      </w:divBdr>
    </w:div>
    <w:div w:id="1101996390">
      <w:bodyDiv w:val="1"/>
      <w:marLeft w:val="0"/>
      <w:marRight w:val="0"/>
      <w:marTop w:val="0"/>
      <w:marBottom w:val="0"/>
      <w:divBdr>
        <w:top w:val="none" w:sz="0" w:space="0" w:color="auto"/>
        <w:left w:val="none" w:sz="0" w:space="0" w:color="auto"/>
        <w:bottom w:val="none" w:sz="0" w:space="0" w:color="auto"/>
        <w:right w:val="none" w:sz="0" w:space="0" w:color="auto"/>
      </w:divBdr>
    </w:div>
    <w:div w:id="1103453692">
      <w:bodyDiv w:val="1"/>
      <w:marLeft w:val="0"/>
      <w:marRight w:val="0"/>
      <w:marTop w:val="0"/>
      <w:marBottom w:val="0"/>
      <w:divBdr>
        <w:top w:val="none" w:sz="0" w:space="0" w:color="auto"/>
        <w:left w:val="none" w:sz="0" w:space="0" w:color="auto"/>
        <w:bottom w:val="none" w:sz="0" w:space="0" w:color="auto"/>
        <w:right w:val="none" w:sz="0" w:space="0" w:color="auto"/>
      </w:divBdr>
    </w:div>
    <w:div w:id="1106079292">
      <w:bodyDiv w:val="1"/>
      <w:marLeft w:val="0"/>
      <w:marRight w:val="0"/>
      <w:marTop w:val="0"/>
      <w:marBottom w:val="0"/>
      <w:divBdr>
        <w:top w:val="none" w:sz="0" w:space="0" w:color="auto"/>
        <w:left w:val="none" w:sz="0" w:space="0" w:color="auto"/>
        <w:bottom w:val="none" w:sz="0" w:space="0" w:color="auto"/>
        <w:right w:val="none" w:sz="0" w:space="0" w:color="auto"/>
      </w:divBdr>
    </w:div>
    <w:div w:id="1107433338">
      <w:bodyDiv w:val="1"/>
      <w:marLeft w:val="0"/>
      <w:marRight w:val="0"/>
      <w:marTop w:val="0"/>
      <w:marBottom w:val="0"/>
      <w:divBdr>
        <w:top w:val="none" w:sz="0" w:space="0" w:color="auto"/>
        <w:left w:val="none" w:sz="0" w:space="0" w:color="auto"/>
        <w:bottom w:val="none" w:sz="0" w:space="0" w:color="auto"/>
        <w:right w:val="none" w:sz="0" w:space="0" w:color="auto"/>
      </w:divBdr>
    </w:div>
    <w:div w:id="1110130795">
      <w:bodyDiv w:val="1"/>
      <w:marLeft w:val="0"/>
      <w:marRight w:val="0"/>
      <w:marTop w:val="0"/>
      <w:marBottom w:val="0"/>
      <w:divBdr>
        <w:top w:val="none" w:sz="0" w:space="0" w:color="auto"/>
        <w:left w:val="none" w:sz="0" w:space="0" w:color="auto"/>
        <w:bottom w:val="none" w:sz="0" w:space="0" w:color="auto"/>
        <w:right w:val="none" w:sz="0" w:space="0" w:color="auto"/>
      </w:divBdr>
    </w:div>
    <w:div w:id="1110514205">
      <w:bodyDiv w:val="1"/>
      <w:marLeft w:val="0"/>
      <w:marRight w:val="0"/>
      <w:marTop w:val="0"/>
      <w:marBottom w:val="0"/>
      <w:divBdr>
        <w:top w:val="none" w:sz="0" w:space="0" w:color="auto"/>
        <w:left w:val="none" w:sz="0" w:space="0" w:color="auto"/>
        <w:bottom w:val="none" w:sz="0" w:space="0" w:color="auto"/>
        <w:right w:val="none" w:sz="0" w:space="0" w:color="auto"/>
      </w:divBdr>
    </w:div>
    <w:div w:id="1111629411">
      <w:bodyDiv w:val="1"/>
      <w:marLeft w:val="0"/>
      <w:marRight w:val="0"/>
      <w:marTop w:val="0"/>
      <w:marBottom w:val="0"/>
      <w:divBdr>
        <w:top w:val="none" w:sz="0" w:space="0" w:color="auto"/>
        <w:left w:val="none" w:sz="0" w:space="0" w:color="auto"/>
        <w:bottom w:val="none" w:sz="0" w:space="0" w:color="auto"/>
        <w:right w:val="none" w:sz="0" w:space="0" w:color="auto"/>
      </w:divBdr>
    </w:div>
    <w:div w:id="1115445857">
      <w:bodyDiv w:val="1"/>
      <w:marLeft w:val="0"/>
      <w:marRight w:val="0"/>
      <w:marTop w:val="0"/>
      <w:marBottom w:val="0"/>
      <w:divBdr>
        <w:top w:val="none" w:sz="0" w:space="0" w:color="auto"/>
        <w:left w:val="none" w:sz="0" w:space="0" w:color="auto"/>
        <w:bottom w:val="none" w:sz="0" w:space="0" w:color="auto"/>
        <w:right w:val="none" w:sz="0" w:space="0" w:color="auto"/>
      </w:divBdr>
    </w:div>
    <w:div w:id="1116559534">
      <w:bodyDiv w:val="1"/>
      <w:marLeft w:val="0"/>
      <w:marRight w:val="0"/>
      <w:marTop w:val="0"/>
      <w:marBottom w:val="0"/>
      <w:divBdr>
        <w:top w:val="none" w:sz="0" w:space="0" w:color="auto"/>
        <w:left w:val="none" w:sz="0" w:space="0" w:color="auto"/>
        <w:bottom w:val="none" w:sz="0" w:space="0" w:color="auto"/>
        <w:right w:val="none" w:sz="0" w:space="0" w:color="auto"/>
      </w:divBdr>
    </w:div>
    <w:div w:id="1117069620">
      <w:bodyDiv w:val="1"/>
      <w:marLeft w:val="0"/>
      <w:marRight w:val="0"/>
      <w:marTop w:val="0"/>
      <w:marBottom w:val="0"/>
      <w:divBdr>
        <w:top w:val="none" w:sz="0" w:space="0" w:color="auto"/>
        <w:left w:val="none" w:sz="0" w:space="0" w:color="auto"/>
        <w:bottom w:val="none" w:sz="0" w:space="0" w:color="auto"/>
        <w:right w:val="none" w:sz="0" w:space="0" w:color="auto"/>
      </w:divBdr>
    </w:div>
    <w:div w:id="1122378379">
      <w:bodyDiv w:val="1"/>
      <w:marLeft w:val="0"/>
      <w:marRight w:val="0"/>
      <w:marTop w:val="0"/>
      <w:marBottom w:val="0"/>
      <w:divBdr>
        <w:top w:val="none" w:sz="0" w:space="0" w:color="auto"/>
        <w:left w:val="none" w:sz="0" w:space="0" w:color="auto"/>
        <w:bottom w:val="none" w:sz="0" w:space="0" w:color="auto"/>
        <w:right w:val="none" w:sz="0" w:space="0" w:color="auto"/>
      </w:divBdr>
    </w:div>
    <w:div w:id="1122842819">
      <w:bodyDiv w:val="1"/>
      <w:marLeft w:val="0"/>
      <w:marRight w:val="0"/>
      <w:marTop w:val="0"/>
      <w:marBottom w:val="0"/>
      <w:divBdr>
        <w:top w:val="none" w:sz="0" w:space="0" w:color="auto"/>
        <w:left w:val="none" w:sz="0" w:space="0" w:color="auto"/>
        <w:bottom w:val="none" w:sz="0" w:space="0" w:color="auto"/>
        <w:right w:val="none" w:sz="0" w:space="0" w:color="auto"/>
      </w:divBdr>
    </w:div>
    <w:div w:id="1124348278">
      <w:bodyDiv w:val="1"/>
      <w:marLeft w:val="0"/>
      <w:marRight w:val="0"/>
      <w:marTop w:val="0"/>
      <w:marBottom w:val="0"/>
      <w:divBdr>
        <w:top w:val="none" w:sz="0" w:space="0" w:color="auto"/>
        <w:left w:val="none" w:sz="0" w:space="0" w:color="auto"/>
        <w:bottom w:val="none" w:sz="0" w:space="0" w:color="auto"/>
        <w:right w:val="none" w:sz="0" w:space="0" w:color="auto"/>
      </w:divBdr>
    </w:div>
    <w:div w:id="1125808396">
      <w:bodyDiv w:val="1"/>
      <w:marLeft w:val="0"/>
      <w:marRight w:val="0"/>
      <w:marTop w:val="0"/>
      <w:marBottom w:val="0"/>
      <w:divBdr>
        <w:top w:val="none" w:sz="0" w:space="0" w:color="auto"/>
        <w:left w:val="none" w:sz="0" w:space="0" w:color="auto"/>
        <w:bottom w:val="none" w:sz="0" w:space="0" w:color="auto"/>
        <w:right w:val="none" w:sz="0" w:space="0" w:color="auto"/>
      </w:divBdr>
    </w:div>
    <w:div w:id="1127696661">
      <w:bodyDiv w:val="1"/>
      <w:marLeft w:val="0"/>
      <w:marRight w:val="0"/>
      <w:marTop w:val="0"/>
      <w:marBottom w:val="0"/>
      <w:divBdr>
        <w:top w:val="none" w:sz="0" w:space="0" w:color="auto"/>
        <w:left w:val="none" w:sz="0" w:space="0" w:color="auto"/>
        <w:bottom w:val="none" w:sz="0" w:space="0" w:color="auto"/>
        <w:right w:val="none" w:sz="0" w:space="0" w:color="auto"/>
      </w:divBdr>
    </w:div>
    <w:div w:id="1136754436">
      <w:bodyDiv w:val="1"/>
      <w:marLeft w:val="0"/>
      <w:marRight w:val="0"/>
      <w:marTop w:val="0"/>
      <w:marBottom w:val="0"/>
      <w:divBdr>
        <w:top w:val="none" w:sz="0" w:space="0" w:color="auto"/>
        <w:left w:val="none" w:sz="0" w:space="0" w:color="auto"/>
        <w:bottom w:val="none" w:sz="0" w:space="0" w:color="auto"/>
        <w:right w:val="none" w:sz="0" w:space="0" w:color="auto"/>
      </w:divBdr>
    </w:div>
    <w:div w:id="1139692433">
      <w:bodyDiv w:val="1"/>
      <w:marLeft w:val="0"/>
      <w:marRight w:val="0"/>
      <w:marTop w:val="0"/>
      <w:marBottom w:val="0"/>
      <w:divBdr>
        <w:top w:val="none" w:sz="0" w:space="0" w:color="auto"/>
        <w:left w:val="none" w:sz="0" w:space="0" w:color="auto"/>
        <w:bottom w:val="none" w:sz="0" w:space="0" w:color="auto"/>
        <w:right w:val="none" w:sz="0" w:space="0" w:color="auto"/>
      </w:divBdr>
    </w:div>
    <w:div w:id="1141116269">
      <w:bodyDiv w:val="1"/>
      <w:marLeft w:val="0"/>
      <w:marRight w:val="0"/>
      <w:marTop w:val="0"/>
      <w:marBottom w:val="0"/>
      <w:divBdr>
        <w:top w:val="none" w:sz="0" w:space="0" w:color="auto"/>
        <w:left w:val="none" w:sz="0" w:space="0" w:color="auto"/>
        <w:bottom w:val="none" w:sz="0" w:space="0" w:color="auto"/>
        <w:right w:val="none" w:sz="0" w:space="0" w:color="auto"/>
      </w:divBdr>
    </w:div>
    <w:div w:id="1142039533">
      <w:bodyDiv w:val="1"/>
      <w:marLeft w:val="0"/>
      <w:marRight w:val="0"/>
      <w:marTop w:val="0"/>
      <w:marBottom w:val="0"/>
      <w:divBdr>
        <w:top w:val="none" w:sz="0" w:space="0" w:color="auto"/>
        <w:left w:val="none" w:sz="0" w:space="0" w:color="auto"/>
        <w:bottom w:val="none" w:sz="0" w:space="0" w:color="auto"/>
        <w:right w:val="none" w:sz="0" w:space="0" w:color="auto"/>
      </w:divBdr>
    </w:div>
    <w:div w:id="1142650370">
      <w:bodyDiv w:val="1"/>
      <w:marLeft w:val="0"/>
      <w:marRight w:val="0"/>
      <w:marTop w:val="0"/>
      <w:marBottom w:val="0"/>
      <w:divBdr>
        <w:top w:val="none" w:sz="0" w:space="0" w:color="auto"/>
        <w:left w:val="none" w:sz="0" w:space="0" w:color="auto"/>
        <w:bottom w:val="none" w:sz="0" w:space="0" w:color="auto"/>
        <w:right w:val="none" w:sz="0" w:space="0" w:color="auto"/>
      </w:divBdr>
    </w:div>
    <w:div w:id="1143501096">
      <w:bodyDiv w:val="1"/>
      <w:marLeft w:val="0"/>
      <w:marRight w:val="0"/>
      <w:marTop w:val="0"/>
      <w:marBottom w:val="0"/>
      <w:divBdr>
        <w:top w:val="none" w:sz="0" w:space="0" w:color="auto"/>
        <w:left w:val="none" w:sz="0" w:space="0" w:color="auto"/>
        <w:bottom w:val="none" w:sz="0" w:space="0" w:color="auto"/>
        <w:right w:val="none" w:sz="0" w:space="0" w:color="auto"/>
      </w:divBdr>
    </w:div>
    <w:div w:id="1144199011">
      <w:bodyDiv w:val="1"/>
      <w:marLeft w:val="0"/>
      <w:marRight w:val="0"/>
      <w:marTop w:val="0"/>
      <w:marBottom w:val="0"/>
      <w:divBdr>
        <w:top w:val="none" w:sz="0" w:space="0" w:color="auto"/>
        <w:left w:val="none" w:sz="0" w:space="0" w:color="auto"/>
        <w:bottom w:val="none" w:sz="0" w:space="0" w:color="auto"/>
        <w:right w:val="none" w:sz="0" w:space="0" w:color="auto"/>
      </w:divBdr>
    </w:div>
    <w:div w:id="1145969885">
      <w:bodyDiv w:val="1"/>
      <w:marLeft w:val="0"/>
      <w:marRight w:val="0"/>
      <w:marTop w:val="0"/>
      <w:marBottom w:val="0"/>
      <w:divBdr>
        <w:top w:val="none" w:sz="0" w:space="0" w:color="auto"/>
        <w:left w:val="none" w:sz="0" w:space="0" w:color="auto"/>
        <w:bottom w:val="none" w:sz="0" w:space="0" w:color="auto"/>
        <w:right w:val="none" w:sz="0" w:space="0" w:color="auto"/>
      </w:divBdr>
    </w:div>
    <w:div w:id="1146967065">
      <w:bodyDiv w:val="1"/>
      <w:marLeft w:val="0"/>
      <w:marRight w:val="0"/>
      <w:marTop w:val="0"/>
      <w:marBottom w:val="0"/>
      <w:divBdr>
        <w:top w:val="none" w:sz="0" w:space="0" w:color="auto"/>
        <w:left w:val="none" w:sz="0" w:space="0" w:color="auto"/>
        <w:bottom w:val="none" w:sz="0" w:space="0" w:color="auto"/>
        <w:right w:val="none" w:sz="0" w:space="0" w:color="auto"/>
      </w:divBdr>
    </w:div>
    <w:div w:id="1148594664">
      <w:bodyDiv w:val="1"/>
      <w:marLeft w:val="0"/>
      <w:marRight w:val="0"/>
      <w:marTop w:val="0"/>
      <w:marBottom w:val="0"/>
      <w:divBdr>
        <w:top w:val="none" w:sz="0" w:space="0" w:color="auto"/>
        <w:left w:val="none" w:sz="0" w:space="0" w:color="auto"/>
        <w:bottom w:val="none" w:sz="0" w:space="0" w:color="auto"/>
        <w:right w:val="none" w:sz="0" w:space="0" w:color="auto"/>
      </w:divBdr>
    </w:div>
    <w:div w:id="1148664359">
      <w:bodyDiv w:val="1"/>
      <w:marLeft w:val="0"/>
      <w:marRight w:val="0"/>
      <w:marTop w:val="0"/>
      <w:marBottom w:val="0"/>
      <w:divBdr>
        <w:top w:val="none" w:sz="0" w:space="0" w:color="auto"/>
        <w:left w:val="none" w:sz="0" w:space="0" w:color="auto"/>
        <w:bottom w:val="none" w:sz="0" w:space="0" w:color="auto"/>
        <w:right w:val="none" w:sz="0" w:space="0" w:color="auto"/>
      </w:divBdr>
    </w:div>
    <w:div w:id="1149253740">
      <w:bodyDiv w:val="1"/>
      <w:marLeft w:val="0"/>
      <w:marRight w:val="0"/>
      <w:marTop w:val="0"/>
      <w:marBottom w:val="0"/>
      <w:divBdr>
        <w:top w:val="none" w:sz="0" w:space="0" w:color="auto"/>
        <w:left w:val="none" w:sz="0" w:space="0" w:color="auto"/>
        <w:bottom w:val="none" w:sz="0" w:space="0" w:color="auto"/>
        <w:right w:val="none" w:sz="0" w:space="0" w:color="auto"/>
      </w:divBdr>
    </w:div>
    <w:div w:id="1149633011">
      <w:bodyDiv w:val="1"/>
      <w:marLeft w:val="0"/>
      <w:marRight w:val="0"/>
      <w:marTop w:val="0"/>
      <w:marBottom w:val="0"/>
      <w:divBdr>
        <w:top w:val="none" w:sz="0" w:space="0" w:color="auto"/>
        <w:left w:val="none" w:sz="0" w:space="0" w:color="auto"/>
        <w:bottom w:val="none" w:sz="0" w:space="0" w:color="auto"/>
        <w:right w:val="none" w:sz="0" w:space="0" w:color="auto"/>
      </w:divBdr>
    </w:div>
    <w:div w:id="1149707104">
      <w:bodyDiv w:val="1"/>
      <w:marLeft w:val="0"/>
      <w:marRight w:val="0"/>
      <w:marTop w:val="0"/>
      <w:marBottom w:val="0"/>
      <w:divBdr>
        <w:top w:val="none" w:sz="0" w:space="0" w:color="auto"/>
        <w:left w:val="none" w:sz="0" w:space="0" w:color="auto"/>
        <w:bottom w:val="none" w:sz="0" w:space="0" w:color="auto"/>
        <w:right w:val="none" w:sz="0" w:space="0" w:color="auto"/>
      </w:divBdr>
    </w:div>
    <w:div w:id="1152134041">
      <w:bodyDiv w:val="1"/>
      <w:marLeft w:val="0"/>
      <w:marRight w:val="0"/>
      <w:marTop w:val="0"/>
      <w:marBottom w:val="0"/>
      <w:divBdr>
        <w:top w:val="none" w:sz="0" w:space="0" w:color="auto"/>
        <w:left w:val="none" w:sz="0" w:space="0" w:color="auto"/>
        <w:bottom w:val="none" w:sz="0" w:space="0" w:color="auto"/>
        <w:right w:val="none" w:sz="0" w:space="0" w:color="auto"/>
      </w:divBdr>
    </w:div>
    <w:div w:id="1156141106">
      <w:bodyDiv w:val="1"/>
      <w:marLeft w:val="0"/>
      <w:marRight w:val="0"/>
      <w:marTop w:val="0"/>
      <w:marBottom w:val="0"/>
      <w:divBdr>
        <w:top w:val="none" w:sz="0" w:space="0" w:color="auto"/>
        <w:left w:val="none" w:sz="0" w:space="0" w:color="auto"/>
        <w:bottom w:val="none" w:sz="0" w:space="0" w:color="auto"/>
        <w:right w:val="none" w:sz="0" w:space="0" w:color="auto"/>
      </w:divBdr>
    </w:div>
    <w:div w:id="1156804692">
      <w:bodyDiv w:val="1"/>
      <w:marLeft w:val="0"/>
      <w:marRight w:val="0"/>
      <w:marTop w:val="0"/>
      <w:marBottom w:val="0"/>
      <w:divBdr>
        <w:top w:val="none" w:sz="0" w:space="0" w:color="auto"/>
        <w:left w:val="none" w:sz="0" w:space="0" w:color="auto"/>
        <w:bottom w:val="none" w:sz="0" w:space="0" w:color="auto"/>
        <w:right w:val="none" w:sz="0" w:space="0" w:color="auto"/>
      </w:divBdr>
    </w:div>
    <w:div w:id="1156994965">
      <w:bodyDiv w:val="1"/>
      <w:marLeft w:val="0"/>
      <w:marRight w:val="0"/>
      <w:marTop w:val="0"/>
      <w:marBottom w:val="0"/>
      <w:divBdr>
        <w:top w:val="none" w:sz="0" w:space="0" w:color="auto"/>
        <w:left w:val="none" w:sz="0" w:space="0" w:color="auto"/>
        <w:bottom w:val="none" w:sz="0" w:space="0" w:color="auto"/>
        <w:right w:val="none" w:sz="0" w:space="0" w:color="auto"/>
      </w:divBdr>
    </w:div>
    <w:div w:id="1162240421">
      <w:bodyDiv w:val="1"/>
      <w:marLeft w:val="0"/>
      <w:marRight w:val="0"/>
      <w:marTop w:val="0"/>
      <w:marBottom w:val="0"/>
      <w:divBdr>
        <w:top w:val="none" w:sz="0" w:space="0" w:color="auto"/>
        <w:left w:val="none" w:sz="0" w:space="0" w:color="auto"/>
        <w:bottom w:val="none" w:sz="0" w:space="0" w:color="auto"/>
        <w:right w:val="none" w:sz="0" w:space="0" w:color="auto"/>
      </w:divBdr>
    </w:div>
    <w:div w:id="1170215201">
      <w:bodyDiv w:val="1"/>
      <w:marLeft w:val="0"/>
      <w:marRight w:val="0"/>
      <w:marTop w:val="0"/>
      <w:marBottom w:val="0"/>
      <w:divBdr>
        <w:top w:val="none" w:sz="0" w:space="0" w:color="auto"/>
        <w:left w:val="none" w:sz="0" w:space="0" w:color="auto"/>
        <w:bottom w:val="none" w:sz="0" w:space="0" w:color="auto"/>
        <w:right w:val="none" w:sz="0" w:space="0" w:color="auto"/>
      </w:divBdr>
    </w:div>
    <w:div w:id="1172833975">
      <w:bodyDiv w:val="1"/>
      <w:marLeft w:val="0"/>
      <w:marRight w:val="0"/>
      <w:marTop w:val="0"/>
      <w:marBottom w:val="0"/>
      <w:divBdr>
        <w:top w:val="none" w:sz="0" w:space="0" w:color="auto"/>
        <w:left w:val="none" w:sz="0" w:space="0" w:color="auto"/>
        <w:bottom w:val="none" w:sz="0" w:space="0" w:color="auto"/>
        <w:right w:val="none" w:sz="0" w:space="0" w:color="auto"/>
      </w:divBdr>
    </w:div>
    <w:div w:id="1176114771">
      <w:bodyDiv w:val="1"/>
      <w:marLeft w:val="0"/>
      <w:marRight w:val="0"/>
      <w:marTop w:val="0"/>
      <w:marBottom w:val="0"/>
      <w:divBdr>
        <w:top w:val="none" w:sz="0" w:space="0" w:color="auto"/>
        <w:left w:val="none" w:sz="0" w:space="0" w:color="auto"/>
        <w:bottom w:val="none" w:sz="0" w:space="0" w:color="auto"/>
        <w:right w:val="none" w:sz="0" w:space="0" w:color="auto"/>
      </w:divBdr>
    </w:div>
    <w:div w:id="1179932397">
      <w:bodyDiv w:val="1"/>
      <w:marLeft w:val="0"/>
      <w:marRight w:val="0"/>
      <w:marTop w:val="0"/>
      <w:marBottom w:val="0"/>
      <w:divBdr>
        <w:top w:val="none" w:sz="0" w:space="0" w:color="auto"/>
        <w:left w:val="none" w:sz="0" w:space="0" w:color="auto"/>
        <w:bottom w:val="none" w:sz="0" w:space="0" w:color="auto"/>
        <w:right w:val="none" w:sz="0" w:space="0" w:color="auto"/>
      </w:divBdr>
    </w:div>
    <w:div w:id="1180698644">
      <w:bodyDiv w:val="1"/>
      <w:marLeft w:val="0"/>
      <w:marRight w:val="0"/>
      <w:marTop w:val="0"/>
      <w:marBottom w:val="0"/>
      <w:divBdr>
        <w:top w:val="none" w:sz="0" w:space="0" w:color="auto"/>
        <w:left w:val="none" w:sz="0" w:space="0" w:color="auto"/>
        <w:bottom w:val="none" w:sz="0" w:space="0" w:color="auto"/>
        <w:right w:val="none" w:sz="0" w:space="0" w:color="auto"/>
      </w:divBdr>
    </w:div>
    <w:div w:id="1180897613">
      <w:bodyDiv w:val="1"/>
      <w:marLeft w:val="0"/>
      <w:marRight w:val="0"/>
      <w:marTop w:val="0"/>
      <w:marBottom w:val="0"/>
      <w:divBdr>
        <w:top w:val="none" w:sz="0" w:space="0" w:color="auto"/>
        <w:left w:val="none" w:sz="0" w:space="0" w:color="auto"/>
        <w:bottom w:val="none" w:sz="0" w:space="0" w:color="auto"/>
        <w:right w:val="none" w:sz="0" w:space="0" w:color="auto"/>
      </w:divBdr>
    </w:div>
    <w:div w:id="1188787585">
      <w:bodyDiv w:val="1"/>
      <w:marLeft w:val="0"/>
      <w:marRight w:val="0"/>
      <w:marTop w:val="0"/>
      <w:marBottom w:val="0"/>
      <w:divBdr>
        <w:top w:val="none" w:sz="0" w:space="0" w:color="auto"/>
        <w:left w:val="none" w:sz="0" w:space="0" w:color="auto"/>
        <w:bottom w:val="none" w:sz="0" w:space="0" w:color="auto"/>
        <w:right w:val="none" w:sz="0" w:space="0" w:color="auto"/>
      </w:divBdr>
    </w:div>
    <w:div w:id="1189873868">
      <w:bodyDiv w:val="1"/>
      <w:marLeft w:val="0"/>
      <w:marRight w:val="0"/>
      <w:marTop w:val="0"/>
      <w:marBottom w:val="0"/>
      <w:divBdr>
        <w:top w:val="none" w:sz="0" w:space="0" w:color="auto"/>
        <w:left w:val="none" w:sz="0" w:space="0" w:color="auto"/>
        <w:bottom w:val="none" w:sz="0" w:space="0" w:color="auto"/>
        <w:right w:val="none" w:sz="0" w:space="0" w:color="auto"/>
      </w:divBdr>
    </w:div>
    <w:div w:id="1191455291">
      <w:bodyDiv w:val="1"/>
      <w:marLeft w:val="0"/>
      <w:marRight w:val="0"/>
      <w:marTop w:val="0"/>
      <w:marBottom w:val="0"/>
      <w:divBdr>
        <w:top w:val="none" w:sz="0" w:space="0" w:color="auto"/>
        <w:left w:val="none" w:sz="0" w:space="0" w:color="auto"/>
        <w:bottom w:val="none" w:sz="0" w:space="0" w:color="auto"/>
        <w:right w:val="none" w:sz="0" w:space="0" w:color="auto"/>
      </w:divBdr>
    </w:div>
    <w:div w:id="1191646118">
      <w:bodyDiv w:val="1"/>
      <w:marLeft w:val="0"/>
      <w:marRight w:val="0"/>
      <w:marTop w:val="0"/>
      <w:marBottom w:val="0"/>
      <w:divBdr>
        <w:top w:val="none" w:sz="0" w:space="0" w:color="auto"/>
        <w:left w:val="none" w:sz="0" w:space="0" w:color="auto"/>
        <w:bottom w:val="none" w:sz="0" w:space="0" w:color="auto"/>
        <w:right w:val="none" w:sz="0" w:space="0" w:color="auto"/>
      </w:divBdr>
    </w:div>
    <w:div w:id="1193573649">
      <w:bodyDiv w:val="1"/>
      <w:marLeft w:val="0"/>
      <w:marRight w:val="0"/>
      <w:marTop w:val="0"/>
      <w:marBottom w:val="0"/>
      <w:divBdr>
        <w:top w:val="none" w:sz="0" w:space="0" w:color="auto"/>
        <w:left w:val="none" w:sz="0" w:space="0" w:color="auto"/>
        <w:bottom w:val="none" w:sz="0" w:space="0" w:color="auto"/>
        <w:right w:val="none" w:sz="0" w:space="0" w:color="auto"/>
      </w:divBdr>
    </w:div>
    <w:div w:id="1196962386">
      <w:bodyDiv w:val="1"/>
      <w:marLeft w:val="0"/>
      <w:marRight w:val="0"/>
      <w:marTop w:val="0"/>
      <w:marBottom w:val="0"/>
      <w:divBdr>
        <w:top w:val="none" w:sz="0" w:space="0" w:color="auto"/>
        <w:left w:val="none" w:sz="0" w:space="0" w:color="auto"/>
        <w:bottom w:val="none" w:sz="0" w:space="0" w:color="auto"/>
        <w:right w:val="none" w:sz="0" w:space="0" w:color="auto"/>
      </w:divBdr>
    </w:div>
    <w:div w:id="1197087895">
      <w:bodyDiv w:val="1"/>
      <w:marLeft w:val="0"/>
      <w:marRight w:val="0"/>
      <w:marTop w:val="0"/>
      <w:marBottom w:val="0"/>
      <w:divBdr>
        <w:top w:val="none" w:sz="0" w:space="0" w:color="auto"/>
        <w:left w:val="none" w:sz="0" w:space="0" w:color="auto"/>
        <w:bottom w:val="none" w:sz="0" w:space="0" w:color="auto"/>
        <w:right w:val="none" w:sz="0" w:space="0" w:color="auto"/>
      </w:divBdr>
    </w:div>
    <w:div w:id="1198927061">
      <w:bodyDiv w:val="1"/>
      <w:marLeft w:val="0"/>
      <w:marRight w:val="0"/>
      <w:marTop w:val="0"/>
      <w:marBottom w:val="0"/>
      <w:divBdr>
        <w:top w:val="none" w:sz="0" w:space="0" w:color="auto"/>
        <w:left w:val="none" w:sz="0" w:space="0" w:color="auto"/>
        <w:bottom w:val="none" w:sz="0" w:space="0" w:color="auto"/>
        <w:right w:val="none" w:sz="0" w:space="0" w:color="auto"/>
      </w:divBdr>
    </w:div>
    <w:div w:id="1201239249">
      <w:bodyDiv w:val="1"/>
      <w:marLeft w:val="0"/>
      <w:marRight w:val="0"/>
      <w:marTop w:val="0"/>
      <w:marBottom w:val="0"/>
      <w:divBdr>
        <w:top w:val="none" w:sz="0" w:space="0" w:color="auto"/>
        <w:left w:val="none" w:sz="0" w:space="0" w:color="auto"/>
        <w:bottom w:val="none" w:sz="0" w:space="0" w:color="auto"/>
        <w:right w:val="none" w:sz="0" w:space="0" w:color="auto"/>
      </w:divBdr>
    </w:div>
    <w:div w:id="1201866770">
      <w:bodyDiv w:val="1"/>
      <w:marLeft w:val="0"/>
      <w:marRight w:val="0"/>
      <w:marTop w:val="0"/>
      <w:marBottom w:val="0"/>
      <w:divBdr>
        <w:top w:val="none" w:sz="0" w:space="0" w:color="auto"/>
        <w:left w:val="none" w:sz="0" w:space="0" w:color="auto"/>
        <w:bottom w:val="none" w:sz="0" w:space="0" w:color="auto"/>
        <w:right w:val="none" w:sz="0" w:space="0" w:color="auto"/>
      </w:divBdr>
    </w:div>
    <w:div w:id="1204903929">
      <w:bodyDiv w:val="1"/>
      <w:marLeft w:val="0"/>
      <w:marRight w:val="0"/>
      <w:marTop w:val="0"/>
      <w:marBottom w:val="0"/>
      <w:divBdr>
        <w:top w:val="none" w:sz="0" w:space="0" w:color="auto"/>
        <w:left w:val="none" w:sz="0" w:space="0" w:color="auto"/>
        <w:bottom w:val="none" w:sz="0" w:space="0" w:color="auto"/>
        <w:right w:val="none" w:sz="0" w:space="0" w:color="auto"/>
      </w:divBdr>
    </w:div>
    <w:div w:id="1205480653">
      <w:bodyDiv w:val="1"/>
      <w:marLeft w:val="0"/>
      <w:marRight w:val="0"/>
      <w:marTop w:val="0"/>
      <w:marBottom w:val="0"/>
      <w:divBdr>
        <w:top w:val="none" w:sz="0" w:space="0" w:color="auto"/>
        <w:left w:val="none" w:sz="0" w:space="0" w:color="auto"/>
        <w:bottom w:val="none" w:sz="0" w:space="0" w:color="auto"/>
        <w:right w:val="none" w:sz="0" w:space="0" w:color="auto"/>
      </w:divBdr>
    </w:div>
    <w:div w:id="1207643252">
      <w:bodyDiv w:val="1"/>
      <w:marLeft w:val="0"/>
      <w:marRight w:val="0"/>
      <w:marTop w:val="0"/>
      <w:marBottom w:val="0"/>
      <w:divBdr>
        <w:top w:val="none" w:sz="0" w:space="0" w:color="auto"/>
        <w:left w:val="none" w:sz="0" w:space="0" w:color="auto"/>
        <w:bottom w:val="none" w:sz="0" w:space="0" w:color="auto"/>
        <w:right w:val="none" w:sz="0" w:space="0" w:color="auto"/>
      </w:divBdr>
    </w:div>
    <w:div w:id="1211576768">
      <w:bodyDiv w:val="1"/>
      <w:marLeft w:val="0"/>
      <w:marRight w:val="0"/>
      <w:marTop w:val="0"/>
      <w:marBottom w:val="0"/>
      <w:divBdr>
        <w:top w:val="none" w:sz="0" w:space="0" w:color="auto"/>
        <w:left w:val="none" w:sz="0" w:space="0" w:color="auto"/>
        <w:bottom w:val="none" w:sz="0" w:space="0" w:color="auto"/>
        <w:right w:val="none" w:sz="0" w:space="0" w:color="auto"/>
      </w:divBdr>
    </w:div>
    <w:div w:id="1212038373">
      <w:bodyDiv w:val="1"/>
      <w:marLeft w:val="0"/>
      <w:marRight w:val="0"/>
      <w:marTop w:val="0"/>
      <w:marBottom w:val="0"/>
      <w:divBdr>
        <w:top w:val="none" w:sz="0" w:space="0" w:color="auto"/>
        <w:left w:val="none" w:sz="0" w:space="0" w:color="auto"/>
        <w:bottom w:val="none" w:sz="0" w:space="0" w:color="auto"/>
        <w:right w:val="none" w:sz="0" w:space="0" w:color="auto"/>
      </w:divBdr>
    </w:div>
    <w:div w:id="1219240912">
      <w:bodyDiv w:val="1"/>
      <w:marLeft w:val="0"/>
      <w:marRight w:val="0"/>
      <w:marTop w:val="0"/>
      <w:marBottom w:val="0"/>
      <w:divBdr>
        <w:top w:val="none" w:sz="0" w:space="0" w:color="auto"/>
        <w:left w:val="none" w:sz="0" w:space="0" w:color="auto"/>
        <w:bottom w:val="none" w:sz="0" w:space="0" w:color="auto"/>
        <w:right w:val="none" w:sz="0" w:space="0" w:color="auto"/>
      </w:divBdr>
    </w:div>
    <w:div w:id="1219246135">
      <w:bodyDiv w:val="1"/>
      <w:marLeft w:val="0"/>
      <w:marRight w:val="0"/>
      <w:marTop w:val="0"/>
      <w:marBottom w:val="0"/>
      <w:divBdr>
        <w:top w:val="none" w:sz="0" w:space="0" w:color="auto"/>
        <w:left w:val="none" w:sz="0" w:space="0" w:color="auto"/>
        <w:bottom w:val="none" w:sz="0" w:space="0" w:color="auto"/>
        <w:right w:val="none" w:sz="0" w:space="0" w:color="auto"/>
      </w:divBdr>
    </w:div>
    <w:div w:id="1223523657">
      <w:bodyDiv w:val="1"/>
      <w:marLeft w:val="0"/>
      <w:marRight w:val="0"/>
      <w:marTop w:val="0"/>
      <w:marBottom w:val="0"/>
      <w:divBdr>
        <w:top w:val="none" w:sz="0" w:space="0" w:color="auto"/>
        <w:left w:val="none" w:sz="0" w:space="0" w:color="auto"/>
        <w:bottom w:val="none" w:sz="0" w:space="0" w:color="auto"/>
        <w:right w:val="none" w:sz="0" w:space="0" w:color="auto"/>
      </w:divBdr>
    </w:div>
    <w:div w:id="1225066549">
      <w:bodyDiv w:val="1"/>
      <w:marLeft w:val="0"/>
      <w:marRight w:val="0"/>
      <w:marTop w:val="0"/>
      <w:marBottom w:val="0"/>
      <w:divBdr>
        <w:top w:val="none" w:sz="0" w:space="0" w:color="auto"/>
        <w:left w:val="none" w:sz="0" w:space="0" w:color="auto"/>
        <w:bottom w:val="none" w:sz="0" w:space="0" w:color="auto"/>
        <w:right w:val="none" w:sz="0" w:space="0" w:color="auto"/>
      </w:divBdr>
    </w:div>
    <w:div w:id="1225484375">
      <w:bodyDiv w:val="1"/>
      <w:marLeft w:val="0"/>
      <w:marRight w:val="0"/>
      <w:marTop w:val="0"/>
      <w:marBottom w:val="0"/>
      <w:divBdr>
        <w:top w:val="none" w:sz="0" w:space="0" w:color="auto"/>
        <w:left w:val="none" w:sz="0" w:space="0" w:color="auto"/>
        <w:bottom w:val="none" w:sz="0" w:space="0" w:color="auto"/>
        <w:right w:val="none" w:sz="0" w:space="0" w:color="auto"/>
      </w:divBdr>
    </w:div>
    <w:div w:id="1227838223">
      <w:bodyDiv w:val="1"/>
      <w:marLeft w:val="0"/>
      <w:marRight w:val="0"/>
      <w:marTop w:val="0"/>
      <w:marBottom w:val="0"/>
      <w:divBdr>
        <w:top w:val="none" w:sz="0" w:space="0" w:color="auto"/>
        <w:left w:val="none" w:sz="0" w:space="0" w:color="auto"/>
        <w:bottom w:val="none" w:sz="0" w:space="0" w:color="auto"/>
        <w:right w:val="none" w:sz="0" w:space="0" w:color="auto"/>
      </w:divBdr>
    </w:div>
    <w:div w:id="1228882280">
      <w:bodyDiv w:val="1"/>
      <w:marLeft w:val="0"/>
      <w:marRight w:val="0"/>
      <w:marTop w:val="0"/>
      <w:marBottom w:val="0"/>
      <w:divBdr>
        <w:top w:val="none" w:sz="0" w:space="0" w:color="auto"/>
        <w:left w:val="none" w:sz="0" w:space="0" w:color="auto"/>
        <w:bottom w:val="none" w:sz="0" w:space="0" w:color="auto"/>
        <w:right w:val="none" w:sz="0" w:space="0" w:color="auto"/>
      </w:divBdr>
    </w:div>
    <w:div w:id="1230925734">
      <w:bodyDiv w:val="1"/>
      <w:marLeft w:val="0"/>
      <w:marRight w:val="0"/>
      <w:marTop w:val="0"/>
      <w:marBottom w:val="0"/>
      <w:divBdr>
        <w:top w:val="none" w:sz="0" w:space="0" w:color="auto"/>
        <w:left w:val="none" w:sz="0" w:space="0" w:color="auto"/>
        <w:bottom w:val="none" w:sz="0" w:space="0" w:color="auto"/>
        <w:right w:val="none" w:sz="0" w:space="0" w:color="auto"/>
      </w:divBdr>
    </w:div>
    <w:div w:id="1231304035">
      <w:bodyDiv w:val="1"/>
      <w:marLeft w:val="0"/>
      <w:marRight w:val="0"/>
      <w:marTop w:val="0"/>
      <w:marBottom w:val="0"/>
      <w:divBdr>
        <w:top w:val="none" w:sz="0" w:space="0" w:color="auto"/>
        <w:left w:val="none" w:sz="0" w:space="0" w:color="auto"/>
        <w:bottom w:val="none" w:sz="0" w:space="0" w:color="auto"/>
        <w:right w:val="none" w:sz="0" w:space="0" w:color="auto"/>
      </w:divBdr>
    </w:div>
    <w:div w:id="1231622772">
      <w:bodyDiv w:val="1"/>
      <w:marLeft w:val="0"/>
      <w:marRight w:val="0"/>
      <w:marTop w:val="0"/>
      <w:marBottom w:val="0"/>
      <w:divBdr>
        <w:top w:val="none" w:sz="0" w:space="0" w:color="auto"/>
        <w:left w:val="none" w:sz="0" w:space="0" w:color="auto"/>
        <w:bottom w:val="none" w:sz="0" w:space="0" w:color="auto"/>
        <w:right w:val="none" w:sz="0" w:space="0" w:color="auto"/>
      </w:divBdr>
    </w:div>
    <w:div w:id="1232036268">
      <w:bodyDiv w:val="1"/>
      <w:marLeft w:val="0"/>
      <w:marRight w:val="0"/>
      <w:marTop w:val="0"/>
      <w:marBottom w:val="0"/>
      <w:divBdr>
        <w:top w:val="none" w:sz="0" w:space="0" w:color="auto"/>
        <w:left w:val="none" w:sz="0" w:space="0" w:color="auto"/>
        <w:bottom w:val="none" w:sz="0" w:space="0" w:color="auto"/>
        <w:right w:val="none" w:sz="0" w:space="0" w:color="auto"/>
      </w:divBdr>
    </w:div>
    <w:div w:id="1233857109">
      <w:bodyDiv w:val="1"/>
      <w:marLeft w:val="0"/>
      <w:marRight w:val="0"/>
      <w:marTop w:val="0"/>
      <w:marBottom w:val="0"/>
      <w:divBdr>
        <w:top w:val="none" w:sz="0" w:space="0" w:color="auto"/>
        <w:left w:val="none" w:sz="0" w:space="0" w:color="auto"/>
        <w:bottom w:val="none" w:sz="0" w:space="0" w:color="auto"/>
        <w:right w:val="none" w:sz="0" w:space="0" w:color="auto"/>
      </w:divBdr>
    </w:div>
    <w:div w:id="1234967923">
      <w:bodyDiv w:val="1"/>
      <w:marLeft w:val="0"/>
      <w:marRight w:val="0"/>
      <w:marTop w:val="0"/>
      <w:marBottom w:val="0"/>
      <w:divBdr>
        <w:top w:val="none" w:sz="0" w:space="0" w:color="auto"/>
        <w:left w:val="none" w:sz="0" w:space="0" w:color="auto"/>
        <w:bottom w:val="none" w:sz="0" w:space="0" w:color="auto"/>
        <w:right w:val="none" w:sz="0" w:space="0" w:color="auto"/>
      </w:divBdr>
    </w:div>
    <w:div w:id="1236938986">
      <w:bodyDiv w:val="1"/>
      <w:marLeft w:val="0"/>
      <w:marRight w:val="0"/>
      <w:marTop w:val="0"/>
      <w:marBottom w:val="0"/>
      <w:divBdr>
        <w:top w:val="none" w:sz="0" w:space="0" w:color="auto"/>
        <w:left w:val="none" w:sz="0" w:space="0" w:color="auto"/>
        <w:bottom w:val="none" w:sz="0" w:space="0" w:color="auto"/>
        <w:right w:val="none" w:sz="0" w:space="0" w:color="auto"/>
      </w:divBdr>
    </w:div>
    <w:div w:id="1237976195">
      <w:bodyDiv w:val="1"/>
      <w:marLeft w:val="0"/>
      <w:marRight w:val="0"/>
      <w:marTop w:val="0"/>
      <w:marBottom w:val="0"/>
      <w:divBdr>
        <w:top w:val="none" w:sz="0" w:space="0" w:color="auto"/>
        <w:left w:val="none" w:sz="0" w:space="0" w:color="auto"/>
        <w:bottom w:val="none" w:sz="0" w:space="0" w:color="auto"/>
        <w:right w:val="none" w:sz="0" w:space="0" w:color="auto"/>
      </w:divBdr>
    </w:div>
    <w:div w:id="1239511014">
      <w:bodyDiv w:val="1"/>
      <w:marLeft w:val="0"/>
      <w:marRight w:val="0"/>
      <w:marTop w:val="0"/>
      <w:marBottom w:val="0"/>
      <w:divBdr>
        <w:top w:val="none" w:sz="0" w:space="0" w:color="auto"/>
        <w:left w:val="none" w:sz="0" w:space="0" w:color="auto"/>
        <w:bottom w:val="none" w:sz="0" w:space="0" w:color="auto"/>
        <w:right w:val="none" w:sz="0" w:space="0" w:color="auto"/>
      </w:divBdr>
    </w:div>
    <w:div w:id="1242452334">
      <w:bodyDiv w:val="1"/>
      <w:marLeft w:val="0"/>
      <w:marRight w:val="0"/>
      <w:marTop w:val="0"/>
      <w:marBottom w:val="0"/>
      <w:divBdr>
        <w:top w:val="none" w:sz="0" w:space="0" w:color="auto"/>
        <w:left w:val="none" w:sz="0" w:space="0" w:color="auto"/>
        <w:bottom w:val="none" w:sz="0" w:space="0" w:color="auto"/>
        <w:right w:val="none" w:sz="0" w:space="0" w:color="auto"/>
      </w:divBdr>
    </w:div>
    <w:div w:id="1250774700">
      <w:bodyDiv w:val="1"/>
      <w:marLeft w:val="0"/>
      <w:marRight w:val="0"/>
      <w:marTop w:val="0"/>
      <w:marBottom w:val="0"/>
      <w:divBdr>
        <w:top w:val="none" w:sz="0" w:space="0" w:color="auto"/>
        <w:left w:val="none" w:sz="0" w:space="0" w:color="auto"/>
        <w:bottom w:val="none" w:sz="0" w:space="0" w:color="auto"/>
        <w:right w:val="none" w:sz="0" w:space="0" w:color="auto"/>
      </w:divBdr>
    </w:div>
    <w:div w:id="1251619375">
      <w:bodyDiv w:val="1"/>
      <w:marLeft w:val="0"/>
      <w:marRight w:val="0"/>
      <w:marTop w:val="0"/>
      <w:marBottom w:val="0"/>
      <w:divBdr>
        <w:top w:val="none" w:sz="0" w:space="0" w:color="auto"/>
        <w:left w:val="none" w:sz="0" w:space="0" w:color="auto"/>
        <w:bottom w:val="none" w:sz="0" w:space="0" w:color="auto"/>
        <w:right w:val="none" w:sz="0" w:space="0" w:color="auto"/>
      </w:divBdr>
    </w:div>
    <w:div w:id="1252541934">
      <w:bodyDiv w:val="1"/>
      <w:marLeft w:val="0"/>
      <w:marRight w:val="0"/>
      <w:marTop w:val="0"/>
      <w:marBottom w:val="0"/>
      <w:divBdr>
        <w:top w:val="none" w:sz="0" w:space="0" w:color="auto"/>
        <w:left w:val="none" w:sz="0" w:space="0" w:color="auto"/>
        <w:bottom w:val="none" w:sz="0" w:space="0" w:color="auto"/>
        <w:right w:val="none" w:sz="0" w:space="0" w:color="auto"/>
      </w:divBdr>
    </w:div>
    <w:div w:id="1261908123">
      <w:bodyDiv w:val="1"/>
      <w:marLeft w:val="0"/>
      <w:marRight w:val="0"/>
      <w:marTop w:val="0"/>
      <w:marBottom w:val="0"/>
      <w:divBdr>
        <w:top w:val="none" w:sz="0" w:space="0" w:color="auto"/>
        <w:left w:val="none" w:sz="0" w:space="0" w:color="auto"/>
        <w:bottom w:val="none" w:sz="0" w:space="0" w:color="auto"/>
        <w:right w:val="none" w:sz="0" w:space="0" w:color="auto"/>
      </w:divBdr>
    </w:div>
    <w:div w:id="1262910697">
      <w:bodyDiv w:val="1"/>
      <w:marLeft w:val="0"/>
      <w:marRight w:val="0"/>
      <w:marTop w:val="0"/>
      <w:marBottom w:val="0"/>
      <w:divBdr>
        <w:top w:val="none" w:sz="0" w:space="0" w:color="auto"/>
        <w:left w:val="none" w:sz="0" w:space="0" w:color="auto"/>
        <w:bottom w:val="none" w:sz="0" w:space="0" w:color="auto"/>
        <w:right w:val="none" w:sz="0" w:space="0" w:color="auto"/>
      </w:divBdr>
    </w:div>
    <w:div w:id="1262950779">
      <w:bodyDiv w:val="1"/>
      <w:marLeft w:val="0"/>
      <w:marRight w:val="0"/>
      <w:marTop w:val="0"/>
      <w:marBottom w:val="0"/>
      <w:divBdr>
        <w:top w:val="none" w:sz="0" w:space="0" w:color="auto"/>
        <w:left w:val="none" w:sz="0" w:space="0" w:color="auto"/>
        <w:bottom w:val="none" w:sz="0" w:space="0" w:color="auto"/>
        <w:right w:val="none" w:sz="0" w:space="0" w:color="auto"/>
      </w:divBdr>
    </w:div>
    <w:div w:id="1263343910">
      <w:bodyDiv w:val="1"/>
      <w:marLeft w:val="0"/>
      <w:marRight w:val="0"/>
      <w:marTop w:val="0"/>
      <w:marBottom w:val="0"/>
      <w:divBdr>
        <w:top w:val="none" w:sz="0" w:space="0" w:color="auto"/>
        <w:left w:val="none" w:sz="0" w:space="0" w:color="auto"/>
        <w:bottom w:val="none" w:sz="0" w:space="0" w:color="auto"/>
        <w:right w:val="none" w:sz="0" w:space="0" w:color="auto"/>
      </w:divBdr>
    </w:div>
    <w:div w:id="1263997236">
      <w:bodyDiv w:val="1"/>
      <w:marLeft w:val="0"/>
      <w:marRight w:val="0"/>
      <w:marTop w:val="0"/>
      <w:marBottom w:val="0"/>
      <w:divBdr>
        <w:top w:val="none" w:sz="0" w:space="0" w:color="auto"/>
        <w:left w:val="none" w:sz="0" w:space="0" w:color="auto"/>
        <w:bottom w:val="none" w:sz="0" w:space="0" w:color="auto"/>
        <w:right w:val="none" w:sz="0" w:space="0" w:color="auto"/>
      </w:divBdr>
    </w:div>
    <w:div w:id="1265503016">
      <w:bodyDiv w:val="1"/>
      <w:marLeft w:val="0"/>
      <w:marRight w:val="0"/>
      <w:marTop w:val="0"/>
      <w:marBottom w:val="0"/>
      <w:divBdr>
        <w:top w:val="none" w:sz="0" w:space="0" w:color="auto"/>
        <w:left w:val="none" w:sz="0" w:space="0" w:color="auto"/>
        <w:bottom w:val="none" w:sz="0" w:space="0" w:color="auto"/>
        <w:right w:val="none" w:sz="0" w:space="0" w:color="auto"/>
      </w:divBdr>
    </w:div>
    <w:div w:id="1266615883">
      <w:bodyDiv w:val="1"/>
      <w:marLeft w:val="0"/>
      <w:marRight w:val="0"/>
      <w:marTop w:val="0"/>
      <w:marBottom w:val="0"/>
      <w:divBdr>
        <w:top w:val="none" w:sz="0" w:space="0" w:color="auto"/>
        <w:left w:val="none" w:sz="0" w:space="0" w:color="auto"/>
        <w:bottom w:val="none" w:sz="0" w:space="0" w:color="auto"/>
        <w:right w:val="none" w:sz="0" w:space="0" w:color="auto"/>
      </w:divBdr>
    </w:div>
    <w:div w:id="1268082474">
      <w:bodyDiv w:val="1"/>
      <w:marLeft w:val="0"/>
      <w:marRight w:val="0"/>
      <w:marTop w:val="0"/>
      <w:marBottom w:val="0"/>
      <w:divBdr>
        <w:top w:val="none" w:sz="0" w:space="0" w:color="auto"/>
        <w:left w:val="none" w:sz="0" w:space="0" w:color="auto"/>
        <w:bottom w:val="none" w:sz="0" w:space="0" w:color="auto"/>
        <w:right w:val="none" w:sz="0" w:space="0" w:color="auto"/>
      </w:divBdr>
    </w:div>
    <w:div w:id="1271158356">
      <w:bodyDiv w:val="1"/>
      <w:marLeft w:val="0"/>
      <w:marRight w:val="0"/>
      <w:marTop w:val="0"/>
      <w:marBottom w:val="0"/>
      <w:divBdr>
        <w:top w:val="none" w:sz="0" w:space="0" w:color="auto"/>
        <w:left w:val="none" w:sz="0" w:space="0" w:color="auto"/>
        <w:bottom w:val="none" w:sz="0" w:space="0" w:color="auto"/>
        <w:right w:val="none" w:sz="0" w:space="0" w:color="auto"/>
      </w:divBdr>
    </w:div>
    <w:div w:id="1272080941">
      <w:bodyDiv w:val="1"/>
      <w:marLeft w:val="0"/>
      <w:marRight w:val="0"/>
      <w:marTop w:val="0"/>
      <w:marBottom w:val="0"/>
      <w:divBdr>
        <w:top w:val="none" w:sz="0" w:space="0" w:color="auto"/>
        <w:left w:val="none" w:sz="0" w:space="0" w:color="auto"/>
        <w:bottom w:val="none" w:sz="0" w:space="0" w:color="auto"/>
        <w:right w:val="none" w:sz="0" w:space="0" w:color="auto"/>
      </w:divBdr>
    </w:div>
    <w:div w:id="1276400584">
      <w:bodyDiv w:val="1"/>
      <w:marLeft w:val="0"/>
      <w:marRight w:val="0"/>
      <w:marTop w:val="0"/>
      <w:marBottom w:val="0"/>
      <w:divBdr>
        <w:top w:val="none" w:sz="0" w:space="0" w:color="auto"/>
        <w:left w:val="none" w:sz="0" w:space="0" w:color="auto"/>
        <w:bottom w:val="none" w:sz="0" w:space="0" w:color="auto"/>
        <w:right w:val="none" w:sz="0" w:space="0" w:color="auto"/>
      </w:divBdr>
    </w:div>
    <w:div w:id="1281256790">
      <w:bodyDiv w:val="1"/>
      <w:marLeft w:val="0"/>
      <w:marRight w:val="0"/>
      <w:marTop w:val="0"/>
      <w:marBottom w:val="0"/>
      <w:divBdr>
        <w:top w:val="none" w:sz="0" w:space="0" w:color="auto"/>
        <w:left w:val="none" w:sz="0" w:space="0" w:color="auto"/>
        <w:bottom w:val="none" w:sz="0" w:space="0" w:color="auto"/>
        <w:right w:val="none" w:sz="0" w:space="0" w:color="auto"/>
      </w:divBdr>
    </w:div>
    <w:div w:id="1285622052">
      <w:bodyDiv w:val="1"/>
      <w:marLeft w:val="0"/>
      <w:marRight w:val="0"/>
      <w:marTop w:val="0"/>
      <w:marBottom w:val="0"/>
      <w:divBdr>
        <w:top w:val="none" w:sz="0" w:space="0" w:color="auto"/>
        <w:left w:val="none" w:sz="0" w:space="0" w:color="auto"/>
        <w:bottom w:val="none" w:sz="0" w:space="0" w:color="auto"/>
        <w:right w:val="none" w:sz="0" w:space="0" w:color="auto"/>
      </w:divBdr>
    </w:div>
    <w:div w:id="1290553698">
      <w:bodyDiv w:val="1"/>
      <w:marLeft w:val="0"/>
      <w:marRight w:val="0"/>
      <w:marTop w:val="0"/>
      <w:marBottom w:val="0"/>
      <w:divBdr>
        <w:top w:val="none" w:sz="0" w:space="0" w:color="auto"/>
        <w:left w:val="none" w:sz="0" w:space="0" w:color="auto"/>
        <w:bottom w:val="none" w:sz="0" w:space="0" w:color="auto"/>
        <w:right w:val="none" w:sz="0" w:space="0" w:color="auto"/>
      </w:divBdr>
    </w:div>
    <w:div w:id="1294095724">
      <w:bodyDiv w:val="1"/>
      <w:marLeft w:val="0"/>
      <w:marRight w:val="0"/>
      <w:marTop w:val="0"/>
      <w:marBottom w:val="0"/>
      <w:divBdr>
        <w:top w:val="none" w:sz="0" w:space="0" w:color="auto"/>
        <w:left w:val="none" w:sz="0" w:space="0" w:color="auto"/>
        <w:bottom w:val="none" w:sz="0" w:space="0" w:color="auto"/>
        <w:right w:val="none" w:sz="0" w:space="0" w:color="auto"/>
      </w:divBdr>
    </w:div>
    <w:div w:id="1294940152">
      <w:bodyDiv w:val="1"/>
      <w:marLeft w:val="0"/>
      <w:marRight w:val="0"/>
      <w:marTop w:val="0"/>
      <w:marBottom w:val="0"/>
      <w:divBdr>
        <w:top w:val="none" w:sz="0" w:space="0" w:color="auto"/>
        <w:left w:val="none" w:sz="0" w:space="0" w:color="auto"/>
        <w:bottom w:val="none" w:sz="0" w:space="0" w:color="auto"/>
        <w:right w:val="none" w:sz="0" w:space="0" w:color="auto"/>
      </w:divBdr>
    </w:div>
    <w:div w:id="1295525371">
      <w:bodyDiv w:val="1"/>
      <w:marLeft w:val="0"/>
      <w:marRight w:val="0"/>
      <w:marTop w:val="0"/>
      <w:marBottom w:val="0"/>
      <w:divBdr>
        <w:top w:val="none" w:sz="0" w:space="0" w:color="auto"/>
        <w:left w:val="none" w:sz="0" w:space="0" w:color="auto"/>
        <w:bottom w:val="none" w:sz="0" w:space="0" w:color="auto"/>
        <w:right w:val="none" w:sz="0" w:space="0" w:color="auto"/>
      </w:divBdr>
    </w:div>
    <w:div w:id="1295914498">
      <w:bodyDiv w:val="1"/>
      <w:marLeft w:val="0"/>
      <w:marRight w:val="0"/>
      <w:marTop w:val="0"/>
      <w:marBottom w:val="0"/>
      <w:divBdr>
        <w:top w:val="none" w:sz="0" w:space="0" w:color="auto"/>
        <w:left w:val="none" w:sz="0" w:space="0" w:color="auto"/>
        <w:bottom w:val="none" w:sz="0" w:space="0" w:color="auto"/>
        <w:right w:val="none" w:sz="0" w:space="0" w:color="auto"/>
      </w:divBdr>
    </w:div>
    <w:div w:id="1298298154">
      <w:bodyDiv w:val="1"/>
      <w:marLeft w:val="0"/>
      <w:marRight w:val="0"/>
      <w:marTop w:val="0"/>
      <w:marBottom w:val="0"/>
      <w:divBdr>
        <w:top w:val="none" w:sz="0" w:space="0" w:color="auto"/>
        <w:left w:val="none" w:sz="0" w:space="0" w:color="auto"/>
        <w:bottom w:val="none" w:sz="0" w:space="0" w:color="auto"/>
        <w:right w:val="none" w:sz="0" w:space="0" w:color="auto"/>
      </w:divBdr>
    </w:div>
    <w:div w:id="1300962429">
      <w:bodyDiv w:val="1"/>
      <w:marLeft w:val="0"/>
      <w:marRight w:val="0"/>
      <w:marTop w:val="0"/>
      <w:marBottom w:val="0"/>
      <w:divBdr>
        <w:top w:val="none" w:sz="0" w:space="0" w:color="auto"/>
        <w:left w:val="none" w:sz="0" w:space="0" w:color="auto"/>
        <w:bottom w:val="none" w:sz="0" w:space="0" w:color="auto"/>
        <w:right w:val="none" w:sz="0" w:space="0" w:color="auto"/>
      </w:divBdr>
    </w:div>
    <w:div w:id="1301424060">
      <w:bodyDiv w:val="1"/>
      <w:marLeft w:val="0"/>
      <w:marRight w:val="0"/>
      <w:marTop w:val="0"/>
      <w:marBottom w:val="0"/>
      <w:divBdr>
        <w:top w:val="none" w:sz="0" w:space="0" w:color="auto"/>
        <w:left w:val="none" w:sz="0" w:space="0" w:color="auto"/>
        <w:bottom w:val="none" w:sz="0" w:space="0" w:color="auto"/>
        <w:right w:val="none" w:sz="0" w:space="0" w:color="auto"/>
      </w:divBdr>
    </w:div>
    <w:div w:id="1306738409">
      <w:bodyDiv w:val="1"/>
      <w:marLeft w:val="0"/>
      <w:marRight w:val="0"/>
      <w:marTop w:val="0"/>
      <w:marBottom w:val="0"/>
      <w:divBdr>
        <w:top w:val="none" w:sz="0" w:space="0" w:color="auto"/>
        <w:left w:val="none" w:sz="0" w:space="0" w:color="auto"/>
        <w:bottom w:val="none" w:sz="0" w:space="0" w:color="auto"/>
        <w:right w:val="none" w:sz="0" w:space="0" w:color="auto"/>
      </w:divBdr>
    </w:div>
    <w:div w:id="1307781101">
      <w:bodyDiv w:val="1"/>
      <w:marLeft w:val="0"/>
      <w:marRight w:val="0"/>
      <w:marTop w:val="0"/>
      <w:marBottom w:val="0"/>
      <w:divBdr>
        <w:top w:val="none" w:sz="0" w:space="0" w:color="auto"/>
        <w:left w:val="none" w:sz="0" w:space="0" w:color="auto"/>
        <w:bottom w:val="none" w:sz="0" w:space="0" w:color="auto"/>
        <w:right w:val="none" w:sz="0" w:space="0" w:color="auto"/>
      </w:divBdr>
    </w:div>
    <w:div w:id="1320232492">
      <w:bodyDiv w:val="1"/>
      <w:marLeft w:val="0"/>
      <w:marRight w:val="0"/>
      <w:marTop w:val="0"/>
      <w:marBottom w:val="0"/>
      <w:divBdr>
        <w:top w:val="none" w:sz="0" w:space="0" w:color="auto"/>
        <w:left w:val="none" w:sz="0" w:space="0" w:color="auto"/>
        <w:bottom w:val="none" w:sz="0" w:space="0" w:color="auto"/>
        <w:right w:val="none" w:sz="0" w:space="0" w:color="auto"/>
      </w:divBdr>
    </w:div>
    <w:div w:id="1320618733">
      <w:bodyDiv w:val="1"/>
      <w:marLeft w:val="0"/>
      <w:marRight w:val="0"/>
      <w:marTop w:val="0"/>
      <w:marBottom w:val="0"/>
      <w:divBdr>
        <w:top w:val="none" w:sz="0" w:space="0" w:color="auto"/>
        <w:left w:val="none" w:sz="0" w:space="0" w:color="auto"/>
        <w:bottom w:val="none" w:sz="0" w:space="0" w:color="auto"/>
        <w:right w:val="none" w:sz="0" w:space="0" w:color="auto"/>
      </w:divBdr>
    </w:div>
    <w:div w:id="1331638383">
      <w:bodyDiv w:val="1"/>
      <w:marLeft w:val="0"/>
      <w:marRight w:val="0"/>
      <w:marTop w:val="0"/>
      <w:marBottom w:val="0"/>
      <w:divBdr>
        <w:top w:val="none" w:sz="0" w:space="0" w:color="auto"/>
        <w:left w:val="none" w:sz="0" w:space="0" w:color="auto"/>
        <w:bottom w:val="none" w:sz="0" w:space="0" w:color="auto"/>
        <w:right w:val="none" w:sz="0" w:space="0" w:color="auto"/>
      </w:divBdr>
    </w:div>
    <w:div w:id="1332374869">
      <w:bodyDiv w:val="1"/>
      <w:marLeft w:val="0"/>
      <w:marRight w:val="0"/>
      <w:marTop w:val="0"/>
      <w:marBottom w:val="0"/>
      <w:divBdr>
        <w:top w:val="none" w:sz="0" w:space="0" w:color="auto"/>
        <w:left w:val="none" w:sz="0" w:space="0" w:color="auto"/>
        <w:bottom w:val="none" w:sz="0" w:space="0" w:color="auto"/>
        <w:right w:val="none" w:sz="0" w:space="0" w:color="auto"/>
      </w:divBdr>
    </w:div>
    <w:div w:id="1335449997">
      <w:bodyDiv w:val="1"/>
      <w:marLeft w:val="0"/>
      <w:marRight w:val="0"/>
      <w:marTop w:val="0"/>
      <w:marBottom w:val="0"/>
      <w:divBdr>
        <w:top w:val="none" w:sz="0" w:space="0" w:color="auto"/>
        <w:left w:val="none" w:sz="0" w:space="0" w:color="auto"/>
        <w:bottom w:val="none" w:sz="0" w:space="0" w:color="auto"/>
        <w:right w:val="none" w:sz="0" w:space="0" w:color="auto"/>
      </w:divBdr>
    </w:div>
    <w:div w:id="1336034112">
      <w:bodyDiv w:val="1"/>
      <w:marLeft w:val="0"/>
      <w:marRight w:val="0"/>
      <w:marTop w:val="0"/>
      <w:marBottom w:val="0"/>
      <w:divBdr>
        <w:top w:val="none" w:sz="0" w:space="0" w:color="auto"/>
        <w:left w:val="none" w:sz="0" w:space="0" w:color="auto"/>
        <w:bottom w:val="none" w:sz="0" w:space="0" w:color="auto"/>
        <w:right w:val="none" w:sz="0" w:space="0" w:color="auto"/>
      </w:divBdr>
    </w:div>
    <w:div w:id="1337880272">
      <w:bodyDiv w:val="1"/>
      <w:marLeft w:val="0"/>
      <w:marRight w:val="0"/>
      <w:marTop w:val="0"/>
      <w:marBottom w:val="0"/>
      <w:divBdr>
        <w:top w:val="none" w:sz="0" w:space="0" w:color="auto"/>
        <w:left w:val="none" w:sz="0" w:space="0" w:color="auto"/>
        <w:bottom w:val="none" w:sz="0" w:space="0" w:color="auto"/>
        <w:right w:val="none" w:sz="0" w:space="0" w:color="auto"/>
      </w:divBdr>
    </w:div>
    <w:div w:id="1338188672">
      <w:bodyDiv w:val="1"/>
      <w:marLeft w:val="0"/>
      <w:marRight w:val="0"/>
      <w:marTop w:val="0"/>
      <w:marBottom w:val="0"/>
      <w:divBdr>
        <w:top w:val="none" w:sz="0" w:space="0" w:color="auto"/>
        <w:left w:val="none" w:sz="0" w:space="0" w:color="auto"/>
        <w:bottom w:val="none" w:sz="0" w:space="0" w:color="auto"/>
        <w:right w:val="none" w:sz="0" w:space="0" w:color="auto"/>
      </w:divBdr>
    </w:div>
    <w:div w:id="1340891315">
      <w:bodyDiv w:val="1"/>
      <w:marLeft w:val="0"/>
      <w:marRight w:val="0"/>
      <w:marTop w:val="0"/>
      <w:marBottom w:val="0"/>
      <w:divBdr>
        <w:top w:val="none" w:sz="0" w:space="0" w:color="auto"/>
        <w:left w:val="none" w:sz="0" w:space="0" w:color="auto"/>
        <w:bottom w:val="none" w:sz="0" w:space="0" w:color="auto"/>
        <w:right w:val="none" w:sz="0" w:space="0" w:color="auto"/>
      </w:divBdr>
    </w:div>
    <w:div w:id="1341009422">
      <w:bodyDiv w:val="1"/>
      <w:marLeft w:val="0"/>
      <w:marRight w:val="0"/>
      <w:marTop w:val="0"/>
      <w:marBottom w:val="0"/>
      <w:divBdr>
        <w:top w:val="none" w:sz="0" w:space="0" w:color="auto"/>
        <w:left w:val="none" w:sz="0" w:space="0" w:color="auto"/>
        <w:bottom w:val="none" w:sz="0" w:space="0" w:color="auto"/>
        <w:right w:val="none" w:sz="0" w:space="0" w:color="auto"/>
      </w:divBdr>
    </w:div>
    <w:div w:id="1341542153">
      <w:bodyDiv w:val="1"/>
      <w:marLeft w:val="0"/>
      <w:marRight w:val="0"/>
      <w:marTop w:val="0"/>
      <w:marBottom w:val="0"/>
      <w:divBdr>
        <w:top w:val="none" w:sz="0" w:space="0" w:color="auto"/>
        <w:left w:val="none" w:sz="0" w:space="0" w:color="auto"/>
        <w:bottom w:val="none" w:sz="0" w:space="0" w:color="auto"/>
        <w:right w:val="none" w:sz="0" w:space="0" w:color="auto"/>
      </w:divBdr>
    </w:div>
    <w:div w:id="1342665080">
      <w:bodyDiv w:val="1"/>
      <w:marLeft w:val="0"/>
      <w:marRight w:val="0"/>
      <w:marTop w:val="0"/>
      <w:marBottom w:val="0"/>
      <w:divBdr>
        <w:top w:val="none" w:sz="0" w:space="0" w:color="auto"/>
        <w:left w:val="none" w:sz="0" w:space="0" w:color="auto"/>
        <w:bottom w:val="none" w:sz="0" w:space="0" w:color="auto"/>
        <w:right w:val="none" w:sz="0" w:space="0" w:color="auto"/>
      </w:divBdr>
    </w:div>
    <w:div w:id="1345285855">
      <w:bodyDiv w:val="1"/>
      <w:marLeft w:val="0"/>
      <w:marRight w:val="0"/>
      <w:marTop w:val="0"/>
      <w:marBottom w:val="0"/>
      <w:divBdr>
        <w:top w:val="none" w:sz="0" w:space="0" w:color="auto"/>
        <w:left w:val="none" w:sz="0" w:space="0" w:color="auto"/>
        <w:bottom w:val="none" w:sz="0" w:space="0" w:color="auto"/>
        <w:right w:val="none" w:sz="0" w:space="0" w:color="auto"/>
      </w:divBdr>
    </w:div>
    <w:div w:id="1345937516">
      <w:bodyDiv w:val="1"/>
      <w:marLeft w:val="0"/>
      <w:marRight w:val="0"/>
      <w:marTop w:val="0"/>
      <w:marBottom w:val="0"/>
      <w:divBdr>
        <w:top w:val="none" w:sz="0" w:space="0" w:color="auto"/>
        <w:left w:val="none" w:sz="0" w:space="0" w:color="auto"/>
        <w:bottom w:val="none" w:sz="0" w:space="0" w:color="auto"/>
        <w:right w:val="none" w:sz="0" w:space="0" w:color="auto"/>
      </w:divBdr>
    </w:div>
    <w:div w:id="1349143203">
      <w:bodyDiv w:val="1"/>
      <w:marLeft w:val="0"/>
      <w:marRight w:val="0"/>
      <w:marTop w:val="0"/>
      <w:marBottom w:val="0"/>
      <w:divBdr>
        <w:top w:val="none" w:sz="0" w:space="0" w:color="auto"/>
        <w:left w:val="none" w:sz="0" w:space="0" w:color="auto"/>
        <w:bottom w:val="none" w:sz="0" w:space="0" w:color="auto"/>
        <w:right w:val="none" w:sz="0" w:space="0" w:color="auto"/>
      </w:divBdr>
    </w:div>
    <w:div w:id="1352297264">
      <w:bodyDiv w:val="1"/>
      <w:marLeft w:val="0"/>
      <w:marRight w:val="0"/>
      <w:marTop w:val="0"/>
      <w:marBottom w:val="0"/>
      <w:divBdr>
        <w:top w:val="none" w:sz="0" w:space="0" w:color="auto"/>
        <w:left w:val="none" w:sz="0" w:space="0" w:color="auto"/>
        <w:bottom w:val="none" w:sz="0" w:space="0" w:color="auto"/>
        <w:right w:val="none" w:sz="0" w:space="0" w:color="auto"/>
      </w:divBdr>
    </w:div>
    <w:div w:id="1360201420">
      <w:bodyDiv w:val="1"/>
      <w:marLeft w:val="0"/>
      <w:marRight w:val="0"/>
      <w:marTop w:val="0"/>
      <w:marBottom w:val="0"/>
      <w:divBdr>
        <w:top w:val="none" w:sz="0" w:space="0" w:color="auto"/>
        <w:left w:val="none" w:sz="0" w:space="0" w:color="auto"/>
        <w:bottom w:val="none" w:sz="0" w:space="0" w:color="auto"/>
        <w:right w:val="none" w:sz="0" w:space="0" w:color="auto"/>
      </w:divBdr>
    </w:div>
    <w:div w:id="1360543594">
      <w:bodyDiv w:val="1"/>
      <w:marLeft w:val="0"/>
      <w:marRight w:val="0"/>
      <w:marTop w:val="0"/>
      <w:marBottom w:val="0"/>
      <w:divBdr>
        <w:top w:val="none" w:sz="0" w:space="0" w:color="auto"/>
        <w:left w:val="none" w:sz="0" w:space="0" w:color="auto"/>
        <w:bottom w:val="none" w:sz="0" w:space="0" w:color="auto"/>
        <w:right w:val="none" w:sz="0" w:space="0" w:color="auto"/>
      </w:divBdr>
    </w:div>
    <w:div w:id="1361322783">
      <w:bodyDiv w:val="1"/>
      <w:marLeft w:val="0"/>
      <w:marRight w:val="0"/>
      <w:marTop w:val="0"/>
      <w:marBottom w:val="0"/>
      <w:divBdr>
        <w:top w:val="none" w:sz="0" w:space="0" w:color="auto"/>
        <w:left w:val="none" w:sz="0" w:space="0" w:color="auto"/>
        <w:bottom w:val="none" w:sz="0" w:space="0" w:color="auto"/>
        <w:right w:val="none" w:sz="0" w:space="0" w:color="auto"/>
      </w:divBdr>
    </w:div>
    <w:div w:id="1361660264">
      <w:bodyDiv w:val="1"/>
      <w:marLeft w:val="0"/>
      <w:marRight w:val="0"/>
      <w:marTop w:val="0"/>
      <w:marBottom w:val="0"/>
      <w:divBdr>
        <w:top w:val="none" w:sz="0" w:space="0" w:color="auto"/>
        <w:left w:val="none" w:sz="0" w:space="0" w:color="auto"/>
        <w:bottom w:val="none" w:sz="0" w:space="0" w:color="auto"/>
        <w:right w:val="none" w:sz="0" w:space="0" w:color="auto"/>
      </w:divBdr>
    </w:div>
    <w:div w:id="1362900332">
      <w:bodyDiv w:val="1"/>
      <w:marLeft w:val="0"/>
      <w:marRight w:val="0"/>
      <w:marTop w:val="0"/>
      <w:marBottom w:val="0"/>
      <w:divBdr>
        <w:top w:val="none" w:sz="0" w:space="0" w:color="auto"/>
        <w:left w:val="none" w:sz="0" w:space="0" w:color="auto"/>
        <w:bottom w:val="none" w:sz="0" w:space="0" w:color="auto"/>
        <w:right w:val="none" w:sz="0" w:space="0" w:color="auto"/>
      </w:divBdr>
    </w:div>
    <w:div w:id="1365980109">
      <w:bodyDiv w:val="1"/>
      <w:marLeft w:val="0"/>
      <w:marRight w:val="0"/>
      <w:marTop w:val="0"/>
      <w:marBottom w:val="0"/>
      <w:divBdr>
        <w:top w:val="none" w:sz="0" w:space="0" w:color="auto"/>
        <w:left w:val="none" w:sz="0" w:space="0" w:color="auto"/>
        <w:bottom w:val="none" w:sz="0" w:space="0" w:color="auto"/>
        <w:right w:val="none" w:sz="0" w:space="0" w:color="auto"/>
      </w:divBdr>
    </w:div>
    <w:div w:id="1366759750">
      <w:bodyDiv w:val="1"/>
      <w:marLeft w:val="0"/>
      <w:marRight w:val="0"/>
      <w:marTop w:val="0"/>
      <w:marBottom w:val="0"/>
      <w:divBdr>
        <w:top w:val="none" w:sz="0" w:space="0" w:color="auto"/>
        <w:left w:val="none" w:sz="0" w:space="0" w:color="auto"/>
        <w:bottom w:val="none" w:sz="0" w:space="0" w:color="auto"/>
        <w:right w:val="none" w:sz="0" w:space="0" w:color="auto"/>
      </w:divBdr>
    </w:div>
    <w:div w:id="1366979140">
      <w:bodyDiv w:val="1"/>
      <w:marLeft w:val="0"/>
      <w:marRight w:val="0"/>
      <w:marTop w:val="0"/>
      <w:marBottom w:val="0"/>
      <w:divBdr>
        <w:top w:val="none" w:sz="0" w:space="0" w:color="auto"/>
        <w:left w:val="none" w:sz="0" w:space="0" w:color="auto"/>
        <w:bottom w:val="none" w:sz="0" w:space="0" w:color="auto"/>
        <w:right w:val="none" w:sz="0" w:space="0" w:color="auto"/>
      </w:divBdr>
    </w:div>
    <w:div w:id="1370640360">
      <w:bodyDiv w:val="1"/>
      <w:marLeft w:val="0"/>
      <w:marRight w:val="0"/>
      <w:marTop w:val="0"/>
      <w:marBottom w:val="0"/>
      <w:divBdr>
        <w:top w:val="none" w:sz="0" w:space="0" w:color="auto"/>
        <w:left w:val="none" w:sz="0" w:space="0" w:color="auto"/>
        <w:bottom w:val="none" w:sz="0" w:space="0" w:color="auto"/>
        <w:right w:val="none" w:sz="0" w:space="0" w:color="auto"/>
      </w:divBdr>
    </w:div>
    <w:div w:id="1372880063">
      <w:bodyDiv w:val="1"/>
      <w:marLeft w:val="0"/>
      <w:marRight w:val="0"/>
      <w:marTop w:val="0"/>
      <w:marBottom w:val="0"/>
      <w:divBdr>
        <w:top w:val="none" w:sz="0" w:space="0" w:color="auto"/>
        <w:left w:val="none" w:sz="0" w:space="0" w:color="auto"/>
        <w:bottom w:val="none" w:sz="0" w:space="0" w:color="auto"/>
        <w:right w:val="none" w:sz="0" w:space="0" w:color="auto"/>
      </w:divBdr>
    </w:div>
    <w:div w:id="1372994693">
      <w:bodyDiv w:val="1"/>
      <w:marLeft w:val="0"/>
      <w:marRight w:val="0"/>
      <w:marTop w:val="0"/>
      <w:marBottom w:val="0"/>
      <w:divBdr>
        <w:top w:val="none" w:sz="0" w:space="0" w:color="auto"/>
        <w:left w:val="none" w:sz="0" w:space="0" w:color="auto"/>
        <w:bottom w:val="none" w:sz="0" w:space="0" w:color="auto"/>
        <w:right w:val="none" w:sz="0" w:space="0" w:color="auto"/>
      </w:divBdr>
    </w:div>
    <w:div w:id="1376780836">
      <w:bodyDiv w:val="1"/>
      <w:marLeft w:val="0"/>
      <w:marRight w:val="0"/>
      <w:marTop w:val="0"/>
      <w:marBottom w:val="0"/>
      <w:divBdr>
        <w:top w:val="none" w:sz="0" w:space="0" w:color="auto"/>
        <w:left w:val="none" w:sz="0" w:space="0" w:color="auto"/>
        <w:bottom w:val="none" w:sz="0" w:space="0" w:color="auto"/>
        <w:right w:val="none" w:sz="0" w:space="0" w:color="auto"/>
      </w:divBdr>
    </w:div>
    <w:div w:id="1380397841">
      <w:bodyDiv w:val="1"/>
      <w:marLeft w:val="0"/>
      <w:marRight w:val="0"/>
      <w:marTop w:val="0"/>
      <w:marBottom w:val="0"/>
      <w:divBdr>
        <w:top w:val="none" w:sz="0" w:space="0" w:color="auto"/>
        <w:left w:val="none" w:sz="0" w:space="0" w:color="auto"/>
        <w:bottom w:val="none" w:sz="0" w:space="0" w:color="auto"/>
        <w:right w:val="none" w:sz="0" w:space="0" w:color="auto"/>
      </w:divBdr>
    </w:div>
    <w:div w:id="1384982654">
      <w:bodyDiv w:val="1"/>
      <w:marLeft w:val="0"/>
      <w:marRight w:val="0"/>
      <w:marTop w:val="0"/>
      <w:marBottom w:val="0"/>
      <w:divBdr>
        <w:top w:val="none" w:sz="0" w:space="0" w:color="auto"/>
        <w:left w:val="none" w:sz="0" w:space="0" w:color="auto"/>
        <w:bottom w:val="none" w:sz="0" w:space="0" w:color="auto"/>
        <w:right w:val="none" w:sz="0" w:space="0" w:color="auto"/>
      </w:divBdr>
    </w:div>
    <w:div w:id="1387219803">
      <w:bodyDiv w:val="1"/>
      <w:marLeft w:val="0"/>
      <w:marRight w:val="0"/>
      <w:marTop w:val="0"/>
      <w:marBottom w:val="0"/>
      <w:divBdr>
        <w:top w:val="none" w:sz="0" w:space="0" w:color="auto"/>
        <w:left w:val="none" w:sz="0" w:space="0" w:color="auto"/>
        <w:bottom w:val="none" w:sz="0" w:space="0" w:color="auto"/>
        <w:right w:val="none" w:sz="0" w:space="0" w:color="auto"/>
      </w:divBdr>
    </w:div>
    <w:div w:id="1396856344">
      <w:bodyDiv w:val="1"/>
      <w:marLeft w:val="0"/>
      <w:marRight w:val="0"/>
      <w:marTop w:val="0"/>
      <w:marBottom w:val="0"/>
      <w:divBdr>
        <w:top w:val="none" w:sz="0" w:space="0" w:color="auto"/>
        <w:left w:val="none" w:sz="0" w:space="0" w:color="auto"/>
        <w:bottom w:val="none" w:sz="0" w:space="0" w:color="auto"/>
        <w:right w:val="none" w:sz="0" w:space="0" w:color="auto"/>
      </w:divBdr>
    </w:div>
    <w:div w:id="1397507708">
      <w:bodyDiv w:val="1"/>
      <w:marLeft w:val="0"/>
      <w:marRight w:val="0"/>
      <w:marTop w:val="0"/>
      <w:marBottom w:val="0"/>
      <w:divBdr>
        <w:top w:val="none" w:sz="0" w:space="0" w:color="auto"/>
        <w:left w:val="none" w:sz="0" w:space="0" w:color="auto"/>
        <w:bottom w:val="none" w:sz="0" w:space="0" w:color="auto"/>
        <w:right w:val="none" w:sz="0" w:space="0" w:color="auto"/>
      </w:divBdr>
    </w:div>
    <w:div w:id="1399790963">
      <w:bodyDiv w:val="1"/>
      <w:marLeft w:val="0"/>
      <w:marRight w:val="0"/>
      <w:marTop w:val="0"/>
      <w:marBottom w:val="0"/>
      <w:divBdr>
        <w:top w:val="none" w:sz="0" w:space="0" w:color="auto"/>
        <w:left w:val="none" w:sz="0" w:space="0" w:color="auto"/>
        <w:bottom w:val="none" w:sz="0" w:space="0" w:color="auto"/>
        <w:right w:val="none" w:sz="0" w:space="0" w:color="auto"/>
      </w:divBdr>
    </w:div>
    <w:div w:id="1403916541">
      <w:bodyDiv w:val="1"/>
      <w:marLeft w:val="0"/>
      <w:marRight w:val="0"/>
      <w:marTop w:val="0"/>
      <w:marBottom w:val="0"/>
      <w:divBdr>
        <w:top w:val="none" w:sz="0" w:space="0" w:color="auto"/>
        <w:left w:val="none" w:sz="0" w:space="0" w:color="auto"/>
        <w:bottom w:val="none" w:sz="0" w:space="0" w:color="auto"/>
        <w:right w:val="none" w:sz="0" w:space="0" w:color="auto"/>
      </w:divBdr>
    </w:div>
    <w:div w:id="1405639654">
      <w:bodyDiv w:val="1"/>
      <w:marLeft w:val="0"/>
      <w:marRight w:val="0"/>
      <w:marTop w:val="0"/>
      <w:marBottom w:val="0"/>
      <w:divBdr>
        <w:top w:val="none" w:sz="0" w:space="0" w:color="auto"/>
        <w:left w:val="none" w:sz="0" w:space="0" w:color="auto"/>
        <w:bottom w:val="none" w:sz="0" w:space="0" w:color="auto"/>
        <w:right w:val="none" w:sz="0" w:space="0" w:color="auto"/>
      </w:divBdr>
    </w:div>
    <w:div w:id="1407609342">
      <w:bodyDiv w:val="1"/>
      <w:marLeft w:val="0"/>
      <w:marRight w:val="0"/>
      <w:marTop w:val="0"/>
      <w:marBottom w:val="0"/>
      <w:divBdr>
        <w:top w:val="none" w:sz="0" w:space="0" w:color="auto"/>
        <w:left w:val="none" w:sz="0" w:space="0" w:color="auto"/>
        <w:bottom w:val="none" w:sz="0" w:space="0" w:color="auto"/>
        <w:right w:val="none" w:sz="0" w:space="0" w:color="auto"/>
      </w:divBdr>
    </w:div>
    <w:div w:id="1408110603">
      <w:bodyDiv w:val="1"/>
      <w:marLeft w:val="0"/>
      <w:marRight w:val="0"/>
      <w:marTop w:val="0"/>
      <w:marBottom w:val="0"/>
      <w:divBdr>
        <w:top w:val="none" w:sz="0" w:space="0" w:color="auto"/>
        <w:left w:val="none" w:sz="0" w:space="0" w:color="auto"/>
        <w:bottom w:val="none" w:sz="0" w:space="0" w:color="auto"/>
        <w:right w:val="none" w:sz="0" w:space="0" w:color="auto"/>
      </w:divBdr>
    </w:div>
    <w:div w:id="1409687520">
      <w:bodyDiv w:val="1"/>
      <w:marLeft w:val="0"/>
      <w:marRight w:val="0"/>
      <w:marTop w:val="0"/>
      <w:marBottom w:val="0"/>
      <w:divBdr>
        <w:top w:val="none" w:sz="0" w:space="0" w:color="auto"/>
        <w:left w:val="none" w:sz="0" w:space="0" w:color="auto"/>
        <w:bottom w:val="none" w:sz="0" w:space="0" w:color="auto"/>
        <w:right w:val="none" w:sz="0" w:space="0" w:color="auto"/>
      </w:divBdr>
    </w:div>
    <w:div w:id="1409842073">
      <w:bodyDiv w:val="1"/>
      <w:marLeft w:val="0"/>
      <w:marRight w:val="0"/>
      <w:marTop w:val="0"/>
      <w:marBottom w:val="0"/>
      <w:divBdr>
        <w:top w:val="none" w:sz="0" w:space="0" w:color="auto"/>
        <w:left w:val="none" w:sz="0" w:space="0" w:color="auto"/>
        <w:bottom w:val="none" w:sz="0" w:space="0" w:color="auto"/>
        <w:right w:val="none" w:sz="0" w:space="0" w:color="auto"/>
      </w:divBdr>
    </w:div>
    <w:div w:id="1416975042">
      <w:bodyDiv w:val="1"/>
      <w:marLeft w:val="0"/>
      <w:marRight w:val="0"/>
      <w:marTop w:val="0"/>
      <w:marBottom w:val="0"/>
      <w:divBdr>
        <w:top w:val="none" w:sz="0" w:space="0" w:color="auto"/>
        <w:left w:val="none" w:sz="0" w:space="0" w:color="auto"/>
        <w:bottom w:val="none" w:sz="0" w:space="0" w:color="auto"/>
        <w:right w:val="none" w:sz="0" w:space="0" w:color="auto"/>
      </w:divBdr>
    </w:div>
    <w:div w:id="1419671542">
      <w:bodyDiv w:val="1"/>
      <w:marLeft w:val="0"/>
      <w:marRight w:val="0"/>
      <w:marTop w:val="0"/>
      <w:marBottom w:val="0"/>
      <w:divBdr>
        <w:top w:val="none" w:sz="0" w:space="0" w:color="auto"/>
        <w:left w:val="none" w:sz="0" w:space="0" w:color="auto"/>
        <w:bottom w:val="none" w:sz="0" w:space="0" w:color="auto"/>
        <w:right w:val="none" w:sz="0" w:space="0" w:color="auto"/>
      </w:divBdr>
    </w:div>
    <w:div w:id="1420566473">
      <w:bodyDiv w:val="1"/>
      <w:marLeft w:val="0"/>
      <w:marRight w:val="0"/>
      <w:marTop w:val="0"/>
      <w:marBottom w:val="0"/>
      <w:divBdr>
        <w:top w:val="none" w:sz="0" w:space="0" w:color="auto"/>
        <w:left w:val="none" w:sz="0" w:space="0" w:color="auto"/>
        <w:bottom w:val="none" w:sz="0" w:space="0" w:color="auto"/>
        <w:right w:val="none" w:sz="0" w:space="0" w:color="auto"/>
      </w:divBdr>
    </w:div>
    <w:div w:id="1423257406">
      <w:bodyDiv w:val="1"/>
      <w:marLeft w:val="0"/>
      <w:marRight w:val="0"/>
      <w:marTop w:val="0"/>
      <w:marBottom w:val="0"/>
      <w:divBdr>
        <w:top w:val="none" w:sz="0" w:space="0" w:color="auto"/>
        <w:left w:val="none" w:sz="0" w:space="0" w:color="auto"/>
        <w:bottom w:val="none" w:sz="0" w:space="0" w:color="auto"/>
        <w:right w:val="none" w:sz="0" w:space="0" w:color="auto"/>
      </w:divBdr>
    </w:div>
    <w:div w:id="1424254477">
      <w:bodyDiv w:val="1"/>
      <w:marLeft w:val="0"/>
      <w:marRight w:val="0"/>
      <w:marTop w:val="0"/>
      <w:marBottom w:val="0"/>
      <w:divBdr>
        <w:top w:val="none" w:sz="0" w:space="0" w:color="auto"/>
        <w:left w:val="none" w:sz="0" w:space="0" w:color="auto"/>
        <w:bottom w:val="none" w:sz="0" w:space="0" w:color="auto"/>
        <w:right w:val="none" w:sz="0" w:space="0" w:color="auto"/>
      </w:divBdr>
    </w:div>
    <w:div w:id="1424298861">
      <w:bodyDiv w:val="1"/>
      <w:marLeft w:val="0"/>
      <w:marRight w:val="0"/>
      <w:marTop w:val="0"/>
      <w:marBottom w:val="0"/>
      <w:divBdr>
        <w:top w:val="none" w:sz="0" w:space="0" w:color="auto"/>
        <w:left w:val="none" w:sz="0" w:space="0" w:color="auto"/>
        <w:bottom w:val="none" w:sz="0" w:space="0" w:color="auto"/>
        <w:right w:val="none" w:sz="0" w:space="0" w:color="auto"/>
      </w:divBdr>
    </w:div>
    <w:div w:id="1425420013">
      <w:bodyDiv w:val="1"/>
      <w:marLeft w:val="0"/>
      <w:marRight w:val="0"/>
      <w:marTop w:val="0"/>
      <w:marBottom w:val="0"/>
      <w:divBdr>
        <w:top w:val="none" w:sz="0" w:space="0" w:color="auto"/>
        <w:left w:val="none" w:sz="0" w:space="0" w:color="auto"/>
        <w:bottom w:val="none" w:sz="0" w:space="0" w:color="auto"/>
        <w:right w:val="none" w:sz="0" w:space="0" w:color="auto"/>
      </w:divBdr>
    </w:div>
    <w:div w:id="1427313292">
      <w:bodyDiv w:val="1"/>
      <w:marLeft w:val="0"/>
      <w:marRight w:val="0"/>
      <w:marTop w:val="0"/>
      <w:marBottom w:val="0"/>
      <w:divBdr>
        <w:top w:val="none" w:sz="0" w:space="0" w:color="auto"/>
        <w:left w:val="none" w:sz="0" w:space="0" w:color="auto"/>
        <w:bottom w:val="none" w:sz="0" w:space="0" w:color="auto"/>
        <w:right w:val="none" w:sz="0" w:space="0" w:color="auto"/>
      </w:divBdr>
    </w:div>
    <w:div w:id="1428233197">
      <w:bodyDiv w:val="1"/>
      <w:marLeft w:val="0"/>
      <w:marRight w:val="0"/>
      <w:marTop w:val="0"/>
      <w:marBottom w:val="0"/>
      <w:divBdr>
        <w:top w:val="none" w:sz="0" w:space="0" w:color="auto"/>
        <w:left w:val="none" w:sz="0" w:space="0" w:color="auto"/>
        <w:bottom w:val="none" w:sz="0" w:space="0" w:color="auto"/>
        <w:right w:val="none" w:sz="0" w:space="0" w:color="auto"/>
      </w:divBdr>
    </w:div>
    <w:div w:id="1430850484">
      <w:bodyDiv w:val="1"/>
      <w:marLeft w:val="0"/>
      <w:marRight w:val="0"/>
      <w:marTop w:val="0"/>
      <w:marBottom w:val="0"/>
      <w:divBdr>
        <w:top w:val="none" w:sz="0" w:space="0" w:color="auto"/>
        <w:left w:val="none" w:sz="0" w:space="0" w:color="auto"/>
        <w:bottom w:val="none" w:sz="0" w:space="0" w:color="auto"/>
        <w:right w:val="none" w:sz="0" w:space="0" w:color="auto"/>
      </w:divBdr>
    </w:div>
    <w:div w:id="1431467901">
      <w:bodyDiv w:val="1"/>
      <w:marLeft w:val="0"/>
      <w:marRight w:val="0"/>
      <w:marTop w:val="0"/>
      <w:marBottom w:val="0"/>
      <w:divBdr>
        <w:top w:val="none" w:sz="0" w:space="0" w:color="auto"/>
        <w:left w:val="none" w:sz="0" w:space="0" w:color="auto"/>
        <w:bottom w:val="none" w:sz="0" w:space="0" w:color="auto"/>
        <w:right w:val="none" w:sz="0" w:space="0" w:color="auto"/>
      </w:divBdr>
    </w:div>
    <w:div w:id="1433743743">
      <w:bodyDiv w:val="1"/>
      <w:marLeft w:val="0"/>
      <w:marRight w:val="0"/>
      <w:marTop w:val="0"/>
      <w:marBottom w:val="0"/>
      <w:divBdr>
        <w:top w:val="none" w:sz="0" w:space="0" w:color="auto"/>
        <w:left w:val="none" w:sz="0" w:space="0" w:color="auto"/>
        <w:bottom w:val="none" w:sz="0" w:space="0" w:color="auto"/>
        <w:right w:val="none" w:sz="0" w:space="0" w:color="auto"/>
      </w:divBdr>
    </w:div>
    <w:div w:id="1436444210">
      <w:bodyDiv w:val="1"/>
      <w:marLeft w:val="0"/>
      <w:marRight w:val="0"/>
      <w:marTop w:val="0"/>
      <w:marBottom w:val="0"/>
      <w:divBdr>
        <w:top w:val="none" w:sz="0" w:space="0" w:color="auto"/>
        <w:left w:val="none" w:sz="0" w:space="0" w:color="auto"/>
        <w:bottom w:val="none" w:sz="0" w:space="0" w:color="auto"/>
        <w:right w:val="none" w:sz="0" w:space="0" w:color="auto"/>
      </w:divBdr>
    </w:div>
    <w:div w:id="1436559146">
      <w:bodyDiv w:val="1"/>
      <w:marLeft w:val="0"/>
      <w:marRight w:val="0"/>
      <w:marTop w:val="0"/>
      <w:marBottom w:val="0"/>
      <w:divBdr>
        <w:top w:val="none" w:sz="0" w:space="0" w:color="auto"/>
        <w:left w:val="none" w:sz="0" w:space="0" w:color="auto"/>
        <w:bottom w:val="none" w:sz="0" w:space="0" w:color="auto"/>
        <w:right w:val="none" w:sz="0" w:space="0" w:color="auto"/>
      </w:divBdr>
    </w:div>
    <w:div w:id="1439569783">
      <w:bodyDiv w:val="1"/>
      <w:marLeft w:val="0"/>
      <w:marRight w:val="0"/>
      <w:marTop w:val="0"/>
      <w:marBottom w:val="0"/>
      <w:divBdr>
        <w:top w:val="none" w:sz="0" w:space="0" w:color="auto"/>
        <w:left w:val="none" w:sz="0" w:space="0" w:color="auto"/>
        <w:bottom w:val="none" w:sz="0" w:space="0" w:color="auto"/>
        <w:right w:val="none" w:sz="0" w:space="0" w:color="auto"/>
      </w:divBdr>
    </w:div>
    <w:div w:id="1441148039">
      <w:bodyDiv w:val="1"/>
      <w:marLeft w:val="0"/>
      <w:marRight w:val="0"/>
      <w:marTop w:val="0"/>
      <w:marBottom w:val="0"/>
      <w:divBdr>
        <w:top w:val="none" w:sz="0" w:space="0" w:color="auto"/>
        <w:left w:val="none" w:sz="0" w:space="0" w:color="auto"/>
        <w:bottom w:val="none" w:sz="0" w:space="0" w:color="auto"/>
        <w:right w:val="none" w:sz="0" w:space="0" w:color="auto"/>
      </w:divBdr>
    </w:div>
    <w:div w:id="1442728083">
      <w:bodyDiv w:val="1"/>
      <w:marLeft w:val="0"/>
      <w:marRight w:val="0"/>
      <w:marTop w:val="0"/>
      <w:marBottom w:val="0"/>
      <w:divBdr>
        <w:top w:val="none" w:sz="0" w:space="0" w:color="auto"/>
        <w:left w:val="none" w:sz="0" w:space="0" w:color="auto"/>
        <w:bottom w:val="none" w:sz="0" w:space="0" w:color="auto"/>
        <w:right w:val="none" w:sz="0" w:space="0" w:color="auto"/>
      </w:divBdr>
    </w:div>
    <w:div w:id="1442918371">
      <w:bodyDiv w:val="1"/>
      <w:marLeft w:val="0"/>
      <w:marRight w:val="0"/>
      <w:marTop w:val="0"/>
      <w:marBottom w:val="0"/>
      <w:divBdr>
        <w:top w:val="none" w:sz="0" w:space="0" w:color="auto"/>
        <w:left w:val="none" w:sz="0" w:space="0" w:color="auto"/>
        <w:bottom w:val="none" w:sz="0" w:space="0" w:color="auto"/>
        <w:right w:val="none" w:sz="0" w:space="0" w:color="auto"/>
      </w:divBdr>
    </w:div>
    <w:div w:id="1452703675">
      <w:bodyDiv w:val="1"/>
      <w:marLeft w:val="0"/>
      <w:marRight w:val="0"/>
      <w:marTop w:val="0"/>
      <w:marBottom w:val="0"/>
      <w:divBdr>
        <w:top w:val="none" w:sz="0" w:space="0" w:color="auto"/>
        <w:left w:val="none" w:sz="0" w:space="0" w:color="auto"/>
        <w:bottom w:val="none" w:sz="0" w:space="0" w:color="auto"/>
        <w:right w:val="none" w:sz="0" w:space="0" w:color="auto"/>
      </w:divBdr>
    </w:div>
    <w:div w:id="1455053952">
      <w:bodyDiv w:val="1"/>
      <w:marLeft w:val="0"/>
      <w:marRight w:val="0"/>
      <w:marTop w:val="0"/>
      <w:marBottom w:val="0"/>
      <w:divBdr>
        <w:top w:val="none" w:sz="0" w:space="0" w:color="auto"/>
        <w:left w:val="none" w:sz="0" w:space="0" w:color="auto"/>
        <w:bottom w:val="none" w:sz="0" w:space="0" w:color="auto"/>
        <w:right w:val="none" w:sz="0" w:space="0" w:color="auto"/>
      </w:divBdr>
    </w:div>
    <w:div w:id="1457992420">
      <w:bodyDiv w:val="1"/>
      <w:marLeft w:val="0"/>
      <w:marRight w:val="0"/>
      <w:marTop w:val="0"/>
      <w:marBottom w:val="0"/>
      <w:divBdr>
        <w:top w:val="none" w:sz="0" w:space="0" w:color="auto"/>
        <w:left w:val="none" w:sz="0" w:space="0" w:color="auto"/>
        <w:bottom w:val="none" w:sz="0" w:space="0" w:color="auto"/>
        <w:right w:val="none" w:sz="0" w:space="0" w:color="auto"/>
      </w:divBdr>
    </w:div>
    <w:div w:id="1462840606">
      <w:bodyDiv w:val="1"/>
      <w:marLeft w:val="0"/>
      <w:marRight w:val="0"/>
      <w:marTop w:val="0"/>
      <w:marBottom w:val="0"/>
      <w:divBdr>
        <w:top w:val="none" w:sz="0" w:space="0" w:color="auto"/>
        <w:left w:val="none" w:sz="0" w:space="0" w:color="auto"/>
        <w:bottom w:val="none" w:sz="0" w:space="0" w:color="auto"/>
        <w:right w:val="none" w:sz="0" w:space="0" w:color="auto"/>
      </w:divBdr>
    </w:div>
    <w:div w:id="1462844712">
      <w:bodyDiv w:val="1"/>
      <w:marLeft w:val="0"/>
      <w:marRight w:val="0"/>
      <w:marTop w:val="0"/>
      <w:marBottom w:val="0"/>
      <w:divBdr>
        <w:top w:val="none" w:sz="0" w:space="0" w:color="auto"/>
        <w:left w:val="none" w:sz="0" w:space="0" w:color="auto"/>
        <w:bottom w:val="none" w:sz="0" w:space="0" w:color="auto"/>
        <w:right w:val="none" w:sz="0" w:space="0" w:color="auto"/>
      </w:divBdr>
    </w:div>
    <w:div w:id="1463815452">
      <w:bodyDiv w:val="1"/>
      <w:marLeft w:val="0"/>
      <w:marRight w:val="0"/>
      <w:marTop w:val="0"/>
      <w:marBottom w:val="0"/>
      <w:divBdr>
        <w:top w:val="none" w:sz="0" w:space="0" w:color="auto"/>
        <w:left w:val="none" w:sz="0" w:space="0" w:color="auto"/>
        <w:bottom w:val="none" w:sz="0" w:space="0" w:color="auto"/>
        <w:right w:val="none" w:sz="0" w:space="0" w:color="auto"/>
      </w:divBdr>
    </w:div>
    <w:div w:id="1464074485">
      <w:bodyDiv w:val="1"/>
      <w:marLeft w:val="0"/>
      <w:marRight w:val="0"/>
      <w:marTop w:val="0"/>
      <w:marBottom w:val="0"/>
      <w:divBdr>
        <w:top w:val="none" w:sz="0" w:space="0" w:color="auto"/>
        <w:left w:val="none" w:sz="0" w:space="0" w:color="auto"/>
        <w:bottom w:val="none" w:sz="0" w:space="0" w:color="auto"/>
        <w:right w:val="none" w:sz="0" w:space="0" w:color="auto"/>
      </w:divBdr>
    </w:div>
    <w:div w:id="1467161801">
      <w:bodyDiv w:val="1"/>
      <w:marLeft w:val="0"/>
      <w:marRight w:val="0"/>
      <w:marTop w:val="0"/>
      <w:marBottom w:val="0"/>
      <w:divBdr>
        <w:top w:val="none" w:sz="0" w:space="0" w:color="auto"/>
        <w:left w:val="none" w:sz="0" w:space="0" w:color="auto"/>
        <w:bottom w:val="none" w:sz="0" w:space="0" w:color="auto"/>
        <w:right w:val="none" w:sz="0" w:space="0" w:color="auto"/>
      </w:divBdr>
    </w:div>
    <w:div w:id="1476095790">
      <w:bodyDiv w:val="1"/>
      <w:marLeft w:val="0"/>
      <w:marRight w:val="0"/>
      <w:marTop w:val="0"/>
      <w:marBottom w:val="0"/>
      <w:divBdr>
        <w:top w:val="none" w:sz="0" w:space="0" w:color="auto"/>
        <w:left w:val="none" w:sz="0" w:space="0" w:color="auto"/>
        <w:bottom w:val="none" w:sz="0" w:space="0" w:color="auto"/>
        <w:right w:val="none" w:sz="0" w:space="0" w:color="auto"/>
      </w:divBdr>
    </w:div>
    <w:div w:id="1476217251">
      <w:bodyDiv w:val="1"/>
      <w:marLeft w:val="0"/>
      <w:marRight w:val="0"/>
      <w:marTop w:val="0"/>
      <w:marBottom w:val="0"/>
      <w:divBdr>
        <w:top w:val="none" w:sz="0" w:space="0" w:color="auto"/>
        <w:left w:val="none" w:sz="0" w:space="0" w:color="auto"/>
        <w:bottom w:val="none" w:sz="0" w:space="0" w:color="auto"/>
        <w:right w:val="none" w:sz="0" w:space="0" w:color="auto"/>
      </w:divBdr>
    </w:div>
    <w:div w:id="1477988632">
      <w:bodyDiv w:val="1"/>
      <w:marLeft w:val="0"/>
      <w:marRight w:val="0"/>
      <w:marTop w:val="0"/>
      <w:marBottom w:val="0"/>
      <w:divBdr>
        <w:top w:val="none" w:sz="0" w:space="0" w:color="auto"/>
        <w:left w:val="none" w:sz="0" w:space="0" w:color="auto"/>
        <w:bottom w:val="none" w:sz="0" w:space="0" w:color="auto"/>
        <w:right w:val="none" w:sz="0" w:space="0" w:color="auto"/>
      </w:divBdr>
    </w:div>
    <w:div w:id="1480919587">
      <w:bodyDiv w:val="1"/>
      <w:marLeft w:val="0"/>
      <w:marRight w:val="0"/>
      <w:marTop w:val="0"/>
      <w:marBottom w:val="0"/>
      <w:divBdr>
        <w:top w:val="none" w:sz="0" w:space="0" w:color="auto"/>
        <w:left w:val="none" w:sz="0" w:space="0" w:color="auto"/>
        <w:bottom w:val="none" w:sz="0" w:space="0" w:color="auto"/>
        <w:right w:val="none" w:sz="0" w:space="0" w:color="auto"/>
      </w:divBdr>
    </w:div>
    <w:div w:id="1481575826">
      <w:bodyDiv w:val="1"/>
      <w:marLeft w:val="0"/>
      <w:marRight w:val="0"/>
      <w:marTop w:val="0"/>
      <w:marBottom w:val="0"/>
      <w:divBdr>
        <w:top w:val="none" w:sz="0" w:space="0" w:color="auto"/>
        <w:left w:val="none" w:sz="0" w:space="0" w:color="auto"/>
        <w:bottom w:val="none" w:sz="0" w:space="0" w:color="auto"/>
        <w:right w:val="none" w:sz="0" w:space="0" w:color="auto"/>
      </w:divBdr>
    </w:div>
    <w:div w:id="1481577032">
      <w:bodyDiv w:val="1"/>
      <w:marLeft w:val="0"/>
      <w:marRight w:val="0"/>
      <w:marTop w:val="0"/>
      <w:marBottom w:val="0"/>
      <w:divBdr>
        <w:top w:val="none" w:sz="0" w:space="0" w:color="auto"/>
        <w:left w:val="none" w:sz="0" w:space="0" w:color="auto"/>
        <w:bottom w:val="none" w:sz="0" w:space="0" w:color="auto"/>
        <w:right w:val="none" w:sz="0" w:space="0" w:color="auto"/>
      </w:divBdr>
    </w:div>
    <w:div w:id="1482580715">
      <w:bodyDiv w:val="1"/>
      <w:marLeft w:val="0"/>
      <w:marRight w:val="0"/>
      <w:marTop w:val="0"/>
      <w:marBottom w:val="0"/>
      <w:divBdr>
        <w:top w:val="none" w:sz="0" w:space="0" w:color="auto"/>
        <w:left w:val="none" w:sz="0" w:space="0" w:color="auto"/>
        <w:bottom w:val="none" w:sz="0" w:space="0" w:color="auto"/>
        <w:right w:val="none" w:sz="0" w:space="0" w:color="auto"/>
      </w:divBdr>
    </w:div>
    <w:div w:id="1483813239">
      <w:bodyDiv w:val="1"/>
      <w:marLeft w:val="0"/>
      <w:marRight w:val="0"/>
      <w:marTop w:val="0"/>
      <w:marBottom w:val="0"/>
      <w:divBdr>
        <w:top w:val="none" w:sz="0" w:space="0" w:color="auto"/>
        <w:left w:val="none" w:sz="0" w:space="0" w:color="auto"/>
        <w:bottom w:val="none" w:sz="0" w:space="0" w:color="auto"/>
        <w:right w:val="none" w:sz="0" w:space="0" w:color="auto"/>
      </w:divBdr>
    </w:div>
    <w:div w:id="1483891229">
      <w:bodyDiv w:val="1"/>
      <w:marLeft w:val="0"/>
      <w:marRight w:val="0"/>
      <w:marTop w:val="0"/>
      <w:marBottom w:val="0"/>
      <w:divBdr>
        <w:top w:val="none" w:sz="0" w:space="0" w:color="auto"/>
        <w:left w:val="none" w:sz="0" w:space="0" w:color="auto"/>
        <w:bottom w:val="none" w:sz="0" w:space="0" w:color="auto"/>
        <w:right w:val="none" w:sz="0" w:space="0" w:color="auto"/>
      </w:divBdr>
    </w:div>
    <w:div w:id="1484467226">
      <w:bodyDiv w:val="1"/>
      <w:marLeft w:val="0"/>
      <w:marRight w:val="0"/>
      <w:marTop w:val="0"/>
      <w:marBottom w:val="0"/>
      <w:divBdr>
        <w:top w:val="none" w:sz="0" w:space="0" w:color="auto"/>
        <w:left w:val="none" w:sz="0" w:space="0" w:color="auto"/>
        <w:bottom w:val="none" w:sz="0" w:space="0" w:color="auto"/>
        <w:right w:val="none" w:sz="0" w:space="0" w:color="auto"/>
      </w:divBdr>
    </w:div>
    <w:div w:id="1486896736">
      <w:bodyDiv w:val="1"/>
      <w:marLeft w:val="0"/>
      <w:marRight w:val="0"/>
      <w:marTop w:val="0"/>
      <w:marBottom w:val="0"/>
      <w:divBdr>
        <w:top w:val="none" w:sz="0" w:space="0" w:color="auto"/>
        <w:left w:val="none" w:sz="0" w:space="0" w:color="auto"/>
        <w:bottom w:val="none" w:sz="0" w:space="0" w:color="auto"/>
        <w:right w:val="none" w:sz="0" w:space="0" w:color="auto"/>
      </w:divBdr>
    </w:div>
    <w:div w:id="1488012533">
      <w:bodyDiv w:val="1"/>
      <w:marLeft w:val="0"/>
      <w:marRight w:val="0"/>
      <w:marTop w:val="0"/>
      <w:marBottom w:val="0"/>
      <w:divBdr>
        <w:top w:val="none" w:sz="0" w:space="0" w:color="auto"/>
        <w:left w:val="none" w:sz="0" w:space="0" w:color="auto"/>
        <w:bottom w:val="none" w:sz="0" w:space="0" w:color="auto"/>
        <w:right w:val="none" w:sz="0" w:space="0" w:color="auto"/>
      </w:divBdr>
    </w:div>
    <w:div w:id="1494180339">
      <w:bodyDiv w:val="1"/>
      <w:marLeft w:val="0"/>
      <w:marRight w:val="0"/>
      <w:marTop w:val="0"/>
      <w:marBottom w:val="0"/>
      <w:divBdr>
        <w:top w:val="none" w:sz="0" w:space="0" w:color="auto"/>
        <w:left w:val="none" w:sz="0" w:space="0" w:color="auto"/>
        <w:bottom w:val="none" w:sz="0" w:space="0" w:color="auto"/>
        <w:right w:val="none" w:sz="0" w:space="0" w:color="auto"/>
      </w:divBdr>
    </w:div>
    <w:div w:id="1497571344">
      <w:bodyDiv w:val="1"/>
      <w:marLeft w:val="0"/>
      <w:marRight w:val="0"/>
      <w:marTop w:val="0"/>
      <w:marBottom w:val="0"/>
      <w:divBdr>
        <w:top w:val="none" w:sz="0" w:space="0" w:color="auto"/>
        <w:left w:val="none" w:sz="0" w:space="0" w:color="auto"/>
        <w:bottom w:val="none" w:sz="0" w:space="0" w:color="auto"/>
        <w:right w:val="none" w:sz="0" w:space="0" w:color="auto"/>
      </w:divBdr>
    </w:div>
    <w:div w:id="1499037673">
      <w:bodyDiv w:val="1"/>
      <w:marLeft w:val="0"/>
      <w:marRight w:val="0"/>
      <w:marTop w:val="0"/>
      <w:marBottom w:val="0"/>
      <w:divBdr>
        <w:top w:val="none" w:sz="0" w:space="0" w:color="auto"/>
        <w:left w:val="none" w:sz="0" w:space="0" w:color="auto"/>
        <w:bottom w:val="none" w:sz="0" w:space="0" w:color="auto"/>
        <w:right w:val="none" w:sz="0" w:space="0" w:color="auto"/>
      </w:divBdr>
    </w:div>
    <w:div w:id="1500806977">
      <w:bodyDiv w:val="1"/>
      <w:marLeft w:val="0"/>
      <w:marRight w:val="0"/>
      <w:marTop w:val="0"/>
      <w:marBottom w:val="0"/>
      <w:divBdr>
        <w:top w:val="none" w:sz="0" w:space="0" w:color="auto"/>
        <w:left w:val="none" w:sz="0" w:space="0" w:color="auto"/>
        <w:bottom w:val="none" w:sz="0" w:space="0" w:color="auto"/>
        <w:right w:val="none" w:sz="0" w:space="0" w:color="auto"/>
      </w:divBdr>
    </w:div>
    <w:div w:id="1503080247">
      <w:bodyDiv w:val="1"/>
      <w:marLeft w:val="0"/>
      <w:marRight w:val="0"/>
      <w:marTop w:val="0"/>
      <w:marBottom w:val="0"/>
      <w:divBdr>
        <w:top w:val="none" w:sz="0" w:space="0" w:color="auto"/>
        <w:left w:val="none" w:sz="0" w:space="0" w:color="auto"/>
        <w:bottom w:val="none" w:sz="0" w:space="0" w:color="auto"/>
        <w:right w:val="none" w:sz="0" w:space="0" w:color="auto"/>
      </w:divBdr>
    </w:div>
    <w:div w:id="1505583194">
      <w:bodyDiv w:val="1"/>
      <w:marLeft w:val="0"/>
      <w:marRight w:val="0"/>
      <w:marTop w:val="0"/>
      <w:marBottom w:val="0"/>
      <w:divBdr>
        <w:top w:val="none" w:sz="0" w:space="0" w:color="auto"/>
        <w:left w:val="none" w:sz="0" w:space="0" w:color="auto"/>
        <w:bottom w:val="none" w:sz="0" w:space="0" w:color="auto"/>
        <w:right w:val="none" w:sz="0" w:space="0" w:color="auto"/>
      </w:divBdr>
    </w:div>
    <w:div w:id="1508206576">
      <w:bodyDiv w:val="1"/>
      <w:marLeft w:val="0"/>
      <w:marRight w:val="0"/>
      <w:marTop w:val="0"/>
      <w:marBottom w:val="0"/>
      <w:divBdr>
        <w:top w:val="none" w:sz="0" w:space="0" w:color="auto"/>
        <w:left w:val="none" w:sz="0" w:space="0" w:color="auto"/>
        <w:bottom w:val="none" w:sz="0" w:space="0" w:color="auto"/>
        <w:right w:val="none" w:sz="0" w:space="0" w:color="auto"/>
      </w:divBdr>
    </w:div>
    <w:div w:id="1513106249">
      <w:bodyDiv w:val="1"/>
      <w:marLeft w:val="0"/>
      <w:marRight w:val="0"/>
      <w:marTop w:val="0"/>
      <w:marBottom w:val="0"/>
      <w:divBdr>
        <w:top w:val="none" w:sz="0" w:space="0" w:color="auto"/>
        <w:left w:val="none" w:sz="0" w:space="0" w:color="auto"/>
        <w:bottom w:val="none" w:sz="0" w:space="0" w:color="auto"/>
        <w:right w:val="none" w:sz="0" w:space="0" w:color="auto"/>
      </w:divBdr>
    </w:div>
    <w:div w:id="1526870092">
      <w:bodyDiv w:val="1"/>
      <w:marLeft w:val="0"/>
      <w:marRight w:val="0"/>
      <w:marTop w:val="0"/>
      <w:marBottom w:val="0"/>
      <w:divBdr>
        <w:top w:val="none" w:sz="0" w:space="0" w:color="auto"/>
        <w:left w:val="none" w:sz="0" w:space="0" w:color="auto"/>
        <w:bottom w:val="none" w:sz="0" w:space="0" w:color="auto"/>
        <w:right w:val="none" w:sz="0" w:space="0" w:color="auto"/>
      </w:divBdr>
    </w:div>
    <w:div w:id="1543443601">
      <w:bodyDiv w:val="1"/>
      <w:marLeft w:val="0"/>
      <w:marRight w:val="0"/>
      <w:marTop w:val="0"/>
      <w:marBottom w:val="0"/>
      <w:divBdr>
        <w:top w:val="none" w:sz="0" w:space="0" w:color="auto"/>
        <w:left w:val="none" w:sz="0" w:space="0" w:color="auto"/>
        <w:bottom w:val="none" w:sz="0" w:space="0" w:color="auto"/>
        <w:right w:val="none" w:sz="0" w:space="0" w:color="auto"/>
      </w:divBdr>
    </w:div>
    <w:div w:id="1544437575">
      <w:bodyDiv w:val="1"/>
      <w:marLeft w:val="0"/>
      <w:marRight w:val="0"/>
      <w:marTop w:val="0"/>
      <w:marBottom w:val="0"/>
      <w:divBdr>
        <w:top w:val="none" w:sz="0" w:space="0" w:color="auto"/>
        <w:left w:val="none" w:sz="0" w:space="0" w:color="auto"/>
        <w:bottom w:val="none" w:sz="0" w:space="0" w:color="auto"/>
        <w:right w:val="none" w:sz="0" w:space="0" w:color="auto"/>
      </w:divBdr>
    </w:div>
    <w:div w:id="1554199986">
      <w:bodyDiv w:val="1"/>
      <w:marLeft w:val="0"/>
      <w:marRight w:val="0"/>
      <w:marTop w:val="0"/>
      <w:marBottom w:val="0"/>
      <w:divBdr>
        <w:top w:val="none" w:sz="0" w:space="0" w:color="auto"/>
        <w:left w:val="none" w:sz="0" w:space="0" w:color="auto"/>
        <w:bottom w:val="none" w:sz="0" w:space="0" w:color="auto"/>
        <w:right w:val="none" w:sz="0" w:space="0" w:color="auto"/>
      </w:divBdr>
    </w:div>
    <w:div w:id="1555845239">
      <w:bodyDiv w:val="1"/>
      <w:marLeft w:val="0"/>
      <w:marRight w:val="0"/>
      <w:marTop w:val="0"/>
      <w:marBottom w:val="0"/>
      <w:divBdr>
        <w:top w:val="none" w:sz="0" w:space="0" w:color="auto"/>
        <w:left w:val="none" w:sz="0" w:space="0" w:color="auto"/>
        <w:bottom w:val="none" w:sz="0" w:space="0" w:color="auto"/>
        <w:right w:val="none" w:sz="0" w:space="0" w:color="auto"/>
      </w:divBdr>
    </w:div>
    <w:div w:id="1558929755">
      <w:bodyDiv w:val="1"/>
      <w:marLeft w:val="0"/>
      <w:marRight w:val="0"/>
      <w:marTop w:val="0"/>
      <w:marBottom w:val="0"/>
      <w:divBdr>
        <w:top w:val="none" w:sz="0" w:space="0" w:color="auto"/>
        <w:left w:val="none" w:sz="0" w:space="0" w:color="auto"/>
        <w:bottom w:val="none" w:sz="0" w:space="0" w:color="auto"/>
        <w:right w:val="none" w:sz="0" w:space="0" w:color="auto"/>
      </w:divBdr>
    </w:div>
    <w:div w:id="1563296992">
      <w:bodyDiv w:val="1"/>
      <w:marLeft w:val="0"/>
      <w:marRight w:val="0"/>
      <w:marTop w:val="0"/>
      <w:marBottom w:val="0"/>
      <w:divBdr>
        <w:top w:val="none" w:sz="0" w:space="0" w:color="auto"/>
        <w:left w:val="none" w:sz="0" w:space="0" w:color="auto"/>
        <w:bottom w:val="none" w:sz="0" w:space="0" w:color="auto"/>
        <w:right w:val="none" w:sz="0" w:space="0" w:color="auto"/>
      </w:divBdr>
      <w:divsChild>
        <w:div w:id="622659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48631454">
              <w:marLeft w:val="0"/>
              <w:marRight w:val="0"/>
              <w:marTop w:val="0"/>
              <w:marBottom w:val="0"/>
              <w:divBdr>
                <w:top w:val="none" w:sz="0" w:space="0" w:color="auto"/>
                <w:left w:val="none" w:sz="0" w:space="0" w:color="auto"/>
                <w:bottom w:val="none" w:sz="0" w:space="0" w:color="auto"/>
                <w:right w:val="none" w:sz="0" w:space="0" w:color="auto"/>
              </w:divBdr>
              <w:divsChild>
                <w:div w:id="1371493237">
                  <w:marLeft w:val="0"/>
                  <w:marRight w:val="0"/>
                  <w:marTop w:val="0"/>
                  <w:marBottom w:val="0"/>
                  <w:divBdr>
                    <w:top w:val="none" w:sz="0" w:space="0" w:color="auto"/>
                    <w:left w:val="none" w:sz="0" w:space="0" w:color="auto"/>
                    <w:bottom w:val="none" w:sz="0" w:space="0" w:color="auto"/>
                    <w:right w:val="none" w:sz="0" w:space="0" w:color="auto"/>
                  </w:divBdr>
                  <w:divsChild>
                    <w:div w:id="305286295">
                      <w:marLeft w:val="0"/>
                      <w:marRight w:val="0"/>
                      <w:marTop w:val="0"/>
                      <w:marBottom w:val="0"/>
                      <w:divBdr>
                        <w:top w:val="none" w:sz="0" w:space="0" w:color="auto"/>
                        <w:left w:val="none" w:sz="0" w:space="0" w:color="auto"/>
                        <w:bottom w:val="none" w:sz="0" w:space="0" w:color="auto"/>
                        <w:right w:val="none" w:sz="0" w:space="0" w:color="auto"/>
                      </w:divBdr>
                      <w:divsChild>
                        <w:div w:id="1155955321">
                          <w:marLeft w:val="0"/>
                          <w:marRight w:val="0"/>
                          <w:marTop w:val="0"/>
                          <w:marBottom w:val="0"/>
                          <w:divBdr>
                            <w:top w:val="none" w:sz="0" w:space="0" w:color="auto"/>
                            <w:left w:val="none" w:sz="0" w:space="0" w:color="auto"/>
                            <w:bottom w:val="none" w:sz="0" w:space="0" w:color="auto"/>
                            <w:right w:val="none" w:sz="0" w:space="0" w:color="auto"/>
                          </w:divBdr>
                          <w:divsChild>
                            <w:div w:id="1867794742">
                              <w:marLeft w:val="0"/>
                              <w:marRight w:val="0"/>
                              <w:marTop w:val="0"/>
                              <w:marBottom w:val="0"/>
                              <w:divBdr>
                                <w:top w:val="none" w:sz="0" w:space="0" w:color="auto"/>
                                <w:left w:val="none" w:sz="0" w:space="0" w:color="auto"/>
                                <w:bottom w:val="none" w:sz="0" w:space="0" w:color="auto"/>
                                <w:right w:val="none" w:sz="0" w:space="0" w:color="auto"/>
                              </w:divBdr>
                              <w:divsChild>
                                <w:div w:id="1102649489">
                                  <w:marLeft w:val="0"/>
                                  <w:marRight w:val="0"/>
                                  <w:marTop w:val="0"/>
                                  <w:marBottom w:val="0"/>
                                  <w:divBdr>
                                    <w:top w:val="none" w:sz="0" w:space="0" w:color="auto"/>
                                    <w:left w:val="none" w:sz="0" w:space="0" w:color="auto"/>
                                    <w:bottom w:val="none" w:sz="0" w:space="0" w:color="auto"/>
                                    <w:right w:val="none" w:sz="0" w:space="0" w:color="auto"/>
                                  </w:divBdr>
                                  <w:divsChild>
                                    <w:div w:id="521669424">
                                      <w:marLeft w:val="0"/>
                                      <w:marRight w:val="0"/>
                                      <w:marTop w:val="0"/>
                                      <w:marBottom w:val="0"/>
                                      <w:divBdr>
                                        <w:top w:val="none" w:sz="0" w:space="0" w:color="auto"/>
                                        <w:left w:val="none" w:sz="0" w:space="0" w:color="auto"/>
                                        <w:bottom w:val="none" w:sz="0" w:space="0" w:color="auto"/>
                                        <w:right w:val="none" w:sz="0" w:space="0" w:color="auto"/>
                                      </w:divBdr>
                                      <w:divsChild>
                                        <w:div w:id="162373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8729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48631695">
              <w:marLeft w:val="0"/>
              <w:marRight w:val="0"/>
              <w:marTop w:val="0"/>
              <w:marBottom w:val="0"/>
              <w:divBdr>
                <w:top w:val="none" w:sz="0" w:space="0" w:color="auto"/>
                <w:left w:val="none" w:sz="0" w:space="0" w:color="auto"/>
                <w:bottom w:val="none" w:sz="0" w:space="0" w:color="auto"/>
                <w:right w:val="none" w:sz="0" w:space="0" w:color="auto"/>
              </w:divBdr>
              <w:divsChild>
                <w:div w:id="945307458">
                  <w:marLeft w:val="0"/>
                  <w:marRight w:val="0"/>
                  <w:marTop w:val="0"/>
                  <w:marBottom w:val="0"/>
                  <w:divBdr>
                    <w:top w:val="none" w:sz="0" w:space="0" w:color="auto"/>
                    <w:left w:val="none" w:sz="0" w:space="0" w:color="auto"/>
                    <w:bottom w:val="none" w:sz="0" w:space="0" w:color="auto"/>
                    <w:right w:val="none" w:sz="0" w:space="0" w:color="auto"/>
                  </w:divBdr>
                  <w:divsChild>
                    <w:div w:id="2047758169">
                      <w:marLeft w:val="0"/>
                      <w:marRight w:val="0"/>
                      <w:marTop w:val="0"/>
                      <w:marBottom w:val="0"/>
                      <w:divBdr>
                        <w:top w:val="none" w:sz="0" w:space="0" w:color="auto"/>
                        <w:left w:val="none" w:sz="0" w:space="0" w:color="auto"/>
                        <w:bottom w:val="none" w:sz="0" w:space="0" w:color="auto"/>
                        <w:right w:val="none" w:sz="0" w:space="0" w:color="auto"/>
                      </w:divBdr>
                      <w:divsChild>
                        <w:div w:id="113984540">
                          <w:marLeft w:val="0"/>
                          <w:marRight w:val="0"/>
                          <w:marTop w:val="0"/>
                          <w:marBottom w:val="0"/>
                          <w:divBdr>
                            <w:top w:val="none" w:sz="0" w:space="0" w:color="auto"/>
                            <w:left w:val="none" w:sz="0" w:space="0" w:color="auto"/>
                            <w:bottom w:val="none" w:sz="0" w:space="0" w:color="auto"/>
                            <w:right w:val="none" w:sz="0" w:space="0" w:color="auto"/>
                          </w:divBdr>
                          <w:divsChild>
                            <w:div w:id="1480613341">
                              <w:marLeft w:val="0"/>
                              <w:marRight w:val="0"/>
                              <w:marTop w:val="0"/>
                              <w:marBottom w:val="0"/>
                              <w:divBdr>
                                <w:top w:val="none" w:sz="0" w:space="0" w:color="auto"/>
                                <w:left w:val="none" w:sz="0" w:space="0" w:color="auto"/>
                                <w:bottom w:val="none" w:sz="0" w:space="0" w:color="auto"/>
                                <w:right w:val="none" w:sz="0" w:space="0" w:color="auto"/>
                              </w:divBdr>
                              <w:divsChild>
                                <w:div w:id="1942756426">
                                  <w:marLeft w:val="0"/>
                                  <w:marRight w:val="0"/>
                                  <w:marTop w:val="0"/>
                                  <w:marBottom w:val="0"/>
                                  <w:divBdr>
                                    <w:top w:val="none" w:sz="0" w:space="0" w:color="auto"/>
                                    <w:left w:val="none" w:sz="0" w:space="0" w:color="auto"/>
                                    <w:bottom w:val="none" w:sz="0" w:space="0" w:color="auto"/>
                                    <w:right w:val="none" w:sz="0" w:space="0" w:color="auto"/>
                                  </w:divBdr>
                                  <w:divsChild>
                                    <w:div w:id="872425361">
                                      <w:marLeft w:val="0"/>
                                      <w:marRight w:val="0"/>
                                      <w:marTop w:val="0"/>
                                      <w:marBottom w:val="0"/>
                                      <w:divBdr>
                                        <w:top w:val="none" w:sz="0" w:space="0" w:color="auto"/>
                                        <w:left w:val="none" w:sz="0" w:space="0" w:color="auto"/>
                                        <w:bottom w:val="none" w:sz="0" w:space="0" w:color="auto"/>
                                        <w:right w:val="none" w:sz="0" w:space="0" w:color="auto"/>
                                      </w:divBdr>
                                      <w:divsChild>
                                        <w:div w:id="210731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5141376">
      <w:bodyDiv w:val="1"/>
      <w:marLeft w:val="0"/>
      <w:marRight w:val="0"/>
      <w:marTop w:val="0"/>
      <w:marBottom w:val="0"/>
      <w:divBdr>
        <w:top w:val="none" w:sz="0" w:space="0" w:color="auto"/>
        <w:left w:val="none" w:sz="0" w:space="0" w:color="auto"/>
        <w:bottom w:val="none" w:sz="0" w:space="0" w:color="auto"/>
        <w:right w:val="none" w:sz="0" w:space="0" w:color="auto"/>
      </w:divBdr>
    </w:div>
    <w:div w:id="1570648156">
      <w:bodyDiv w:val="1"/>
      <w:marLeft w:val="0"/>
      <w:marRight w:val="0"/>
      <w:marTop w:val="0"/>
      <w:marBottom w:val="0"/>
      <w:divBdr>
        <w:top w:val="none" w:sz="0" w:space="0" w:color="auto"/>
        <w:left w:val="none" w:sz="0" w:space="0" w:color="auto"/>
        <w:bottom w:val="none" w:sz="0" w:space="0" w:color="auto"/>
        <w:right w:val="none" w:sz="0" w:space="0" w:color="auto"/>
      </w:divBdr>
    </w:div>
    <w:div w:id="1572346065">
      <w:bodyDiv w:val="1"/>
      <w:marLeft w:val="0"/>
      <w:marRight w:val="0"/>
      <w:marTop w:val="0"/>
      <w:marBottom w:val="0"/>
      <w:divBdr>
        <w:top w:val="none" w:sz="0" w:space="0" w:color="auto"/>
        <w:left w:val="none" w:sz="0" w:space="0" w:color="auto"/>
        <w:bottom w:val="none" w:sz="0" w:space="0" w:color="auto"/>
        <w:right w:val="none" w:sz="0" w:space="0" w:color="auto"/>
      </w:divBdr>
    </w:div>
    <w:div w:id="1576041050">
      <w:bodyDiv w:val="1"/>
      <w:marLeft w:val="0"/>
      <w:marRight w:val="0"/>
      <w:marTop w:val="0"/>
      <w:marBottom w:val="0"/>
      <w:divBdr>
        <w:top w:val="none" w:sz="0" w:space="0" w:color="auto"/>
        <w:left w:val="none" w:sz="0" w:space="0" w:color="auto"/>
        <w:bottom w:val="none" w:sz="0" w:space="0" w:color="auto"/>
        <w:right w:val="none" w:sz="0" w:space="0" w:color="auto"/>
      </w:divBdr>
    </w:div>
    <w:div w:id="1576552651">
      <w:bodyDiv w:val="1"/>
      <w:marLeft w:val="0"/>
      <w:marRight w:val="0"/>
      <w:marTop w:val="0"/>
      <w:marBottom w:val="0"/>
      <w:divBdr>
        <w:top w:val="none" w:sz="0" w:space="0" w:color="auto"/>
        <w:left w:val="none" w:sz="0" w:space="0" w:color="auto"/>
        <w:bottom w:val="none" w:sz="0" w:space="0" w:color="auto"/>
        <w:right w:val="none" w:sz="0" w:space="0" w:color="auto"/>
      </w:divBdr>
    </w:div>
    <w:div w:id="1577669935">
      <w:bodyDiv w:val="1"/>
      <w:marLeft w:val="0"/>
      <w:marRight w:val="0"/>
      <w:marTop w:val="0"/>
      <w:marBottom w:val="0"/>
      <w:divBdr>
        <w:top w:val="none" w:sz="0" w:space="0" w:color="auto"/>
        <w:left w:val="none" w:sz="0" w:space="0" w:color="auto"/>
        <w:bottom w:val="none" w:sz="0" w:space="0" w:color="auto"/>
        <w:right w:val="none" w:sz="0" w:space="0" w:color="auto"/>
      </w:divBdr>
    </w:div>
    <w:div w:id="1578518501">
      <w:bodyDiv w:val="1"/>
      <w:marLeft w:val="0"/>
      <w:marRight w:val="0"/>
      <w:marTop w:val="0"/>
      <w:marBottom w:val="0"/>
      <w:divBdr>
        <w:top w:val="none" w:sz="0" w:space="0" w:color="auto"/>
        <w:left w:val="none" w:sz="0" w:space="0" w:color="auto"/>
        <w:bottom w:val="none" w:sz="0" w:space="0" w:color="auto"/>
        <w:right w:val="none" w:sz="0" w:space="0" w:color="auto"/>
      </w:divBdr>
    </w:div>
    <w:div w:id="1581911714">
      <w:bodyDiv w:val="1"/>
      <w:marLeft w:val="0"/>
      <w:marRight w:val="0"/>
      <w:marTop w:val="0"/>
      <w:marBottom w:val="0"/>
      <w:divBdr>
        <w:top w:val="none" w:sz="0" w:space="0" w:color="auto"/>
        <w:left w:val="none" w:sz="0" w:space="0" w:color="auto"/>
        <w:bottom w:val="none" w:sz="0" w:space="0" w:color="auto"/>
        <w:right w:val="none" w:sz="0" w:space="0" w:color="auto"/>
      </w:divBdr>
    </w:div>
    <w:div w:id="1582251366">
      <w:bodyDiv w:val="1"/>
      <w:marLeft w:val="0"/>
      <w:marRight w:val="0"/>
      <w:marTop w:val="0"/>
      <w:marBottom w:val="0"/>
      <w:divBdr>
        <w:top w:val="none" w:sz="0" w:space="0" w:color="auto"/>
        <w:left w:val="none" w:sz="0" w:space="0" w:color="auto"/>
        <w:bottom w:val="none" w:sz="0" w:space="0" w:color="auto"/>
        <w:right w:val="none" w:sz="0" w:space="0" w:color="auto"/>
      </w:divBdr>
    </w:div>
    <w:div w:id="1584142558">
      <w:bodyDiv w:val="1"/>
      <w:marLeft w:val="0"/>
      <w:marRight w:val="0"/>
      <w:marTop w:val="0"/>
      <w:marBottom w:val="0"/>
      <w:divBdr>
        <w:top w:val="none" w:sz="0" w:space="0" w:color="auto"/>
        <w:left w:val="none" w:sz="0" w:space="0" w:color="auto"/>
        <w:bottom w:val="none" w:sz="0" w:space="0" w:color="auto"/>
        <w:right w:val="none" w:sz="0" w:space="0" w:color="auto"/>
      </w:divBdr>
    </w:div>
    <w:div w:id="1587156205">
      <w:bodyDiv w:val="1"/>
      <w:marLeft w:val="0"/>
      <w:marRight w:val="0"/>
      <w:marTop w:val="0"/>
      <w:marBottom w:val="0"/>
      <w:divBdr>
        <w:top w:val="none" w:sz="0" w:space="0" w:color="auto"/>
        <w:left w:val="none" w:sz="0" w:space="0" w:color="auto"/>
        <w:bottom w:val="none" w:sz="0" w:space="0" w:color="auto"/>
        <w:right w:val="none" w:sz="0" w:space="0" w:color="auto"/>
      </w:divBdr>
    </w:div>
    <w:div w:id="1587955631">
      <w:bodyDiv w:val="1"/>
      <w:marLeft w:val="0"/>
      <w:marRight w:val="0"/>
      <w:marTop w:val="0"/>
      <w:marBottom w:val="0"/>
      <w:divBdr>
        <w:top w:val="none" w:sz="0" w:space="0" w:color="auto"/>
        <w:left w:val="none" w:sz="0" w:space="0" w:color="auto"/>
        <w:bottom w:val="none" w:sz="0" w:space="0" w:color="auto"/>
        <w:right w:val="none" w:sz="0" w:space="0" w:color="auto"/>
      </w:divBdr>
    </w:div>
    <w:div w:id="1588151847">
      <w:bodyDiv w:val="1"/>
      <w:marLeft w:val="0"/>
      <w:marRight w:val="0"/>
      <w:marTop w:val="0"/>
      <w:marBottom w:val="0"/>
      <w:divBdr>
        <w:top w:val="none" w:sz="0" w:space="0" w:color="auto"/>
        <w:left w:val="none" w:sz="0" w:space="0" w:color="auto"/>
        <w:bottom w:val="none" w:sz="0" w:space="0" w:color="auto"/>
        <w:right w:val="none" w:sz="0" w:space="0" w:color="auto"/>
      </w:divBdr>
    </w:div>
    <w:div w:id="1589926862">
      <w:bodyDiv w:val="1"/>
      <w:marLeft w:val="0"/>
      <w:marRight w:val="0"/>
      <w:marTop w:val="0"/>
      <w:marBottom w:val="0"/>
      <w:divBdr>
        <w:top w:val="none" w:sz="0" w:space="0" w:color="auto"/>
        <w:left w:val="none" w:sz="0" w:space="0" w:color="auto"/>
        <w:bottom w:val="none" w:sz="0" w:space="0" w:color="auto"/>
        <w:right w:val="none" w:sz="0" w:space="0" w:color="auto"/>
      </w:divBdr>
    </w:div>
    <w:div w:id="1592818439">
      <w:bodyDiv w:val="1"/>
      <w:marLeft w:val="0"/>
      <w:marRight w:val="0"/>
      <w:marTop w:val="0"/>
      <w:marBottom w:val="0"/>
      <w:divBdr>
        <w:top w:val="none" w:sz="0" w:space="0" w:color="auto"/>
        <w:left w:val="none" w:sz="0" w:space="0" w:color="auto"/>
        <w:bottom w:val="none" w:sz="0" w:space="0" w:color="auto"/>
        <w:right w:val="none" w:sz="0" w:space="0" w:color="auto"/>
      </w:divBdr>
    </w:div>
    <w:div w:id="1594044522">
      <w:bodyDiv w:val="1"/>
      <w:marLeft w:val="0"/>
      <w:marRight w:val="0"/>
      <w:marTop w:val="0"/>
      <w:marBottom w:val="0"/>
      <w:divBdr>
        <w:top w:val="none" w:sz="0" w:space="0" w:color="auto"/>
        <w:left w:val="none" w:sz="0" w:space="0" w:color="auto"/>
        <w:bottom w:val="none" w:sz="0" w:space="0" w:color="auto"/>
        <w:right w:val="none" w:sz="0" w:space="0" w:color="auto"/>
      </w:divBdr>
    </w:div>
    <w:div w:id="1594167395">
      <w:bodyDiv w:val="1"/>
      <w:marLeft w:val="0"/>
      <w:marRight w:val="0"/>
      <w:marTop w:val="0"/>
      <w:marBottom w:val="0"/>
      <w:divBdr>
        <w:top w:val="none" w:sz="0" w:space="0" w:color="auto"/>
        <w:left w:val="none" w:sz="0" w:space="0" w:color="auto"/>
        <w:bottom w:val="none" w:sz="0" w:space="0" w:color="auto"/>
        <w:right w:val="none" w:sz="0" w:space="0" w:color="auto"/>
      </w:divBdr>
    </w:div>
    <w:div w:id="1603537649">
      <w:bodyDiv w:val="1"/>
      <w:marLeft w:val="0"/>
      <w:marRight w:val="0"/>
      <w:marTop w:val="0"/>
      <w:marBottom w:val="0"/>
      <w:divBdr>
        <w:top w:val="none" w:sz="0" w:space="0" w:color="auto"/>
        <w:left w:val="none" w:sz="0" w:space="0" w:color="auto"/>
        <w:bottom w:val="none" w:sz="0" w:space="0" w:color="auto"/>
        <w:right w:val="none" w:sz="0" w:space="0" w:color="auto"/>
      </w:divBdr>
    </w:div>
    <w:div w:id="1604725784">
      <w:bodyDiv w:val="1"/>
      <w:marLeft w:val="0"/>
      <w:marRight w:val="0"/>
      <w:marTop w:val="0"/>
      <w:marBottom w:val="0"/>
      <w:divBdr>
        <w:top w:val="none" w:sz="0" w:space="0" w:color="auto"/>
        <w:left w:val="none" w:sz="0" w:space="0" w:color="auto"/>
        <w:bottom w:val="none" w:sz="0" w:space="0" w:color="auto"/>
        <w:right w:val="none" w:sz="0" w:space="0" w:color="auto"/>
      </w:divBdr>
    </w:div>
    <w:div w:id="1605073034">
      <w:bodyDiv w:val="1"/>
      <w:marLeft w:val="0"/>
      <w:marRight w:val="0"/>
      <w:marTop w:val="0"/>
      <w:marBottom w:val="0"/>
      <w:divBdr>
        <w:top w:val="none" w:sz="0" w:space="0" w:color="auto"/>
        <w:left w:val="none" w:sz="0" w:space="0" w:color="auto"/>
        <w:bottom w:val="none" w:sz="0" w:space="0" w:color="auto"/>
        <w:right w:val="none" w:sz="0" w:space="0" w:color="auto"/>
      </w:divBdr>
    </w:div>
    <w:div w:id="1605765663">
      <w:bodyDiv w:val="1"/>
      <w:marLeft w:val="0"/>
      <w:marRight w:val="0"/>
      <w:marTop w:val="0"/>
      <w:marBottom w:val="0"/>
      <w:divBdr>
        <w:top w:val="none" w:sz="0" w:space="0" w:color="auto"/>
        <w:left w:val="none" w:sz="0" w:space="0" w:color="auto"/>
        <w:bottom w:val="none" w:sz="0" w:space="0" w:color="auto"/>
        <w:right w:val="none" w:sz="0" w:space="0" w:color="auto"/>
      </w:divBdr>
    </w:div>
    <w:div w:id="1606382921">
      <w:bodyDiv w:val="1"/>
      <w:marLeft w:val="0"/>
      <w:marRight w:val="0"/>
      <w:marTop w:val="0"/>
      <w:marBottom w:val="0"/>
      <w:divBdr>
        <w:top w:val="none" w:sz="0" w:space="0" w:color="auto"/>
        <w:left w:val="none" w:sz="0" w:space="0" w:color="auto"/>
        <w:bottom w:val="none" w:sz="0" w:space="0" w:color="auto"/>
        <w:right w:val="none" w:sz="0" w:space="0" w:color="auto"/>
      </w:divBdr>
    </w:div>
    <w:div w:id="1606960665">
      <w:bodyDiv w:val="1"/>
      <w:marLeft w:val="0"/>
      <w:marRight w:val="0"/>
      <w:marTop w:val="0"/>
      <w:marBottom w:val="0"/>
      <w:divBdr>
        <w:top w:val="none" w:sz="0" w:space="0" w:color="auto"/>
        <w:left w:val="none" w:sz="0" w:space="0" w:color="auto"/>
        <w:bottom w:val="none" w:sz="0" w:space="0" w:color="auto"/>
        <w:right w:val="none" w:sz="0" w:space="0" w:color="auto"/>
      </w:divBdr>
    </w:div>
    <w:div w:id="1609704641">
      <w:bodyDiv w:val="1"/>
      <w:marLeft w:val="0"/>
      <w:marRight w:val="0"/>
      <w:marTop w:val="0"/>
      <w:marBottom w:val="0"/>
      <w:divBdr>
        <w:top w:val="none" w:sz="0" w:space="0" w:color="auto"/>
        <w:left w:val="none" w:sz="0" w:space="0" w:color="auto"/>
        <w:bottom w:val="none" w:sz="0" w:space="0" w:color="auto"/>
        <w:right w:val="none" w:sz="0" w:space="0" w:color="auto"/>
      </w:divBdr>
    </w:div>
    <w:div w:id="1610968453">
      <w:bodyDiv w:val="1"/>
      <w:marLeft w:val="0"/>
      <w:marRight w:val="0"/>
      <w:marTop w:val="0"/>
      <w:marBottom w:val="0"/>
      <w:divBdr>
        <w:top w:val="none" w:sz="0" w:space="0" w:color="auto"/>
        <w:left w:val="none" w:sz="0" w:space="0" w:color="auto"/>
        <w:bottom w:val="none" w:sz="0" w:space="0" w:color="auto"/>
        <w:right w:val="none" w:sz="0" w:space="0" w:color="auto"/>
      </w:divBdr>
    </w:div>
    <w:div w:id="1611819958">
      <w:bodyDiv w:val="1"/>
      <w:marLeft w:val="0"/>
      <w:marRight w:val="0"/>
      <w:marTop w:val="0"/>
      <w:marBottom w:val="0"/>
      <w:divBdr>
        <w:top w:val="none" w:sz="0" w:space="0" w:color="auto"/>
        <w:left w:val="none" w:sz="0" w:space="0" w:color="auto"/>
        <w:bottom w:val="none" w:sz="0" w:space="0" w:color="auto"/>
        <w:right w:val="none" w:sz="0" w:space="0" w:color="auto"/>
      </w:divBdr>
    </w:div>
    <w:div w:id="1612593968">
      <w:bodyDiv w:val="1"/>
      <w:marLeft w:val="0"/>
      <w:marRight w:val="0"/>
      <w:marTop w:val="0"/>
      <w:marBottom w:val="0"/>
      <w:divBdr>
        <w:top w:val="none" w:sz="0" w:space="0" w:color="auto"/>
        <w:left w:val="none" w:sz="0" w:space="0" w:color="auto"/>
        <w:bottom w:val="none" w:sz="0" w:space="0" w:color="auto"/>
        <w:right w:val="none" w:sz="0" w:space="0" w:color="auto"/>
      </w:divBdr>
    </w:div>
    <w:div w:id="1615013075">
      <w:bodyDiv w:val="1"/>
      <w:marLeft w:val="0"/>
      <w:marRight w:val="0"/>
      <w:marTop w:val="0"/>
      <w:marBottom w:val="0"/>
      <w:divBdr>
        <w:top w:val="none" w:sz="0" w:space="0" w:color="auto"/>
        <w:left w:val="none" w:sz="0" w:space="0" w:color="auto"/>
        <w:bottom w:val="none" w:sz="0" w:space="0" w:color="auto"/>
        <w:right w:val="none" w:sz="0" w:space="0" w:color="auto"/>
      </w:divBdr>
    </w:div>
    <w:div w:id="1617634680">
      <w:bodyDiv w:val="1"/>
      <w:marLeft w:val="0"/>
      <w:marRight w:val="0"/>
      <w:marTop w:val="0"/>
      <w:marBottom w:val="0"/>
      <w:divBdr>
        <w:top w:val="none" w:sz="0" w:space="0" w:color="auto"/>
        <w:left w:val="none" w:sz="0" w:space="0" w:color="auto"/>
        <w:bottom w:val="none" w:sz="0" w:space="0" w:color="auto"/>
        <w:right w:val="none" w:sz="0" w:space="0" w:color="auto"/>
      </w:divBdr>
    </w:div>
    <w:div w:id="1621186626">
      <w:bodyDiv w:val="1"/>
      <w:marLeft w:val="0"/>
      <w:marRight w:val="0"/>
      <w:marTop w:val="0"/>
      <w:marBottom w:val="0"/>
      <w:divBdr>
        <w:top w:val="none" w:sz="0" w:space="0" w:color="auto"/>
        <w:left w:val="none" w:sz="0" w:space="0" w:color="auto"/>
        <w:bottom w:val="none" w:sz="0" w:space="0" w:color="auto"/>
        <w:right w:val="none" w:sz="0" w:space="0" w:color="auto"/>
      </w:divBdr>
    </w:div>
    <w:div w:id="1626111446">
      <w:bodyDiv w:val="1"/>
      <w:marLeft w:val="0"/>
      <w:marRight w:val="0"/>
      <w:marTop w:val="0"/>
      <w:marBottom w:val="0"/>
      <w:divBdr>
        <w:top w:val="none" w:sz="0" w:space="0" w:color="auto"/>
        <w:left w:val="none" w:sz="0" w:space="0" w:color="auto"/>
        <w:bottom w:val="none" w:sz="0" w:space="0" w:color="auto"/>
        <w:right w:val="none" w:sz="0" w:space="0" w:color="auto"/>
      </w:divBdr>
    </w:div>
    <w:div w:id="1630429383">
      <w:bodyDiv w:val="1"/>
      <w:marLeft w:val="0"/>
      <w:marRight w:val="0"/>
      <w:marTop w:val="0"/>
      <w:marBottom w:val="0"/>
      <w:divBdr>
        <w:top w:val="none" w:sz="0" w:space="0" w:color="auto"/>
        <w:left w:val="none" w:sz="0" w:space="0" w:color="auto"/>
        <w:bottom w:val="none" w:sz="0" w:space="0" w:color="auto"/>
        <w:right w:val="none" w:sz="0" w:space="0" w:color="auto"/>
      </w:divBdr>
      <w:divsChild>
        <w:div w:id="845939978">
          <w:marLeft w:val="480"/>
          <w:marRight w:val="0"/>
          <w:marTop w:val="0"/>
          <w:marBottom w:val="0"/>
          <w:divBdr>
            <w:top w:val="none" w:sz="0" w:space="0" w:color="auto"/>
            <w:left w:val="none" w:sz="0" w:space="0" w:color="auto"/>
            <w:bottom w:val="none" w:sz="0" w:space="0" w:color="auto"/>
            <w:right w:val="none" w:sz="0" w:space="0" w:color="auto"/>
          </w:divBdr>
        </w:div>
        <w:div w:id="1430155250">
          <w:marLeft w:val="480"/>
          <w:marRight w:val="0"/>
          <w:marTop w:val="0"/>
          <w:marBottom w:val="0"/>
          <w:divBdr>
            <w:top w:val="none" w:sz="0" w:space="0" w:color="auto"/>
            <w:left w:val="none" w:sz="0" w:space="0" w:color="auto"/>
            <w:bottom w:val="none" w:sz="0" w:space="0" w:color="auto"/>
            <w:right w:val="none" w:sz="0" w:space="0" w:color="auto"/>
          </w:divBdr>
        </w:div>
        <w:div w:id="1140459271">
          <w:marLeft w:val="480"/>
          <w:marRight w:val="0"/>
          <w:marTop w:val="0"/>
          <w:marBottom w:val="0"/>
          <w:divBdr>
            <w:top w:val="none" w:sz="0" w:space="0" w:color="auto"/>
            <w:left w:val="none" w:sz="0" w:space="0" w:color="auto"/>
            <w:bottom w:val="none" w:sz="0" w:space="0" w:color="auto"/>
            <w:right w:val="none" w:sz="0" w:space="0" w:color="auto"/>
          </w:divBdr>
        </w:div>
        <w:div w:id="409468960">
          <w:marLeft w:val="480"/>
          <w:marRight w:val="0"/>
          <w:marTop w:val="0"/>
          <w:marBottom w:val="0"/>
          <w:divBdr>
            <w:top w:val="none" w:sz="0" w:space="0" w:color="auto"/>
            <w:left w:val="none" w:sz="0" w:space="0" w:color="auto"/>
            <w:bottom w:val="none" w:sz="0" w:space="0" w:color="auto"/>
            <w:right w:val="none" w:sz="0" w:space="0" w:color="auto"/>
          </w:divBdr>
        </w:div>
        <w:div w:id="1569727735">
          <w:marLeft w:val="480"/>
          <w:marRight w:val="0"/>
          <w:marTop w:val="0"/>
          <w:marBottom w:val="0"/>
          <w:divBdr>
            <w:top w:val="none" w:sz="0" w:space="0" w:color="auto"/>
            <w:left w:val="none" w:sz="0" w:space="0" w:color="auto"/>
            <w:bottom w:val="none" w:sz="0" w:space="0" w:color="auto"/>
            <w:right w:val="none" w:sz="0" w:space="0" w:color="auto"/>
          </w:divBdr>
        </w:div>
        <w:div w:id="998847190">
          <w:marLeft w:val="480"/>
          <w:marRight w:val="0"/>
          <w:marTop w:val="0"/>
          <w:marBottom w:val="0"/>
          <w:divBdr>
            <w:top w:val="none" w:sz="0" w:space="0" w:color="auto"/>
            <w:left w:val="none" w:sz="0" w:space="0" w:color="auto"/>
            <w:bottom w:val="none" w:sz="0" w:space="0" w:color="auto"/>
            <w:right w:val="none" w:sz="0" w:space="0" w:color="auto"/>
          </w:divBdr>
        </w:div>
        <w:div w:id="1325402999">
          <w:marLeft w:val="480"/>
          <w:marRight w:val="0"/>
          <w:marTop w:val="0"/>
          <w:marBottom w:val="0"/>
          <w:divBdr>
            <w:top w:val="none" w:sz="0" w:space="0" w:color="auto"/>
            <w:left w:val="none" w:sz="0" w:space="0" w:color="auto"/>
            <w:bottom w:val="none" w:sz="0" w:space="0" w:color="auto"/>
            <w:right w:val="none" w:sz="0" w:space="0" w:color="auto"/>
          </w:divBdr>
        </w:div>
        <w:div w:id="1600144202">
          <w:marLeft w:val="480"/>
          <w:marRight w:val="0"/>
          <w:marTop w:val="0"/>
          <w:marBottom w:val="0"/>
          <w:divBdr>
            <w:top w:val="none" w:sz="0" w:space="0" w:color="auto"/>
            <w:left w:val="none" w:sz="0" w:space="0" w:color="auto"/>
            <w:bottom w:val="none" w:sz="0" w:space="0" w:color="auto"/>
            <w:right w:val="none" w:sz="0" w:space="0" w:color="auto"/>
          </w:divBdr>
        </w:div>
        <w:div w:id="153112309">
          <w:marLeft w:val="480"/>
          <w:marRight w:val="0"/>
          <w:marTop w:val="0"/>
          <w:marBottom w:val="0"/>
          <w:divBdr>
            <w:top w:val="none" w:sz="0" w:space="0" w:color="auto"/>
            <w:left w:val="none" w:sz="0" w:space="0" w:color="auto"/>
            <w:bottom w:val="none" w:sz="0" w:space="0" w:color="auto"/>
            <w:right w:val="none" w:sz="0" w:space="0" w:color="auto"/>
          </w:divBdr>
        </w:div>
        <w:div w:id="882252418">
          <w:marLeft w:val="480"/>
          <w:marRight w:val="0"/>
          <w:marTop w:val="0"/>
          <w:marBottom w:val="0"/>
          <w:divBdr>
            <w:top w:val="none" w:sz="0" w:space="0" w:color="auto"/>
            <w:left w:val="none" w:sz="0" w:space="0" w:color="auto"/>
            <w:bottom w:val="none" w:sz="0" w:space="0" w:color="auto"/>
            <w:right w:val="none" w:sz="0" w:space="0" w:color="auto"/>
          </w:divBdr>
        </w:div>
        <w:div w:id="2133010162">
          <w:marLeft w:val="480"/>
          <w:marRight w:val="0"/>
          <w:marTop w:val="0"/>
          <w:marBottom w:val="0"/>
          <w:divBdr>
            <w:top w:val="none" w:sz="0" w:space="0" w:color="auto"/>
            <w:left w:val="none" w:sz="0" w:space="0" w:color="auto"/>
            <w:bottom w:val="none" w:sz="0" w:space="0" w:color="auto"/>
            <w:right w:val="none" w:sz="0" w:space="0" w:color="auto"/>
          </w:divBdr>
        </w:div>
        <w:div w:id="702366458">
          <w:marLeft w:val="480"/>
          <w:marRight w:val="0"/>
          <w:marTop w:val="0"/>
          <w:marBottom w:val="0"/>
          <w:divBdr>
            <w:top w:val="none" w:sz="0" w:space="0" w:color="auto"/>
            <w:left w:val="none" w:sz="0" w:space="0" w:color="auto"/>
            <w:bottom w:val="none" w:sz="0" w:space="0" w:color="auto"/>
            <w:right w:val="none" w:sz="0" w:space="0" w:color="auto"/>
          </w:divBdr>
        </w:div>
        <w:div w:id="459538782">
          <w:marLeft w:val="480"/>
          <w:marRight w:val="0"/>
          <w:marTop w:val="0"/>
          <w:marBottom w:val="0"/>
          <w:divBdr>
            <w:top w:val="none" w:sz="0" w:space="0" w:color="auto"/>
            <w:left w:val="none" w:sz="0" w:space="0" w:color="auto"/>
            <w:bottom w:val="none" w:sz="0" w:space="0" w:color="auto"/>
            <w:right w:val="none" w:sz="0" w:space="0" w:color="auto"/>
          </w:divBdr>
        </w:div>
        <w:div w:id="89740535">
          <w:marLeft w:val="480"/>
          <w:marRight w:val="0"/>
          <w:marTop w:val="0"/>
          <w:marBottom w:val="0"/>
          <w:divBdr>
            <w:top w:val="none" w:sz="0" w:space="0" w:color="auto"/>
            <w:left w:val="none" w:sz="0" w:space="0" w:color="auto"/>
            <w:bottom w:val="none" w:sz="0" w:space="0" w:color="auto"/>
            <w:right w:val="none" w:sz="0" w:space="0" w:color="auto"/>
          </w:divBdr>
        </w:div>
        <w:div w:id="829516983">
          <w:marLeft w:val="480"/>
          <w:marRight w:val="0"/>
          <w:marTop w:val="0"/>
          <w:marBottom w:val="0"/>
          <w:divBdr>
            <w:top w:val="none" w:sz="0" w:space="0" w:color="auto"/>
            <w:left w:val="none" w:sz="0" w:space="0" w:color="auto"/>
            <w:bottom w:val="none" w:sz="0" w:space="0" w:color="auto"/>
            <w:right w:val="none" w:sz="0" w:space="0" w:color="auto"/>
          </w:divBdr>
        </w:div>
        <w:div w:id="1366520083">
          <w:marLeft w:val="480"/>
          <w:marRight w:val="0"/>
          <w:marTop w:val="0"/>
          <w:marBottom w:val="0"/>
          <w:divBdr>
            <w:top w:val="none" w:sz="0" w:space="0" w:color="auto"/>
            <w:left w:val="none" w:sz="0" w:space="0" w:color="auto"/>
            <w:bottom w:val="none" w:sz="0" w:space="0" w:color="auto"/>
            <w:right w:val="none" w:sz="0" w:space="0" w:color="auto"/>
          </w:divBdr>
        </w:div>
        <w:div w:id="84309930">
          <w:marLeft w:val="480"/>
          <w:marRight w:val="0"/>
          <w:marTop w:val="0"/>
          <w:marBottom w:val="0"/>
          <w:divBdr>
            <w:top w:val="none" w:sz="0" w:space="0" w:color="auto"/>
            <w:left w:val="none" w:sz="0" w:space="0" w:color="auto"/>
            <w:bottom w:val="none" w:sz="0" w:space="0" w:color="auto"/>
            <w:right w:val="none" w:sz="0" w:space="0" w:color="auto"/>
          </w:divBdr>
        </w:div>
        <w:div w:id="1864397531">
          <w:marLeft w:val="480"/>
          <w:marRight w:val="0"/>
          <w:marTop w:val="0"/>
          <w:marBottom w:val="0"/>
          <w:divBdr>
            <w:top w:val="none" w:sz="0" w:space="0" w:color="auto"/>
            <w:left w:val="none" w:sz="0" w:space="0" w:color="auto"/>
            <w:bottom w:val="none" w:sz="0" w:space="0" w:color="auto"/>
            <w:right w:val="none" w:sz="0" w:space="0" w:color="auto"/>
          </w:divBdr>
        </w:div>
        <w:div w:id="2007391486">
          <w:marLeft w:val="480"/>
          <w:marRight w:val="0"/>
          <w:marTop w:val="0"/>
          <w:marBottom w:val="0"/>
          <w:divBdr>
            <w:top w:val="none" w:sz="0" w:space="0" w:color="auto"/>
            <w:left w:val="none" w:sz="0" w:space="0" w:color="auto"/>
            <w:bottom w:val="none" w:sz="0" w:space="0" w:color="auto"/>
            <w:right w:val="none" w:sz="0" w:space="0" w:color="auto"/>
          </w:divBdr>
        </w:div>
        <w:div w:id="331109115">
          <w:marLeft w:val="480"/>
          <w:marRight w:val="0"/>
          <w:marTop w:val="0"/>
          <w:marBottom w:val="0"/>
          <w:divBdr>
            <w:top w:val="none" w:sz="0" w:space="0" w:color="auto"/>
            <w:left w:val="none" w:sz="0" w:space="0" w:color="auto"/>
            <w:bottom w:val="none" w:sz="0" w:space="0" w:color="auto"/>
            <w:right w:val="none" w:sz="0" w:space="0" w:color="auto"/>
          </w:divBdr>
        </w:div>
        <w:div w:id="1962564178">
          <w:marLeft w:val="480"/>
          <w:marRight w:val="0"/>
          <w:marTop w:val="0"/>
          <w:marBottom w:val="0"/>
          <w:divBdr>
            <w:top w:val="none" w:sz="0" w:space="0" w:color="auto"/>
            <w:left w:val="none" w:sz="0" w:space="0" w:color="auto"/>
            <w:bottom w:val="none" w:sz="0" w:space="0" w:color="auto"/>
            <w:right w:val="none" w:sz="0" w:space="0" w:color="auto"/>
          </w:divBdr>
        </w:div>
        <w:div w:id="544757002">
          <w:marLeft w:val="480"/>
          <w:marRight w:val="0"/>
          <w:marTop w:val="0"/>
          <w:marBottom w:val="0"/>
          <w:divBdr>
            <w:top w:val="none" w:sz="0" w:space="0" w:color="auto"/>
            <w:left w:val="none" w:sz="0" w:space="0" w:color="auto"/>
            <w:bottom w:val="none" w:sz="0" w:space="0" w:color="auto"/>
            <w:right w:val="none" w:sz="0" w:space="0" w:color="auto"/>
          </w:divBdr>
        </w:div>
        <w:div w:id="1860662700">
          <w:marLeft w:val="480"/>
          <w:marRight w:val="0"/>
          <w:marTop w:val="0"/>
          <w:marBottom w:val="0"/>
          <w:divBdr>
            <w:top w:val="none" w:sz="0" w:space="0" w:color="auto"/>
            <w:left w:val="none" w:sz="0" w:space="0" w:color="auto"/>
            <w:bottom w:val="none" w:sz="0" w:space="0" w:color="auto"/>
            <w:right w:val="none" w:sz="0" w:space="0" w:color="auto"/>
          </w:divBdr>
        </w:div>
        <w:div w:id="2064016592">
          <w:marLeft w:val="480"/>
          <w:marRight w:val="0"/>
          <w:marTop w:val="0"/>
          <w:marBottom w:val="0"/>
          <w:divBdr>
            <w:top w:val="none" w:sz="0" w:space="0" w:color="auto"/>
            <w:left w:val="none" w:sz="0" w:space="0" w:color="auto"/>
            <w:bottom w:val="none" w:sz="0" w:space="0" w:color="auto"/>
            <w:right w:val="none" w:sz="0" w:space="0" w:color="auto"/>
          </w:divBdr>
        </w:div>
        <w:div w:id="757142125">
          <w:marLeft w:val="480"/>
          <w:marRight w:val="0"/>
          <w:marTop w:val="0"/>
          <w:marBottom w:val="0"/>
          <w:divBdr>
            <w:top w:val="none" w:sz="0" w:space="0" w:color="auto"/>
            <w:left w:val="none" w:sz="0" w:space="0" w:color="auto"/>
            <w:bottom w:val="none" w:sz="0" w:space="0" w:color="auto"/>
            <w:right w:val="none" w:sz="0" w:space="0" w:color="auto"/>
          </w:divBdr>
        </w:div>
        <w:div w:id="1992055851">
          <w:marLeft w:val="480"/>
          <w:marRight w:val="0"/>
          <w:marTop w:val="0"/>
          <w:marBottom w:val="0"/>
          <w:divBdr>
            <w:top w:val="none" w:sz="0" w:space="0" w:color="auto"/>
            <w:left w:val="none" w:sz="0" w:space="0" w:color="auto"/>
            <w:bottom w:val="none" w:sz="0" w:space="0" w:color="auto"/>
            <w:right w:val="none" w:sz="0" w:space="0" w:color="auto"/>
          </w:divBdr>
        </w:div>
        <w:div w:id="1923947930">
          <w:marLeft w:val="480"/>
          <w:marRight w:val="0"/>
          <w:marTop w:val="0"/>
          <w:marBottom w:val="0"/>
          <w:divBdr>
            <w:top w:val="none" w:sz="0" w:space="0" w:color="auto"/>
            <w:left w:val="none" w:sz="0" w:space="0" w:color="auto"/>
            <w:bottom w:val="none" w:sz="0" w:space="0" w:color="auto"/>
            <w:right w:val="none" w:sz="0" w:space="0" w:color="auto"/>
          </w:divBdr>
        </w:div>
        <w:div w:id="971249256">
          <w:marLeft w:val="480"/>
          <w:marRight w:val="0"/>
          <w:marTop w:val="0"/>
          <w:marBottom w:val="0"/>
          <w:divBdr>
            <w:top w:val="none" w:sz="0" w:space="0" w:color="auto"/>
            <w:left w:val="none" w:sz="0" w:space="0" w:color="auto"/>
            <w:bottom w:val="none" w:sz="0" w:space="0" w:color="auto"/>
            <w:right w:val="none" w:sz="0" w:space="0" w:color="auto"/>
          </w:divBdr>
        </w:div>
        <w:div w:id="635530273">
          <w:marLeft w:val="480"/>
          <w:marRight w:val="0"/>
          <w:marTop w:val="0"/>
          <w:marBottom w:val="0"/>
          <w:divBdr>
            <w:top w:val="none" w:sz="0" w:space="0" w:color="auto"/>
            <w:left w:val="none" w:sz="0" w:space="0" w:color="auto"/>
            <w:bottom w:val="none" w:sz="0" w:space="0" w:color="auto"/>
            <w:right w:val="none" w:sz="0" w:space="0" w:color="auto"/>
          </w:divBdr>
        </w:div>
        <w:div w:id="1244144937">
          <w:marLeft w:val="480"/>
          <w:marRight w:val="0"/>
          <w:marTop w:val="0"/>
          <w:marBottom w:val="0"/>
          <w:divBdr>
            <w:top w:val="none" w:sz="0" w:space="0" w:color="auto"/>
            <w:left w:val="none" w:sz="0" w:space="0" w:color="auto"/>
            <w:bottom w:val="none" w:sz="0" w:space="0" w:color="auto"/>
            <w:right w:val="none" w:sz="0" w:space="0" w:color="auto"/>
          </w:divBdr>
        </w:div>
        <w:div w:id="890573383">
          <w:marLeft w:val="480"/>
          <w:marRight w:val="0"/>
          <w:marTop w:val="0"/>
          <w:marBottom w:val="0"/>
          <w:divBdr>
            <w:top w:val="none" w:sz="0" w:space="0" w:color="auto"/>
            <w:left w:val="none" w:sz="0" w:space="0" w:color="auto"/>
            <w:bottom w:val="none" w:sz="0" w:space="0" w:color="auto"/>
            <w:right w:val="none" w:sz="0" w:space="0" w:color="auto"/>
          </w:divBdr>
        </w:div>
        <w:div w:id="682897849">
          <w:marLeft w:val="480"/>
          <w:marRight w:val="0"/>
          <w:marTop w:val="0"/>
          <w:marBottom w:val="0"/>
          <w:divBdr>
            <w:top w:val="none" w:sz="0" w:space="0" w:color="auto"/>
            <w:left w:val="none" w:sz="0" w:space="0" w:color="auto"/>
            <w:bottom w:val="none" w:sz="0" w:space="0" w:color="auto"/>
            <w:right w:val="none" w:sz="0" w:space="0" w:color="auto"/>
          </w:divBdr>
        </w:div>
        <w:div w:id="570770055">
          <w:marLeft w:val="480"/>
          <w:marRight w:val="0"/>
          <w:marTop w:val="0"/>
          <w:marBottom w:val="0"/>
          <w:divBdr>
            <w:top w:val="none" w:sz="0" w:space="0" w:color="auto"/>
            <w:left w:val="none" w:sz="0" w:space="0" w:color="auto"/>
            <w:bottom w:val="none" w:sz="0" w:space="0" w:color="auto"/>
            <w:right w:val="none" w:sz="0" w:space="0" w:color="auto"/>
          </w:divBdr>
        </w:div>
        <w:div w:id="1378553555">
          <w:marLeft w:val="480"/>
          <w:marRight w:val="0"/>
          <w:marTop w:val="0"/>
          <w:marBottom w:val="0"/>
          <w:divBdr>
            <w:top w:val="none" w:sz="0" w:space="0" w:color="auto"/>
            <w:left w:val="none" w:sz="0" w:space="0" w:color="auto"/>
            <w:bottom w:val="none" w:sz="0" w:space="0" w:color="auto"/>
            <w:right w:val="none" w:sz="0" w:space="0" w:color="auto"/>
          </w:divBdr>
        </w:div>
        <w:div w:id="1310132703">
          <w:marLeft w:val="480"/>
          <w:marRight w:val="0"/>
          <w:marTop w:val="0"/>
          <w:marBottom w:val="0"/>
          <w:divBdr>
            <w:top w:val="none" w:sz="0" w:space="0" w:color="auto"/>
            <w:left w:val="none" w:sz="0" w:space="0" w:color="auto"/>
            <w:bottom w:val="none" w:sz="0" w:space="0" w:color="auto"/>
            <w:right w:val="none" w:sz="0" w:space="0" w:color="auto"/>
          </w:divBdr>
        </w:div>
        <w:div w:id="1158500098">
          <w:marLeft w:val="480"/>
          <w:marRight w:val="0"/>
          <w:marTop w:val="0"/>
          <w:marBottom w:val="0"/>
          <w:divBdr>
            <w:top w:val="none" w:sz="0" w:space="0" w:color="auto"/>
            <w:left w:val="none" w:sz="0" w:space="0" w:color="auto"/>
            <w:bottom w:val="none" w:sz="0" w:space="0" w:color="auto"/>
            <w:right w:val="none" w:sz="0" w:space="0" w:color="auto"/>
          </w:divBdr>
        </w:div>
        <w:div w:id="207647654">
          <w:marLeft w:val="480"/>
          <w:marRight w:val="0"/>
          <w:marTop w:val="0"/>
          <w:marBottom w:val="0"/>
          <w:divBdr>
            <w:top w:val="none" w:sz="0" w:space="0" w:color="auto"/>
            <w:left w:val="none" w:sz="0" w:space="0" w:color="auto"/>
            <w:bottom w:val="none" w:sz="0" w:space="0" w:color="auto"/>
            <w:right w:val="none" w:sz="0" w:space="0" w:color="auto"/>
          </w:divBdr>
        </w:div>
        <w:div w:id="1644311064">
          <w:marLeft w:val="480"/>
          <w:marRight w:val="0"/>
          <w:marTop w:val="0"/>
          <w:marBottom w:val="0"/>
          <w:divBdr>
            <w:top w:val="none" w:sz="0" w:space="0" w:color="auto"/>
            <w:left w:val="none" w:sz="0" w:space="0" w:color="auto"/>
            <w:bottom w:val="none" w:sz="0" w:space="0" w:color="auto"/>
            <w:right w:val="none" w:sz="0" w:space="0" w:color="auto"/>
          </w:divBdr>
        </w:div>
        <w:div w:id="1620795760">
          <w:marLeft w:val="480"/>
          <w:marRight w:val="0"/>
          <w:marTop w:val="0"/>
          <w:marBottom w:val="0"/>
          <w:divBdr>
            <w:top w:val="none" w:sz="0" w:space="0" w:color="auto"/>
            <w:left w:val="none" w:sz="0" w:space="0" w:color="auto"/>
            <w:bottom w:val="none" w:sz="0" w:space="0" w:color="auto"/>
            <w:right w:val="none" w:sz="0" w:space="0" w:color="auto"/>
          </w:divBdr>
        </w:div>
        <w:div w:id="988241982">
          <w:marLeft w:val="480"/>
          <w:marRight w:val="0"/>
          <w:marTop w:val="0"/>
          <w:marBottom w:val="0"/>
          <w:divBdr>
            <w:top w:val="none" w:sz="0" w:space="0" w:color="auto"/>
            <w:left w:val="none" w:sz="0" w:space="0" w:color="auto"/>
            <w:bottom w:val="none" w:sz="0" w:space="0" w:color="auto"/>
            <w:right w:val="none" w:sz="0" w:space="0" w:color="auto"/>
          </w:divBdr>
        </w:div>
        <w:div w:id="1047608505">
          <w:marLeft w:val="480"/>
          <w:marRight w:val="0"/>
          <w:marTop w:val="0"/>
          <w:marBottom w:val="0"/>
          <w:divBdr>
            <w:top w:val="none" w:sz="0" w:space="0" w:color="auto"/>
            <w:left w:val="none" w:sz="0" w:space="0" w:color="auto"/>
            <w:bottom w:val="none" w:sz="0" w:space="0" w:color="auto"/>
            <w:right w:val="none" w:sz="0" w:space="0" w:color="auto"/>
          </w:divBdr>
        </w:div>
        <w:div w:id="475413830">
          <w:marLeft w:val="480"/>
          <w:marRight w:val="0"/>
          <w:marTop w:val="0"/>
          <w:marBottom w:val="0"/>
          <w:divBdr>
            <w:top w:val="none" w:sz="0" w:space="0" w:color="auto"/>
            <w:left w:val="none" w:sz="0" w:space="0" w:color="auto"/>
            <w:bottom w:val="none" w:sz="0" w:space="0" w:color="auto"/>
            <w:right w:val="none" w:sz="0" w:space="0" w:color="auto"/>
          </w:divBdr>
        </w:div>
        <w:div w:id="1119883830">
          <w:marLeft w:val="480"/>
          <w:marRight w:val="0"/>
          <w:marTop w:val="0"/>
          <w:marBottom w:val="0"/>
          <w:divBdr>
            <w:top w:val="none" w:sz="0" w:space="0" w:color="auto"/>
            <w:left w:val="none" w:sz="0" w:space="0" w:color="auto"/>
            <w:bottom w:val="none" w:sz="0" w:space="0" w:color="auto"/>
            <w:right w:val="none" w:sz="0" w:space="0" w:color="auto"/>
          </w:divBdr>
        </w:div>
        <w:div w:id="565070652">
          <w:marLeft w:val="480"/>
          <w:marRight w:val="0"/>
          <w:marTop w:val="0"/>
          <w:marBottom w:val="0"/>
          <w:divBdr>
            <w:top w:val="none" w:sz="0" w:space="0" w:color="auto"/>
            <w:left w:val="none" w:sz="0" w:space="0" w:color="auto"/>
            <w:bottom w:val="none" w:sz="0" w:space="0" w:color="auto"/>
            <w:right w:val="none" w:sz="0" w:space="0" w:color="auto"/>
          </w:divBdr>
        </w:div>
        <w:div w:id="1442264698">
          <w:marLeft w:val="480"/>
          <w:marRight w:val="0"/>
          <w:marTop w:val="0"/>
          <w:marBottom w:val="0"/>
          <w:divBdr>
            <w:top w:val="none" w:sz="0" w:space="0" w:color="auto"/>
            <w:left w:val="none" w:sz="0" w:space="0" w:color="auto"/>
            <w:bottom w:val="none" w:sz="0" w:space="0" w:color="auto"/>
            <w:right w:val="none" w:sz="0" w:space="0" w:color="auto"/>
          </w:divBdr>
        </w:div>
        <w:div w:id="1981765422">
          <w:marLeft w:val="480"/>
          <w:marRight w:val="0"/>
          <w:marTop w:val="0"/>
          <w:marBottom w:val="0"/>
          <w:divBdr>
            <w:top w:val="none" w:sz="0" w:space="0" w:color="auto"/>
            <w:left w:val="none" w:sz="0" w:space="0" w:color="auto"/>
            <w:bottom w:val="none" w:sz="0" w:space="0" w:color="auto"/>
            <w:right w:val="none" w:sz="0" w:space="0" w:color="auto"/>
          </w:divBdr>
        </w:div>
        <w:div w:id="639381712">
          <w:marLeft w:val="480"/>
          <w:marRight w:val="0"/>
          <w:marTop w:val="0"/>
          <w:marBottom w:val="0"/>
          <w:divBdr>
            <w:top w:val="none" w:sz="0" w:space="0" w:color="auto"/>
            <w:left w:val="none" w:sz="0" w:space="0" w:color="auto"/>
            <w:bottom w:val="none" w:sz="0" w:space="0" w:color="auto"/>
            <w:right w:val="none" w:sz="0" w:space="0" w:color="auto"/>
          </w:divBdr>
        </w:div>
        <w:div w:id="674966704">
          <w:marLeft w:val="480"/>
          <w:marRight w:val="0"/>
          <w:marTop w:val="0"/>
          <w:marBottom w:val="0"/>
          <w:divBdr>
            <w:top w:val="none" w:sz="0" w:space="0" w:color="auto"/>
            <w:left w:val="none" w:sz="0" w:space="0" w:color="auto"/>
            <w:bottom w:val="none" w:sz="0" w:space="0" w:color="auto"/>
            <w:right w:val="none" w:sz="0" w:space="0" w:color="auto"/>
          </w:divBdr>
        </w:div>
        <w:div w:id="2137135245">
          <w:marLeft w:val="480"/>
          <w:marRight w:val="0"/>
          <w:marTop w:val="0"/>
          <w:marBottom w:val="0"/>
          <w:divBdr>
            <w:top w:val="none" w:sz="0" w:space="0" w:color="auto"/>
            <w:left w:val="none" w:sz="0" w:space="0" w:color="auto"/>
            <w:bottom w:val="none" w:sz="0" w:space="0" w:color="auto"/>
            <w:right w:val="none" w:sz="0" w:space="0" w:color="auto"/>
          </w:divBdr>
        </w:div>
        <w:div w:id="1962808665">
          <w:marLeft w:val="480"/>
          <w:marRight w:val="0"/>
          <w:marTop w:val="0"/>
          <w:marBottom w:val="0"/>
          <w:divBdr>
            <w:top w:val="none" w:sz="0" w:space="0" w:color="auto"/>
            <w:left w:val="none" w:sz="0" w:space="0" w:color="auto"/>
            <w:bottom w:val="none" w:sz="0" w:space="0" w:color="auto"/>
            <w:right w:val="none" w:sz="0" w:space="0" w:color="auto"/>
          </w:divBdr>
        </w:div>
        <w:div w:id="230771183">
          <w:marLeft w:val="480"/>
          <w:marRight w:val="0"/>
          <w:marTop w:val="0"/>
          <w:marBottom w:val="0"/>
          <w:divBdr>
            <w:top w:val="none" w:sz="0" w:space="0" w:color="auto"/>
            <w:left w:val="none" w:sz="0" w:space="0" w:color="auto"/>
            <w:bottom w:val="none" w:sz="0" w:space="0" w:color="auto"/>
            <w:right w:val="none" w:sz="0" w:space="0" w:color="auto"/>
          </w:divBdr>
        </w:div>
        <w:div w:id="1879389083">
          <w:marLeft w:val="480"/>
          <w:marRight w:val="0"/>
          <w:marTop w:val="0"/>
          <w:marBottom w:val="0"/>
          <w:divBdr>
            <w:top w:val="none" w:sz="0" w:space="0" w:color="auto"/>
            <w:left w:val="none" w:sz="0" w:space="0" w:color="auto"/>
            <w:bottom w:val="none" w:sz="0" w:space="0" w:color="auto"/>
            <w:right w:val="none" w:sz="0" w:space="0" w:color="auto"/>
          </w:divBdr>
        </w:div>
        <w:div w:id="1564291130">
          <w:marLeft w:val="480"/>
          <w:marRight w:val="0"/>
          <w:marTop w:val="0"/>
          <w:marBottom w:val="0"/>
          <w:divBdr>
            <w:top w:val="none" w:sz="0" w:space="0" w:color="auto"/>
            <w:left w:val="none" w:sz="0" w:space="0" w:color="auto"/>
            <w:bottom w:val="none" w:sz="0" w:space="0" w:color="auto"/>
            <w:right w:val="none" w:sz="0" w:space="0" w:color="auto"/>
          </w:divBdr>
        </w:div>
        <w:div w:id="663438208">
          <w:marLeft w:val="480"/>
          <w:marRight w:val="0"/>
          <w:marTop w:val="0"/>
          <w:marBottom w:val="0"/>
          <w:divBdr>
            <w:top w:val="none" w:sz="0" w:space="0" w:color="auto"/>
            <w:left w:val="none" w:sz="0" w:space="0" w:color="auto"/>
            <w:bottom w:val="none" w:sz="0" w:space="0" w:color="auto"/>
            <w:right w:val="none" w:sz="0" w:space="0" w:color="auto"/>
          </w:divBdr>
        </w:div>
        <w:div w:id="587078185">
          <w:marLeft w:val="480"/>
          <w:marRight w:val="0"/>
          <w:marTop w:val="0"/>
          <w:marBottom w:val="0"/>
          <w:divBdr>
            <w:top w:val="none" w:sz="0" w:space="0" w:color="auto"/>
            <w:left w:val="none" w:sz="0" w:space="0" w:color="auto"/>
            <w:bottom w:val="none" w:sz="0" w:space="0" w:color="auto"/>
            <w:right w:val="none" w:sz="0" w:space="0" w:color="auto"/>
          </w:divBdr>
        </w:div>
        <w:div w:id="470094092">
          <w:marLeft w:val="480"/>
          <w:marRight w:val="0"/>
          <w:marTop w:val="0"/>
          <w:marBottom w:val="0"/>
          <w:divBdr>
            <w:top w:val="none" w:sz="0" w:space="0" w:color="auto"/>
            <w:left w:val="none" w:sz="0" w:space="0" w:color="auto"/>
            <w:bottom w:val="none" w:sz="0" w:space="0" w:color="auto"/>
            <w:right w:val="none" w:sz="0" w:space="0" w:color="auto"/>
          </w:divBdr>
        </w:div>
        <w:div w:id="2114398487">
          <w:marLeft w:val="480"/>
          <w:marRight w:val="0"/>
          <w:marTop w:val="0"/>
          <w:marBottom w:val="0"/>
          <w:divBdr>
            <w:top w:val="none" w:sz="0" w:space="0" w:color="auto"/>
            <w:left w:val="none" w:sz="0" w:space="0" w:color="auto"/>
            <w:bottom w:val="none" w:sz="0" w:space="0" w:color="auto"/>
            <w:right w:val="none" w:sz="0" w:space="0" w:color="auto"/>
          </w:divBdr>
        </w:div>
        <w:div w:id="1848061460">
          <w:marLeft w:val="480"/>
          <w:marRight w:val="0"/>
          <w:marTop w:val="0"/>
          <w:marBottom w:val="0"/>
          <w:divBdr>
            <w:top w:val="none" w:sz="0" w:space="0" w:color="auto"/>
            <w:left w:val="none" w:sz="0" w:space="0" w:color="auto"/>
            <w:bottom w:val="none" w:sz="0" w:space="0" w:color="auto"/>
            <w:right w:val="none" w:sz="0" w:space="0" w:color="auto"/>
          </w:divBdr>
        </w:div>
        <w:div w:id="1105341173">
          <w:marLeft w:val="480"/>
          <w:marRight w:val="0"/>
          <w:marTop w:val="0"/>
          <w:marBottom w:val="0"/>
          <w:divBdr>
            <w:top w:val="none" w:sz="0" w:space="0" w:color="auto"/>
            <w:left w:val="none" w:sz="0" w:space="0" w:color="auto"/>
            <w:bottom w:val="none" w:sz="0" w:space="0" w:color="auto"/>
            <w:right w:val="none" w:sz="0" w:space="0" w:color="auto"/>
          </w:divBdr>
        </w:div>
        <w:div w:id="484132426">
          <w:marLeft w:val="480"/>
          <w:marRight w:val="0"/>
          <w:marTop w:val="0"/>
          <w:marBottom w:val="0"/>
          <w:divBdr>
            <w:top w:val="none" w:sz="0" w:space="0" w:color="auto"/>
            <w:left w:val="none" w:sz="0" w:space="0" w:color="auto"/>
            <w:bottom w:val="none" w:sz="0" w:space="0" w:color="auto"/>
            <w:right w:val="none" w:sz="0" w:space="0" w:color="auto"/>
          </w:divBdr>
        </w:div>
        <w:div w:id="304241878">
          <w:marLeft w:val="480"/>
          <w:marRight w:val="0"/>
          <w:marTop w:val="0"/>
          <w:marBottom w:val="0"/>
          <w:divBdr>
            <w:top w:val="none" w:sz="0" w:space="0" w:color="auto"/>
            <w:left w:val="none" w:sz="0" w:space="0" w:color="auto"/>
            <w:bottom w:val="none" w:sz="0" w:space="0" w:color="auto"/>
            <w:right w:val="none" w:sz="0" w:space="0" w:color="auto"/>
          </w:divBdr>
        </w:div>
        <w:div w:id="827862292">
          <w:marLeft w:val="480"/>
          <w:marRight w:val="0"/>
          <w:marTop w:val="0"/>
          <w:marBottom w:val="0"/>
          <w:divBdr>
            <w:top w:val="none" w:sz="0" w:space="0" w:color="auto"/>
            <w:left w:val="none" w:sz="0" w:space="0" w:color="auto"/>
            <w:bottom w:val="none" w:sz="0" w:space="0" w:color="auto"/>
            <w:right w:val="none" w:sz="0" w:space="0" w:color="auto"/>
          </w:divBdr>
        </w:div>
        <w:div w:id="1957059644">
          <w:marLeft w:val="480"/>
          <w:marRight w:val="0"/>
          <w:marTop w:val="0"/>
          <w:marBottom w:val="0"/>
          <w:divBdr>
            <w:top w:val="none" w:sz="0" w:space="0" w:color="auto"/>
            <w:left w:val="none" w:sz="0" w:space="0" w:color="auto"/>
            <w:bottom w:val="none" w:sz="0" w:space="0" w:color="auto"/>
            <w:right w:val="none" w:sz="0" w:space="0" w:color="auto"/>
          </w:divBdr>
        </w:div>
        <w:div w:id="280428667">
          <w:marLeft w:val="480"/>
          <w:marRight w:val="0"/>
          <w:marTop w:val="0"/>
          <w:marBottom w:val="0"/>
          <w:divBdr>
            <w:top w:val="none" w:sz="0" w:space="0" w:color="auto"/>
            <w:left w:val="none" w:sz="0" w:space="0" w:color="auto"/>
            <w:bottom w:val="none" w:sz="0" w:space="0" w:color="auto"/>
            <w:right w:val="none" w:sz="0" w:space="0" w:color="auto"/>
          </w:divBdr>
        </w:div>
        <w:div w:id="2115592069">
          <w:marLeft w:val="480"/>
          <w:marRight w:val="0"/>
          <w:marTop w:val="0"/>
          <w:marBottom w:val="0"/>
          <w:divBdr>
            <w:top w:val="none" w:sz="0" w:space="0" w:color="auto"/>
            <w:left w:val="none" w:sz="0" w:space="0" w:color="auto"/>
            <w:bottom w:val="none" w:sz="0" w:space="0" w:color="auto"/>
            <w:right w:val="none" w:sz="0" w:space="0" w:color="auto"/>
          </w:divBdr>
        </w:div>
        <w:div w:id="47339113">
          <w:marLeft w:val="480"/>
          <w:marRight w:val="0"/>
          <w:marTop w:val="0"/>
          <w:marBottom w:val="0"/>
          <w:divBdr>
            <w:top w:val="none" w:sz="0" w:space="0" w:color="auto"/>
            <w:left w:val="none" w:sz="0" w:space="0" w:color="auto"/>
            <w:bottom w:val="none" w:sz="0" w:space="0" w:color="auto"/>
            <w:right w:val="none" w:sz="0" w:space="0" w:color="auto"/>
          </w:divBdr>
        </w:div>
        <w:div w:id="540480786">
          <w:marLeft w:val="480"/>
          <w:marRight w:val="0"/>
          <w:marTop w:val="0"/>
          <w:marBottom w:val="0"/>
          <w:divBdr>
            <w:top w:val="none" w:sz="0" w:space="0" w:color="auto"/>
            <w:left w:val="none" w:sz="0" w:space="0" w:color="auto"/>
            <w:bottom w:val="none" w:sz="0" w:space="0" w:color="auto"/>
            <w:right w:val="none" w:sz="0" w:space="0" w:color="auto"/>
          </w:divBdr>
        </w:div>
        <w:div w:id="1796408792">
          <w:marLeft w:val="480"/>
          <w:marRight w:val="0"/>
          <w:marTop w:val="0"/>
          <w:marBottom w:val="0"/>
          <w:divBdr>
            <w:top w:val="none" w:sz="0" w:space="0" w:color="auto"/>
            <w:left w:val="none" w:sz="0" w:space="0" w:color="auto"/>
            <w:bottom w:val="none" w:sz="0" w:space="0" w:color="auto"/>
            <w:right w:val="none" w:sz="0" w:space="0" w:color="auto"/>
          </w:divBdr>
        </w:div>
        <w:div w:id="667245396">
          <w:marLeft w:val="480"/>
          <w:marRight w:val="0"/>
          <w:marTop w:val="0"/>
          <w:marBottom w:val="0"/>
          <w:divBdr>
            <w:top w:val="none" w:sz="0" w:space="0" w:color="auto"/>
            <w:left w:val="none" w:sz="0" w:space="0" w:color="auto"/>
            <w:bottom w:val="none" w:sz="0" w:space="0" w:color="auto"/>
            <w:right w:val="none" w:sz="0" w:space="0" w:color="auto"/>
          </w:divBdr>
        </w:div>
        <w:div w:id="1315135601">
          <w:marLeft w:val="480"/>
          <w:marRight w:val="0"/>
          <w:marTop w:val="0"/>
          <w:marBottom w:val="0"/>
          <w:divBdr>
            <w:top w:val="none" w:sz="0" w:space="0" w:color="auto"/>
            <w:left w:val="none" w:sz="0" w:space="0" w:color="auto"/>
            <w:bottom w:val="none" w:sz="0" w:space="0" w:color="auto"/>
            <w:right w:val="none" w:sz="0" w:space="0" w:color="auto"/>
          </w:divBdr>
        </w:div>
        <w:div w:id="49306192">
          <w:marLeft w:val="480"/>
          <w:marRight w:val="0"/>
          <w:marTop w:val="0"/>
          <w:marBottom w:val="0"/>
          <w:divBdr>
            <w:top w:val="none" w:sz="0" w:space="0" w:color="auto"/>
            <w:left w:val="none" w:sz="0" w:space="0" w:color="auto"/>
            <w:bottom w:val="none" w:sz="0" w:space="0" w:color="auto"/>
            <w:right w:val="none" w:sz="0" w:space="0" w:color="auto"/>
          </w:divBdr>
        </w:div>
      </w:divsChild>
    </w:div>
    <w:div w:id="1631668789">
      <w:bodyDiv w:val="1"/>
      <w:marLeft w:val="0"/>
      <w:marRight w:val="0"/>
      <w:marTop w:val="0"/>
      <w:marBottom w:val="0"/>
      <w:divBdr>
        <w:top w:val="none" w:sz="0" w:space="0" w:color="auto"/>
        <w:left w:val="none" w:sz="0" w:space="0" w:color="auto"/>
        <w:bottom w:val="none" w:sz="0" w:space="0" w:color="auto"/>
        <w:right w:val="none" w:sz="0" w:space="0" w:color="auto"/>
      </w:divBdr>
    </w:div>
    <w:div w:id="1631745771">
      <w:bodyDiv w:val="1"/>
      <w:marLeft w:val="0"/>
      <w:marRight w:val="0"/>
      <w:marTop w:val="0"/>
      <w:marBottom w:val="0"/>
      <w:divBdr>
        <w:top w:val="none" w:sz="0" w:space="0" w:color="auto"/>
        <w:left w:val="none" w:sz="0" w:space="0" w:color="auto"/>
        <w:bottom w:val="none" w:sz="0" w:space="0" w:color="auto"/>
        <w:right w:val="none" w:sz="0" w:space="0" w:color="auto"/>
      </w:divBdr>
    </w:div>
    <w:div w:id="1634865239">
      <w:bodyDiv w:val="1"/>
      <w:marLeft w:val="0"/>
      <w:marRight w:val="0"/>
      <w:marTop w:val="0"/>
      <w:marBottom w:val="0"/>
      <w:divBdr>
        <w:top w:val="none" w:sz="0" w:space="0" w:color="auto"/>
        <w:left w:val="none" w:sz="0" w:space="0" w:color="auto"/>
        <w:bottom w:val="none" w:sz="0" w:space="0" w:color="auto"/>
        <w:right w:val="none" w:sz="0" w:space="0" w:color="auto"/>
      </w:divBdr>
    </w:div>
    <w:div w:id="1635259005">
      <w:bodyDiv w:val="1"/>
      <w:marLeft w:val="0"/>
      <w:marRight w:val="0"/>
      <w:marTop w:val="0"/>
      <w:marBottom w:val="0"/>
      <w:divBdr>
        <w:top w:val="none" w:sz="0" w:space="0" w:color="auto"/>
        <w:left w:val="none" w:sz="0" w:space="0" w:color="auto"/>
        <w:bottom w:val="none" w:sz="0" w:space="0" w:color="auto"/>
        <w:right w:val="none" w:sz="0" w:space="0" w:color="auto"/>
      </w:divBdr>
    </w:div>
    <w:div w:id="1637758768">
      <w:bodyDiv w:val="1"/>
      <w:marLeft w:val="0"/>
      <w:marRight w:val="0"/>
      <w:marTop w:val="0"/>
      <w:marBottom w:val="0"/>
      <w:divBdr>
        <w:top w:val="none" w:sz="0" w:space="0" w:color="auto"/>
        <w:left w:val="none" w:sz="0" w:space="0" w:color="auto"/>
        <w:bottom w:val="none" w:sz="0" w:space="0" w:color="auto"/>
        <w:right w:val="none" w:sz="0" w:space="0" w:color="auto"/>
      </w:divBdr>
      <w:divsChild>
        <w:div w:id="1305810660">
          <w:marLeft w:val="480"/>
          <w:marRight w:val="0"/>
          <w:marTop w:val="0"/>
          <w:marBottom w:val="0"/>
          <w:divBdr>
            <w:top w:val="none" w:sz="0" w:space="0" w:color="auto"/>
            <w:left w:val="none" w:sz="0" w:space="0" w:color="auto"/>
            <w:bottom w:val="none" w:sz="0" w:space="0" w:color="auto"/>
            <w:right w:val="none" w:sz="0" w:space="0" w:color="auto"/>
          </w:divBdr>
        </w:div>
        <w:div w:id="777066045">
          <w:marLeft w:val="480"/>
          <w:marRight w:val="0"/>
          <w:marTop w:val="0"/>
          <w:marBottom w:val="0"/>
          <w:divBdr>
            <w:top w:val="none" w:sz="0" w:space="0" w:color="auto"/>
            <w:left w:val="none" w:sz="0" w:space="0" w:color="auto"/>
            <w:bottom w:val="none" w:sz="0" w:space="0" w:color="auto"/>
            <w:right w:val="none" w:sz="0" w:space="0" w:color="auto"/>
          </w:divBdr>
        </w:div>
        <w:div w:id="600987614">
          <w:marLeft w:val="480"/>
          <w:marRight w:val="0"/>
          <w:marTop w:val="0"/>
          <w:marBottom w:val="0"/>
          <w:divBdr>
            <w:top w:val="none" w:sz="0" w:space="0" w:color="auto"/>
            <w:left w:val="none" w:sz="0" w:space="0" w:color="auto"/>
            <w:bottom w:val="none" w:sz="0" w:space="0" w:color="auto"/>
            <w:right w:val="none" w:sz="0" w:space="0" w:color="auto"/>
          </w:divBdr>
        </w:div>
        <w:div w:id="215941298">
          <w:marLeft w:val="480"/>
          <w:marRight w:val="0"/>
          <w:marTop w:val="0"/>
          <w:marBottom w:val="0"/>
          <w:divBdr>
            <w:top w:val="none" w:sz="0" w:space="0" w:color="auto"/>
            <w:left w:val="none" w:sz="0" w:space="0" w:color="auto"/>
            <w:bottom w:val="none" w:sz="0" w:space="0" w:color="auto"/>
            <w:right w:val="none" w:sz="0" w:space="0" w:color="auto"/>
          </w:divBdr>
        </w:div>
        <w:div w:id="659040959">
          <w:marLeft w:val="480"/>
          <w:marRight w:val="0"/>
          <w:marTop w:val="0"/>
          <w:marBottom w:val="0"/>
          <w:divBdr>
            <w:top w:val="none" w:sz="0" w:space="0" w:color="auto"/>
            <w:left w:val="none" w:sz="0" w:space="0" w:color="auto"/>
            <w:bottom w:val="none" w:sz="0" w:space="0" w:color="auto"/>
            <w:right w:val="none" w:sz="0" w:space="0" w:color="auto"/>
          </w:divBdr>
        </w:div>
        <w:div w:id="1674525898">
          <w:marLeft w:val="480"/>
          <w:marRight w:val="0"/>
          <w:marTop w:val="0"/>
          <w:marBottom w:val="0"/>
          <w:divBdr>
            <w:top w:val="none" w:sz="0" w:space="0" w:color="auto"/>
            <w:left w:val="none" w:sz="0" w:space="0" w:color="auto"/>
            <w:bottom w:val="none" w:sz="0" w:space="0" w:color="auto"/>
            <w:right w:val="none" w:sz="0" w:space="0" w:color="auto"/>
          </w:divBdr>
        </w:div>
        <w:div w:id="994450753">
          <w:marLeft w:val="480"/>
          <w:marRight w:val="0"/>
          <w:marTop w:val="0"/>
          <w:marBottom w:val="0"/>
          <w:divBdr>
            <w:top w:val="none" w:sz="0" w:space="0" w:color="auto"/>
            <w:left w:val="none" w:sz="0" w:space="0" w:color="auto"/>
            <w:bottom w:val="none" w:sz="0" w:space="0" w:color="auto"/>
            <w:right w:val="none" w:sz="0" w:space="0" w:color="auto"/>
          </w:divBdr>
        </w:div>
        <w:div w:id="1285886466">
          <w:marLeft w:val="480"/>
          <w:marRight w:val="0"/>
          <w:marTop w:val="0"/>
          <w:marBottom w:val="0"/>
          <w:divBdr>
            <w:top w:val="none" w:sz="0" w:space="0" w:color="auto"/>
            <w:left w:val="none" w:sz="0" w:space="0" w:color="auto"/>
            <w:bottom w:val="none" w:sz="0" w:space="0" w:color="auto"/>
            <w:right w:val="none" w:sz="0" w:space="0" w:color="auto"/>
          </w:divBdr>
        </w:div>
        <w:div w:id="1479765331">
          <w:marLeft w:val="480"/>
          <w:marRight w:val="0"/>
          <w:marTop w:val="0"/>
          <w:marBottom w:val="0"/>
          <w:divBdr>
            <w:top w:val="none" w:sz="0" w:space="0" w:color="auto"/>
            <w:left w:val="none" w:sz="0" w:space="0" w:color="auto"/>
            <w:bottom w:val="none" w:sz="0" w:space="0" w:color="auto"/>
            <w:right w:val="none" w:sz="0" w:space="0" w:color="auto"/>
          </w:divBdr>
        </w:div>
        <w:div w:id="856499970">
          <w:marLeft w:val="480"/>
          <w:marRight w:val="0"/>
          <w:marTop w:val="0"/>
          <w:marBottom w:val="0"/>
          <w:divBdr>
            <w:top w:val="none" w:sz="0" w:space="0" w:color="auto"/>
            <w:left w:val="none" w:sz="0" w:space="0" w:color="auto"/>
            <w:bottom w:val="none" w:sz="0" w:space="0" w:color="auto"/>
            <w:right w:val="none" w:sz="0" w:space="0" w:color="auto"/>
          </w:divBdr>
        </w:div>
        <w:div w:id="2082678377">
          <w:marLeft w:val="480"/>
          <w:marRight w:val="0"/>
          <w:marTop w:val="0"/>
          <w:marBottom w:val="0"/>
          <w:divBdr>
            <w:top w:val="none" w:sz="0" w:space="0" w:color="auto"/>
            <w:left w:val="none" w:sz="0" w:space="0" w:color="auto"/>
            <w:bottom w:val="none" w:sz="0" w:space="0" w:color="auto"/>
            <w:right w:val="none" w:sz="0" w:space="0" w:color="auto"/>
          </w:divBdr>
        </w:div>
        <w:div w:id="751657892">
          <w:marLeft w:val="480"/>
          <w:marRight w:val="0"/>
          <w:marTop w:val="0"/>
          <w:marBottom w:val="0"/>
          <w:divBdr>
            <w:top w:val="none" w:sz="0" w:space="0" w:color="auto"/>
            <w:left w:val="none" w:sz="0" w:space="0" w:color="auto"/>
            <w:bottom w:val="none" w:sz="0" w:space="0" w:color="auto"/>
            <w:right w:val="none" w:sz="0" w:space="0" w:color="auto"/>
          </w:divBdr>
        </w:div>
        <w:div w:id="917594045">
          <w:marLeft w:val="480"/>
          <w:marRight w:val="0"/>
          <w:marTop w:val="0"/>
          <w:marBottom w:val="0"/>
          <w:divBdr>
            <w:top w:val="none" w:sz="0" w:space="0" w:color="auto"/>
            <w:left w:val="none" w:sz="0" w:space="0" w:color="auto"/>
            <w:bottom w:val="none" w:sz="0" w:space="0" w:color="auto"/>
            <w:right w:val="none" w:sz="0" w:space="0" w:color="auto"/>
          </w:divBdr>
        </w:div>
        <w:div w:id="1896232054">
          <w:marLeft w:val="480"/>
          <w:marRight w:val="0"/>
          <w:marTop w:val="0"/>
          <w:marBottom w:val="0"/>
          <w:divBdr>
            <w:top w:val="none" w:sz="0" w:space="0" w:color="auto"/>
            <w:left w:val="none" w:sz="0" w:space="0" w:color="auto"/>
            <w:bottom w:val="none" w:sz="0" w:space="0" w:color="auto"/>
            <w:right w:val="none" w:sz="0" w:space="0" w:color="auto"/>
          </w:divBdr>
        </w:div>
        <w:div w:id="489324449">
          <w:marLeft w:val="480"/>
          <w:marRight w:val="0"/>
          <w:marTop w:val="0"/>
          <w:marBottom w:val="0"/>
          <w:divBdr>
            <w:top w:val="none" w:sz="0" w:space="0" w:color="auto"/>
            <w:left w:val="none" w:sz="0" w:space="0" w:color="auto"/>
            <w:bottom w:val="none" w:sz="0" w:space="0" w:color="auto"/>
            <w:right w:val="none" w:sz="0" w:space="0" w:color="auto"/>
          </w:divBdr>
        </w:div>
        <w:div w:id="1697076088">
          <w:marLeft w:val="480"/>
          <w:marRight w:val="0"/>
          <w:marTop w:val="0"/>
          <w:marBottom w:val="0"/>
          <w:divBdr>
            <w:top w:val="none" w:sz="0" w:space="0" w:color="auto"/>
            <w:left w:val="none" w:sz="0" w:space="0" w:color="auto"/>
            <w:bottom w:val="none" w:sz="0" w:space="0" w:color="auto"/>
            <w:right w:val="none" w:sz="0" w:space="0" w:color="auto"/>
          </w:divBdr>
        </w:div>
        <w:div w:id="1437797897">
          <w:marLeft w:val="480"/>
          <w:marRight w:val="0"/>
          <w:marTop w:val="0"/>
          <w:marBottom w:val="0"/>
          <w:divBdr>
            <w:top w:val="none" w:sz="0" w:space="0" w:color="auto"/>
            <w:left w:val="none" w:sz="0" w:space="0" w:color="auto"/>
            <w:bottom w:val="none" w:sz="0" w:space="0" w:color="auto"/>
            <w:right w:val="none" w:sz="0" w:space="0" w:color="auto"/>
          </w:divBdr>
        </w:div>
        <w:div w:id="1983534655">
          <w:marLeft w:val="480"/>
          <w:marRight w:val="0"/>
          <w:marTop w:val="0"/>
          <w:marBottom w:val="0"/>
          <w:divBdr>
            <w:top w:val="none" w:sz="0" w:space="0" w:color="auto"/>
            <w:left w:val="none" w:sz="0" w:space="0" w:color="auto"/>
            <w:bottom w:val="none" w:sz="0" w:space="0" w:color="auto"/>
            <w:right w:val="none" w:sz="0" w:space="0" w:color="auto"/>
          </w:divBdr>
        </w:div>
        <w:div w:id="1415786616">
          <w:marLeft w:val="480"/>
          <w:marRight w:val="0"/>
          <w:marTop w:val="0"/>
          <w:marBottom w:val="0"/>
          <w:divBdr>
            <w:top w:val="none" w:sz="0" w:space="0" w:color="auto"/>
            <w:left w:val="none" w:sz="0" w:space="0" w:color="auto"/>
            <w:bottom w:val="none" w:sz="0" w:space="0" w:color="auto"/>
            <w:right w:val="none" w:sz="0" w:space="0" w:color="auto"/>
          </w:divBdr>
        </w:div>
        <w:div w:id="2033997915">
          <w:marLeft w:val="480"/>
          <w:marRight w:val="0"/>
          <w:marTop w:val="0"/>
          <w:marBottom w:val="0"/>
          <w:divBdr>
            <w:top w:val="none" w:sz="0" w:space="0" w:color="auto"/>
            <w:left w:val="none" w:sz="0" w:space="0" w:color="auto"/>
            <w:bottom w:val="none" w:sz="0" w:space="0" w:color="auto"/>
            <w:right w:val="none" w:sz="0" w:space="0" w:color="auto"/>
          </w:divBdr>
        </w:div>
        <w:div w:id="973829785">
          <w:marLeft w:val="480"/>
          <w:marRight w:val="0"/>
          <w:marTop w:val="0"/>
          <w:marBottom w:val="0"/>
          <w:divBdr>
            <w:top w:val="none" w:sz="0" w:space="0" w:color="auto"/>
            <w:left w:val="none" w:sz="0" w:space="0" w:color="auto"/>
            <w:bottom w:val="none" w:sz="0" w:space="0" w:color="auto"/>
            <w:right w:val="none" w:sz="0" w:space="0" w:color="auto"/>
          </w:divBdr>
        </w:div>
        <w:div w:id="1680768155">
          <w:marLeft w:val="480"/>
          <w:marRight w:val="0"/>
          <w:marTop w:val="0"/>
          <w:marBottom w:val="0"/>
          <w:divBdr>
            <w:top w:val="none" w:sz="0" w:space="0" w:color="auto"/>
            <w:left w:val="none" w:sz="0" w:space="0" w:color="auto"/>
            <w:bottom w:val="none" w:sz="0" w:space="0" w:color="auto"/>
            <w:right w:val="none" w:sz="0" w:space="0" w:color="auto"/>
          </w:divBdr>
        </w:div>
        <w:div w:id="1923367422">
          <w:marLeft w:val="480"/>
          <w:marRight w:val="0"/>
          <w:marTop w:val="0"/>
          <w:marBottom w:val="0"/>
          <w:divBdr>
            <w:top w:val="none" w:sz="0" w:space="0" w:color="auto"/>
            <w:left w:val="none" w:sz="0" w:space="0" w:color="auto"/>
            <w:bottom w:val="none" w:sz="0" w:space="0" w:color="auto"/>
            <w:right w:val="none" w:sz="0" w:space="0" w:color="auto"/>
          </w:divBdr>
        </w:div>
        <w:div w:id="1099838348">
          <w:marLeft w:val="480"/>
          <w:marRight w:val="0"/>
          <w:marTop w:val="0"/>
          <w:marBottom w:val="0"/>
          <w:divBdr>
            <w:top w:val="none" w:sz="0" w:space="0" w:color="auto"/>
            <w:left w:val="none" w:sz="0" w:space="0" w:color="auto"/>
            <w:bottom w:val="none" w:sz="0" w:space="0" w:color="auto"/>
            <w:right w:val="none" w:sz="0" w:space="0" w:color="auto"/>
          </w:divBdr>
        </w:div>
        <w:div w:id="438187672">
          <w:marLeft w:val="480"/>
          <w:marRight w:val="0"/>
          <w:marTop w:val="0"/>
          <w:marBottom w:val="0"/>
          <w:divBdr>
            <w:top w:val="none" w:sz="0" w:space="0" w:color="auto"/>
            <w:left w:val="none" w:sz="0" w:space="0" w:color="auto"/>
            <w:bottom w:val="none" w:sz="0" w:space="0" w:color="auto"/>
            <w:right w:val="none" w:sz="0" w:space="0" w:color="auto"/>
          </w:divBdr>
        </w:div>
        <w:div w:id="24409784">
          <w:marLeft w:val="480"/>
          <w:marRight w:val="0"/>
          <w:marTop w:val="0"/>
          <w:marBottom w:val="0"/>
          <w:divBdr>
            <w:top w:val="none" w:sz="0" w:space="0" w:color="auto"/>
            <w:left w:val="none" w:sz="0" w:space="0" w:color="auto"/>
            <w:bottom w:val="none" w:sz="0" w:space="0" w:color="auto"/>
            <w:right w:val="none" w:sz="0" w:space="0" w:color="auto"/>
          </w:divBdr>
        </w:div>
        <w:div w:id="426582000">
          <w:marLeft w:val="480"/>
          <w:marRight w:val="0"/>
          <w:marTop w:val="0"/>
          <w:marBottom w:val="0"/>
          <w:divBdr>
            <w:top w:val="none" w:sz="0" w:space="0" w:color="auto"/>
            <w:left w:val="none" w:sz="0" w:space="0" w:color="auto"/>
            <w:bottom w:val="none" w:sz="0" w:space="0" w:color="auto"/>
            <w:right w:val="none" w:sz="0" w:space="0" w:color="auto"/>
          </w:divBdr>
        </w:div>
        <w:div w:id="1029600901">
          <w:marLeft w:val="480"/>
          <w:marRight w:val="0"/>
          <w:marTop w:val="0"/>
          <w:marBottom w:val="0"/>
          <w:divBdr>
            <w:top w:val="none" w:sz="0" w:space="0" w:color="auto"/>
            <w:left w:val="none" w:sz="0" w:space="0" w:color="auto"/>
            <w:bottom w:val="none" w:sz="0" w:space="0" w:color="auto"/>
            <w:right w:val="none" w:sz="0" w:space="0" w:color="auto"/>
          </w:divBdr>
        </w:div>
        <w:div w:id="2069523716">
          <w:marLeft w:val="480"/>
          <w:marRight w:val="0"/>
          <w:marTop w:val="0"/>
          <w:marBottom w:val="0"/>
          <w:divBdr>
            <w:top w:val="none" w:sz="0" w:space="0" w:color="auto"/>
            <w:left w:val="none" w:sz="0" w:space="0" w:color="auto"/>
            <w:bottom w:val="none" w:sz="0" w:space="0" w:color="auto"/>
            <w:right w:val="none" w:sz="0" w:space="0" w:color="auto"/>
          </w:divBdr>
        </w:div>
        <w:div w:id="1347906232">
          <w:marLeft w:val="480"/>
          <w:marRight w:val="0"/>
          <w:marTop w:val="0"/>
          <w:marBottom w:val="0"/>
          <w:divBdr>
            <w:top w:val="none" w:sz="0" w:space="0" w:color="auto"/>
            <w:left w:val="none" w:sz="0" w:space="0" w:color="auto"/>
            <w:bottom w:val="none" w:sz="0" w:space="0" w:color="auto"/>
            <w:right w:val="none" w:sz="0" w:space="0" w:color="auto"/>
          </w:divBdr>
        </w:div>
        <w:div w:id="873156915">
          <w:marLeft w:val="480"/>
          <w:marRight w:val="0"/>
          <w:marTop w:val="0"/>
          <w:marBottom w:val="0"/>
          <w:divBdr>
            <w:top w:val="none" w:sz="0" w:space="0" w:color="auto"/>
            <w:left w:val="none" w:sz="0" w:space="0" w:color="auto"/>
            <w:bottom w:val="none" w:sz="0" w:space="0" w:color="auto"/>
            <w:right w:val="none" w:sz="0" w:space="0" w:color="auto"/>
          </w:divBdr>
        </w:div>
        <w:div w:id="583413636">
          <w:marLeft w:val="480"/>
          <w:marRight w:val="0"/>
          <w:marTop w:val="0"/>
          <w:marBottom w:val="0"/>
          <w:divBdr>
            <w:top w:val="none" w:sz="0" w:space="0" w:color="auto"/>
            <w:left w:val="none" w:sz="0" w:space="0" w:color="auto"/>
            <w:bottom w:val="none" w:sz="0" w:space="0" w:color="auto"/>
            <w:right w:val="none" w:sz="0" w:space="0" w:color="auto"/>
          </w:divBdr>
        </w:div>
        <w:div w:id="2032603191">
          <w:marLeft w:val="480"/>
          <w:marRight w:val="0"/>
          <w:marTop w:val="0"/>
          <w:marBottom w:val="0"/>
          <w:divBdr>
            <w:top w:val="none" w:sz="0" w:space="0" w:color="auto"/>
            <w:left w:val="none" w:sz="0" w:space="0" w:color="auto"/>
            <w:bottom w:val="none" w:sz="0" w:space="0" w:color="auto"/>
            <w:right w:val="none" w:sz="0" w:space="0" w:color="auto"/>
          </w:divBdr>
        </w:div>
        <w:div w:id="229072810">
          <w:marLeft w:val="480"/>
          <w:marRight w:val="0"/>
          <w:marTop w:val="0"/>
          <w:marBottom w:val="0"/>
          <w:divBdr>
            <w:top w:val="none" w:sz="0" w:space="0" w:color="auto"/>
            <w:left w:val="none" w:sz="0" w:space="0" w:color="auto"/>
            <w:bottom w:val="none" w:sz="0" w:space="0" w:color="auto"/>
            <w:right w:val="none" w:sz="0" w:space="0" w:color="auto"/>
          </w:divBdr>
        </w:div>
        <w:div w:id="490491221">
          <w:marLeft w:val="480"/>
          <w:marRight w:val="0"/>
          <w:marTop w:val="0"/>
          <w:marBottom w:val="0"/>
          <w:divBdr>
            <w:top w:val="none" w:sz="0" w:space="0" w:color="auto"/>
            <w:left w:val="none" w:sz="0" w:space="0" w:color="auto"/>
            <w:bottom w:val="none" w:sz="0" w:space="0" w:color="auto"/>
            <w:right w:val="none" w:sz="0" w:space="0" w:color="auto"/>
          </w:divBdr>
        </w:div>
        <w:div w:id="1517960402">
          <w:marLeft w:val="480"/>
          <w:marRight w:val="0"/>
          <w:marTop w:val="0"/>
          <w:marBottom w:val="0"/>
          <w:divBdr>
            <w:top w:val="none" w:sz="0" w:space="0" w:color="auto"/>
            <w:left w:val="none" w:sz="0" w:space="0" w:color="auto"/>
            <w:bottom w:val="none" w:sz="0" w:space="0" w:color="auto"/>
            <w:right w:val="none" w:sz="0" w:space="0" w:color="auto"/>
          </w:divBdr>
        </w:div>
        <w:div w:id="1763842662">
          <w:marLeft w:val="480"/>
          <w:marRight w:val="0"/>
          <w:marTop w:val="0"/>
          <w:marBottom w:val="0"/>
          <w:divBdr>
            <w:top w:val="none" w:sz="0" w:space="0" w:color="auto"/>
            <w:left w:val="none" w:sz="0" w:space="0" w:color="auto"/>
            <w:bottom w:val="none" w:sz="0" w:space="0" w:color="auto"/>
            <w:right w:val="none" w:sz="0" w:space="0" w:color="auto"/>
          </w:divBdr>
        </w:div>
        <w:div w:id="1491824058">
          <w:marLeft w:val="480"/>
          <w:marRight w:val="0"/>
          <w:marTop w:val="0"/>
          <w:marBottom w:val="0"/>
          <w:divBdr>
            <w:top w:val="none" w:sz="0" w:space="0" w:color="auto"/>
            <w:left w:val="none" w:sz="0" w:space="0" w:color="auto"/>
            <w:bottom w:val="none" w:sz="0" w:space="0" w:color="auto"/>
            <w:right w:val="none" w:sz="0" w:space="0" w:color="auto"/>
          </w:divBdr>
        </w:div>
        <w:div w:id="688144149">
          <w:marLeft w:val="480"/>
          <w:marRight w:val="0"/>
          <w:marTop w:val="0"/>
          <w:marBottom w:val="0"/>
          <w:divBdr>
            <w:top w:val="none" w:sz="0" w:space="0" w:color="auto"/>
            <w:left w:val="none" w:sz="0" w:space="0" w:color="auto"/>
            <w:bottom w:val="none" w:sz="0" w:space="0" w:color="auto"/>
            <w:right w:val="none" w:sz="0" w:space="0" w:color="auto"/>
          </w:divBdr>
        </w:div>
        <w:div w:id="370884029">
          <w:marLeft w:val="480"/>
          <w:marRight w:val="0"/>
          <w:marTop w:val="0"/>
          <w:marBottom w:val="0"/>
          <w:divBdr>
            <w:top w:val="none" w:sz="0" w:space="0" w:color="auto"/>
            <w:left w:val="none" w:sz="0" w:space="0" w:color="auto"/>
            <w:bottom w:val="none" w:sz="0" w:space="0" w:color="auto"/>
            <w:right w:val="none" w:sz="0" w:space="0" w:color="auto"/>
          </w:divBdr>
        </w:div>
        <w:div w:id="672033503">
          <w:marLeft w:val="480"/>
          <w:marRight w:val="0"/>
          <w:marTop w:val="0"/>
          <w:marBottom w:val="0"/>
          <w:divBdr>
            <w:top w:val="none" w:sz="0" w:space="0" w:color="auto"/>
            <w:left w:val="none" w:sz="0" w:space="0" w:color="auto"/>
            <w:bottom w:val="none" w:sz="0" w:space="0" w:color="auto"/>
            <w:right w:val="none" w:sz="0" w:space="0" w:color="auto"/>
          </w:divBdr>
        </w:div>
        <w:div w:id="113409191">
          <w:marLeft w:val="480"/>
          <w:marRight w:val="0"/>
          <w:marTop w:val="0"/>
          <w:marBottom w:val="0"/>
          <w:divBdr>
            <w:top w:val="none" w:sz="0" w:space="0" w:color="auto"/>
            <w:left w:val="none" w:sz="0" w:space="0" w:color="auto"/>
            <w:bottom w:val="none" w:sz="0" w:space="0" w:color="auto"/>
            <w:right w:val="none" w:sz="0" w:space="0" w:color="auto"/>
          </w:divBdr>
        </w:div>
        <w:div w:id="915363814">
          <w:marLeft w:val="480"/>
          <w:marRight w:val="0"/>
          <w:marTop w:val="0"/>
          <w:marBottom w:val="0"/>
          <w:divBdr>
            <w:top w:val="none" w:sz="0" w:space="0" w:color="auto"/>
            <w:left w:val="none" w:sz="0" w:space="0" w:color="auto"/>
            <w:bottom w:val="none" w:sz="0" w:space="0" w:color="auto"/>
            <w:right w:val="none" w:sz="0" w:space="0" w:color="auto"/>
          </w:divBdr>
        </w:div>
        <w:div w:id="1158375195">
          <w:marLeft w:val="480"/>
          <w:marRight w:val="0"/>
          <w:marTop w:val="0"/>
          <w:marBottom w:val="0"/>
          <w:divBdr>
            <w:top w:val="none" w:sz="0" w:space="0" w:color="auto"/>
            <w:left w:val="none" w:sz="0" w:space="0" w:color="auto"/>
            <w:bottom w:val="none" w:sz="0" w:space="0" w:color="auto"/>
            <w:right w:val="none" w:sz="0" w:space="0" w:color="auto"/>
          </w:divBdr>
        </w:div>
        <w:div w:id="504594242">
          <w:marLeft w:val="480"/>
          <w:marRight w:val="0"/>
          <w:marTop w:val="0"/>
          <w:marBottom w:val="0"/>
          <w:divBdr>
            <w:top w:val="none" w:sz="0" w:space="0" w:color="auto"/>
            <w:left w:val="none" w:sz="0" w:space="0" w:color="auto"/>
            <w:bottom w:val="none" w:sz="0" w:space="0" w:color="auto"/>
            <w:right w:val="none" w:sz="0" w:space="0" w:color="auto"/>
          </w:divBdr>
        </w:div>
        <w:div w:id="649480187">
          <w:marLeft w:val="480"/>
          <w:marRight w:val="0"/>
          <w:marTop w:val="0"/>
          <w:marBottom w:val="0"/>
          <w:divBdr>
            <w:top w:val="none" w:sz="0" w:space="0" w:color="auto"/>
            <w:left w:val="none" w:sz="0" w:space="0" w:color="auto"/>
            <w:bottom w:val="none" w:sz="0" w:space="0" w:color="auto"/>
            <w:right w:val="none" w:sz="0" w:space="0" w:color="auto"/>
          </w:divBdr>
        </w:div>
        <w:div w:id="153186739">
          <w:marLeft w:val="480"/>
          <w:marRight w:val="0"/>
          <w:marTop w:val="0"/>
          <w:marBottom w:val="0"/>
          <w:divBdr>
            <w:top w:val="none" w:sz="0" w:space="0" w:color="auto"/>
            <w:left w:val="none" w:sz="0" w:space="0" w:color="auto"/>
            <w:bottom w:val="none" w:sz="0" w:space="0" w:color="auto"/>
            <w:right w:val="none" w:sz="0" w:space="0" w:color="auto"/>
          </w:divBdr>
        </w:div>
        <w:div w:id="101805868">
          <w:marLeft w:val="480"/>
          <w:marRight w:val="0"/>
          <w:marTop w:val="0"/>
          <w:marBottom w:val="0"/>
          <w:divBdr>
            <w:top w:val="none" w:sz="0" w:space="0" w:color="auto"/>
            <w:left w:val="none" w:sz="0" w:space="0" w:color="auto"/>
            <w:bottom w:val="none" w:sz="0" w:space="0" w:color="auto"/>
            <w:right w:val="none" w:sz="0" w:space="0" w:color="auto"/>
          </w:divBdr>
        </w:div>
        <w:div w:id="484592751">
          <w:marLeft w:val="480"/>
          <w:marRight w:val="0"/>
          <w:marTop w:val="0"/>
          <w:marBottom w:val="0"/>
          <w:divBdr>
            <w:top w:val="none" w:sz="0" w:space="0" w:color="auto"/>
            <w:left w:val="none" w:sz="0" w:space="0" w:color="auto"/>
            <w:bottom w:val="none" w:sz="0" w:space="0" w:color="auto"/>
            <w:right w:val="none" w:sz="0" w:space="0" w:color="auto"/>
          </w:divBdr>
        </w:div>
        <w:div w:id="1257858692">
          <w:marLeft w:val="480"/>
          <w:marRight w:val="0"/>
          <w:marTop w:val="0"/>
          <w:marBottom w:val="0"/>
          <w:divBdr>
            <w:top w:val="none" w:sz="0" w:space="0" w:color="auto"/>
            <w:left w:val="none" w:sz="0" w:space="0" w:color="auto"/>
            <w:bottom w:val="none" w:sz="0" w:space="0" w:color="auto"/>
            <w:right w:val="none" w:sz="0" w:space="0" w:color="auto"/>
          </w:divBdr>
        </w:div>
        <w:div w:id="1804083201">
          <w:marLeft w:val="480"/>
          <w:marRight w:val="0"/>
          <w:marTop w:val="0"/>
          <w:marBottom w:val="0"/>
          <w:divBdr>
            <w:top w:val="none" w:sz="0" w:space="0" w:color="auto"/>
            <w:left w:val="none" w:sz="0" w:space="0" w:color="auto"/>
            <w:bottom w:val="none" w:sz="0" w:space="0" w:color="auto"/>
            <w:right w:val="none" w:sz="0" w:space="0" w:color="auto"/>
          </w:divBdr>
        </w:div>
        <w:div w:id="1649285000">
          <w:marLeft w:val="480"/>
          <w:marRight w:val="0"/>
          <w:marTop w:val="0"/>
          <w:marBottom w:val="0"/>
          <w:divBdr>
            <w:top w:val="none" w:sz="0" w:space="0" w:color="auto"/>
            <w:left w:val="none" w:sz="0" w:space="0" w:color="auto"/>
            <w:bottom w:val="none" w:sz="0" w:space="0" w:color="auto"/>
            <w:right w:val="none" w:sz="0" w:space="0" w:color="auto"/>
          </w:divBdr>
        </w:div>
        <w:div w:id="1357805867">
          <w:marLeft w:val="480"/>
          <w:marRight w:val="0"/>
          <w:marTop w:val="0"/>
          <w:marBottom w:val="0"/>
          <w:divBdr>
            <w:top w:val="none" w:sz="0" w:space="0" w:color="auto"/>
            <w:left w:val="none" w:sz="0" w:space="0" w:color="auto"/>
            <w:bottom w:val="none" w:sz="0" w:space="0" w:color="auto"/>
            <w:right w:val="none" w:sz="0" w:space="0" w:color="auto"/>
          </w:divBdr>
        </w:div>
        <w:div w:id="605189857">
          <w:marLeft w:val="480"/>
          <w:marRight w:val="0"/>
          <w:marTop w:val="0"/>
          <w:marBottom w:val="0"/>
          <w:divBdr>
            <w:top w:val="none" w:sz="0" w:space="0" w:color="auto"/>
            <w:left w:val="none" w:sz="0" w:space="0" w:color="auto"/>
            <w:bottom w:val="none" w:sz="0" w:space="0" w:color="auto"/>
            <w:right w:val="none" w:sz="0" w:space="0" w:color="auto"/>
          </w:divBdr>
        </w:div>
        <w:div w:id="844633685">
          <w:marLeft w:val="480"/>
          <w:marRight w:val="0"/>
          <w:marTop w:val="0"/>
          <w:marBottom w:val="0"/>
          <w:divBdr>
            <w:top w:val="none" w:sz="0" w:space="0" w:color="auto"/>
            <w:left w:val="none" w:sz="0" w:space="0" w:color="auto"/>
            <w:bottom w:val="none" w:sz="0" w:space="0" w:color="auto"/>
            <w:right w:val="none" w:sz="0" w:space="0" w:color="auto"/>
          </w:divBdr>
        </w:div>
        <w:div w:id="1308781334">
          <w:marLeft w:val="480"/>
          <w:marRight w:val="0"/>
          <w:marTop w:val="0"/>
          <w:marBottom w:val="0"/>
          <w:divBdr>
            <w:top w:val="none" w:sz="0" w:space="0" w:color="auto"/>
            <w:left w:val="none" w:sz="0" w:space="0" w:color="auto"/>
            <w:bottom w:val="none" w:sz="0" w:space="0" w:color="auto"/>
            <w:right w:val="none" w:sz="0" w:space="0" w:color="auto"/>
          </w:divBdr>
        </w:div>
        <w:div w:id="1186598773">
          <w:marLeft w:val="480"/>
          <w:marRight w:val="0"/>
          <w:marTop w:val="0"/>
          <w:marBottom w:val="0"/>
          <w:divBdr>
            <w:top w:val="none" w:sz="0" w:space="0" w:color="auto"/>
            <w:left w:val="none" w:sz="0" w:space="0" w:color="auto"/>
            <w:bottom w:val="none" w:sz="0" w:space="0" w:color="auto"/>
            <w:right w:val="none" w:sz="0" w:space="0" w:color="auto"/>
          </w:divBdr>
        </w:div>
        <w:div w:id="179854182">
          <w:marLeft w:val="480"/>
          <w:marRight w:val="0"/>
          <w:marTop w:val="0"/>
          <w:marBottom w:val="0"/>
          <w:divBdr>
            <w:top w:val="none" w:sz="0" w:space="0" w:color="auto"/>
            <w:left w:val="none" w:sz="0" w:space="0" w:color="auto"/>
            <w:bottom w:val="none" w:sz="0" w:space="0" w:color="auto"/>
            <w:right w:val="none" w:sz="0" w:space="0" w:color="auto"/>
          </w:divBdr>
        </w:div>
        <w:div w:id="96486335">
          <w:marLeft w:val="480"/>
          <w:marRight w:val="0"/>
          <w:marTop w:val="0"/>
          <w:marBottom w:val="0"/>
          <w:divBdr>
            <w:top w:val="none" w:sz="0" w:space="0" w:color="auto"/>
            <w:left w:val="none" w:sz="0" w:space="0" w:color="auto"/>
            <w:bottom w:val="none" w:sz="0" w:space="0" w:color="auto"/>
            <w:right w:val="none" w:sz="0" w:space="0" w:color="auto"/>
          </w:divBdr>
        </w:div>
        <w:div w:id="295648678">
          <w:marLeft w:val="480"/>
          <w:marRight w:val="0"/>
          <w:marTop w:val="0"/>
          <w:marBottom w:val="0"/>
          <w:divBdr>
            <w:top w:val="none" w:sz="0" w:space="0" w:color="auto"/>
            <w:left w:val="none" w:sz="0" w:space="0" w:color="auto"/>
            <w:bottom w:val="none" w:sz="0" w:space="0" w:color="auto"/>
            <w:right w:val="none" w:sz="0" w:space="0" w:color="auto"/>
          </w:divBdr>
        </w:div>
        <w:div w:id="670260137">
          <w:marLeft w:val="480"/>
          <w:marRight w:val="0"/>
          <w:marTop w:val="0"/>
          <w:marBottom w:val="0"/>
          <w:divBdr>
            <w:top w:val="none" w:sz="0" w:space="0" w:color="auto"/>
            <w:left w:val="none" w:sz="0" w:space="0" w:color="auto"/>
            <w:bottom w:val="none" w:sz="0" w:space="0" w:color="auto"/>
            <w:right w:val="none" w:sz="0" w:space="0" w:color="auto"/>
          </w:divBdr>
        </w:div>
        <w:div w:id="357782871">
          <w:marLeft w:val="480"/>
          <w:marRight w:val="0"/>
          <w:marTop w:val="0"/>
          <w:marBottom w:val="0"/>
          <w:divBdr>
            <w:top w:val="none" w:sz="0" w:space="0" w:color="auto"/>
            <w:left w:val="none" w:sz="0" w:space="0" w:color="auto"/>
            <w:bottom w:val="none" w:sz="0" w:space="0" w:color="auto"/>
            <w:right w:val="none" w:sz="0" w:space="0" w:color="auto"/>
          </w:divBdr>
        </w:div>
        <w:div w:id="337998911">
          <w:marLeft w:val="480"/>
          <w:marRight w:val="0"/>
          <w:marTop w:val="0"/>
          <w:marBottom w:val="0"/>
          <w:divBdr>
            <w:top w:val="none" w:sz="0" w:space="0" w:color="auto"/>
            <w:left w:val="none" w:sz="0" w:space="0" w:color="auto"/>
            <w:bottom w:val="none" w:sz="0" w:space="0" w:color="auto"/>
            <w:right w:val="none" w:sz="0" w:space="0" w:color="auto"/>
          </w:divBdr>
        </w:div>
        <w:div w:id="1339886992">
          <w:marLeft w:val="480"/>
          <w:marRight w:val="0"/>
          <w:marTop w:val="0"/>
          <w:marBottom w:val="0"/>
          <w:divBdr>
            <w:top w:val="none" w:sz="0" w:space="0" w:color="auto"/>
            <w:left w:val="none" w:sz="0" w:space="0" w:color="auto"/>
            <w:bottom w:val="none" w:sz="0" w:space="0" w:color="auto"/>
            <w:right w:val="none" w:sz="0" w:space="0" w:color="auto"/>
          </w:divBdr>
        </w:div>
        <w:div w:id="1547445545">
          <w:marLeft w:val="480"/>
          <w:marRight w:val="0"/>
          <w:marTop w:val="0"/>
          <w:marBottom w:val="0"/>
          <w:divBdr>
            <w:top w:val="none" w:sz="0" w:space="0" w:color="auto"/>
            <w:left w:val="none" w:sz="0" w:space="0" w:color="auto"/>
            <w:bottom w:val="none" w:sz="0" w:space="0" w:color="auto"/>
            <w:right w:val="none" w:sz="0" w:space="0" w:color="auto"/>
          </w:divBdr>
        </w:div>
        <w:div w:id="820851415">
          <w:marLeft w:val="480"/>
          <w:marRight w:val="0"/>
          <w:marTop w:val="0"/>
          <w:marBottom w:val="0"/>
          <w:divBdr>
            <w:top w:val="none" w:sz="0" w:space="0" w:color="auto"/>
            <w:left w:val="none" w:sz="0" w:space="0" w:color="auto"/>
            <w:bottom w:val="none" w:sz="0" w:space="0" w:color="auto"/>
            <w:right w:val="none" w:sz="0" w:space="0" w:color="auto"/>
          </w:divBdr>
        </w:div>
        <w:div w:id="2107460419">
          <w:marLeft w:val="480"/>
          <w:marRight w:val="0"/>
          <w:marTop w:val="0"/>
          <w:marBottom w:val="0"/>
          <w:divBdr>
            <w:top w:val="none" w:sz="0" w:space="0" w:color="auto"/>
            <w:left w:val="none" w:sz="0" w:space="0" w:color="auto"/>
            <w:bottom w:val="none" w:sz="0" w:space="0" w:color="auto"/>
            <w:right w:val="none" w:sz="0" w:space="0" w:color="auto"/>
          </w:divBdr>
        </w:div>
        <w:div w:id="1625698723">
          <w:marLeft w:val="480"/>
          <w:marRight w:val="0"/>
          <w:marTop w:val="0"/>
          <w:marBottom w:val="0"/>
          <w:divBdr>
            <w:top w:val="none" w:sz="0" w:space="0" w:color="auto"/>
            <w:left w:val="none" w:sz="0" w:space="0" w:color="auto"/>
            <w:bottom w:val="none" w:sz="0" w:space="0" w:color="auto"/>
            <w:right w:val="none" w:sz="0" w:space="0" w:color="auto"/>
          </w:divBdr>
        </w:div>
        <w:div w:id="1151752343">
          <w:marLeft w:val="480"/>
          <w:marRight w:val="0"/>
          <w:marTop w:val="0"/>
          <w:marBottom w:val="0"/>
          <w:divBdr>
            <w:top w:val="none" w:sz="0" w:space="0" w:color="auto"/>
            <w:left w:val="none" w:sz="0" w:space="0" w:color="auto"/>
            <w:bottom w:val="none" w:sz="0" w:space="0" w:color="auto"/>
            <w:right w:val="none" w:sz="0" w:space="0" w:color="auto"/>
          </w:divBdr>
        </w:div>
        <w:div w:id="1283804325">
          <w:marLeft w:val="480"/>
          <w:marRight w:val="0"/>
          <w:marTop w:val="0"/>
          <w:marBottom w:val="0"/>
          <w:divBdr>
            <w:top w:val="none" w:sz="0" w:space="0" w:color="auto"/>
            <w:left w:val="none" w:sz="0" w:space="0" w:color="auto"/>
            <w:bottom w:val="none" w:sz="0" w:space="0" w:color="auto"/>
            <w:right w:val="none" w:sz="0" w:space="0" w:color="auto"/>
          </w:divBdr>
        </w:div>
      </w:divsChild>
    </w:div>
    <w:div w:id="1640841995">
      <w:bodyDiv w:val="1"/>
      <w:marLeft w:val="0"/>
      <w:marRight w:val="0"/>
      <w:marTop w:val="0"/>
      <w:marBottom w:val="0"/>
      <w:divBdr>
        <w:top w:val="none" w:sz="0" w:space="0" w:color="auto"/>
        <w:left w:val="none" w:sz="0" w:space="0" w:color="auto"/>
        <w:bottom w:val="none" w:sz="0" w:space="0" w:color="auto"/>
        <w:right w:val="none" w:sz="0" w:space="0" w:color="auto"/>
      </w:divBdr>
    </w:div>
    <w:div w:id="1642423233">
      <w:bodyDiv w:val="1"/>
      <w:marLeft w:val="0"/>
      <w:marRight w:val="0"/>
      <w:marTop w:val="0"/>
      <w:marBottom w:val="0"/>
      <w:divBdr>
        <w:top w:val="none" w:sz="0" w:space="0" w:color="auto"/>
        <w:left w:val="none" w:sz="0" w:space="0" w:color="auto"/>
        <w:bottom w:val="none" w:sz="0" w:space="0" w:color="auto"/>
        <w:right w:val="none" w:sz="0" w:space="0" w:color="auto"/>
      </w:divBdr>
    </w:div>
    <w:div w:id="1645693656">
      <w:bodyDiv w:val="1"/>
      <w:marLeft w:val="0"/>
      <w:marRight w:val="0"/>
      <w:marTop w:val="0"/>
      <w:marBottom w:val="0"/>
      <w:divBdr>
        <w:top w:val="none" w:sz="0" w:space="0" w:color="auto"/>
        <w:left w:val="none" w:sz="0" w:space="0" w:color="auto"/>
        <w:bottom w:val="none" w:sz="0" w:space="0" w:color="auto"/>
        <w:right w:val="none" w:sz="0" w:space="0" w:color="auto"/>
      </w:divBdr>
    </w:div>
    <w:div w:id="1648045260">
      <w:bodyDiv w:val="1"/>
      <w:marLeft w:val="0"/>
      <w:marRight w:val="0"/>
      <w:marTop w:val="0"/>
      <w:marBottom w:val="0"/>
      <w:divBdr>
        <w:top w:val="none" w:sz="0" w:space="0" w:color="auto"/>
        <w:left w:val="none" w:sz="0" w:space="0" w:color="auto"/>
        <w:bottom w:val="none" w:sz="0" w:space="0" w:color="auto"/>
        <w:right w:val="none" w:sz="0" w:space="0" w:color="auto"/>
      </w:divBdr>
    </w:div>
    <w:div w:id="1654946237">
      <w:bodyDiv w:val="1"/>
      <w:marLeft w:val="0"/>
      <w:marRight w:val="0"/>
      <w:marTop w:val="0"/>
      <w:marBottom w:val="0"/>
      <w:divBdr>
        <w:top w:val="none" w:sz="0" w:space="0" w:color="auto"/>
        <w:left w:val="none" w:sz="0" w:space="0" w:color="auto"/>
        <w:bottom w:val="none" w:sz="0" w:space="0" w:color="auto"/>
        <w:right w:val="none" w:sz="0" w:space="0" w:color="auto"/>
      </w:divBdr>
    </w:div>
    <w:div w:id="1654992518">
      <w:bodyDiv w:val="1"/>
      <w:marLeft w:val="0"/>
      <w:marRight w:val="0"/>
      <w:marTop w:val="0"/>
      <w:marBottom w:val="0"/>
      <w:divBdr>
        <w:top w:val="none" w:sz="0" w:space="0" w:color="auto"/>
        <w:left w:val="none" w:sz="0" w:space="0" w:color="auto"/>
        <w:bottom w:val="none" w:sz="0" w:space="0" w:color="auto"/>
        <w:right w:val="none" w:sz="0" w:space="0" w:color="auto"/>
      </w:divBdr>
    </w:div>
    <w:div w:id="1657103044">
      <w:bodyDiv w:val="1"/>
      <w:marLeft w:val="0"/>
      <w:marRight w:val="0"/>
      <w:marTop w:val="0"/>
      <w:marBottom w:val="0"/>
      <w:divBdr>
        <w:top w:val="none" w:sz="0" w:space="0" w:color="auto"/>
        <w:left w:val="none" w:sz="0" w:space="0" w:color="auto"/>
        <w:bottom w:val="none" w:sz="0" w:space="0" w:color="auto"/>
        <w:right w:val="none" w:sz="0" w:space="0" w:color="auto"/>
      </w:divBdr>
    </w:div>
    <w:div w:id="1657300504">
      <w:bodyDiv w:val="1"/>
      <w:marLeft w:val="0"/>
      <w:marRight w:val="0"/>
      <w:marTop w:val="0"/>
      <w:marBottom w:val="0"/>
      <w:divBdr>
        <w:top w:val="none" w:sz="0" w:space="0" w:color="auto"/>
        <w:left w:val="none" w:sz="0" w:space="0" w:color="auto"/>
        <w:bottom w:val="none" w:sz="0" w:space="0" w:color="auto"/>
        <w:right w:val="none" w:sz="0" w:space="0" w:color="auto"/>
      </w:divBdr>
    </w:div>
    <w:div w:id="1665158930">
      <w:bodyDiv w:val="1"/>
      <w:marLeft w:val="0"/>
      <w:marRight w:val="0"/>
      <w:marTop w:val="0"/>
      <w:marBottom w:val="0"/>
      <w:divBdr>
        <w:top w:val="none" w:sz="0" w:space="0" w:color="auto"/>
        <w:left w:val="none" w:sz="0" w:space="0" w:color="auto"/>
        <w:bottom w:val="none" w:sz="0" w:space="0" w:color="auto"/>
        <w:right w:val="none" w:sz="0" w:space="0" w:color="auto"/>
      </w:divBdr>
    </w:div>
    <w:div w:id="1666856557">
      <w:bodyDiv w:val="1"/>
      <w:marLeft w:val="0"/>
      <w:marRight w:val="0"/>
      <w:marTop w:val="0"/>
      <w:marBottom w:val="0"/>
      <w:divBdr>
        <w:top w:val="none" w:sz="0" w:space="0" w:color="auto"/>
        <w:left w:val="none" w:sz="0" w:space="0" w:color="auto"/>
        <w:bottom w:val="none" w:sz="0" w:space="0" w:color="auto"/>
        <w:right w:val="none" w:sz="0" w:space="0" w:color="auto"/>
      </w:divBdr>
    </w:div>
    <w:div w:id="1669597222">
      <w:bodyDiv w:val="1"/>
      <w:marLeft w:val="0"/>
      <w:marRight w:val="0"/>
      <w:marTop w:val="0"/>
      <w:marBottom w:val="0"/>
      <w:divBdr>
        <w:top w:val="none" w:sz="0" w:space="0" w:color="auto"/>
        <w:left w:val="none" w:sz="0" w:space="0" w:color="auto"/>
        <w:bottom w:val="none" w:sz="0" w:space="0" w:color="auto"/>
        <w:right w:val="none" w:sz="0" w:space="0" w:color="auto"/>
      </w:divBdr>
    </w:div>
    <w:div w:id="1672104155">
      <w:bodyDiv w:val="1"/>
      <w:marLeft w:val="0"/>
      <w:marRight w:val="0"/>
      <w:marTop w:val="0"/>
      <w:marBottom w:val="0"/>
      <w:divBdr>
        <w:top w:val="none" w:sz="0" w:space="0" w:color="auto"/>
        <w:left w:val="none" w:sz="0" w:space="0" w:color="auto"/>
        <w:bottom w:val="none" w:sz="0" w:space="0" w:color="auto"/>
        <w:right w:val="none" w:sz="0" w:space="0" w:color="auto"/>
      </w:divBdr>
    </w:div>
    <w:div w:id="1674990313">
      <w:bodyDiv w:val="1"/>
      <w:marLeft w:val="0"/>
      <w:marRight w:val="0"/>
      <w:marTop w:val="0"/>
      <w:marBottom w:val="0"/>
      <w:divBdr>
        <w:top w:val="none" w:sz="0" w:space="0" w:color="auto"/>
        <w:left w:val="none" w:sz="0" w:space="0" w:color="auto"/>
        <w:bottom w:val="none" w:sz="0" w:space="0" w:color="auto"/>
        <w:right w:val="none" w:sz="0" w:space="0" w:color="auto"/>
      </w:divBdr>
    </w:div>
    <w:div w:id="1675260107">
      <w:bodyDiv w:val="1"/>
      <w:marLeft w:val="0"/>
      <w:marRight w:val="0"/>
      <w:marTop w:val="0"/>
      <w:marBottom w:val="0"/>
      <w:divBdr>
        <w:top w:val="none" w:sz="0" w:space="0" w:color="auto"/>
        <w:left w:val="none" w:sz="0" w:space="0" w:color="auto"/>
        <w:bottom w:val="none" w:sz="0" w:space="0" w:color="auto"/>
        <w:right w:val="none" w:sz="0" w:space="0" w:color="auto"/>
      </w:divBdr>
    </w:div>
    <w:div w:id="1681157869">
      <w:bodyDiv w:val="1"/>
      <w:marLeft w:val="0"/>
      <w:marRight w:val="0"/>
      <w:marTop w:val="0"/>
      <w:marBottom w:val="0"/>
      <w:divBdr>
        <w:top w:val="none" w:sz="0" w:space="0" w:color="auto"/>
        <w:left w:val="none" w:sz="0" w:space="0" w:color="auto"/>
        <w:bottom w:val="none" w:sz="0" w:space="0" w:color="auto"/>
        <w:right w:val="none" w:sz="0" w:space="0" w:color="auto"/>
      </w:divBdr>
    </w:div>
    <w:div w:id="1689335990">
      <w:bodyDiv w:val="1"/>
      <w:marLeft w:val="0"/>
      <w:marRight w:val="0"/>
      <w:marTop w:val="0"/>
      <w:marBottom w:val="0"/>
      <w:divBdr>
        <w:top w:val="none" w:sz="0" w:space="0" w:color="auto"/>
        <w:left w:val="none" w:sz="0" w:space="0" w:color="auto"/>
        <w:bottom w:val="none" w:sz="0" w:space="0" w:color="auto"/>
        <w:right w:val="none" w:sz="0" w:space="0" w:color="auto"/>
      </w:divBdr>
    </w:div>
    <w:div w:id="1691494214">
      <w:bodyDiv w:val="1"/>
      <w:marLeft w:val="0"/>
      <w:marRight w:val="0"/>
      <w:marTop w:val="0"/>
      <w:marBottom w:val="0"/>
      <w:divBdr>
        <w:top w:val="none" w:sz="0" w:space="0" w:color="auto"/>
        <w:left w:val="none" w:sz="0" w:space="0" w:color="auto"/>
        <w:bottom w:val="none" w:sz="0" w:space="0" w:color="auto"/>
        <w:right w:val="none" w:sz="0" w:space="0" w:color="auto"/>
      </w:divBdr>
      <w:divsChild>
        <w:div w:id="947543728">
          <w:marLeft w:val="480"/>
          <w:marRight w:val="0"/>
          <w:marTop w:val="0"/>
          <w:marBottom w:val="0"/>
          <w:divBdr>
            <w:top w:val="none" w:sz="0" w:space="0" w:color="auto"/>
            <w:left w:val="none" w:sz="0" w:space="0" w:color="auto"/>
            <w:bottom w:val="none" w:sz="0" w:space="0" w:color="auto"/>
            <w:right w:val="none" w:sz="0" w:space="0" w:color="auto"/>
          </w:divBdr>
        </w:div>
        <w:div w:id="771710132">
          <w:marLeft w:val="480"/>
          <w:marRight w:val="0"/>
          <w:marTop w:val="0"/>
          <w:marBottom w:val="0"/>
          <w:divBdr>
            <w:top w:val="none" w:sz="0" w:space="0" w:color="auto"/>
            <w:left w:val="none" w:sz="0" w:space="0" w:color="auto"/>
            <w:bottom w:val="none" w:sz="0" w:space="0" w:color="auto"/>
            <w:right w:val="none" w:sz="0" w:space="0" w:color="auto"/>
          </w:divBdr>
        </w:div>
        <w:div w:id="279730037">
          <w:marLeft w:val="480"/>
          <w:marRight w:val="0"/>
          <w:marTop w:val="0"/>
          <w:marBottom w:val="0"/>
          <w:divBdr>
            <w:top w:val="none" w:sz="0" w:space="0" w:color="auto"/>
            <w:left w:val="none" w:sz="0" w:space="0" w:color="auto"/>
            <w:bottom w:val="none" w:sz="0" w:space="0" w:color="auto"/>
            <w:right w:val="none" w:sz="0" w:space="0" w:color="auto"/>
          </w:divBdr>
        </w:div>
        <w:div w:id="902251330">
          <w:marLeft w:val="480"/>
          <w:marRight w:val="0"/>
          <w:marTop w:val="0"/>
          <w:marBottom w:val="0"/>
          <w:divBdr>
            <w:top w:val="none" w:sz="0" w:space="0" w:color="auto"/>
            <w:left w:val="none" w:sz="0" w:space="0" w:color="auto"/>
            <w:bottom w:val="none" w:sz="0" w:space="0" w:color="auto"/>
            <w:right w:val="none" w:sz="0" w:space="0" w:color="auto"/>
          </w:divBdr>
        </w:div>
        <w:div w:id="1512993499">
          <w:marLeft w:val="480"/>
          <w:marRight w:val="0"/>
          <w:marTop w:val="0"/>
          <w:marBottom w:val="0"/>
          <w:divBdr>
            <w:top w:val="none" w:sz="0" w:space="0" w:color="auto"/>
            <w:left w:val="none" w:sz="0" w:space="0" w:color="auto"/>
            <w:bottom w:val="none" w:sz="0" w:space="0" w:color="auto"/>
            <w:right w:val="none" w:sz="0" w:space="0" w:color="auto"/>
          </w:divBdr>
        </w:div>
        <w:div w:id="1984694973">
          <w:marLeft w:val="480"/>
          <w:marRight w:val="0"/>
          <w:marTop w:val="0"/>
          <w:marBottom w:val="0"/>
          <w:divBdr>
            <w:top w:val="none" w:sz="0" w:space="0" w:color="auto"/>
            <w:left w:val="none" w:sz="0" w:space="0" w:color="auto"/>
            <w:bottom w:val="none" w:sz="0" w:space="0" w:color="auto"/>
            <w:right w:val="none" w:sz="0" w:space="0" w:color="auto"/>
          </w:divBdr>
        </w:div>
        <w:div w:id="193658929">
          <w:marLeft w:val="480"/>
          <w:marRight w:val="0"/>
          <w:marTop w:val="0"/>
          <w:marBottom w:val="0"/>
          <w:divBdr>
            <w:top w:val="none" w:sz="0" w:space="0" w:color="auto"/>
            <w:left w:val="none" w:sz="0" w:space="0" w:color="auto"/>
            <w:bottom w:val="none" w:sz="0" w:space="0" w:color="auto"/>
            <w:right w:val="none" w:sz="0" w:space="0" w:color="auto"/>
          </w:divBdr>
        </w:div>
        <w:div w:id="1576814701">
          <w:marLeft w:val="480"/>
          <w:marRight w:val="0"/>
          <w:marTop w:val="0"/>
          <w:marBottom w:val="0"/>
          <w:divBdr>
            <w:top w:val="none" w:sz="0" w:space="0" w:color="auto"/>
            <w:left w:val="none" w:sz="0" w:space="0" w:color="auto"/>
            <w:bottom w:val="none" w:sz="0" w:space="0" w:color="auto"/>
            <w:right w:val="none" w:sz="0" w:space="0" w:color="auto"/>
          </w:divBdr>
        </w:div>
        <w:div w:id="511915628">
          <w:marLeft w:val="480"/>
          <w:marRight w:val="0"/>
          <w:marTop w:val="0"/>
          <w:marBottom w:val="0"/>
          <w:divBdr>
            <w:top w:val="none" w:sz="0" w:space="0" w:color="auto"/>
            <w:left w:val="none" w:sz="0" w:space="0" w:color="auto"/>
            <w:bottom w:val="none" w:sz="0" w:space="0" w:color="auto"/>
            <w:right w:val="none" w:sz="0" w:space="0" w:color="auto"/>
          </w:divBdr>
        </w:div>
        <w:div w:id="1430349292">
          <w:marLeft w:val="480"/>
          <w:marRight w:val="0"/>
          <w:marTop w:val="0"/>
          <w:marBottom w:val="0"/>
          <w:divBdr>
            <w:top w:val="none" w:sz="0" w:space="0" w:color="auto"/>
            <w:left w:val="none" w:sz="0" w:space="0" w:color="auto"/>
            <w:bottom w:val="none" w:sz="0" w:space="0" w:color="auto"/>
            <w:right w:val="none" w:sz="0" w:space="0" w:color="auto"/>
          </w:divBdr>
        </w:div>
        <w:div w:id="650064523">
          <w:marLeft w:val="480"/>
          <w:marRight w:val="0"/>
          <w:marTop w:val="0"/>
          <w:marBottom w:val="0"/>
          <w:divBdr>
            <w:top w:val="none" w:sz="0" w:space="0" w:color="auto"/>
            <w:left w:val="none" w:sz="0" w:space="0" w:color="auto"/>
            <w:bottom w:val="none" w:sz="0" w:space="0" w:color="auto"/>
            <w:right w:val="none" w:sz="0" w:space="0" w:color="auto"/>
          </w:divBdr>
        </w:div>
        <w:div w:id="134416951">
          <w:marLeft w:val="480"/>
          <w:marRight w:val="0"/>
          <w:marTop w:val="0"/>
          <w:marBottom w:val="0"/>
          <w:divBdr>
            <w:top w:val="none" w:sz="0" w:space="0" w:color="auto"/>
            <w:left w:val="none" w:sz="0" w:space="0" w:color="auto"/>
            <w:bottom w:val="none" w:sz="0" w:space="0" w:color="auto"/>
            <w:right w:val="none" w:sz="0" w:space="0" w:color="auto"/>
          </w:divBdr>
        </w:div>
        <w:div w:id="1711876688">
          <w:marLeft w:val="480"/>
          <w:marRight w:val="0"/>
          <w:marTop w:val="0"/>
          <w:marBottom w:val="0"/>
          <w:divBdr>
            <w:top w:val="none" w:sz="0" w:space="0" w:color="auto"/>
            <w:left w:val="none" w:sz="0" w:space="0" w:color="auto"/>
            <w:bottom w:val="none" w:sz="0" w:space="0" w:color="auto"/>
            <w:right w:val="none" w:sz="0" w:space="0" w:color="auto"/>
          </w:divBdr>
        </w:div>
        <w:div w:id="1214805838">
          <w:marLeft w:val="480"/>
          <w:marRight w:val="0"/>
          <w:marTop w:val="0"/>
          <w:marBottom w:val="0"/>
          <w:divBdr>
            <w:top w:val="none" w:sz="0" w:space="0" w:color="auto"/>
            <w:left w:val="none" w:sz="0" w:space="0" w:color="auto"/>
            <w:bottom w:val="none" w:sz="0" w:space="0" w:color="auto"/>
            <w:right w:val="none" w:sz="0" w:space="0" w:color="auto"/>
          </w:divBdr>
        </w:div>
        <w:div w:id="383019005">
          <w:marLeft w:val="480"/>
          <w:marRight w:val="0"/>
          <w:marTop w:val="0"/>
          <w:marBottom w:val="0"/>
          <w:divBdr>
            <w:top w:val="none" w:sz="0" w:space="0" w:color="auto"/>
            <w:left w:val="none" w:sz="0" w:space="0" w:color="auto"/>
            <w:bottom w:val="none" w:sz="0" w:space="0" w:color="auto"/>
            <w:right w:val="none" w:sz="0" w:space="0" w:color="auto"/>
          </w:divBdr>
        </w:div>
        <w:div w:id="22095651">
          <w:marLeft w:val="480"/>
          <w:marRight w:val="0"/>
          <w:marTop w:val="0"/>
          <w:marBottom w:val="0"/>
          <w:divBdr>
            <w:top w:val="none" w:sz="0" w:space="0" w:color="auto"/>
            <w:left w:val="none" w:sz="0" w:space="0" w:color="auto"/>
            <w:bottom w:val="none" w:sz="0" w:space="0" w:color="auto"/>
            <w:right w:val="none" w:sz="0" w:space="0" w:color="auto"/>
          </w:divBdr>
        </w:div>
        <w:div w:id="1980303656">
          <w:marLeft w:val="480"/>
          <w:marRight w:val="0"/>
          <w:marTop w:val="0"/>
          <w:marBottom w:val="0"/>
          <w:divBdr>
            <w:top w:val="none" w:sz="0" w:space="0" w:color="auto"/>
            <w:left w:val="none" w:sz="0" w:space="0" w:color="auto"/>
            <w:bottom w:val="none" w:sz="0" w:space="0" w:color="auto"/>
            <w:right w:val="none" w:sz="0" w:space="0" w:color="auto"/>
          </w:divBdr>
        </w:div>
        <w:div w:id="1454246241">
          <w:marLeft w:val="480"/>
          <w:marRight w:val="0"/>
          <w:marTop w:val="0"/>
          <w:marBottom w:val="0"/>
          <w:divBdr>
            <w:top w:val="none" w:sz="0" w:space="0" w:color="auto"/>
            <w:left w:val="none" w:sz="0" w:space="0" w:color="auto"/>
            <w:bottom w:val="none" w:sz="0" w:space="0" w:color="auto"/>
            <w:right w:val="none" w:sz="0" w:space="0" w:color="auto"/>
          </w:divBdr>
        </w:div>
        <w:div w:id="1760834632">
          <w:marLeft w:val="480"/>
          <w:marRight w:val="0"/>
          <w:marTop w:val="0"/>
          <w:marBottom w:val="0"/>
          <w:divBdr>
            <w:top w:val="none" w:sz="0" w:space="0" w:color="auto"/>
            <w:left w:val="none" w:sz="0" w:space="0" w:color="auto"/>
            <w:bottom w:val="none" w:sz="0" w:space="0" w:color="auto"/>
            <w:right w:val="none" w:sz="0" w:space="0" w:color="auto"/>
          </w:divBdr>
        </w:div>
        <w:div w:id="1159033327">
          <w:marLeft w:val="480"/>
          <w:marRight w:val="0"/>
          <w:marTop w:val="0"/>
          <w:marBottom w:val="0"/>
          <w:divBdr>
            <w:top w:val="none" w:sz="0" w:space="0" w:color="auto"/>
            <w:left w:val="none" w:sz="0" w:space="0" w:color="auto"/>
            <w:bottom w:val="none" w:sz="0" w:space="0" w:color="auto"/>
            <w:right w:val="none" w:sz="0" w:space="0" w:color="auto"/>
          </w:divBdr>
        </w:div>
        <w:div w:id="81728303">
          <w:marLeft w:val="480"/>
          <w:marRight w:val="0"/>
          <w:marTop w:val="0"/>
          <w:marBottom w:val="0"/>
          <w:divBdr>
            <w:top w:val="none" w:sz="0" w:space="0" w:color="auto"/>
            <w:left w:val="none" w:sz="0" w:space="0" w:color="auto"/>
            <w:bottom w:val="none" w:sz="0" w:space="0" w:color="auto"/>
            <w:right w:val="none" w:sz="0" w:space="0" w:color="auto"/>
          </w:divBdr>
        </w:div>
        <w:div w:id="1853713831">
          <w:marLeft w:val="480"/>
          <w:marRight w:val="0"/>
          <w:marTop w:val="0"/>
          <w:marBottom w:val="0"/>
          <w:divBdr>
            <w:top w:val="none" w:sz="0" w:space="0" w:color="auto"/>
            <w:left w:val="none" w:sz="0" w:space="0" w:color="auto"/>
            <w:bottom w:val="none" w:sz="0" w:space="0" w:color="auto"/>
            <w:right w:val="none" w:sz="0" w:space="0" w:color="auto"/>
          </w:divBdr>
        </w:div>
        <w:div w:id="1291285683">
          <w:marLeft w:val="480"/>
          <w:marRight w:val="0"/>
          <w:marTop w:val="0"/>
          <w:marBottom w:val="0"/>
          <w:divBdr>
            <w:top w:val="none" w:sz="0" w:space="0" w:color="auto"/>
            <w:left w:val="none" w:sz="0" w:space="0" w:color="auto"/>
            <w:bottom w:val="none" w:sz="0" w:space="0" w:color="auto"/>
            <w:right w:val="none" w:sz="0" w:space="0" w:color="auto"/>
          </w:divBdr>
        </w:div>
        <w:div w:id="871654112">
          <w:marLeft w:val="480"/>
          <w:marRight w:val="0"/>
          <w:marTop w:val="0"/>
          <w:marBottom w:val="0"/>
          <w:divBdr>
            <w:top w:val="none" w:sz="0" w:space="0" w:color="auto"/>
            <w:left w:val="none" w:sz="0" w:space="0" w:color="auto"/>
            <w:bottom w:val="none" w:sz="0" w:space="0" w:color="auto"/>
            <w:right w:val="none" w:sz="0" w:space="0" w:color="auto"/>
          </w:divBdr>
        </w:div>
        <w:div w:id="1657222349">
          <w:marLeft w:val="480"/>
          <w:marRight w:val="0"/>
          <w:marTop w:val="0"/>
          <w:marBottom w:val="0"/>
          <w:divBdr>
            <w:top w:val="none" w:sz="0" w:space="0" w:color="auto"/>
            <w:left w:val="none" w:sz="0" w:space="0" w:color="auto"/>
            <w:bottom w:val="none" w:sz="0" w:space="0" w:color="auto"/>
            <w:right w:val="none" w:sz="0" w:space="0" w:color="auto"/>
          </w:divBdr>
        </w:div>
        <w:div w:id="879171712">
          <w:marLeft w:val="480"/>
          <w:marRight w:val="0"/>
          <w:marTop w:val="0"/>
          <w:marBottom w:val="0"/>
          <w:divBdr>
            <w:top w:val="none" w:sz="0" w:space="0" w:color="auto"/>
            <w:left w:val="none" w:sz="0" w:space="0" w:color="auto"/>
            <w:bottom w:val="none" w:sz="0" w:space="0" w:color="auto"/>
            <w:right w:val="none" w:sz="0" w:space="0" w:color="auto"/>
          </w:divBdr>
        </w:div>
        <w:div w:id="133564372">
          <w:marLeft w:val="480"/>
          <w:marRight w:val="0"/>
          <w:marTop w:val="0"/>
          <w:marBottom w:val="0"/>
          <w:divBdr>
            <w:top w:val="none" w:sz="0" w:space="0" w:color="auto"/>
            <w:left w:val="none" w:sz="0" w:space="0" w:color="auto"/>
            <w:bottom w:val="none" w:sz="0" w:space="0" w:color="auto"/>
            <w:right w:val="none" w:sz="0" w:space="0" w:color="auto"/>
          </w:divBdr>
        </w:div>
        <w:div w:id="1269309221">
          <w:marLeft w:val="480"/>
          <w:marRight w:val="0"/>
          <w:marTop w:val="0"/>
          <w:marBottom w:val="0"/>
          <w:divBdr>
            <w:top w:val="none" w:sz="0" w:space="0" w:color="auto"/>
            <w:left w:val="none" w:sz="0" w:space="0" w:color="auto"/>
            <w:bottom w:val="none" w:sz="0" w:space="0" w:color="auto"/>
            <w:right w:val="none" w:sz="0" w:space="0" w:color="auto"/>
          </w:divBdr>
        </w:div>
        <w:div w:id="1855801365">
          <w:marLeft w:val="480"/>
          <w:marRight w:val="0"/>
          <w:marTop w:val="0"/>
          <w:marBottom w:val="0"/>
          <w:divBdr>
            <w:top w:val="none" w:sz="0" w:space="0" w:color="auto"/>
            <w:left w:val="none" w:sz="0" w:space="0" w:color="auto"/>
            <w:bottom w:val="none" w:sz="0" w:space="0" w:color="auto"/>
            <w:right w:val="none" w:sz="0" w:space="0" w:color="auto"/>
          </w:divBdr>
        </w:div>
        <w:div w:id="1948347455">
          <w:marLeft w:val="480"/>
          <w:marRight w:val="0"/>
          <w:marTop w:val="0"/>
          <w:marBottom w:val="0"/>
          <w:divBdr>
            <w:top w:val="none" w:sz="0" w:space="0" w:color="auto"/>
            <w:left w:val="none" w:sz="0" w:space="0" w:color="auto"/>
            <w:bottom w:val="none" w:sz="0" w:space="0" w:color="auto"/>
            <w:right w:val="none" w:sz="0" w:space="0" w:color="auto"/>
          </w:divBdr>
        </w:div>
        <w:div w:id="1404330911">
          <w:marLeft w:val="480"/>
          <w:marRight w:val="0"/>
          <w:marTop w:val="0"/>
          <w:marBottom w:val="0"/>
          <w:divBdr>
            <w:top w:val="none" w:sz="0" w:space="0" w:color="auto"/>
            <w:left w:val="none" w:sz="0" w:space="0" w:color="auto"/>
            <w:bottom w:val="none" w:sz="0" w:space="0" w:color="auto"/>
            <w:right w:val="none" w:sz="0" w:space="0" w:color="auto"/>
          </w:divBdr>
        </w:div>
        <w:div w:id="1777288258">
          <w:marLeft w:val="480"/>
          <w:marRight w:val="0"/>
          <w:marTop w:val="0"/>
          <w:marBottom w:val="0"/>
          <w:divBdr>
            <w:top w:val="none" w:sz="0" w:space="0" w:color="auto"/>
            <w:left w:val="none" w:sz="0" w:space="0" w:color="auto"/>
            <w:bottom w:val="none" w:sz="0" w:space="0" w:color="auto"/>
            <w:right w:val="none" w:sz="0" w:space="0" w:color="auto"/>
          </w:divBdr>
        </w:div>
        <w:div w:id="1178469313">
          <w:marLeft w:val="480"/>
          <w:marRight w:val="0"/>
          <w:marTop w:val="0"/>
          <w:marBottom w:val="0"/>
          <w:divBdr>
            <w:top w:val="none" w:sz="0" w:space="0" w:color="auto"/>
            <w:left w:val="none" w:sz="0" w:space="0" w:color="auto"/>
            <w:bottom w:val="none" w:sz="0" w:space="0" w:color="auto"/>
            <w:right w:val="none" w:sz="0" w:space="0" w:color="auto"/>
          </w:divBdr>
        </w:div>
        <w:div w:id="2106031763">
          <w:marLeft w:val="480"/>
          <w:marRight w:val="0"/>
          <w:marTop w:val="0"/>
          <w:marBottom w:val="0"/>
          <w:divBdr>
            <w:top w:val="none" w:sz="0" w:space="0" w:color="auto"/>
            <w:left w:val="none" w:sz="0" w:space="0" w:color="auto"/>
            <w:bottom w:val="none" w:sz="0" w:space="0" w:color="auto"/>
            <w:right w:val="none" w:sz="0" w:space="0" w:color="auto"/>
          </w:divBdr>
        </w:div>
        <w:div w:id="1799178225">
          <w:marLeft w:val="480"/>
          <w:marRight w:val="0"/>
          <w:marTop w:val="0"/>
          <w:marBottom w:val="0"/>
          <w:divBdr>
            <w:top w:val="none" w:sz="0" w:space="0" w:color="auto"/>
            <w:left w:val="none" w:sz="0" w:space="0" w:color="auto"/>
            <w:bottom w:val="none" w:sz="0" w:space="0" w:color="auto"/>
            <w:right w:val="none" w:sz="0" w:space="0" w:color="auto"/>
          </w:divBdr>
        </w:div>
        <w:div w:id="286282313">
          <w:marLeft w:val="480"/>
          <w:marRight w:val="0"/>
          <w:marTop w:val="0"/>
          <w:marBottom w:val="0"/>
          <w:divBdr>
            <w:top w:val="none" w:sz="0" w:space="0" w:color="auto"/>
            <w:left w:val="none" w:sz="0" w:space="0" w:color="auto"/>
            <w:bottom w:val="none" w:sz="0" w:space="0" w:color="auto"/>
            <w:right w:val="none" w:sz="0" w:space="0" w:color="auto"/>
          </w:divBdr>
        </w:div>
        <w:div w:id="1721517268">
          <w:marLeft w:val="480"/>
          <w:marRight w:val="0"/>
          <w:marTop w:val="0"/>
          <w:marBottom w:val="0"/>
          <w:divBdr>
            <w:top w:val="none" w:sz="0" w:space="0" w:color="auto"/>
            <w:left w:val="none" w:sz="0" w:space="0" w:color="auto"/>
            <w:bottom w:val="none" w:sz="0" w:space="0" w:color="auto"/>
            <w:right w:val="none" w:sz="0" w:space="0" w:color="auto"/>
          </w:divBdr>
        </w:div>
        <w:div w:id="440957597">
          <w:marLeft w:val="480"/>
          <w:marRight w:val="0"/>
          <w:marTop w:val="0"/>
          <w:marBottom w:val="0"/>
          <w:divBdr>
            <w:top w:val="none" w:sz="0" w:space="0" w:color="auto"/>
            <w:left w:val="none" w:sz="0" w:space="0" w:color="auto"/>
            <w:bottom w:val="none" w:sz="0" w:space="0" w:color="auto"/>
            <w:right w:val="none" w:sz="0" w:space="0" w:color="auto"/>
          </w:divBdr>
        </w:div>
        <w:div w:id="257906574">
          <w:marLeft w:val="480"/>
          <w:marRight w:val="0"/>
          <w:marTop w:val="0"/>
          <w:marBottom w:val="0"/>
          <w:divBdr>
            <w:top w:val="none" w:sz="0" w:space="0" w:color="auto"/>
            <w:left w:val="none" w:sz="0" w:space="0" w:color="auto"/>
            <w:bottom w:val="none" w:sz="0" w:space="0" w:color="auto"/>
            <w:right w:val="none" w:sz="0" w:space="0" w:color="auto"/>
          </w:divBdr>
        </w:div>
        <w:div w:id="250814973">
          <w:marLeft w:val="480"/>
          <w:marRight w:val="0"/>
          <w:marTop w:val="0"/>
          <w:marBottom w:val="0"/>
          <w:divBdr>
            <w:top w:val="none" w:sz="0" w:space="0" w:color="auto"/>
            <w:left w:val="none" w:sz="0" w:space="0" w:color="auto"/>
            <w:bottom w:val="none" w:sz="0" w:space="0" w:color="auto"/>
            <w:right w:val="none" w:sz="0" w:space="0" w:color="auto"/>
          </w:divBdr>
        </w:div>
        <w:div w:id="1747192175">
          <w:marLeft w:val="480"/>
          <w:marRight w:val="0"/>
          <w:marTop w:val="0"/>
          <w:marBottom w:val="0"/>
          <w:divBdr>
            <w:top w:val="none" w:sz="0" w:space="0" w:color="auto"/>
            <w:left w:val="none" w:sz="0" w:space="0" w:color="auto"/>
            <w:bottom w:val="none" w:sz="0" w:space="0" w:color="auto"/>
            <w:right w:val="none" w:sz="0" w:space="0" w:color="auto"/>
          </w:divBdr>
        </w:div>
        <w:div w:id="2109302962">
          <w:marLeft w:val="480"/>
          <w:marRight w:val="0"/>
          <w:marTop w:val="0"/>
          <w:marBottom w:val="0"/>
          <w:divBdr>
            <w:top w:val="none" w:sz="0" w:space="0" w:color="auto"/>
            <w:left w:val="none" w:sz="0" w:space="0" w:color="auto"/>
            <w:bottom w:val="none" w:sz="0" w:space="0" w:color="auto"/>
            <w:right w:val="none" w:sz="0" w:space="0" w:color="auto"/>
          </w:divBdr>
        </w:div>
        <w:div w:id="549346189">
          <w:marLeft w:val="480"/>
          <w:marRight w:val="0"/>
          <w:marTop w:val="0"/>
          <w:marBottom w:val="0"/>
          <w:divBdr>
            <w:top w:val="none" w:sz="0" w:space="0" w:color="auto"/>
            <w:left w:val="none" w:sz="0" w:space="0" w:color="auto"/>
            <w:bottom w:val="none" w:sz="0" w:space="0" w:color="auto"/>
            <w:right w:val="none" w:sz="0" w:space="0" w:color="auto"/>
          </w:divBdr>
        </w:div>
        <w:div w:id="1245606591">
          <w:marLeft w:val="480"/>
          <w:marRight w:val="0"/>
          <w:marTop w:val="0"/>
          <w:marBottom w:val="0"/>
          <w:divBdr>
            <w:top w:val="none" w:sz="0" w:space="0" w:color="auto"/>
            <w:left w:val="none" w:sz="0" w:space="0" w:color="auto"/>
            <w:bottom w:val="none" w:sz="0" w:space="0" w:color="auto"/>
            <w:right w:val="none" w:sz="0" w:space="0" w:color="auto"/>
          </w:divBdr>
        </w:div>
        <w:div w:id="1147547420">
          <w:marLeft w:val="480"/>
          <w:marRight w:val="0"/>
          <w:marTop w:val="0"/>
          <w:marBottom w:val="0"/>
          <w:divBdr>
            <w:top w:val="none" w:sz="0" w:space="0" w:color="auto"/>
            <w:left w:val="none" w:sz="0" w:space="0" w:color="auto"/>
            <w:bottom w:val="none" w:sz="0" w:space="0" w:color="auto"/>
            <w:right w:val="none" w:sz="0" w:space="0" w:color="auto"/>
          </w:divBdr>
        </w:div>
        <w:div w:id="1443457371">
          <w:marLeft w:val="480"/>
          <w:marRight w:val="0"/>
          <w:marTop w:val="0"/>
          <w:marBottom w:val="0"/>
          <w:divBdr>
            <w:top w:val="none" w:sz="0" w:space="0" w:color="auto"/>
            <w:left w:val="none" w:sz="0" w:space="0" w:color="auto"/>
            <w:bottom w:val="none" w:sz="0" w:space="0" w:color="auto"/>
            <w:right w:val="none" w:sz="0" w:space="0" w:color="auto"/>
          </w:divBdr>
        </w:div>
        <w:div w:id="1603227175">
          <w:marLeft w:val="480"/>
          <w:marRight w:val="0"/>
          <w:marTop w:val="0"/>
          <w:marBottom w:val="0"/>
          <w:divBdr>
            <w:top w:val="none" w:sz="0" w:space="0" w:color="auto"/>
            <w:left w:val="none" w:sz="0" w:space="0" w:color="auto"/>
            <w:bottom w:val="none" w:sz="0" w:space="0" w:color="auto"/>
            <w:right w:val="none" w:sz="0" w:space="0" w:color="auto"/>
          </w:divBdr>
        </w:div>
        <w:div w:id="1029793483">
          <w:marLeft w:val="480"/>
          <w:marRight w:val="0"/>
          <w:marTop w:val="0"/>
          <w:marBottom w:val="0"/>
          <w:divBdr>
            <w:top w:val="none" w:sz="0" w:space="0" w:color="auto"/>
            <w:left w:val="none" w:sz="0" w:space="0" w:color="auto"/>
            <w:bottom w:val="none" w:sz="0" w:space="0" w:color="auto"/>
            <w:right w:val="none" w:sz="0" w:space="0" w:color="auto"/>
          </w:divBdr>
        </w:div>
        <w:div w:id="240917553">
          <w:marLeft w:val="480"/>
          <w:marRight w:val="0"/>
          <w:marTop w:val="0"/>
          <w:marBottom w:val="0"/>
          <w:divBdr>
            <w:top w:val="none" w:sz="0" w:space="0" w:color="auto"/>
            <w:left w:val="none" w:sz="0" w:space="0" w:color="auto"/>
            <w:bottom w:val="none" w:sz="0" w:space="0" w:color="auto"/>
            <w:right w:val="none" w:sz="0" w:space="0" w:color="auto"/>
          </w:divBdr>
        </w:div>
        <w:div w:id="621300277">
          <w:marLeft w:val="480"/>
          <w:marRight w:val="0"/>
          <w:marTop w:val="0"/>
          <w:marBottom w:val="0"/>
          <w:divBdr>
            <w:top w:val="none" w:sz="0" w:space="0" w:color="auto"/>
            <w:left w:val="none" w:sz="0" w:space="0" w:color="auto"/>
            <w:bottom w:val="none" w:sz="0" w:space="0" w:color="auto"/>
            <w:right w:val="none" w:sz="0" w:space="0" w:color="auto"/>
          </w:divBdr>
        </w:div>
        <w:div w:id="1822963388">
          <w:marLeft w:val="480"/>
          <w:marRight w:val="0"/>
          <w:marTop w:val="0"/>
          <w:marBottom w:val="0"/>
          <w:divBdr>
            <w:top w:val="none" w:sz="0" w:space="0" w:color="auto"/>
            <w:left w:val="none" w:sz="0" w:space="0" w:color="auto"/>
            <w:bottom w:val="none" w:sz="0" w:space="0" w:color="auto"/>
            <w:right w:val="none" w:sz="0" w:space="0" w:color="auto"/>
          </w:divBdr>
        </w:div>
        <w:div w:id="1590234425">
          <w:marLeft w:val="480"/>
          <w:marRight w:val="0"/>
          <w:marTop w:val="0"/>
          <w:marBottom w:val="0"/>
          <w:divBdr>
            <w:top w:val="none" w:sz="0" w:space="0" w:color="auto"/>
            <w:left w:val="none" w:sz="0" w:space="0" w:color="auto"/>
            <w:bottom w:val="none" w:sz="0" w:space="0" w:color="auto"/>
            <w:right w:val="none" w:sz="0" w:space="0" w:color="auto"/>
          </w:divBdr>
        </w:div>
        <w:div w:id="1592007165">
          <w:marLeft w:val="480"/>
          <w:marRight w:val="0"/>
          <w:marTop w:val="0"/>
          <w:marBottom w:val="0"/>
          <w:divBdr>
            <w:top w:val="none" w:sz="0" w:space="0" w:color="auto"/>
            <w:left w:val="none" w:sz="0" w:space="0" w:color="auto"/>
            <w:bottom w:val="none" w:sz="0" w:space="0" w:color="auto"/>
            <w:right w:val="none" w:sz="0" w:space="0" w:color="auto"/>
          </w:divBdr>
        </w:div>
        <w:div w:id="20204219">
          <w:marLeft w:val="480"/>
          <w:marRight w:val="0"/>
          <w:marTop w:val="0"/>
          <w:marBottom w:val="0"/>
          <w:divBdr>
            <w:top w:val="none" w:sz="0" w:space="0" w:color="auto"/>
            <w:left w:val="none" w:sz="0" w:space="0" w:color="auto"/>
            <w:bottom w:val="none" w:sz="0" w:space="0" w:color="auto"/>
            <w:right w:val="none" w:sz="0" w:space="0" w:color="auto"/>
          </w:divBdr>
        </w:div>
        <w:div w:id="2114351236">
          <w:marLeft w:val="480"/>
          <w:marRight w:val="0"/>
          <w:marTop w:val="0"/>
          <w:marBottom w:val="0"/>
          <w:divBdr>
            <w:top w:val="none" w:sz="0" w:space="0" w:color="auto"/>
            <w:left w:val="none" w:sz="0" w:space="0" w:color="auto"/>
            <w:bottom w:val="none" w:sz="0" w:space="0" w:color="auto"/>
            <w:right w:val="none" w:sz="0" w:space="0" w:color="auto"/>
          </w:divBdr>
        </w:div>
        <w:div w:id="842816589">
          <w:marLeft w:val="480"/>
          <w:marRight w:val="0"/>
          <w:marTop w:val="0"/>
          <w:marBottom w:val="0"/>
          <w:divBdr>
            <w:top w:val="none" w:sz="0" w:space="0" w:color="auto"/>
            <w:left w:val="none" w:sz="0" w:space="0" w:color="auto"/>
            <w:bottom w:val="none" w:sz="0" w:space="0" w:color="auto"/>
            <w:right w:val="none" w:sz="0" w:space="0" w:color="auto"/>
          </w:divBdr>
        </w:div>
        <w:div w:id="372770985">
          <w:marLeft w:val="480"/>
          <w:marRight w:val="0"/>
          <w:marTop w:val="0"/>
          <w:marBottom w:val="0"/>
          <w:divBdr>
            <w:top w:val="none" w:sz="0" w:space="0" w:color="auto"/>
            <w:left w:val="none" w:sz="0" w:space="0" w:color="auto"/>
            <w:bottom w:val="none" w:sz="0" w:space="0" w:color="auto"/>
            <w:right w:val="none" w:sz="0" w:space="0" w:color="auto"/>
          </w:divBdr>
        </w:div>
        <w:div w:id="1229725157">
          <w:marLeft w:val="480"/>
          <w:marRight w:val="0"/>
          <w:marTop w:val="0"/>
          <w:marBottom w:val="0"/>
          <w:divBdr>
            <w:top w:val="none" w:sz="0" w:space="0" w:color="auto"/>
            <w:left w:val="none" w:sz="0" w:space="0" w:color="auto"/>
            <w:bottom w:val="none" w:sz="0" w:space="0" w:color="auto"/>
            <w:right w:val="none" w:sz="0" w:space="0" w:color="auto"/>
          </w:divBdr>
        </w:div>
        <w:div w:id="1971939697">
          <w:marLeft w:val="480"/>
          <w:marRight w:val="0"/>
          <w:marTop w:val="0"/>
          <w:marBottom w:val="0"/>
          <w:divBdr>
            <w:top w:val="none" w:sz="0" w:space="0" w:color="auto"/>
            <w:left w:val="none" w:sz="0" w:space="0" w:color="auto"/>
            <w:bottom w:val="none" w:sz="0" w:space="0" w:color="auto"/>
            <w:right w:val="none" w:sz="0" w:space="0" w:color="auto"/>
          </w:divBdr>
        </w:div>
        <w:div w:id="1212302940">
          <w:marLeft w:val="480"/>
          <w:marRight w:val="0"/>
          <w:marTop w:val="0"/>
          <w:marBottom w:val="0"/>
          <w:divBdr>
            <w:top w:val="none" w:sz="0" w:space="0" w:color="auto"/>
            <w:left w:val="none" w:sz="0" w:space="0" w:color="auto"/>
            <w:bottom w:val="none" w:sz="0" w:space="0" w:color="auto"/>
            <w:right w:val="none" w:sz="0" w:space="0" w:color="auto"/>
          </w:divBdr>
        </w:div>
        <w:div w:id="1411540381">
          <w:marLeft w:val="480"/>
          <w:marRight w:val="0"/>
          <w:marTop w:val="0"/>
          <w:marBottom w:val="0"/>
          <w:divBdr>
            <w:top w:val="none" w:sz="0" w:space="0" w:color="auto"/>
            <w:left w:val="none" w:sz="0" w:space="0" w:color="auto"/>
            <w:bottom w:val="none" w:sz="0" w:space="0" w:color="auto"/>
            <w:right w:val="none" w:sz="0" w:space="0" w:color="auto"/>
          </w:divBdr>
        </w:div>
        <w:div w:id="1384787837">
          <w:marLeft w:val="480"/>
          <w:marRight w:val="0"/>
          <w:marTop w:val="0"/>
          <w:marBottom w:val="0"/>
          <w:divBdr>
            <w:top w:val="none" w:sz="0" w:space="0" w:color="auto"/>
            <w:left w:val="none" w:sz="0" w:space="0" w:color="auto"/>
            <w:bottom w:val="none" w:sz="0" w:space="0" w:color="auto"/>
            <w:right w:val="none" w:sz="0" w:space="0" w:color="auto"/>
          </w:divBdr>
        </w:div>
        <w:div w:id="1594775917">
          <w:marLeft w:val="480"/>
          <w:marRight w:val="0"/>
          <w:marTop w:val="0"/>
          <w:marBottom w:val="0"/>
          <w:divBdr>
            <w:top w:val="none" w:sz="0" w:space="0" w:color="auto"/>
            <w:left w:val="none" w:sz="0" w:space="0" w:color="auto"/>
            <w:bottom w:val="none" w:sz="0" w:space="0" w:color="auto"/>
            <w:right w:val="none" w:sz="0" w:space="0" w:color="auto"/>
          </w:divBdr>
        </w:div>
        <w:div w:id="1568565123">
          <w:marLeft w:val="480"/>
          <w:marRight w:val="0"/>
          <w:marTop w:val="0"/>
          <w:marBottom w:val="0"/>
          <w:divBdr>
            <w:top w:val="none" w:sz="0" w:space="0" w:color="auto"/>
            <w:left w:val="none" w:sz="0" w:space="0" w:color="auto"/>
            <w:bottom w:val="none" w:sz="0" w:space="0" w:color="auto"/>
            <w:right w:val="none" w:sz="0" w:space="0" w:color="auto"/>
          </w:divBdr>
        </w:div>
        <w:div w:id="582568470">
          <w:marLeft w:val="480"/>
          <w:marRight w:val="0"/>
          <w:marTop w:val="0"/>
          <w:marBottom w:val="0"/>
          <w:divBdr>
            <w:top w:val="none" w:sz="0" w:space="0" w:color="auto"/>
            <w:left w:val="none" w:sz="0" w:space="0" w:color="auto"/>
            <w:bottom w:val="none" w:sz="0" w:space="0" w:color="auto"/>
            <w:right w:val="none" w:sz="0" w:space="0" w:color="auto"/>
          </w:divBdr>
        </w:div>
        <w:div w:id="1475684740">
          <w:marLeft w:val="480"/>
          <w:marRight w:val="0"/>
          <w:marTop w:val="0"/>
          <w:marBottom w:val="0"/>
          <w:divBdr>
            <w:top w:val="none" w:sz="0" w:space="0" w:color="auto"/>
            <w:left w:val="none" w:sz="0" w:space="0" w:color="auto"/>
            <w:bottom w:val="none" w:sz="0" w:space="0" w:color="auto"/>
            <w:right w:val="none" w:sz="0" w:space="0" w:color="auto"/>
          </w:divBdr>
        </w:div>
        <w:div w:id="1074476642">
          <w:marLeft w:val="480"/>
          <w:marRight w:val="0"/>
          <w:marTop w:val="0"/>
          <w:marBottom w:val="0"/>
          <w:divBdr>
            <w:top w:val="none" w:sz="0" w:space="0" w:color="auto"/>
            <w:left w:val="none" w:sz="0" w:space="0" w:color="auto"/>
            <w:bottom w:val="none" w:sz="0" w:space="0" w:color="auto"/>
            <w:right w:val="none" w:sz="0" w:space="0" w:color="auto"/>
          </w:divBdr>
        </w:div>
        <w:div w:id="1943416096">
          <w:marLeft w:val="480"/>
          <w:marRight w:val="0"/>
          <w:marTop w:val="0"/>
          <w:marBottom w:val="0"/>
          <w:divBdr>
            <w:top w:val="none" w:sz="0" w:space="0" w:color="auto"/>
            <w:left w:val="none" w:sz="0" w:space="0" w:color="auto"/>
            <w:bottom w:val="none" w:sz="0" w:space="0" w:color="auto"/>
            <w:right w:val="none" w:sz="0" w:space="0" w:color="auto"/>
          </w:divBdr>
        </w:div>
        <w:div w:id="913121461">
          <w:marLeft w:val="480"/>
          <w:marRight w:val="0"/>
          <w:marTop w:val="0"/>
          <w:marBottom w:val="0"/>
          <w:divBdr>
            <w:top w:val="none" w:sz="0" w:space="0" w:color="auto"/>
            <w:left w:val="none" w:sz="0" w:space="0" w:color="auto"/>
            <w:bottom w:val="none" w:sz="0" w:space="0" w:color="auto"/>
            <w:right w:val="none" w:sz="0" w:space="0" w:color="auto"/>
          </w:divBdr>
        </w:div>
        <w:div w:id="1495950085">
          <w:marLeft w:val="480"/>
          <w:marRight w:val="0"/>
          <w:marTop w:val="0"/>
          <w:marBottom w:val="0"/>
          <w:divBdr>
            <w:top w:val="none" w:sz="0" w:space="0" w:color="auto"/>
            <w:left w:val="none" w:sz="0" w:space="0" w:color="auto"/>
            <w:bottom w:val="none" w:sz="0" w:space="0" w:color="auto"/>
            <w:right w:val="none" w:sz="0" w:space="0" w:color="auto"/>
          </w:divBdr>
        </w:div>
      </w:divsChild>
    </w:div>
    <w:div w:id="1693265330">
      <w:bodyDiv w:val="1"/>
      <w:marLeft w:val="0"/>
      <w:marRight w:val="0"/>
      <w:marTop w:val="0"/>
      <w:marBottom w:val="0"/>
      <w:divBdr>
        <w:top w:val="none" w:sz="0" w:space="0" w:color="auto"/>
        <w:left w:val="none" w:sz="0" w:space="0" w:color="auto"/>
        <w:bottom w:val="none" w:sz="0" w:space="0" w:color="auto"/>
        <w:right w:val="none" w:sz="0" w:space="0" w:color="auto"/>
      </w:divBdr>
    </w:div>
    <w:div w:id="1696032332">
      <w:bodyDiv w:val="1"/>
      <w:marLeft w:val="0"/>
      <w:marRight w:val="0"/>
      <w:marTop w:val="0"/>
      <w:marBottom w:val="0"/>
      <w:divBdr>
        <w:top w:val="none" w:sz="0" w:space="0" w:color="auto"/>
        <w:left w:val="none" w:sz="0" w:space="0" w:color="auto"/>
        <w:bottom w:val="none" w:sz="0" w:space="0" w:color="auto"/>
        <w:right w:val="none" w:sz="0" w:space="0" w:color="auto"/>
      </w:divBdr>
    </w:div>
    <w:div w:id="1696268804">
      <w:bodyDiv w:val="1"/>
      <w:marLeft w:val="0"/>
      <w:marRight w:val="0"/>
      <w:marTop w:val="0"/>
      <w:marBottom w:val="0"/>
      <w:divBdr>
        <w:top w:val="none" w:sz="0" w:space="0" w:color="auto"/>
        <w:left w:val="none" w:sz="0" w:space="0" w:color="auto"/>
        <w:bottom w:val="none" w:sz="0" w:space="0" w:color="auto"/>
        <w:right w:val="none" w:sz="0" w:space="0" w:color="auto"/>
      </w:divBdr>
    </w:div>
    <w:div w:id="1697733699">
      <w:bodyDiv w:val="1"/>
      <w:marLeft w:val="0"/>
      <w:marRight w:val="0"/>
      <w:marTop w:val="0"/>
      <w:marBottom w:val="0"/>
      <w:divBdr>
        <w:top w:val="none" w:sz="0" w:space="0" w:color="auto"/>
        <w:left w:val="none" w:sz="0" w:space="0" w:color="auto"/>
        <w:bottom w:val="none" w:sz="0" w:space="0" w:color="auto"/>
        <w:right w:val="none" w:sz="0" w:space="0" w:color="auto"/>
      </w:divBdr>
    </w:div>
    <w:div w:id="1700472991">
      <w:bodyDiv w:val="1"/>
      <w:marLeft w:val="0"/>
      <w:marRight w:val="0"/>
      <w:marTop w:val="0"/>
      <w:marBottom w:val="0"/>
      <w:divBdr>
        <w:top w:val="none" w:sz="0" w:space="0" w:color="auto"/>
        <w:left w:val="none" w:sz="0" w:space="0" w:color="auto"/>
        <w:bottom w:val="none" w:sz="0" w:space="0" w:color="auto"/>
        <w:right w:val="none" w:sz="0" w:space="0" w:color="auto"/>
      </w:divBdr>
    </w:div>
    <w:div w:id="1704096126">
      <w:bodyDiv w:val="1"/>
      <w:marLeft w:val="0"/>
      <w:marRight w:val="0"/>
      <w:marTop w:val="0"/>
      <w:marBottom w:val="0"/>
      <w:divBdr>
        <w:top w:val="none" w:sz="0" w:space="0" w:color="auto"/>
        <w:left w:val="none" w:sz="0" w:space="0" w:color="auto"/>
        <w:bottom w:val="none" w:sz="0" w:space="0" w:color="auto"/>
        <w:right w:val="none" w:sz="0" w:space="0" w:color="auto"/>
      </w:divBdr>
    </w:div>
    <w:div w:id="1704942195">
      <w:bodyDiv w:val="1"/>
      <w:marLeft w:val="0"/>
      <w:marRight w:val="0"/>
      <w:marTop w:val="0"/>
      <w:marBottom w:val="0"/>
      <w:divBdr>
        <w:top w:val="none" w:sz="0" w:space="0" w:color="auto"/>
        <w:left w:val="none" w:sz="0" w:space="0" w:color="auto"/>
        <w:bottom w:val="none" w:sz="0" w:space="0" w:color="auto"/>
        <w:right w:val="none" w:sz="0" w:space="0" w:color="auto"/>
      </w:divBdr>
    </w:div>
    <w:div w:id="1711997233">
      <w:bodyDiv w:val="1"/>
      <w:marLeft w:val="0"/>
      <w:marRight w:val="0"/>
      <w:marTop w:val="0"/>
      <w:marBottom w:val="0"/>
      <w:divBdr>
        <w:top w:val="none" w:sz="0" w:space="0" w:color="auto"/>
        <w:left w:val="none" w:sz="0" w:space="0" w:color="auto"/>
        <w:bottom w:val="none" w:sz="0" w:space="0" w:color="auto"/>
        <w:right w:val="none" w:sz="0" w:space="0" w:color="auto"/>
      </w:divBdr>
    </w:div>
    <w:div w:id="1712219806">
      <w:bodyDiv w:val="1"/>
      <w:marLeft w:val="0"/>
      <w:marRight w:val="0"/>
      <w:marTop w:val="0"/>
      <w:marBottom w:val="0"/>
      <w:divBdr>
        <w:top w:val="none" w:sz="0" w:space="0" w:color="auto"/>
        <w:left w:val="none" w:sz="0" w:space="0" w:color="auto"/>
        <w:bottom w:val="none" w:sz="0" w:space="0" w:color="auto"/>
        <w:right w:val="none" w:sz="0" w:space="0" w:color="auto"/>
      </w:divBdr>
    </w:div>
    <w:div w:id="1712731301">
      <w:bodyDiv w:val="1"/>
      <w:marLeft w:val="0"/>
      <w:marRight w:val="0"/>
      <w:marTop w:val="0"/>
      <w:marBottom w:val="0"/>
      <w:divBdr>
        <w:top w:val="none" w:sz="0" w:space="0" w:color="auto"/>
        <w:left w:val="none" w:sz="0" w:space="0" w:color="auto"/>
        <w:bottom w:val="none" w:sz="0" w:space="0" w:color="auto"/>
        <w:right w:val="none" w:sz="0" w:space="0" w:color="auto"/>
      </w:divBdr>
    </w:div>
    <w:div w:id="1716270043">
      <w:bodyDiv w:val="1"/>
      <w:marLeft w:val="0"/>
      <w:marRight w:val="0"/>
      <w:marTop w:val="0"/>
      <w:marBottom w:val="0"/>
      <w:divBdr>
        <w:top w:val="none" w:sz="0" w:space="0" w:color="auto"/>
        <w:left w:val="none" w:sz="0" w:space="0" w:color="auto"/>
        <w:bottom w:val="none" w:sz="0" w:space="0" w:color="auto"/>
        <w:right w:val="none" w:sz="0" w:space="0" w:color="auto"/>
      </w:divBdr>
    </w:div>
    <w:div w:id="1721514838">
      <w:bodyDiv w:val="1"/>
      <w:marLeft w:val="0"/>
      <w:marRight w:val="0"/>
      <w:marTop w:val="0"/>
      <w:marBottom w:val="0"/>
      <w:divBdr>
        <w:top w:val="none" w:sz="0" w:space="0" w:color="auto"/>
        <w:left w:val="none" w:sz="0" w:space="0" w:color="auto"/>
        <w:bottom w:val="none" w:sz="0" w:space="0" w:color="auto"/>
        <w:right w:val="none" w:sz="0" w:space="0" w:color="auto"/>
      </w:divBdr>
    </w:div>
    <w:div w:id="1721706889">
      <w:bodyDiv w:val="1"/>
      <w:marLeft w:val="0"/>
      <w:marRight w:val="0"/>
      <w:marTop w:val="0"/>
      <w:marBottom w:val="0"/>
      <w:divBdr>
        <w:top w:val="none" w:sz="0" w:space="0" w:color="auto"/>
        <w:left w:val="none" w:sz="0" w:space="0" w:color="auto"/>
        <w:bottom w:val="none" w:sz="0" w:space="0" w:color="auto"/>
        <w:right w:val="none" w:sz="0" w:space="0" w:color="auto"/>
      </w:divBdr>
    </w:div>
    <w:div w:id="1722317875">
      <w:bodyDiv w:val="1"/>
      <w:marLeft w:val="0"/>
      <w:marRight w:val="0"/>
      <w:marTop w:val="0"/>
      <w:marBottom w:val="0"/>
      <w:divBdr>
        <w:top w:val="none" w:sz="0" w:space="0" w:color="auto"/>
        <w:left w:val="none" w:sz="0" w:space="0" w:color="auto"/>
        <w:bottom w:val="none" w:sz="0" w:space="0" w:color="auto"/>
        <w:right w:val="none" w:sz="0" w:space="0" w:color="auto"/>
      </w:divBdr>
    </w:div>
    <w:div w:id="1722751254">
      <w:bodyDiv w:val="1"/>
      <w:marLeft w:val="0"/>
      <w:marRight w:val="0"/>
      <w:marTop w:val="0"/>
      <w:marBottom w:val="0"/>
      <w:divBdr>
        <w:top w:val="none" w:sz="0" w:space="0" w:color="auto"/>
        <w:left w:val="none" w:sz="0" w:space="0" w:color="auto"/>
        <w:bottom w:val="none" w:sz="0" w:space="0" w:color="auto"/>
        <w:right w:val="none" w:sz="0" w:space="0" w:color="auto"/>
      </w:divBdr>
    </w:div>
    <w:div w:id="1724017102">
      <w:bodyDiv w:val="1"/>
      <w:marLeft w:val="0"/>
      <w:marRight w:val="0"/>
      <w:marTop w:val="0"/>
      <w:marBottom w:val="0"/>
      <w:divBdr>
        <w:top w:val="none" w:sz="0" w:space="0" w:color="auto"/>
        <w:left w:val="none" w:sz="0" w:space="0" w:color="auto"/>
        <w:bottom w:val="none" w:sz="0" w:space="0" w:color="auto"/>
        <w:right w:val="none" w:sz="0" w:space="0" w:color="auto"/>
      </w:divBdr>
    </w:div>
    <w:div w:id="1725987651">
      <w:bodyDiv w:val="1"/>
      <w:marLeft w:val="0"/>
      <w:marRight w:val="0"/>
      <w:marTop w:val="0"/>
      <w:marBottom w:val="0"/>
      <w:divBdr>
        <w:top w:val="none" w:sz="0" w:space="0" w:color="auto"/>
        <w:left w:val="none" w:sz="0" w:space="0" w:color="auto"/>
        <w:bottom w:val="none" w:sz="0" w:space="0" w:color="auto"/>
        <w:right w:val="none" w:sz="0" w:space="0" w:color="auto"/>
      </w:divBdr>
    </w:div>
    <w:div w:id="1726415095">
      <w:bodyDiv w:val="1"/>
      <w:marLeft w:val="0"/>
      <w:marRight w:val="0"/>
      <w:marTop w:val="0"/>
      <w:marBottom w:val="0"/>
      <w:divBdr>
        <w:top w:val="none" w:sz="0" w:space="0" w:color="auto"/>
        <w:left w:val="none" w:sz="0" w:space="0" w:color="auto"/>
        <w:bottom w:val="none" w:sz="0" w:space="0" w:color="auto"/>
        <w:right w:val="none" w:sz="0" w:space="0" w:color="auto"/>
      </w:divBdr>
    </w:div>
    <w:div w:id="1727413800">
      <w:bodyDiv w:val="1"/>
      <w:marLeft w:val="0"/>
      <w:marRight w:val="0"/>
      <w:marTop w:val="0"/>
      <w:marBottom w:val="0"/>
      <w:divBdr>
        <w:top w:val="none" w:sz="0" w:space="0" w:color="auto"/>
        <w:left w:val="none" w:sz="0" w:space="0" w:color="auto"/>
        <w:bottom w:val="none" w:sz="0" w:space="0" w:color="auto"/>
        <w:right w:val="none" w:sz="0" w:space="0" w:color="auto"/>
      </w:divBdr>
    </w:div>
    <w:div w:id="1727799361">
      <w:bodyDiv w:val="1"/>
      <w:marLeft w:val="0"/>
      <w:marRight w:val="0"/>
      <w:marTop w:val="0"/>
      <w:marBottom w:val="0"/>
      <w:divBdr>
        <w:top w:val="none" w:sz="0" w:space="0" w:color="auto"/>
        <w:left w:val="none" w:sz="0" w:space="0" w:color="auto"/>
        <w:bottom w:val="none" w:sz="0" w:space="0" w:color="auto"/>
        <w:right w:val="none" w:sz="0" w:space="0" w:color="auto"/>
      </w:divBdr>
    </w:div>
    <w:div w:id="1729376802">
      <w:bodyDiv w:val="1"/>
      <w:marLeft w:val="0"/>
      <w:marRight w:val="0"/>
      <w:marTop w:val="0"/>
      <w:marBottom w:val="0"/>
      <w:divBdr>
        <w:top w:val="none" w:sz="0" w:space="0" w:color="auto"/>
        <w:left w:val="none" w:sz="0" w:space="0" w:color="auto"/>
        <w:bottom w:val="none" w:sz="0" w:space="0" w:color="auto"/>
        <w:right w:val="none" w:sz="0" w:space="0" w:color="auto"/>
      </w:divBdr>
    </w:div>
    <w:div w:id="1730033373">
      <w:bodyDiv w:val="1"/>
      <w:marLeft w:val="0"/>
      <w:marRight w:val="0"/>
      <w:marTop w:val="0"/>
      <w:marBottom w:val="0"/>
      <w:divBdr>
        <w:top w:val="none" w:sz="0" w:space="0" w:color="auto"/>
        <w:left w:val="none" w:sz="0" w:space="0" w:color="auto"/>
        <w:bottom w:val="none" w:sz="0" w:space="0" w:color="auto"/>
        <w:right w:val="none" w:sz="0" w:space="0" w:color="auto"/>
      </w:divBdr>
    </w:div>
    <w:div w:id="1732653253">
      <w:bodyDiv w:val="1"/>
      <w:marLeft w:val="0"/>
      <w:marRight w:val="0"/>
      <w:marTop w:val="0"/>
      <w:marBottom w:val="0"/>
      <w:divBdr>
        <w:top w:val="none" w:sz="0" w:space="0" w:color="auto"/>
        <w:left w:val="none" w:sz="0" w:space="0" w:color="auto"/>
        <w:bottom w:val="none" w:sz="0" w:space="0" w:color="auto"/>
        <w:right w:val="none" w:sz="0" w:space="0" w:color="auto"/>
      </w:divBdr>
    </w:div>
    <w:div w:id="1738940458">
      <w:bodyDiv w:val="1"/>
      <w:marLeft w:val="0"/>
      <w:marRight w:val="0"/>
      <w:marTop w:val="0"/>
      <w:marBottom w:val="0"/>
      <w:divBdr>
        <w:top w:val="none" w:sz="0" w:space="0" w:color="auto"/>
        <w:left w:val="none" w:sz="0" w:space="0" w:color="auto"/>
        <w:bottom w:val="none" w:sz="0" w:space="0" w:color="auto"/>
        <w:right w:val="none" w:sz="0" w:space="0" w:color="auto"/>
      </w:divBdr>
    </w:div>
    <w:div w:id="1744058548">
      <w:bodyDiv w:val="1"/>
      <w:marLeft w:val="0"/>
      <w:marRight w:val="0"/>
      <w:marTop w:val="0"/>
      <w:marBottom w:val="0"/>
      <w:divBdr>
        <w:top w:val="none" w:sz="0" w:space="0" w:color="auto"/>
        <w:left w:val="none" w:sz="0" w:space="0" w:color="auto"/>
        <w:bottom w:val="none" w:sz="0" w:space="0" w:color="auto"/>
        <w:right w:val="none" w:sz="0" w:space="0" w:color="auto"/>
      </w:divBdr>
    </w:div>
    <w:div w:id="1744064396">
      <w:bodyDiv w:val="1"/>
      <w:marLeft w:val="0"/>
      <w:marRight w:val="0"/>
      <w:marTop w:val="0"/>
      <w:marBottom w:val="0"/>
      <w:divBdr>
        <w:top w:val="none" w:sz="0" w:space="0" w:color="auto"/>
        <w:left w:val="none" w:sz="0" w:space="0" w:color="auto"/>
        <w:bottom w:val="none" w:sz="0" w:space="0" w:color="auto"/>
        <w:right w:val="none" w:sz="0" w:space="0" w:color="auto"/>
      </w:divBdr>
    </w:div>
    <w:div w:id="1745420646">
      <w:bodyDiv w:val="1"/>
      <w:marLeft w:val="0"/>
      <w:marRight w:val="0"/>
      <w:marTop w:val="0"/>
      <w:marBottom w:val="0"/>
      <w:divBdr>
        <w:top w:val="none" w:sz="0" w:space="0" w:color="auto"/>
        <w:left w:val="none" w:sz="0" w:space="0" w:color="auto"/>
        <w:bottom w:val="none" w:sz="0" w:space="0" w:color="auto"/>
        <w:right w:val="none" w:sz="0" w:space="0" w:color="auto"/>
      </w:divBdr>
    </w:div>
    <w:div w:id="1745489952">
      <w:bodyDiv w:val="1"/>
      <w:marLeft w:val="0"/>
      <w:marRight w:val="0"/>
      <w:marTop w:val="0"/>
      <w:marBottom w:val="0"/>
      <w:divBdr>
        <w:top w:val="none" w:sz="0" w:space="0" w:color="auto"/>
        <w:left w:val="none" w:sz="0" w:space="0" w:color="auto"/>
        <w:bottom w:val="none" w:sz="0" w:space="0" w:color="auto"/>
        <w:right w:val="none" w:sz="0" w:space="0" w:color="auto"/>
      </w:divBdr>
    </w:div>
    <w:div w:id="1748720588">
      <w:bodyDiv w:val="1"/>
      <w:marLeft w:val="0"/>
      <w:marRight w:val="0"/>
      <w:marTop w:val="0"/>
      <w:marBottom w:val="0"/>
      <w:divBdr>
        <w:top w:val="none" w:sz="0" w:space="0" w:color="auto"/>
        <w:left w:val="none" w:sz="0" w:space="0" w:color="auto"/>
        <w:bottom w:val="none" w:sz="0" w:space="0" w:color="auto"/>
        <w:right w:val="none" w:sz="0" w:space="0" w:color="auto"/>
      </w:divBdr>
    </w:div>
    <w:div w:id="1749108649">
      <w:bodyDiv w:val="1"/>
      <w:marLeft w:val="0"/>
      <w:marRight w:val="0"/>
      <w:marTop w:val="0"/>
      <w:marBottom w:val="0"/>
      <w:divBdr>
        <w:top w:val="none" w:sz="0" w:space="0" w:color="auto"/>
        <w:left w:val="none" w:sz="0" w:space="0" w:color="auto"/>
        <w:bottom w:val="none" w:sz="0" w:space="0" w:color="auto"/>
        <w:right w:val="none" w:sz="0" w:space="0" w:color="auto"/>
      </w:divBdr>
    </w:div>
    <w:div w:id="1752460232">
      <w:bodyDiv w:val="1"/>
      <w:marLeft w:val="0"/>
      <w:marRight w:val="0"/>
      <w:marTop w:val="0"/>
      <w:marBottom w:val="0"/>
      <w:divBdr>
        <w:top w:val="none" w:sz="0" w:space="0" w:color="auto"/>
        <w:left w:val="none" w:sz="0" w:space="0" w:color="auto"/>
        <w:bottom w:val="none" w:sz="0" w:space="0" w:color="auto"/>
        <w:right w:val="none" w:sz="0" w:space="0" w:color="auto"/>
      </w:divBdr>
    </w:div>
    <w:div w:id="1757242089">
      <w:bodyDiv w:val="1"/>
      <w:marLeft w:val="0"/>
      <w:marRight w:val="0"/>
      <w:marTop w:val="0"/>
      <w:marBottom w:val="0"/>
      <w:divBdr>
        <w:top w:val="none" w:sz="0" w:space="0" w:color="auto"/>
        <w:left w:val="none" w:sz="0" w:space="0" w:color="auto"/>
        <w:bottom w:val="none" w:sz="0" w:space="0" w:color="auto"/>
        <w:right w:val="none" w:sz="0" w:space="0" w:color="auto"/>
      </w:divBdr>
    </w:div>
    <w:div w:id="1759212926">
      <w:bodyDiv w:val="1"/>
      <w:marLeft w:val="0"/>
      <w:marRight w:val="0"/>
      <w:marTop w:val="0"/>
      <w:marBottom w:val="0"/>
      <w:divBdr>
        <w:top w:val="none" w:sz="0" w:space="0" w:color="auto"/>
        <w:left w:val="none" w:sz="0" w:space="0" w:color="auto"/>
        <w:bottom w:val="none" w:sz="0" w:space="0" w:color="auto"/>
        <w:right w:val="none" w:sz="0" w:space="0" w:color="auto"/>
      </w:divBdr>
    </w:div>
    <w:div w:id="1764719312">
      <w:bodyDiv w:val="1"/>
      <w:marLeft w:val="0"/>
      <w:marRight w:val="0"/>
      <w:marTop w:val="0"/>
      <w:marBottom w:val="0"/>
      <w:divBdr>
        <w:top w:val="none" w:sz="0" w:space="0" w:color="auto"/>
        <w:left w:val="none" w:sz="0" w:space="0" w:color="auto"/>
        <w:bottom w:val="none" w:sz="0" w:space="0" w:color="auto"/>
        <w:right w:val="none" w:sz="0" w:space="0" w:color="auto"/>
      </w:divBdr>
    </w:div>
    <w:div w:id="1765035415">
      <w:bodyDiv w:val="1"/>
      <w:marLeft w:val="0"/>
      <w:marRight w:val="0"/>
      <w:marTop w:val="0"/>
      <w:marBottom w:val="0"/>
      <w:divBdr>
        <w:top w:val="none" w:sz="0" w:space="0" w:color="auto"/>
        <w:left w:val="none" w:sz="0" w:space="0" w:color="auto"/>
        <w:bottom w:val="none" w:sz="0" w:space="0" w:color="auto"/>
        <w:right w:val="none" w:sz="0" w:space="0" w:color="auto"/>
      </w:divBdr>
    </w:div>
    <w:div w:id="1765303990">
      <w:bodyDiv w:val="1"/>
      <w:marLeft w:val="0"/>
      <w:marRight w:val="0"/>
      <w:marTop w:val="0"/>
      <w:marBottom w:val="0"/>
      <w:divBdr>
        <w:top w:val="none" w:sz="0" w:space="0" w:color="auto"/>
        <w:left w:val="none" w:sz="0" w:space="0" w:color="auto"/>
        <w:bottom w:val="none" w:sz="0" w:space="0" w:color="auto"/>
        <w:right w:val="none" w:sz="0" w:space="0" w:color="auto"/>
      </w:divBdr>
    </w:div>
    <w:div w:id="1767381339">
      <w:bodyDiv w:val="1"/>
      <w:marLeft w:val="0"/>
      <w:marRight w:val="0"/>
      <w:marTop w:val="0"/>
      <w:marBottom w:val="0"/>
      <w:divBdr>
        <w:top w:val="none" w:sz="0" w:space="0" w:color="auto"/>
        <w:left w:val="none" w:sz="0" w:space="0" w:color="auto"/>
        <w:bottom w:val="none" w:sz="0" w:space="0" w:color="auto"/>
        <w:right w:val="none" w:sz="0" w:space="0" w:color="auto"/>
      </w:divBdr>
    </w:div>
    <w:div w:id="1779136266">
      <w:bodyDiv w:val="1"/>
      <w:marLeft w:val="0"/>
      <w:marRight w:val="0"/>
      <w:marTop w:val="0"/>
      <w:marBottom w:val="0"/>
      <w:divBdr>
        <w:top w:val="none" w:sz="0" w:space="0" w:color="auto"/>
        <w:left w:val="none" w:sz="0" w:space="0" w:color="auto"/>
        <w:bottom w:val="none" w:sz="0" w:space="0" w:color="auto"/>
        <w:right w:val="none" w:sz="0" w:space="0" w:color="auto"/>
      </w:divBdr>
    </w:div>
    <w:div w:id="1780180416">
      <w:bodyDiv w:val="1"/>
      <w:marLeft w:val="0"/>
      <w:marRight w:val="0"/>
      <w:marTop w:val="0"/>
      <w:marBottom w:val="0"/>
      <w:divBdr>
        <w:top w:val="none" w:sz="0" w:space="0" w:color="auto"/>
        <w:left w:val="none" w:sz="0" w:space="0" w:color="auto"/>
        <w:bottom w:val="none" w:sz="0" w:space="0" w:color="auto"/>
        <w:right w:val="none" w:sz="0" w:space="0" w:color="auto"/>
      </w:divBdr>
    </w:div>
    <w:div w:id="1780417860">
      <w:bodyDiv w:val="1"/>
      <w:marLeft w:val="0"/>
      <w:marRight w:val="0"/>
      <w:marTop w:val="0"/>
      <w:marBottom w:val="0"/>
      <w:divBdr>
        <w:top w:val="none" w:sz="0" w:space="0" w:color="auto"/>
        <w:left w:val="none" w:sz="0" w:space="0" w:color="auto"/>
        <w:bottom w:val="none" w:sz="0" w:space="0" w:color="auto"/>
        <w:right w:val="none" w:sz="0" w:space="0" w:color="auto"/>
      </w:divBdr>
    </w:div>
    <w:div w:id="1783331418">
      <w:bodyDiv w:val="1"/>
      <w:marLeft w:val="0"/>
      <w:marRight w:val="0"/>
      <w:marTop w:val="0"/>
      <w:marBottom w:val="0"/>
      <w:divBdr>
        <w:top w:val="none" w:sz="0" w:space="0" w:color="auto"/>
        <w:left w:val="none" w:sz="0" w:space="0" w:color="auto"/>
        <w:bottom w:val="none" w:sz="0" w:space="0" w:color="auto"/>
        <w:right w:val="none" w:sz="0" w:space="0" w:color="auto"/>
      </w:divBdr>
    </w:div>
    <w:div w:id="1787311951">
      <w:bodyDiv w:val="1"/>
      <w:marLeft w:val="0"/>
      <w:marRight w:val="0"/>
      <w:marTop w:val="0"/>
      <w:marBottom w:val="0"/>
      <w:divBdr>
        <w:top w:val="none" w:sz="0" w:space="0" w:color="auto"/>
        <w:left w:val="none" w:sz="0" w:space="0" w:color="auto"/>
        <w:bottom w:val="none" w:sz="0" w:space="0" w:color="auto"/>
        <w:right w:val="none" w:sz="0" w:space="0" w:color="auto"/>
      </w:divBdr>
    </w:div>
    <w:div w:id="1789204325">
      <w:bodyDiv w:val="1"/>
      <w:marLeft w:val="0"/>
      <w:marRight w:val="0"/>
      <w:marTop w:val="0"/>
      <w:marBottom w:val="0"/>
      <w:divBdr>
        <w:top w:val="none" w:sz="0" w:space="0" w:color="auto"/>
        <w:left w:val="none" w:sz="0" w:space="0" w:color="auto"/>
        <w:bottom w:val="none" w:sz="0" w:space="0" w:color="auto"/>
        <w:right w:val="none" w:sz="0" w:space="0" w:color="auto"/>
      </w:divBdr>
    </w:div>
    <w:div w:id="1789276262">
      <w:bodyDiv w:val="1"/>
      <w:marLeft w:val="0"/>
      <w:marRight w:val="0"/>
      <w:marTop w:val="0"/>
      <w:marBottom w:val="0"/>
      <w:divBdr>
        <w:top w:val="none" w:sz="0" w:space="0" w:color="auto"/>
        <w:left w:val="none" w:sz="0" w:space="0" w:color="auto"/>
        <w:bottom w:val="none" w:sz="0" w:space="0" w:color="auto"/>
        <w:right w:val="none" w:sz="0" w:space="0" w:color="auto"/>
      </w:divBdr>
    </w:div>
    <w:div w:id="1792167705">
      <w:bodyDiv w:val="1"/>
      <w:marLeft w:val="0"/>
      <w:marRight w:val="0"/>
      <w:marTop w:val="0"/>
      <w:marBottom w:val="0"/>
      <w:divBdr>
        <w:top w:val="none" w:sz="0" w:space="0" w:color="auto"/>
        <w:left w:val="none" w:sz="0" w:space="0" w:color="auto"/>
        <w:bottom w:val="none" w:sz="0" w:space="0" w:color="auto"/>
        <w:right w:val="none" w:sz="0" w:space="0" w:color="auto"/>
      </w:divBdr>
    </w:div>
    <w:div w:id="1794404550">
      <w:bodyDiv w:val="1"/>
      <w:marLeft w:val="0"/>
      <w:marRight w:val="0"/>
      <w:marTop w:val="0"/>
      <w:marBottom w:val="0"/>
      <w:divBdr>
        <w:top w:val="none" w:sz="0" w:space="0" w:color="auto"/>
        <w:left w:val="none" w:sz="0" w:space="0" w:color="auto"/>
        <w:bottom w:val="none" w:sz="0" w:space="0" w:color="auto"/>
        <w:right w:val="none" w:sz="0" w:space="0" w:color="auto"/>
      </w:divBdr>
    </w:div>
    <w:div w:id="1795369038">
      <w:bodyDiv w:val="1"/>
      <w:marLeft w:val="0"/>
      <w:marRight w:val="0"/>
      <w:marTop w:val="0"/>
      <w:marBottom w:val="0"/>
      <w:divBdr>
        <w:top w:val="none" w:sz="0" w:space="0" w:color="auto"/>
        <w:left w:val="none" w:sz="0" w:space="0" w:color="auto"/>
        <w:bottom w:val="none" w:sz="0" w:space="0" w:color="auto"/>
        <w:right w:val="none" w:sz="0" w:space="0" w:color="auto"/>
      </w:divBdr>
    </w:div>
    <w:div w:id="1798597519">
      <w:bodyDiv w:val="1"/>
      <w:marLeft w:val="0"/>
      <w:marRight w:val="0"/>
      <w:marTop w:val="0"/>
      <w:marBottom w:val="0"/>
      <w:divBdr>
        <w:top w:val="none" w:sz="0" w:space="0" w:color="auto"/>
        <w:left w:val="none" w:sz="0" w:space="0" w:color="auto"/>
        <w:bottom w:val="none" w:sz="0" w:space="0" w:color="auto"/>
        <w:right w:val="none" w:sz="0" w:space="0" w:color="auto"/>
      </w:divBdr>
    </w:div>
    <w:div w:id="1799032653">
      <w:bodyDiv w:val="1"/>
      <w:marLeft w:val="0"/>
      <w:marRight w:val="0"/>
      <w:marTop w:val="0"/>
      <w:marBottom w:val="0"/>
      <w:divBdr>
        <w:top w:val="none" w:sz="0" w:space="0" w:color="auto"/>
        <w:left w:val="none" w:sz="0" w:space="0" w:color="auto"/>
        <w:bottom w:val="none" w:sz="0" w:space="0" w:color="auto"/>
        <w:right w:val="none" w:sz="0" w:space="0" w:color="auto"/>
      </w:divBdr>
    </w:div>
    <w:div w:id="1799103408">
      <w:bodyDiv w:val="1"/>
      <w:marLeft w:val="0"/>
      <w:marRight w:val="0"/>
      <w:marTop w:val="0"/>
      <w:marBottom w:val="0"/>
      <w:divBdr>
        <w:top w:val="none" w:sz="0" w:space="0" w:color="auto"/>
        <w:left w:val="none" w:sz="0" w:space="0" w:color="auto"/>
        <w:bottom w:val="none" w:sz="0" w:space="0" w:color="auto"/>
        <w:right w:val="none" w:sz="0" w:space="0" w:color="auto"/>
      </w:divBdr>
    </w:div>
    <w:div w:id="1806777248">
      <w:bodyDiv w:val="1"/>
      <w:marLeft w:val="0"/>
      <w:marRight w:val="0"/>
      <w:marTop w:val="0"/>
      <w:marBottom w:val="0"/>
      <w:divBdr>
        <w:top w:val="none" w:sz="0" w:space="0" w:color="auto"/>
        <w:left w:val="none" w:sz="0" w:space="0" w:color="auto"/>
        <w:bottom w:val="none" w:sz="0" w:space="0" w:color="auto"/>
        <w:right w:val="none" w:sz="0" w:space="0" w:color="auto"/>
      </w:divBdr>
    </w:div>
    <w:div w:id="1808939057">
      <w:bodyDiv w:val="1"/>
      <w:marLeft w:val="0"/>
      <w:marRight w:val="0"/>
      <w:marTop w:val="0"/>
      <w:marBottom w:val="0"/>
      <w:divBdr>
        <w:top w:val="none" w:sz="0" w:space="0" w:color="auto"/>
        <w:left w:val="none" w:sz="0" w:space="0" w:color="auto"/>
        <w:bottom w:val="none" w:sz="0" w:space="0" w:color="auto"/>
        <w:right w:val="none" w:sz="0" w:space="0" w:color="auto"/>
      </w:divBdr>
    </w:div>
    <w:div w:id="1809206596">
      <w:bodyDiv w:val="1"/>
      <w:marLeft w:val="0"/>
      <w:marRight w:val="0"/>
      <w:marTop w:val="0"/>
      <w:marBottom w:val="0"/>
      <w:divBdr>
        <w:top w:val="none" w:sz="0" w:space="0" w:color="auto"/>
        <w:left w:val="none" w:sz="0" w:space="0" w:color="auto"/>
        <w:bottom w:val="none" w:sz="0" w:space="0" w:color="auto"/>
        <w:right w:val="none" w:sz="0" w:space="0" w:color="auto"/>
      </w:divBdr>
    </w:div>
    <w:div w:id="1809936349">
      <w:bodyDiv w:val="1"/>
      <w:marLeft w:val="0"/>
      <w:marRight w:val="0"/>
      <w:marTop w:val="0"/>
      <w:marBottom w:val="0"/>
      <w:divBdr>
        <w:top w:val="none" w:sz="0" w:space="0" w:color="auto"/>
        <w:left w:val="none" w:sz="0" w:space="0" w:color="auto"/>
        <w:bottom w:val="none" w:sz="0" w:space="0" w:color="auto"/>
        <w:right w:val="none" w:sz="0" w:space="0" w:color="auto"/>
      </w:divBdr>
    </w:div>
    <w:div w:id="1811508218">
      <w:bodyDiv w:val="1"/>
      <w:marLeft w:val="0"/>
      <w:marRight w:val="0"/>
      <w:marTop w:val="0"/>
      <w:marBottom w:val="0"/>
      <w:divBdr>
        <w:top w:val="none" w:sz="0" w:space="0" w:color="auto"/>
        <w:left w:val="none" w:sz="0" w:space="0" w:color="auto"/>
        <w:bottom w:val="none" w:sz="0" w:space="0" w:color="auto"/>
        <w:right w:val="none" w:sz="0" w:space="0" w:color="auto"/>
      </w:divBdr>
    </w:div>
    <w:div w:id="1815484769">
      <w:bodyDiv w:val="1"/>
      <w:marLeft w:val="0"/>
      <w:marRight w:val="0"/>
      <w:marTop w:val="0"/>
      <w:marBottom w:val="0"/>
      <w:divBdr>
        <w:top w:val="none" w:sz="0" w:space="0" w:color="auto"/>
        <w:left w:val="none" w:sz="0" w:space="0" w:color="auto"/>
        <w:bottom w:val="none" w:sz="0" w:space="0" w:color="auto"/>
        <w:right w:val="none" w:sz="0" w:space="0" w:color="auto"/>
      </w:divBdr>
    </w:div>
    <w:div w:id="1821723830">
      <w:bodyDiv w:val="1"/>
      <w:marLeft w:val="0"/>
      <w:marRight w:val="0"/>
      <w:marTop w:val="0"/>
      <w:marBottom w:val="0"/>
      <w:divBdr>
        <w:top w:val="none" w:sz="0" w:space="0" w:color="auto"/>
        <w:left w:val="none" w:sz="0" w:space="0" w:color="auto"/>
        <w:bottom w:val="none" w:sz="0" w:space="0" w:color="auto"/>
        <w:right w:val="none" w:sz="0" w:space="0" w:color="auto"/>
      </w:divBdr>
    </w:div>
    <w:div w:id="1824008761">
      <w:bodyDiv w:val="1"/>
      <w:marLeft w:val="0"/>
      <w:marRight w:val="0"/>
      <w:marTop w:val="0"/>
      <w:marBottom w:val="0"/>
      <w:divBdr>
        <w:top w:val="none" w:sz="0" w:space="0" w:color="auto"/>
        <w:left w:val="none" w:sz="0" w:space="0" w:color="auto"/>
        <w:bottom w:val="none" w:sz="0" w:space="0" w:color="auto"/>
        <w:right w:val="none" w:sz="0" w:space="0" w:color="auto"/>
      </w:divBdr>
    </w:div>
    <w:div w:id="1824926441">
      <w:bodyDiv w:val="1"/>
      <w:marLeft w:val="0"/>
      <w:marRight w:val="0"/>
      <w:marTop w:val="0"/>
      <w:marBottom w:val="0"/>
      <w:divBdr>
        <w:top w:val="none" w:sz="0" w:space="0" w:color="auto"/>
        <w:left w:val="none" w:sz="0" w:space="0" w:color="auto"/>
        <w:bottom w:val="none" w:sz="0" w:space="0" w:color="auto"/>
        <w:right w:val="none" w:sz="0" w:space="0" w:color="auto"/>
      </w:divBdr>
    </w:div>
    <w:div w:id="1827628947">
      <w:bodyDiv w:val="1"/>
      <w:marLeft w:val="0"/>
      <w:marRight w:val="0"/>
      <w:marTop w:val="0"/>
      <w:marBottom w:val="0"/>
      <w:divBdr>
        <w:top w:val="none" w:sz="0" w:space="0" w:color="auto"/>
        <w:left w:val="none" w:sz="0" w:space="0" w:color="auto"/>
        <w:bottom w:val="none" w:sz="0" w:space="0" w:color="auto"/>
        <w:right w:val="none" w:sz="0" w:space="0" w:color="auto"/>
      </w:divBdr>
    </w:div>
    <w:div w:id="1831602786">
      <w:bodyDiv w:val="1"/>
      <w:marLeft w:val="0"/>
      <w:marRight w:val="0"/>
      <w:marTop w:val="0"/>
      <w:marBottom w:val="0"/>
      <w:divBdr>
        <w:top w:val="none" w:sz="0" w:space="0" w:color="auto"/>
        <w:left w:val="none" w:sz="0" w:space="0" w:color="auto"/>
        <w:bottom w:val="none" w:sz="0" w:space="0" w:color="auto"/>
        <w:right w:val="none" w:sz="0" w:space="0" w:color="auto"/>
      </w:divBdr>
    </w:div>
    <w:div w:id="1834180221">
      <w:bodyDiv w:val="1"/>
      <w:marLeft w:val="0"/>
      <w:marRight w:val="0"/>
      <w:marTop w:val="0"/>
      <w:marBottom w:val="0"/>
      <w:divBdr>
        <w:top w:val="none" w:sz="0" w:space="0" w:color="auto"/>
        <w:left w:val="none" w:sz="0" w:space="0" w:color="auto"/>
        <w:bottom w:val="none" w:sz="0" w:space="0" w:color="auto"/>
        <w:right w:val="none" w:sz="0" w:space="0" w:color="auto"/>
      </w:divBdr>
    </w:div>
    <w:div w:id="1842773363">
      <w:bodyDiv w:val="1"/>
      <w:marLeft w:val="0"/>
      <w:marRight w:val="0"/>
      <w:marTop w:val="0"/>
      <w:marBottom w:val="0"/>
      <w:divBdr>
        <w:top w:val="none" w:sz="0" w:space="0" w:color="auto"/>
        <w:left w:val="none" w:sz="0" w:space="0" w:color="auto"/>
        <w:bottom w:val="none" w:sz="0" w:space="0" w:color="auto"/>
        <w:right w:val="none" w:sz="0" w:space="0" w:color="auto"/>
      </w:divBdr>
    </w:div>
    <w:div w:id="1842889396">
      <w:bodyDiv w:val="1"/>
      <w:marLeft w:val="0"/>
      <w:marRight w:val="0"/>
      <w:marTop w:val="0"/>
      <w:marBottom w:val="0"/>
      <w:divBdr>
        <w:top w:val="none" w:sz="0" w:space="0" w:color="auto"/>
        <w:left w:val="none" w:sz="0" w:space="0" w:color="auto"/>
        <w:bottom w:val="none" w:sz="0" w:space="0" w:color="auto"/>
        <w:right w:val="none" w:sz="0" w:space="0" w:color="auto"/>
      </w:divBdr>
    </w:div>
    <w:div w:id="1844779621">
      <w:bodyDiv w:val="1"/>
      <w:marLeft w:val="0"/>
      <w:marRight w:val="0"/>
      <w:marTop w:val="0"/>
      <w:marBottom w:val="0"/>
      <w:divBdr>
        <w:top w:val="none" w:sz="0" w:space="0" w:color="auto"/>
        <w:left w:val="none" w:sz="0" w:space="0" w:color="auto"/>
        <w:bottom w:val="none" w:sz="0" w:space="0" w:color="auto"/>
        <w:right w:val="none" w:sz="0" w:space="0" w:color="auto"/>
      </w:divBdr>
    </w:div>
    <w:div w:id="1849557434">
      <w:bodyDiv w:val="1"/>
      <w:marLeft w:val="0"/>
      <w:marRight w:val="0"/>
      <w:marTop w:val="0"/>
      <w:marBottom w:val="0"/>
      <w:divBdr>
        <w:top w:val="none" w:sz="0" w:space="0" w:color="auto"/>
        <w:left w:val="none" w:sz="0" w:space="0" w:color="auto"/>
        <w:bottom w:val="none" w:sz="0" w:space="0" w:color="auto"/>
        <w:right w:val="none" w:sz="0" w:space="0" w:color="auto"/>
      </w:divBdr>
    </w:div>
    <w:div w:id="1850369242">
      <w:bodyDiv w:val="1"/>
      <w:marLeft w:val="0"/>
      <w:marRight w:val="0"/>
      <w:marTop w:val="0"/>
      <w:marBottom w:val="0"/>
      <w:divBdr>
        <w:top w:val="none" w:sz="0" w:space="0" w:color="auto"/>
        <w:left w:val="none" w:sz="0" w:space="0" w:color="auto"/>
        <w:bottom w:val="none" w:sz="0" w:space="0" w:color="auto"/>
        <w:right w:val="none" w:sz="0" w:space="0" w:color="auto"/>
      </w:divBdr>
    </w:div>
    <w:div w:id="1850680385">
      <w:bodyDiv w:val="1"/>
      <w:marLeft w:val="0"/>
      <w:marRight w:val="0"/>
      <w:marTop w:val="0"/>
      <w:marBottom w:val="0"/>
      <w:divBdr>
        <w:top w:val="none" w:sz="0" w:space="0" w:color="auto"/>
        <w:left w:val="none" w:sz="0" w:space="0" w:color="auto"/>
        <w:bottom w:val="none" w:sz="0" w:space="0" w:color="auto"/>
        <w:right w:val="none" w:sz="0" w:space="0" w:color="auto"/>
      </w:divBdr>
    </w:div>
    <w:div w:id="1851261836">
      <w:bodyDiv w:val="1"/>
      <w:marLeft w:val="0"/>
      <w:marRight w:val="0"/>
      <w:marTop w:val="0"/>
      <w:marBottom w:val="0"/>
      <w:divBdr>
        <w:top w:val="none" w:sz="0" w:space="0" w:color="auto"/>
        <w:left w:val="none" w:sz="0" w:space="0" w:color="auto"/>
        <w:bottom w:val="none" w:sz="0" w:space="0" w:color="auto"/>
        <w:right w:val="none" w:sz="0" w:space="0" w:color="auto"/>
      </w:divBdr>
    </w:div>
    <w:div w:id="1861357237">
      <w:bodyDiv w:val="1"/>
      <w:marLeft w:val="0"/>
      <w:marRight w:val="0"/>
      <w:marTop w:val="0"/>
      <w:marBottom w:val="0"/>
      <w:divBdr>
        <w:top w:val="none" w:sz="0" w:space="0" w:color="auto"/>
        <w:left w:val="none" w:sz="0" w:space="0" w:color="auto"/>
        <w:bottom w:val="none" w:sz="0" w:space="0" w:color="auto"/>
        <w:right w:val="none" w:sz="0" w:space="0" w:color="auto"/>
      </w:divBdr>
    </w:div>
    <w:div w:id="1861892180">
      <w:bodyDiv w:val="1"/>
      <w:marLeft w:val="0"/>
      <w:marRight w:val="0"/>
      <w:marTop w:val="0"/>
      <w:marBottom w:val="0"/>
      <w:divBdr>
        <w:top w:val="none" w:sz="0" w:space="0" w:color="auto"/>
        <w:left w:val="none" w:sz="0" w:space="0" w:color="auto"/>
        <w:bottom w:val="none" w:sz="0" w:space="0" w:color="auto"/>
        <w:right w:val="none" w:sz="0" w:space="0" w:color="auto"/>
      </w:divBdr>
    </w:div>
    <w:div w:id="1865750946">
      <w:bodyDiv w:val="1"/>
      <w:marLeft w:val="0"/>
      <w:marRight w:val="0"/>
      <w:marTop w:val="0"/>
      <w:marBottom w:val="0"/>
      <w:divBdr>
        <w:top w:val="none" w:sz="0" w:space="0" w:color="auto"/>
        <w:left w:val="none" w:sz="0" w:space="0" w:color="auto"/>
        <w:bottom w:val="none" w:sz="0" w:space="0" w:color="auto"/>
        <w:right w:val="none" w:sz="0" w:space="0" w:color="auto"/>
      </w:divBdr>
    </w:div>
    <w:div w:id="1865829101">
      <w:bodyDiv w:val="1"/>
      <w:marLeft w:val="0"/>
      <w:marRight w:val="0"/>
      <w:marTop w:val="0"/>
      <w:marBottom w:val="0"/>
      <w:divBdr>
        <w:top w:val="none" w:sz="0" w:space="0" w:color="auto"/>
        <w:left w:val="none" w:sz="0" w:space="0" w:color="auto"/>
        <w:bottom w:val="none" w:sz="0" w:space="0" w:color="auto"/>
        <w:right w:val="none" w:sz="0" w:space="0" w:color="auto"/>
      </w:divBdr>
    </w:div>
    <w:div w:id="1867450512">
      <w:bodyDiv w:val="1"/>
      <w:marLeft w:val="0"/>
      <w:marRight w:val="0"/>
      <w:marTop w:val="0"/>
      <w:marBottom w:val="0"/>
      <w:divBdr>
        <w:top w:val="none" w:sz="0" w:space="0" w:color="auto"/>
        <w:left w:val="none" w:sz="0" w:space="0" w:color="auto"/>
        <w:bottom w:val="none" w:sz="0" w:space="0" w:color="auto"/>
        <w:right w:val="none" w:sz="0" w:space="0" w:color="auto"/>
      </w:divBdr>
    </w:div>
    <w:div w:id="1867980863">
      <w:bodyDiv w:val="1"/>
      <w:marLeft w:val="0"/>
      <w:marRight w:val="0"/>
      <w:marTop w:val="0"/>
      <w:marBottom w:val="0"/>
      <w:divBdr>
        <w:top w:val="none" w:sz="0" w:space="0" w:color="auto"/>
        <w:left w:val="none" w:sz="0" w:space="0" w:color="auto"/>
        <w:bottom w:val="none" w:sz="0" w:space="0" w:color="auto"/>
        <w:right w:val="none" w:sz="0" w:space="0" w:color="auto"/>
      </w:divBdr>
    </w:div>
    <w:div w:id="1870101699">
      <w:bodyDiv w:val="1"/>
      <w:marLeft w:val="0"/>
      <w:marRight w:val="0"/>
      <w:marTop w:val="0"/>
      <w:marBottom w:val="0"/>
      <w:divBdr>
        <w:top w:val="none" w:sz="0" w:space="0" w:color="auto"/>
        <w:left w:val="none" w:sz="0" w:space="0" w:color="auto"/>
        <w:bottom w:val="none" w:sz="0" w:space="0" w:color="auto"/>
        <w:right w:val="none" w:sz="0" w:space="0" w:color="auto"/>
      </w:divBdr>
    </w:div>
    <w:div w:id="1874145626">
      <w:bodyDiv w:val="1"/>
      <w:marLeft w:val="0"/>
      <w:marRight w:val="0"/>
      <w:marTop w:val="0"/>
      <w:marBottom w:val="0"/>
      <w:divBdr>
        <w:top w:val="none" w:sz="0" w:space="0" w:color="auto"/>
        <w:left w:val="none" w:sz="0" w:space="0" w:color="auto"/>
        <w:bottom w:val="none" w:sz="0" w:space="0" w:color="auto"/>
        <w:right w:val="none" w:sz="0" w:space="0" w:color="auto"/>
      </w:divBdr>
    </w:div>
    <w:div w:id="1876499508">
      <w:bodyDiv w:val="1"/>
      <w:marLeft w:val="0"/>
      <w:marRight w:val="0"/>
      <w:marTop w:val="0"/>
      <w:marBottom w:val="0"/>
      <w:divBdr>
        <w:top w:val="none" w:sz="0" w:space="0" w:color="auto"/>
        <w:left w:val="none" w:sz="0" w:space="0" w:color="auto"/>
        <w:bottom w:val="none" w:sz="0" w:space="0" w:color="auto"/>
        <w:right w:val="none" w:sz="0" w:space="0" w:color="auto"/>
      </w:divBdr>
    </w:div>
    <w:div w:id="1883520224">
      <w:bodyDiv w:val="1"/>
      <w:marLeft w:val="0"/>
      <w:marRight w:val="0"/>
      <w:marTop w:val="0"/>
      <w:marBottom w:val="0"/>
      <w:divBdr>
        <w:top w:val="none" w:sz="0" w:space="0" w:color="auto"/>
        <w:left w:val="none" w:sz="0" w:space="0" w:color="auto"/>
        <w:bottom w:val="none" w:sz="0" w:space="0" w:color="auto"/>
        <w:right w:val="none" w:sz="0" w:space="0" w:color="auto"/>
      </w:divBdr>
    </w:div>
    <w:div w:id="1884361216">
      <w:bodyDiv w:val="1"/>
      <w:marLeft w:val="0"/>
      <w:marRight w:val="0"/>
      <w:marTop w:val="0"/>
      <w:marBottom w:val="0"/>
      <w:divBdr>
        <w:top w:val="none" w:sz="0" w:space="0" w:color="auto"/>
        <w:left w:val="none" w:sz="0" w:space="0" w:color="auto"/>
        <w:bottom w:val="none" w:sz="0" w:space="0" w:color="auto"/>
        <w:right w:val="none" w:sz="0" w:space="0" w:color="auto"/>
      </w:divBdr>
    </w:div>
    <w:div w:id="1884514338">
      <w:bodyDiv w:val="1"/>
      <w:marLeft w:val="0"/>
      <w:marRight w:val="0"/>
      <w:marTop w:val="0"/>
      <w:marBottom w:val="0"/>
      <w:divBdr>
        <w:top w:val="none" w:sz="0" w:space="0" w:color="auto"/>
        <w:left w:val="none" w:sz="0" w:space="0" w:color="auto"/>
        <w:bottom w:val="none" w:sz="0" w:space="0" w:color="auto"/>
        <w:right w:val="none" w:sz="0" w:space="0" w:color="auto"/>
      </w:divBdr>
    </w:div>
    <w:div w:id="1890453833">
      <w:bodyDiv w:val="1"/>
      <w:marLeft w:val="0"/>
      <w:marRight w:val="0"/>
      <w:marTop w:val="0"/>
      <w:marBottom w:val="0"/>
      <w:divBdr>
        <w:top w:val="none" w:sz="0" w:space="0" w:color="auto"/>
        <w:left w:val="none" w:sz="0" w:space="0" w:color="auto"/>
        <w:bottom w:val="none" w:sz="0" w:space="0" w:color="auto"/>
        <w:right w:val="none" w:sz="0" w:space="0" w:color="auto"/>
      </w:divBdr>
    </w:div>
    <w:div w:id="1891185537">
      <w:bodyDiv w:val="1"/>
      <w:marLeft w:val="0"/>
      <w:marRight w:val="0"/>
      <w:marTop w:val="0"/>
      <w:marBottom w:val="0"/>
      <w:divBdr>
        <w:top w:val="none" w:sz="0" w:space="0" w:color="auto"/>
        <w:left w:val="none" w:sz="0" w:space="0" w:color="auto"/>
        <w:bottom w:val="none" w:sz="0" w:space="0" w:color="auto"/>
        <w:right w:val="none" w:sz="0" w:space="0" w:color="auto"/>
      </w:divBdr>
    </w:div>
    <w:div w:id="1891185707">
      <w:bodyDiv w:val="1"/>
      <w:marLeft w:val="0"/>
      <w:marRight w:val="0"/>
      <w:marTop w:val="0"/>
      <w:marBottom w:val="0"/>
      <w:divBdr>
        <w:top w:val="none" w:sz="0" w:space="0" w:color="auto"/>
        <w:left w:val="none" w:sz="0" w:space="0" w:color="auto"/>
        <w:bottom w:val="none" w:sz="0" w:space="0" w:color="auto"/>
        <w:right w:val="none" w:sz="0" w:space="0" w:color="auto"/>
      </w:divBdr>
    </w:div>
    <w:div w:id="1896306583">
      <w:bodyDiv w:val="1"/>
      <w:marLeft w:val="0"/>
      <w:marRight w:val="0"/>
      <w:marTop w:val="0"/>
      <w:marBottom w:val="0"/>
      <w:divBdr>
        <w:top w:val="none" w:sz="0" w:space="0" w:color="auto"/>
        <w:left w:val="none" w:sz="0" w:space="0" w:color="auto"/>
        <w:bottom w:val="none" w:sz="0" w:space="0" w:color="auto"/>
        <w:right w:val="none" w:sz="0" w:space="0" w:color="auto"/>
      </w:divBdr>
    </w:div>
    <w:div w:id="1900362093">
      <w:bodyDiv w:val="1"/>
      <w:marLeft w:val="0"/>
      <w:marRight w:val="0"/>
      <w:marTop w:val="0"/>
      <w:marBottom w:val="0"/>
      <w:divBdr>
        <w:top w:val="none" w:sz="0" w:space="0" w:color="auto"/>
        <w:left w:val="none" w:sz="0" w:space="0" w:color="auto"/>
        <w:bottom w:val="none" w:sz="0" w:space="0" w:color="auto"/>
        <w:right w:val="none" w:sz="0" w:space="0" w:color="auto"/>
      </w:divBdr>
    </w:div>
    <w:div w:id="1900440333">
      <w:bodyDiv w:val="1"/>
      <w:marLeft w:val="0"/>
      <w:marRight w:val="0"/>
      <w:marTop w:val="0"/>
      <w:marBottom w:val="0"/>
      <w:divBdr>
        <w:top w:val="none" w:sz="0" w:space="0" w:color="auto"/>
        <w:left w:val="none" w:sz="0" w:space="0" w:color="auto"/>
        <w:bottom w:val="none" w:sz="0" w:space="0" w:color="auto"/>
        <w:right w:val="none" w:sz="0" w:space="0" w:color="auto"/>
      </w:divBdr>
    </w:div>
    <w:div w:id="1901136960">
      <w:bodyDiv w:val="1"/>
      <w:marLeft w:val="0"/>
      <w:marRight w:val="0"/>
      <w:marTop w:val="0"/>
      <w:marBottom w:val="0"/>
      <w:divBdr>
        <w:top w:val="none" w:sz="0" w:space="0" w:color="auto"/>
        <w:left w:val="none" w:sz="0" w:space="0" w:color="auto"/>
        <w:bottom w:val="none" w:sz="0" w:space="0" w:color="auto"/>
        <w:right w:val="none" w:sz="0" w:space="0" w:color="auto"/>
      </w:divBdr>
    </w:div>
    <w:div w:id="1901359623">
      <w:bodyDiv w:val="1"/>
      <w:marLeft w:val="0"/>
      <w:marRight w:val="0"/>
      <w:marTop w:val="0"/>
      <w:marBottom w:val="0"/>
      <w:divBdr>
        <w:top w:val="none" w:sz="0" w:space="0" w:color="auto"/>
        <w:left w:val="none" w:sz="0" w:space="0" w:color="auto"/>
        <w:bottom w:val="none" w:sz="0" w:space="0" w:color="auto"/>
        <w:right w:val="none" w:sz="0" w:space="0" w:color="auto"/>
      </w:divBdr>
    </w:div>
    <w:div w:id="1903907543">
      <w:bodyDiv w:val="1"/>
      <w:marLeft w:val="0"/>
      <w:marRight w:val="0"/>
      <w:marTop w:val="0"/>
      <w:marBottom w:val="0"/>
      <w:divBdr>
        <w:top w:val="none" w:sz="0" w:space="0" w:color="auto"/>
        <w:left w:val="none" w:sz="0" w:space="0" w:color="auto"/>
        <w:bottom w:val="none" w:sz="0" w:space="0" w:color="auto"/>
        <w:right w:val="none" w:sz="0" w:space="0" w:color="auto"/>
      </w:divBdr>
    </w:div>
    <w:div w:id="1907833633">
      <w:bodyDiv w:val="1"/>
      <w:marLeft w:val="0"/>
      <w:marRight w:val="0"/>
      <w:marTop w:val="0"/>
      <w:marBottom w:val="0"/>
      <w:divBdr>
        <w:top w:val="none" w:sz="0" w:space="0" w:color="auto"/>
        <w:left w:val="none" w:sz="0" w:space="0" w:color="auto"/>
        <w:bottom w:val="none" w:sz="0" w:space="0" w:color="auto"/>
        <w:right w:val="none" w:sz="0" w:space="0" w:color="auto"/>
      </w:divBdr>
    </w:div>
    <w:div w:id="1911766847">
      <w:bodyDiv w:val="1"/>
      <w:marLeft w:val="0"/>
      <w:marRight w:val="0"/>
      <w:marTop w:val="0"/>
      <w:marBottom w:val="0"/>
      <w:divBdr>
        <w:top w:val="none" w:sz="0" w:space="0" w:color="auto"/>
        <w:left w:val="none" w:sz="0" w:space="0" w:color="auto"/>
        <w:bottom w:val="none" w:sz="0" w:space="0" w:color="auto"/>
        <w:right w:val="none" w:sz="0" w:space="0" w:color="auto"/>
      </w:divBdr>
    </w:div>
    <w:div w:id="1913003027">
      <w:bodyDiv w:val="1"/>
      <w:marLeft w:val="0"/>
      <w:marRight w:val="0"/>
      <w:marTop w:val="0"/>
      <w:marBottom w:val="0"/>
      <w:divBdr>
        <w:top w:val="none" w:sz="0" w:space="0" w:color="auto"/>
        <w:left w:val="none" w:sz="0" w:space="0" w:color="auto"/>
        <w:bottom w:val="none" w:sz="0" w:space="0" w:color="auto"/>
        <w:right w:val="none" w:sz="0" w:space="0" w:color="auto"/>
      </w:divBdr>
    </w:div>
    <w:div w:id="1914460663">
      <w:bodyDiv w:val="1"/>
      <w:marLeft w:val="0"/>
      <w:marRight w:val="0"/>
      <w:marTop w:val="0"/>
      <w:marBottom w:val="0"/>
      <w:divBdr>
        <w:top w:val="none" w:sz="0" w:space="0" w:color="auto"/>
        <w:left w:val="none" w:sz="0" w:space="0" w:color="auto"/>
        <w:bottom w:val="none" w:sz="0" w:space="0" w:color="auto"/>
        <w:right w:val="none" w:sz="0" w:space="0" w:color="auto"/>
      </w:divBdr>
    </w:div>
    <w:div w:id="1917745448">
      <w:bodyDiv w:val="1"/>
      <w:marLeft w:val="0"/>
      <w:marRight w:val="0"/>
      <w:marTop w:val="0"/>
      <w:marBottom w:val="0"/>
      <w:divBdr>
        <w:top w:val="none" w:sz="0" w:space="0" w:color="auto"/>
        <w:left w:val="none" w:sz="0" w:space="0" w:color="auto"/>
        <w:bottom w:val="none" w:sz="0" w:space="0" w:color="auto"/>
        <w:right w:val="none" w:sz="0" w:space="0" w:color="auto"/>
      </w:divBdr>
    </w:div>
    <w:div w:id="1920021265">
      <w:bodyDiv w:val="1"/>
      <w:marLeft w:val="0"/>
      <w:marRight w:val="0"/>
      <w:marTop w:val="0"/>
      <w:marBottom w:val="0"/>
      <w:divBdr>
        <w:top w:val="none" w:sz="0" w:space="0" w:color="auto"/>
        <w:left w:val="none" w:sz="0" w:space="0" w:color="auto"/>
        <w:bottom w:val="none" w:sz="0" w:space="0" w:color="auto"/>
        <w:right w:val="none" w:sz="0" w:space="0" w:color="auto"/>
      </w:divBdr>
    </w:div>
    <w:div w:id="1925648800">
      <w:bodyDiv w:val="1"/>
      <w:marLeft w:val="0"/>
      <w:marRight w:val="0"/>
      <w:marTop w:val="0"/>
      <w:marBottom w:val="0"/>
      <w:divBdr>
        <w:top w:val="none" w:sz="0" w:space="0" w:color="auto"/>
        <w:left w:val="none" w:sz="0" w:space="0" w:color="auto"/>
        <w:bottom w:val="none" w:sz="0" w:space="0" w:color="auto"/>
        <w:right w:val="none" w:sz="0" w:space="0" w:color="auto"/>
      </w:divBdr>
    </w:div>
    <w:div w:id="1928492406">
      <w:bodyDiv w:val="1"/>
      <w:marLeft w:val="0"/>
      <w:marRight w:val="0"/>
      <w:marTop w:val="0"/>
      <w:marBottom w:val="0"/>
      <w:divBdr>
        <w:top w:val="none" w:sz="0" w:space="0" w:color="auto"/>
        <w:left w:val="none" w:sz="0" w:space="0" w:color="auto"/>
        <w:bottom w:val="none" w:sz="0" w:space="0" w:color="auto"/>
        <w:right w:val="none" w:sz="0" w:space="0" w:color="auto"/>
      </w:divBdr>
    </w:div>
    <w:div w:id="1929263905">
      <w:bodyDiv w:val="1"/>
      <w:marLeft w:val="0"/>
      <w:marRight w:val="0"/>
      <w:marTop w:val="0"/>
      <w:marBottom w:val="0"/>
      <w:divBdr>
        <w:top w:val="none" w:sz="0" w:space="0" w:color="auto"/>
        <w:left w:val="none" w:sz="0" w:space="0" w:color="auto"/>
        <w:bottom w:val="none" w:sz="0" w:space="0" w:color="auto"/>
        <w:right w:val="none" w:sz="0" w:space="0" w:color="auto"/>
      </w:divBdr>
    </w:div>
    <w:div w:id="1934975137">
      <w:bodyDiv w:val="1"/>
      <w:marLeft w:val="0"/>
      <w:marRight w:val="0"/>
      <w:marTop w:val="0"/>
      <w:marBottom w:val="0"/>
      <w:divBdr>
        <w:top w:val="none" w:sz="0" w:space="0" w:color="auto"/>
        <w:left w:val="none" w:sz="0" w:space="0" w:color="auto"/>
        <w:bottom w:val="none" w:sz="0" w:space="0" w:color="auto"/>
        <w:right w:val="none" w:sz="0" w:space="0" w:color="auto"/>
      </w:divBdr>
    </w:div>
    <w:div w:id="1939829275">
      <w:bodyDiv w:val="1"/>
      <w:marLeft w:val="0"/>
      <w:marRight w:val="0"/>
      <w:marTop w:val="0"/>
      <w:marBottom w:val="0"/>
      <w:divBdr>
        <w:top w:val="none" w:sz="0" w:space="0" w:color="auto"/>
        <w:left w:val="none" w:sz="0" w:space="0" w:color="auto"/>
        <w:bottom w:val="none" w:sz="0" w:space="0" w:color="auto"/>
        <w:right w:val="none" w:sz="0" w:space="0" w:color="auto"/>
      </w:divBdr>
    </w:div>
    <w:div w:id="1940093584">
      <w:bodyDiv w:val="1"/>
      <w:marLeft w:val="0"/>
      <w:marRight w:val="0"/>
      <w:marTop w:val="0"/>
      <w:marBottom w:val="0"/>
      <w:divBdr>
        <w:top w:val="none" w:sz="0" w:space="0" w:color="auto"/>
        <w:left w:val="none" w:sz="0" w:space="0" w:color="auto"/>
        <w:bottom w:val="none" w:sz="0" w:space="0" w:color="auto"/>
        <w:right w:val="none" w:sz="0" w:space="0" w:color="auto"/>
      </w:divBdr>
    </w:div>
    <w:div w:id="1940916943">
      <w:bodyDiv w:val="1"/>
      <w:marLeft w:val="0"/>
      <w:marRight w:val="0"/>
      <w:marTop w:val="0"/>
      <w:marBottom w:val="0"/>
      <w:divBdr>
        <w:top w:val="none" w:sz="0" w:space="0" w:color="auto"/>
        <w:left w:val="none" w:sz="0" w:space="0" w:color="auto"/>
        <w:bottom w:val="none" w:sz="0" w:space="0" w:color="auto"/>
        <w:right w:val="none" w:sz="0" w:space="0" w:color="auto"/>
      </w:divBdr>
    </w:div>
    <w:div w:id="1947425371">
      <w:bodyDiv w:val="1"/>
      <w:marLeft w:val="0"/>
      <w:marRight w:val="0"/>
      <w:marTop w:val="0"/>
      <w:marBottom w:val="0"/>
      <w:divBdr>
        <w:top w:val="none" w:sz="0" w:space="0" w:color="auto"/>
        <w:left w:val="none" w:sz="0" w:space="0" w:color="auto"/>
        <w:bottom w:val="none" w:sz="0" w:space="0" w:color="auto"/>
        <w:right w:val="none" w:sz="0" w:space="0" w:color="auto"/>
      </w:divBdr>
    </w:div>
    <w:div w:id="1947880765">
      <w:bodyDiv w:val="1"/>
      <w:marLeft w:val="0"/>
      <w:marRight w:val="0"/>
      <w:marTop w:val="0"/>
      <w:marBottom w:val="0"/>
      <w:divBdr>
        <w:top w:val="none" w:sz="0" w:space="0" w:color="auto"/>
        <w:left w:val="none" w:sz="0" w:space="0" w:color="auto"/>
        <w:bottom w:val="none" w:sz="0" w:space="0" w:color="auto"/>
        <w:right w:val="none" w:sz="0" w:space="0" w:color="auto"/>
      </w:divBdr>
    </w:div>
    <w:div w:id="1950777049">
      <w:bodyDiv w:val="1"/>
      <w:marLeft w:val="0"/>
      <w:marRight w:val="0"/>
      <w:marTop w:val="0"/>
      <w:marBottom w:val="0"/>
      <w:divBdr>
        <w:top w:val="none" w:sz="0" w:space="0" w:color="auto"/>
        <w:left w:val="none" w:sz="0" w:space="0" w:color="auto"/>
        <w:bottom w:val="none" w:sz="0" w:space="0" w:color="auto"/>
        <w:right w:val="none" w:sz="0" w:space="0" w:color="auto"/>
      </w:divBdr>
    </w:div>
    <w:div w:id="1952276639">
      <w:bodyDiv w:val="1"/>
      <w:marLeft w:val="0"/>
      <w:marRight w:val="0"/>
      <w:marTop w:val="0"/>
      <w:marBottom w:val="0"/>
      <w:divBdr>
        <w:top w:val="none" w:sz="0" w:space="0" w:color="auto"/>
        <w:left w:val="none" w:sz="0" w:space="0" w:color="auto"/>
        <w:bottom w:val="none" w:sz="0" w:space="0" w:color="auto"/>
        <w:right w:val="none" w:sz="0" w:space="0" w:color="auto"/>
      </w:divBdr>
    </w:div>
    <w:div w:id="1952317485">
      <w:bodyDiv w:val="1"/>
      <w:marLeft w:val="0"/>
      <w:marRight w:val="0"/>
      <w:marTop w:val="0"/>
      <w:marBottom w:val="0"/>
      <w:divBdr>
        <w:top w:val="none" w:sz="0" w:space="0" w:color="auto"/>
        <w:left w:val="none" w:sz="0" w:space="0" w:color="auto"/>
        <w:bottom w:val="none" w:sz="0" w:space="0" w:color="auto"/>
        <w:right w:val="none" w:sz="0" w:space="0" w:color="auto"/>
      </w:divBdr>
    </w:div>
    <w:div w:id="1953248684">
      <w:bodyDiv w:val="1"/>
      <w:marLeft w:val="0"/>
      <w:marRight w:val="0"/>
      <w:marTop w:val="0"/>
      <w:marBottom w:val="0"/>
      <w:divBdr>
        <w:top w:val="none" w:sz="0" w:space="0" w:color="auto"/>
        <w:left w:val="none" w:sz="0" w:space="0" w:color="auto"/>
        <w:bottom w:val="none" w:sz="0" w:space="0" w:color="auto"/>
        <w:right w:val="none" w:sz="0" w:space="0" w:color="auto"/>
      </w:divBdr>
    </w:div>
    <w:div w:id="1955206173">
      <w:bodyDiv w:val="1"/>
      <w:marLeft w:val="0"/>
      <w:marRight w:val="0"/>
      <w:marTop w:val="0"/>
      <w:marBottom w:val="0"/>
      <w:divBdr>
        <w:top w:val="none" w:sz="0" w:space="0" w:color="auto"/>
        <w:left w:val="none" w:sz="0" w:space="0" w:color="auto"/>
        <w:bottom w:val="none" w:sz="0" w:space="0" w:color="auto"/>
        <w:right w:val="none" w:sz="0" w:space="0" w:color="auto"/>
      </w:divBdr>
    </w:div>
    <w:div w:id="1962102255">
      <w:bodyDiv w:val="1"/>
      <w:marLeft w:val="0"/>
      <w:marRight w:val="0"/>
      <w:marTop w:val="0"/>
      <w:marBottom w:val="0"/>
      <w:divBdr>
        <w:top w:val="none" w:sz="0" w:space="0" w:color="auto"/>
        <w:left w:val="none" w:sz="0" w:space="0" w:color="auto"/>
        <w:bottom w:val="none" w:sz="0" w:space="0" w:color="auto"/>
        <w:right w:val="none" w:sz="0" w:space="0" w:color="auto"/>
      </w:divBdr>
    </w:div>
    <w:div w:id="1964463985">
      <w:bodyDiv w:val="1"/>
      <w:marLeft w:val="0"/>
      <w:marRight w:val="0"/>
      <w:marTop w:val="0"/>
      <w:marBottom w:val="0"/>
      <w:divBdr>
        <w:top w:val="none" w:sz="0" w:space="0" w:color="auto"/>
        <w:left w:val="none" w:sz="0" w:space="0" w:color="auto"/>
        <w:bottom w:val="none" w:sz="0" w:space="0" w:color="auto"/>
        <w:right w:val="none" w:sz="0" w:space="0" w:color="auto"/>
      </w:divBdr>
    </w:div>
    <w:div w:id="1966350949">
      <w:bodyDiv w:val="1"/>
      <w:marLeft w:val="0"/>
      <w:marRight w:val="0"/>
      <w:marTop w:val="0"/>
      <w:marBottom w:val="0"/>
      <w:divBdr>
        <w:top w:val="none" w:sz="0" w:space="0" w:color="auto"/>
        <w:left w:val="none" w:sz="0" w:space="0" w:color="auto"/>
        <w:bottom w:val="none" w:sz="0" w:space="0" w:color="auto"/>
        <w:right w:val="none" w:sz="0" w:space="0" w:color="auto"/>
      </w:divBdr>
    </w:div>
    <w:div w:id="1967928666">
      <w:bodyDiv w:val="1"/>
      <w:marLeft w:val="0"/>
      <w:marRight w:val="0"/>
      <w:marTop w:val="0"/>
      <w:marBottom w:val="0"/>
      <w:divBdr>
        <w:top w:val="none" w:sz="0" w:space="0" w:color="auto"/>
        <w:left w:val="none" w:sz="0" w:space="0" w:color="auto"/>
        <w:bottom w:val="none" w:sz="0" w:space="0" w:color="auto"/>
        <w:right w:val="none" w:sz="0" w:space="0" w:color="auto"/>
      </w:divBdr>
    </w:div>
    <w:div w:id="1970819093">
      <w:bodyDiv w:val="1"/>
      <w:marLeft w:val="0"/>
      <w:marRight w:val="0"/>
      <w:marTop w:val="0"/>
      <w:marBottom w:val="0"/>
      <w:divBdr>
        <w:top w:val="none" w:sz="0" w:space="0" w:color="auto"/>
        <w:left w:val="none" w:sz="0" w:space="0" w:color="auto"/>
        <w:bottom w:val="none" w:sz="0" w:space="0" w:color="auto"/>
        <w:right w:val="none" w:sz="0" w:space="0" w:color="auto"/>
      </w:divBdr>
    </w:div>
    <w:div w:id="1974940633">
      <w:bodyDiv w:val="1"/>
      <w:marLeft w:val="0"/>
      <w:marRight w:val="0"/>
      <w:marTop w:val="0"/>
      <w:marBottom w:val="0"/>
      <w:divBdr>
        <w:top w:val="none" w:sz="0" w:space="0" w:color="auto"/>
        <w:left w:val="none" w:sz="0" w:space="0" w:color="auto"/>
        <w:bottom w:val="none" w:sz="0" w:space="0" w:color="auto"/>
        <w:right w:val="none" w:sz="0" w:space="0" w:color="auto"/>
      </w:divBdr>
    </w:div>
    <w:div w:id="1978147119">
      <w:bodyDiv w:val="1"/>
      <w:marLeft w:val="0"/>
      <w:marRight w:val="0"/>
      <w:marTop w:val="0"/>
      <w:marBottom w:val="0"/>
      <w:divBdr>
        <w:top w:val="none" w:sz="0" w:space="0" w:color="auto"/>
        <w:left w:val="none" w:sz="0" w:space="0" w:color="auto"/>
        <w:bottom w:val="none" w:sz="0" w:space="0" w:color="auto"/>
        <w:right w:val="none" w:sz="0" w:space="0" w:color="auto"/>
      </w:divBdr>
    </w:div>
    <w:div w:id="1978148339">
      <w:bodyDiv w:val="1"/>
      <w:marLeft w:val="0"/>
      <w:marRight w:val="0"/>
      <w:marTop w:val="0"/>
      <w:marBottom w:val="0"/>
      <w:divBdr>
        <w:top w:val="none" w:sz="0" w:space="0" w:color="auto"/>
        <w:left w:val="none" w:sz="0" w:space="0" w:color="auto"/>
        <w:bottom w:val="none" w:sz="0" w:space="0" w:color="auto"/>
        <w:right w:val="none" w:sz="0" w:space="0" w:color="auto"/>
      </w:divBdr>
    </w:div>
    <w:div w:id="1979261641">
      <w:bodyDiv w:val="1"/>
      <w:marLeft w:val="0"/>
      <w:marRight w:val="0"/>
      <w:marTop w:val="0"/>
      <w:marBottom w:val="0"/>
      <w:divBdr>
        <w:top w:val="none" w:sz="0" w:space="0" w:color="auto"/>
        <w:left w:val="none" w:sz="0" w:space="0" w:color="auto"/>
        <w:bottom w:val="none" w:sz="0" w:space="0" w:color="auto"/>
        <w:right w:val="none" w:sz="0" w:space="0" w:color="auto"/>
      </w:divBdr>
    </w:div>
    <w:div w:id="1984459700">
      <w:bodyDiv w:val="1"/>
      <w:marLeft w:val="0"/>
      <w:marRight w:val="0"/>
      <w:marTop w:val="0"/>
      <w:marBottom w:val="0"/>
      <w:divBdr>
        <w:top w:val="none" w:sz="0" w:space="0" w:color="auto"/>
        <w:left w:val="none" w:sz="0" w:space="0" w:color="auto"/>
        <w:bottom w:val="none" w:sz="0" w:space="0" w:color="auto"/>
        <w:right w:val="none" w:sz="0" w:space="0" w:color="auto"/>
      </w:divBdr>
    </w:div>
    <w:div w:id="1984500279">
      <w:bodyDiv w:val="1"/>
      <w:marLeft w:val="0"/>
      <w:marRight w:val="0"/>
      <w:marTop w:val="0"/>
      <w:marBottom w:val="0"/>
      <w:divBdr>
        <w:top w:val="none" w:sz="0" w:space="0" w:color="auto"/>
        <w:left w:val="none" w:sz="0" w:space="0" w:color="auto"/>
        <w:bottom w:val="none" w:sz="0" w:space="0" w:color="auto"/>
        <w:right w:val="none" w:sz="0" w:space="0" w:color="auto"/>
      </w:divBdr>
    </w:div>
    <w:div w:id="1986547277">
      <w:bodyDiv w:val="1"/>
      <w:marLeft w:val="0"/>
      <w:marRight w:val="0"/>
      <w:marTop w:val="0"/>
      <w:marBottom w:val="0"/>
      <w:divBdr>
        <w:top w:val="none" w:sz="0" w:space="0" w:color="auto"/>
        <w:left w:val="none" w:sz="0" w:space="0" w:color="auto"/>
        <w:bottom w:val="none" w:sz="0" w:space="0" w:color="auto"/>
        <w:right w:val="none" w:sz="0" w:space="0" w:color="auto"/>
      </w:divBdr>
    </w:div>
    <w:div w:id="1989940146">
      <w:bodyDiv w:val="1"/>
      <w:marLeft w:val="0"/>
      <w:marRight w:val="0"/>
      <w:marTop w:val="0"/>
      <w:marBottom w:val="0"/>
      <w:divBdr>
        <w:top w:val="none" w:sz="0" w:space="0" w:color="auto"/>
        <w:left w:val="none" w:sz="0" w:space="0" w:color="auto"/>
        <w:bottom w:val="none" w:sz="0" w:space="0" w:color="auto"/>
        <w:right w:val="none" w:sz="0" w:space="0" w:color="auto"/>
      </w:divBdr>
    </w:div>
    <w:div w:id="1996906816">
      <w:bodyDiv w:val="1"/>
      <w:marLeft w:val="0"/>
      <w:marRight w:val="0"/>
      <w:marTop w:val="0"/>
      <w:marBottom w:val="0"/>
      <w:divBdr>
        <w:top w:val="none" w:sz="0" w:space="0" w:color="auto"/>
        <w:left w:val="none" w:sz="0" w:space="0" w:color="auto"/>
        <w:bottom w:val="none" w:sz="0" w:space="0" w:color="auto"/>
        <w:right w:val="none" w:sz="0" w:space="0" w:color="auto"/>
      </w:divBdr>
    </w:div>
    <w:div w:id="1998221543">
      <w:bodyDiv w:val="1"/>
      <w:marLeft w:val="0"/>
      <w:marRight w:val="0"/>
      <w:marTop w:val="0"/>
      <w:marBottom w:val="0"/>
      <w:divBdr>
        <w:top w:val="none" w:sz="0" w:space="0" w:color="auto"/>
        <w:left w:val="none" w:sz="0" w:space="0" w:color="auto"/>
        <w:bottom w:val="none" w:sz="0" w:space="0" w:color="auto"/>
        <w:right w:val="none" w:sz="0" w:space="0" w:color="auto"/>
      </w:divBdr>
    </w:div>
    <w:div w:id="2001040326">
      <w:bodyDiv w:val="1"/>
      <w:marLeft w:val="0"/>
      <w:marRight w:val="0"/>
      <w:marTop w:val="0"/>
      <w:marBottom w:val="0"/>
      <w:divBdr>
        <w:top w:val="none" w:sz="0" w:space="0" w:color="auto"/>
        <w:left w:val="none" w:sz="0" w:space="0" w:color="auto"/>
        <w:bottom w:val="none" w:sz="0" w:space="0" w:color="auto"/>
        <w:right w:val="none" w:sz="0" w:space="0" w:color="auto"/>
      </w:divBdr>
    </w:div>
    <w:div w:id="2006470226">
      <w:bodyDiv w:val="1"/>
      <w:marLeft w:val="0"/>
      <w:marRight w:val="0"/>
      <w:marTop w:val="0"/>
      <w:marBottom w:val="0"/>
      <w:divBdr>
        <w:top w:val="none" w:sz="0" w:space="0" w:color="auto"/>
        <w:left w:val="none" w:sz="0" w:space="0" w:color="auto"/>
        <w:bottom w:val="none" w:sz="0" w:space="0" w:color="auto"/>
        <w:right w:val="none" w:sz="0" w:space="0" w:color="auto"/>
      </w:divBdr>
    </w:div>
    <w:div w:id="2006979545">
      <w:bodyDiv w:val="1"/>
      <w:marLeft w:val="0"/>
      <w:marRight w:val="0"/>
      <w:marTop w:val="0"/>
      <w:marBottom w:val="0"/>
      <w:divBdr>
        <w:top w:val="none" w:sz="0" w:space="0" w:color="auto"/>
        <w:left w:val="none" w:sz="0" w:space="0" w:color="auto"/>
        <w:bottom w:val="none" w:sz="0" w:space="0" w:color="auto"/>
        <w:right w:val="none" w:sz="0" w:space="0" w:color="auto"/>
      </w:divBdr>
    </w:div>
    <w:div w:id="2017462017">
      <w:bodyDiv w:val="1"/>
      <w:marLeft w:val="0"/>
      <w:marRight w:val="0"/>
      <w:marTop w:val="0"/>
      <w:marBottom w:val="0"/>
      <w:divBdr>
        <w:top w:val="none" w:sz="0" w:space="0" w:color="auto"/>
        <w:left w:val="none" w:sz="0" w:space="0" w:color="auto"/>
        <w:bottom w:val="none" w:sz="0" w:space="0" w:color="auto"/>
        <w:right w:val="none" w:sz="0" w:space="0" w:color="auto"/>
      </w:divBdr>
    </w:div>
    <w:div w:id="2018262382">
      <w:bodyDiv w:val="1"/>
      <w:marLeft w:val="0"/>
      <w:marRight w:val="0"/>
      <w:marTop w:val="0"/>
      <w:marBottom w:val="0"/>
      <w:divBdr>
        <w:top w:val="none" w:sz="0" w:space="0" w:color="auto"/>
        <w:left w:val="none" w:sz="0" w:space="0" w:color="auto"/>
        <w:bottom w:val="none" w:sz="0" w:space="0" w:color="auto"/>
        <w:right w:val="none" w:sz="0" w:space="0" w:color="auto"/>
      </w:divBdr>
    </w:div>
    <w:div w:id="2021010442">
      <w:bodyDiv w:val="1"/>
      <w:marLeft w:val="0"/>
      <w:marRight w:val="0"/>
      <w:marTop w:val="0"/>
      <w:marBottom w:val="0"/>
      <w:divBdr>
        <w:top w:val="none" w:sz="0" w:space="0" w:color="auto"/>
        <w:left w:val="none" w:sz="0" w:space="0" w:color="auto"/>
        <w:bottom w:val="none" w:sz="0" w:space="0" w:color="auto"/>
        <w:right w:val="none" w:sz="0" w:space="0" w:color="auto"/>
      </w:divBdr>
    </w:div>
    <w:div w:id="2023777188">
      <w:bodyDiv w:val="1"/>
      <w:marLeft w:val="0"/>
      <w:marRight w:val="0"/>
      <w:marTop w:val="0"/>
      <w:marBottom w:val="0"/>
      <w:divBdr>
        <w:top w:val="none" w:sz="0" w:space="0" w:color="auto"/>
        <w:left w:val="none" w:sz="0" w:space="0" w:color="auto"/>
        <w:bottom w:val="none" w:sz="0" w:space="0" w:color="auto"/>
        <w:right w:val="none" w:sz="0" w:space="0" w:color="auto"/>
      </w:divBdr>
    </w:div>
    <w:div w:id="2026126616">
      <w:bodyDiv w:val="1"/>
      <w:marLeft w:val="0"/>
      <w:marRight w:val="0"/>
      <w:marTop w:val="0"/>
      <w:marBottom w:val="0"/>
      <w:divBdr>
        <w:top w:val="none" w:sz="0" w:space="0" w:color="auto"/>
        <w:left w:val="none" w:sz="0" w:space="0" w:color="auto"/>
        <w:bottom w:val="none" w:sz="0" w:space="0" w:color="auto"/>
        <w:right w:val="none" w:sz="0" w:space="0" w:color="auto"/>
      </w:divBdr>
    </w:div>
    <w:div w:id="2026401716">
      <w:bodyDiv w:val="1"/>
      <w:marLeft w:val="0"/>
      <w:marRight w:val="0"/>
      <w:marTop w:val="0"/>
      <w:marBottom w:val="0"/>
      <w:divBdr>
        <w:top w:val="none" w:sz="0" w:space="0" w:color="auto"/>
        <w:left w:val="none" w:sz="0" w:space="0" w:color="auto"/>
        <w:bottom w:val="none" w:sz="0" w:space="0" w:color="auto"/>
        <w:right w:val="none" w:sz="0" w:space="0" w:color="auto"/>
      </w:divBdr>
    </w:div>
    <w:div w:id="2032760589">
      <w:bodyDiv w:val="1"/>
      <w:marLeft w:val="0"/>
      <w:marRight w:val="0"/>
      <w:marTop w:val="0"/>
      <w:marBottom w:val="0"/>
      <w:divBdr>
        <w:top w:val="none" w:sz="0" w:space="0" w:color="auto"/>
        <w:left w:val="none" w:sz="0" w:space="0" w:color="auto"/>
        <w:bottom w:val="none" w:sz="0" w:space="0" w:color="auto"/>
        <w:right w:val="none" w:sz="0" w:space="0" w:color="auto"/>
      </w:divBdr>
    </w:div>
    <w:div w:id="2035692082">
      <w:bodyDiv w:val="1"/>
      <w:marLeft w:val="0"/>
      <w:marRight w:val="0"/>
      <w:marTop w:val="0"/>
      <w:marBottom w:val="0"/>
      <w:divBdr>
        <w:top w:val="none" w:sz="0" w:space="0" w:color="auto"/>
        <w:left w:val="none" w:sz="0" w:space="0" w:color="auto"/>
        <w:bottom w:val="none" w:sz="0" w:space="0" w:color="auto"/>
        <w:right w:val="none" w:sz="0" w:space="0" w:color="auto"/>
      </w:divBdr>
    </w:div>
    <w:div w:id="2039160166">
      <w:bodyDiv w:val="1"/>
      <w:marLeft w:val="0"/>
      <w:marRight w:val="0"/>
      <w:marTop w:val="0"/>
      <w:marBottom w:val="0"/>
      <w:divBdr>
        <w:top w:val="none" w:sz="0" w:space="0" w:color="auto"/>
        <w:left w:val="none" w:sz="0" w:space="0" w:color="auto"/>
        <w:bottom w:val="none" w:sz="0" w:space="0" w:color="auto"/>
        <w:right w:val="none" w:sz="0" w:space="0" w:color="auto"/>
      </w:divBdr>
    </w:div>
    <w:div w:id="2039312330">
      <w:bodyDiv w:val="1"/>
      <w:marLeft w:val="0"/>
      <w:marRight w:val="0"/>
      <w:marTop w:val="0"/>
      <w:marBottom w:val="0"/>
      <w:divBdr>
        <w:top w:val="none" w:sz="0" w:space="0" w:color="auto"/>
        <w:left w:val="none" w:sz="0" w:space="0" w:color="auto"/>
        <w:bottom w:val="none" w:sz="0" w:space="0" w:color="auto"/>
        <w:right w:val="none" w:sz="0" w:space="0" w:color="auto"/>
      </w:divBdr>
    </w:div>
    <w:div w:id="2040350145">
      <w:bodyDiv w:val="1"/>
      <w:marLeft w:val="0"/>
      <w:marRight w:val="0"/>
      <w:marTop w:val="0"/>
      <w:marBottom w:val="0"/>
      <w:divBdr>
        <w:top w:val="none" w:sz="0" w:space="0" w:color="auto"/>
        <w:left w:val="none" w:sz="0" w:space="0" w:color="auto"/>
        <w:bottom w:val="none" w:sz="0" w:space="0" w:color="auto"/>
        <w:right w:val="none" w:sz="0" w:space="0" w:color="auto"/>
      </w:divBdr>
    </w:div>
    <w:div w:id="2040736444">
      <w:bodyDiv w:val="1"/>
      <w:marLeft w:val="0"/>
      <w:marRight w:val="0"/>
      <w:marTop w:val="0"/>
      <w:marBottom w:val="0"/>
      <w:divBdr>
        <w:top w:val="none" w:sz="0" w:space="0" w:color="auto"/>
        <w:left w:val="none" w:sz="0" w:space="0" w:color="auto"/>
        <w:bottom w:val="none" w:sz="0" w:space="0" w:color="auto"/>
        <w:right w:val="none" w:sz="0" w:space="0" w:color="auto"/>
      </w:divBdr>
    </w:div>
    <w:div w:id="2042854620">
      <w:bodyDiv w:val="1"/>
      <w:marLeft w:val="0"/>
      <w:marRight w:val="0"/>
      <w:marTop w:val="0"/>
      <w:marBottom w:val="0"/>
      <w:divBdr>
        <w:top w:val="none" w:sz="0" w:space="0" w:color="auto"/>
        <w:left w:val="none" w:sz="0" w:space="0" w:color="auto"/>
        <w:bottom w:val="none" w:sz="0" w:space="0" w:color="auto"/>
        <w:right w:val="none" w:sz="0" w:space="0" w:color="auto"/>
      </w:divBdr>
    </w:div>
    <w:div w:id="2046367963">
      <w:bodyDiv w:val="1"/>
      <w:marLeft w:val="0"/>
      <w:marRight w:val="0"/>
      <w:marTop w:val="0"/>
      <w:marBottom w:val="0"/>
      <w:divBdr>
        <w:top w:val="none" w:sz="0" w:space="0" w:color="auto"/>
        <w:left w:val="none" w:sz="0" w:space="0" w:color="auto"/>
        <w:bottom w:val="none" w:sz="0" w:space="0" w:color="auto"/>
        <w:right w:val="none" w:sz="0" w:space="0" w:color="auto"/>
      </w:divBdr>
    </w:div>
    <w:div w:id="2052874103">
      <w:bodyDiv w:val="1"/>
      <w:marLeft w:val="0"/>
      <w:marRight w:val="0"/>
      <w:marTop w:val="0"/>
      <w:marBottom w:val="0"/>
      <w:divBdr>
        <w:top w:val="none" w:sz="0" w:space="0" w:color="auto"/>
        <w:left w:val="none" w:sz="0" w:space="0" w:color="auto"/>
        <w:bottom w:val="none" w:sz="0" w:space="0" w:color="auto"/>
        <w:right w:val="none" w:sz="0" w:space="0" w:color="auto"/>
      </w:divBdr>
    </w:div>
    <w:div w:id="2057309439">
      <w:bodyDiv w:val="1"/>
      <w:marLeft w:val="0"/>
      <w:marRight w:val="0"/>
      <w:marTop w:val="0"/>
      <w:marBottom w:val="0"/>
      <w:divBdr>
        <w:top w:val="none" w:sz="0" w:space="0" w:color="auto"/>
        <w:left w:val="none" w:sz="0" w:space="0" w:color="auto"/>
        <w:bottom w:val="none" w:sz="0" w:space="0" w:color="auto"/>
        <w:right w:val="none" w:sz="0" w:space="0" w:color="auto"/>
      </w:divBdr>
    </w:div>
    <w:div w:id="2057507793">
      <w:bodyDiv w:val="1"/>
      <w:marLeft w:val="0"/>
      <w:marRight w:val="0"/>
      <w:marTop w:val="0"/>
      <w:marBottom w:val="0"/>
      <w:divBdr>
        <w:top w:val="none" w:sz="0" w:space="0" w:color="auto"/>
        <w:left w:val="none" w:sz="0" w:space="0" w:color="auto"/>
        <w:bottom w:val="none" w:sz="0" w:space="0" w:color="auto"/>
        <w:right w:val="none" w:sz="0" w:space="0" w:color="auto"/>
      </w:divBdr>
    </w:div>
    <w:div w:id="2057772730">
      <w:bodyDiv w:val="1"/>
      <w:marLeft w:val="0"/>
      <w:marRight w:val="0"/>
      <w:marTop w:val="0"/>
      <w:marBottom w:val="0"/>
      <w:divBdr>
        <w:top w:val="none" w:sz="0" w:space="0" w:color="auto"/>
        <w:left w:val="none" w:sz="0" w:space="0" w:color="auto"/>
        <w:bottom w:val="none" w:sz="0" w:space="0" w:color="auto"/>
        <w:right w:val="none" w:sz="0" w:space="0" w:color="auto"/>
      </w:divBdr>
    </w:div>
    <w:div w:id="2057778923">
      <w:bodyDiv w:val="1"/>
      <w:marLeft w:val="0"/>
      <w:marRight w:val="0"/>
      <w:marTop w:val="0"/>
      <w:marBottom w:val="0"/>
      <w:divBdr>
        <w:top w:val="none" w:sz="0" w:space="0" w:color="auto"/>
        <w:left w:val="none" w:sz="0" w:space="0" w:color="auto"/>
        <w:bottom w:val="none" w:sz="0" w:space="0" w:color="auto"/>
        <w:right w:val="none" w:sz="0" w:space="0" w:color="auto"/>
      </w:divBdr>
    </w:div>
    <w:div w:id="2065522277">
      <w:bodyDiv w:val="1"/>
      <w:marLeft w:val="0"/>
      <w:marRight w:val="0"/>
      <w:marTop w:val="0"/>
      <w:marBottom w:val="0"/>
      <w:divBdr>
        <w:top w:val="none" w:sz="0" w:space="0" w:color="auto"/>
        <w:left w:val="none" w:sz="0" w:space="0" w:color="auto"/>
        <w:bottom w:val="none" w:sz="0" w:space="0" w:color="auto"/>
        <w:right w:val="none" w:sz="0" w:space="0" w:color="auto"/>
      </w:divBdr>
    </w:div>
    <w:div w:id="2066680327">
      <w:bodyDiv w:val="1"/>
      <w:marLeft w:val="0"/>
      <w:marRight w:val="0"/>
      <w:marTop w:val="0"/>
      <w:marBottom w:val="0"/>
      <w:divBdr>
        <w:top w:val="none" w:sz="0" w:space="0" w:color="auto"/>
        <w:left w:val="none" w:sz="0" w:space="0" w:color="auto"/>
        <w:bottom w:val="none" w:sz="0" w:space="0" w:color="auto"/>
        <w:right w:val="none" w:sz="0" w:space="0" w:color="auto"/>
      </w:divBdr>
    </w:div>
    <w:div w:id="2067991370">
      <w:bodyDiv w:val="1"/>
      <w:marLeft w:val="0"/>
      <w:marRight w:val="0"/>
      <w:marTop w:val="0"/>
      <w:marBottom w:val="0"/>
      <w:divBdr>
        <w:top w:val="none" w:sz="0" w:space="0" w:color="auto"/>
        <w:left w:val="none" w:sz="0" w:space="0" w:color="auto"/>
        <w:bottom w:val="none" w:sz="0" w:space="0" w:color="auto"/>
        <w:right w:val="none" w:sz="0" w:space="0" w:color="auto"/>
      </w:divBdr>
    </w:div>
    <w:div w:id="2068457512">
      <w:bodyDiv w:val="1"/>
      <w:marLeft w:val="0"/>
      <w:marRight w:val="0"/>
      <w:marTop w:val="0"/>
      <w:marBottom w:val="0"/>
      <w:divBdr>
        <w:top w:val="none" w:sz="0" w:space="0" w:color="auto"/>
        <w:left w:val="none" w:sz="0" w:space="0" w:color="auto"/>
        <w:bottom w:val="none" w:sz="0" w:space="0" w:color="auto"/>
        <w:right w:val="none" w:sz="0" w:space="0" w:color="auto"/>
      </w:divBdr>
    </w:div>
    <w:div w:id="2074739874">
      <w:bodyDiv w:val="1"/>
      <w:marLeft w:val="0"/>
      <w:marRight w:val="0"/>
      <w:marTop w:val="0"/>
      <w:marBottom w:val="0"/>
      <w:divBdr>
        <w:top w:val="none" w:sz="0" w:space="0" w:color="auto"/>
        <w:left w:val="none" w:sz="0" w:space="0" w:color="auto"/>
        <w:bottom w:val="none" w:sz="0" w:space="0" w:color="auto"/>
        <w:right w:val="none" w:sz="0" w:space="0" w:color="auto"/>
      </w:divBdr>
    </w:div>
    <w:div w:id="2075857860">
      <w:bodyDiv w:val="1"/>
      <w:marLeft w:val="0"/>
      <w:marRight w:val="0"/>
      <w:marTop w:val="0"/>
      <w:marBottom w:val="0"/>
      <w:divBdr>
        <w:top w:val="none" w:sz="0" w:space="0" w:color="auto"/>
        <w:left w:val="none" w:sz="0" w:space="0" w:color="auto"/>
        <w:bottom w:val="none" w:sz="0" w:space="0" w:color="auto"/>
        <w:right w:val="none" w:sz="0" w:space="0" w:color="auto"/>
      </w:divBdr>
    </w:div>
    <w:div w:id="2077168669">
      <w:bodyDiv w:val="1"/>
      <w:marLeft w:val="0"/>
      <w:marRight w:val="0"/>
      <w:marTop w:val="0"/>
      <w:marBottom w:val="0"/>
      <w:divBdr>
        <w:top w:val="none" w:sz="0" w:space="0" w:color="auto"/>
        <w:left w:val="none" w:sz="0" w:space="0" w:color="auto"/>
        <w:bottom w:val="none" w:sz="0" w:space="0" w:color="auto"/>
        <w:right w:val="none" w:sz="0" w:space="0" w:color="auto"/>
      </w:divBdr>
    </w:div>
    <w:div w:id="2077820389">
      <w:bodyDiv w:val="1"/>
      <w:marLeft w:val="0"/>
      <w:marRight w:val="0"/>
      <w:marTop w:val="0"/>
      <w:marBottom w:val="0"/>
      <w:divBdr>
        <w:top w:val="none" w:sz="0" w:space="0" w:color="auto"/>
        <w:left w:val="none" w:sz="0" w:space="0" w:color="auto"/>
        <w:bottom w:val="none" w:sz="0" w:space="0" w:color="auto"/>
        <w:right w:val="none" w:sz="0" w:space="0" w:color="auto"/>
      </w:divBdr>
    </w:div>
    <w:div w:id="2078697391">
      <w:bodyDiv w:val="1"/>
      <w:marLeft w:val="0"/>
      <w:marRight w:val="0"/>
      <w:marTop w:val="0"/>
      <w:marBottom w:val="0"/>
      <w:divBdr>
        <w:top w:val="none" w:sz="0" w:space="0" w:color="auto"/>
        <w:left w:val="none" w:sz="0" w:space="0" w:color="auto"/>
        <w:bottom w:val="none" w:sz="0" w:space="0" w:color="auto"/>
        <w:right w:val="none" w:sz="0" w:space="0" w:color="auto"/>
      </w:divBdr>
    </w:div>
    <w:div w:id="2082017344">
      <w:bodyDiv w:val="1"/>
      <w:marLeft w:val="0"/>
      <w:marRight w:val="0"/>
      <w:marTop w:val="0"/>
      <w:marBottom w:val="0"/>
      <w:divBdr>
        <w:top w:val="none" w:sz="0" w:space="0" w:color="auto"/>
        <w:left w:val="none" w:sz="0" w:space="0" w:color="auto"/>
        <w:bottom w:val="none" w:sz="0" w:space="0" w:color="auto"/>
        <w:right w:val="none" w:sz="0" w:space="0" w:color="auto"/>
      </w:divBdr>
    </w:div>
    <w:div w:id="2083942047">
      <w:bodyDiv w:val="1"/>
      <w:marLeft w:val="0"/>
      <w:marRight w:val="0"/>
      <w:marTop w:val="0"/>
      <w:marBottom w:val="0"/>
      <w:divBdr>
        <w:top w:val="none" w:sz="0" w:space="0" w:color="auto"/>
        <w:left w:val="none" w:sz="0" w:space="0" w:color="auto"/>
        <w:bottom w:val="none" w:sz="0" w:space="0" w:color="auto"/>
        <w:right w:val="none" w:sz="0" w:space="0" w:color="auto"/>
      </w:divBdr>
    </w:div>
    <w:div w:id="2084520850">
      <w:bodyDiv w:val="1"/>
      <w:marLeft w:val="0"/>
      <w:marRight w:val="0"/>
      <w:marTop w:val="0"/>
      <w:marBottom w:val="0"/>
      <w:divBdr>
        <w:top w:val="none" w:sz="0" w:space="0" w:color="auto"/>
        <w:left w:val="none" w:sz="0" w:space="0" w:color="auto"/>
        <w:bottom w:val="none" w:sz="0" w:space="0" w:color="auto"/>
        <w:right w:val="none" w:sz="0" w:space="0" w:color="auto"/>
      </w:divBdr>
    </w:div>
    <w:div w:id="2086030628">
      <w:bodyDiv w:val="1"/>
      <w:marLeft w:val="0"/>
      <w:marRight w:val="0"/>
      <w:marTop w:val="0"/>
      <w:marBottom w:val="0"/>
      <w:divBdr>
        <w:top w:val="none" w:sz="0" w:space="0" w:color="auto"/>
        <w:left w:val="none" w:sz="0" w:space="0" w:color="auto"/>
        <w:bottom w:val="none" w:sz="0" w:space="0" w:color="auto"/>
        <w:right w:val="none" w:sz="0" w:space="0" w:color="auto"/>
      </w:divBdr>
    </w:div>
    <w:div w:id="2086490165">
      <w:bodyDiv w:val="1"/>
      <w:marLeft w:val="0"/>
      <w:marRight w:val="0"/>
      <w:marTop w:val="0"/>
      <w:marBottom w:val="0"/>
      <w:divBdr>
        <w:top w:val="none" w:sz="0" w:space="0" w:color="auto"/>
        <w:left w:val="none" w:sz="0" w:space="0" w:color="auto"/>
        <w:bottom w:val="none" w:sz="0" w:space="0" w:color="auto"/>
        <w:right w:val="none" w:sz="0" w:space="0" w:color="auto"/>
      </w:divBdr>
    </w:div>
    <w:div w:id="2087533182">
      <w:bodyDiv w:val="1"/>
      <w:marLeft w:val="0"/>
      <w:marRight w:val="0"/>
      <w:marTop w:val="0"/>
      <w:marBottom w:val="0"/>
      <w:divBdr>
        <w:top w:val="none" w:sz="0" w:space="0" w:color="auto"/>
        <w:left w:val="none" w:sz="0" w:space="0" w:color="auto"/>
        <w:bottom w:val="none" w:sz="0" w:space="0" w:color="auto"/>
        <w:right w:val="none" w:sz="0" w:space="0" w:color="auto"/>
      </w:divBdr>
    </w:div>
    <w:div w:id="2088574707">
      <w:bodyDiv w:val="1"/>
      <w:marLeft w:val="0"/>
      <w:marRight w:val="0"/>
      <w:marTop w:val="0"/>
      <w:marBottom w:val="0"/>
      <w:divBdr>
        <w:top w:val="none" w:sz="0" w:space="0" w:color="auto"/>
        <w:left w:val="none" w:sz="0" w:space="0" w:color="auto"/>
        <w:bottom w:val="none" w:sz="0" w:space="0" w:color="auto"/>
        <w:right w:val="none" w:sz="0" w:space="0" w:color="auto"/>
      </w:divBdr>
    </w:div>
    <w:div w:id="2093701248">
      <w:bodyDiv w:val="1"/>
      <w:marLeft w:val="0"/>
      <w:marRight w:val="0"/>
      <w:marTop w:val="0"/>
      <w:marBottom w:val="0"/>
      <w:divBdr>
        <w:top w:val="none" w:sz="0" w:space="0" w:color="auto"/>
        <w:left w:val="none" w:sz="0" w:space="0" w:color="auto"/>
        <w:bottom w:val="none" w:sz="0" w:space="0" w:color="auto"/>
        <w:right w:val="none" w:sz="0" w:space="0" w:color="auto"/>
      </w:divBdr>
    </w:div>
    <w:div w:id="2097241396">
      <w:bodyDiv w:val="1"/>
      <w:marLeft w:val="0"/>
      <w:marRight w:val="0"/>
      <w:marTop w:val="0"/>
      <w:marBottom w:val="0"/>
      <w:divBdr>
        <w:top w:val="none" w:sz="0" w:space="0" w:color="auto"/>
        <w:left w:val="none" w:sz="0" w:space="0" w:color="auto"/>
        <w:bottom w:val="none" w:sz="0" w:space="0" w:color="auto"/>
        <w:right w:val="none" w:sz="0" w:space="0" w:color="auto"/>
      </w:divBdr>
    </w:div>
    <w:div w:id="2097360286">
      <w:bodyDiv w:val="1"/>
      <w:marLeft w:val="0"/>
      <w:marRight w:val="0"/>
      <w:marTop w:val="0"/>
      <w:marBottom w:val="0"/>
      <w:divBdr>
        <w:top w:val="none" w:sz="0" w:space="0" w:color="auto"/>
        <w:left w:val="none" w:sz="0" w:space="0" w:color="auto"/>
        <w:bottom w:val="none" w:sz="0" w:space="0" w:color="auto"/>
        <w:right w:val="none" w:sz="0" w:space="0" w:color="auto"/>
      </w:divBdr>
    </w:div>
    <w:div w:id="2100906517">
      <w:bodyDiv w:val="1"/>
      <w:marLeft w:val="0"/>
      <w:marRight w:val="0"/>
      <w:marTop w:val="0"/>
      <w:marBottom w:val="0"/>
      <w:divBdr>
        <w:top w:val="none" w:sz="0" w:space="0" w:color="auto"/>
        <w:left w:val="none" w:sz="0" w:space="0" w:color="auto"/>
        <w:bottom w:val="none" w:sz="0" w:space="0" w:color="auto"/>
        <w:right w:val="none" w:sz="0" w:space="0" w:color="auto"/>
      </w:divBdr>
    </w:div>
    <w:div w:id="2102749542">
      <w:bodyDiv w:val="1"/>
      <w:marLeft w:val="0"/>
      <w:marRight w:val="0"/>
      <w:marTop w:val="0"/>
      <w:marBottom w:val="0"/>
      <w:divBdr>
        <w:top w:val="none" w:sz="0" w:space="0" w:color="auto"/>
        <w:left w:val="none" w:sz="0" w:space="0" w:color="auto"/>
        <w:bottom w:val="none" w:sz="0" w:space="0" w:color="auto"/>
        <w:right w:val="none" w:sz="0" w:space="0" w:color="auto"/>
      </w:divBdr>
    </w:div>
    <w:div w:id="2105570465">
      <w:bodyDiv w:val="1"/>
      <w:marLeft w:val="0"/>
      <w:marRight w:val="0"/>
      <w:marTop w:val="0"/>
      <w:marBottom w:val="0"/>
      <w:divBdr>
        <w:top w:val="none" w:sz="0" w:space="0" w:color="auto"/>
        <w:left w:val="none" w:sz="0" w:space="0" w:color="auto"/>
        <w:bottom w:val="none" w:sz="0" w:space="0" w:color="auto"/>
        <w:right w:val="none" w:sz="0" w:space="0" w:color="auto"/>
      </w:divBdr>
    </w:div>
    <w:div w:id="2106686236">
      <w:bodyDiv w:val="1"/>
      <w:marLeft w:val="0"/>
      <w:marRight w:val="0"/>
      <w:marTop w:val="0"/>
      <w:marBottom w:val="0"/>
      <w:divBdr>
        <w:top w:val="none" w:sz="0" w:space="0" w:color="auto"/>
        <w:left w:val="none" w:sz="0" w:space="0" w:color="auto"/>
        <w:bottom w:val="none" w:sz="0" w:space="0" w:color="auto"/>
        <w:right w:val="none" w:sz="0" w:space="0" w:color="auto"/>
      </w:divBdr>
    </w:div>
    <w:div w:id="2106997458">
      <w:bodyDiv w:val="1"/>
      <w:marLeft w:val="0"/>
      <w:marRight w:val="0"/>
      <w:marTop w:val="0"/>
      <w:marBottom w:val="0"/>
      <w:divBdr>
        <w:top w:val="none" w:sz="0" w:space="0" w:color="auto"/>
        <w:left w:val="none" w:sz="0" w:space="0" w:color="auto"/>
        <w:bottom w:val="none" w:sz="0" w:space="0" w:color="auto"/>
        <w:right w:val="none" w:sz="0" w:space="0" w:color="auto"/>
      </w:divBdr>
    </w:div>
    <w:div w:id="2108115512">
      <w:bodyDiv w:val="1"/>
      <w:marLeft w:val="0"/>
      <w:marRight w:val="0"/>
      <w:marTop w:val="0"/>
      <w:marBottom w:val="0"/>
      <w:divBdr>
        <w:top w:val="none" w:sz="0" w:space="0" w:color="auto"/>
        <w:left w:val="none" w:sz="0" w:space="0" w:color="auto"/>
        <w:bottom w:val="none" w:sz="0" w:space="0" w:color="auto"/>
        <w:right w:val="none" w:sz="0" w:space="0" w:color="auto"/>
      </w:divBdr>
    </w:div>
    <w:div w:id="2108573781">
      <w:bodyDiv w:val="1"/>
      <w:marLeft w:val="0"/>
      <w:marRight w:val="0"/>
      <w:marTop w:val="0"/>
      <w:marBottom w:val="0"/>
      <w:divBdr>
        <w:top w:val="none" w:sz="0" w:space="0" w:color="auto"/>
        <w:left w:val="none" w:sz="0" w:space="0" w:color="auto"/>
        <w:bottom w:val="none" w:sz="0" w:space="0" w:color="auto"/>
        <w:right w:val="none" w:sz="0" w:space="0" w:color="auto"/>
      </w:divBdr>
      <w:divsChild>
        <w:div w:id="488792088">
          <w:marLeft w:val="480"/>
          <w:marRight w:val="0"/>
          <w:marTop w:val="0"/>
          <w:marBottom w:val="0"/>
          <w:divBdr>
            <w:top w:val="none" w:sz="0" w:space="0" w:color="auto"/>
            <w:left w:val="none" w:sz="0" w:space="0" w:color="auto"/>
            <w:bottom w:val="none" w:sz="0" w:space="0" w:color="auto"/>
            <w:right w:val="none" w:sz="0" w:space="0" w:color="auto"/>
          </w:divBdr>
        </w:div>
        <w:div w:id="357318182">
          <w:marLeft w:val="480"/>
          <w:marRight w:val="0"/>
          <w:marTop w:val="0"/>
          <w:marBottom w:val="0"/>
          <w:divBdr>
            <w:top w:val="none" w:sz="0" w:space="0" w:color="auto"/>
            <w:left w:val="none" w:sz="0" w:space="0" w:color="auto"/>
            <w:bottom w:val="none" w:sz="0" w:space="0" w:color="auto"/>
            <w:right w:val="none" w:sz="0" w:space="0" w:color="auto"/>
          </w:divBdr>
        </w:div>
        <w:div w:id="1672950214">
          <w:marLeft w:val="480"/>
          <w:marRight w:val="0"/>
          <w:marTop w:val="0"/>
          <w:marBottom w:val="0"/>
          <w:divBdr>
            <w:top w:val="none" w:sz="0" w:space="0" w:color="auto"/>
            <w:left w:val="none" w:sz="0" w:space="0" w:color="auto"/>
            <w:bottom w:val="none" w:sz="0" w:space="0" w:color="auto"/>
            <w:right w:val="none" w:sz="0" w:space="0" w:color="auto"/>
          </w:divBdr>
        </w:div>
        <w:div w:id="278342137">
          <w:marLeft w:val="480"/>
          <w:marRight w:val="0"/>
          <w:marTop w:val="0"/>
          <w:marBottom w:val="0"/>
          <w:divBdr>
            <w:top w:val="none" w:sz="0" w:space="0" w:color="auto"/>
            <w:left w:val="none" w:sz="0" w:space="0" w:color="auto"/>
            <w:bottom w:val="none" w:sz="0" w:space="0" w:color="auto"/>
            <w:right w:val="none" w:sz="0" w:space="0" w:color="auto"/>
          </w:divBdr>
        </w:div>
        <w:div w:id="1462721545">
          <w:marLeft w:val="480"/>
          <w:marRight w:val="0"/>
          <w:marTop w:val="0"/>
          <w:marBottom w:val="0"/>
          <w:divBdr>
            <w:top w:val="none" w:sz="0" w:space="0" w:color="auto"/>
            <w:left w:val="none" w:sz="0" w:space="0" w:color="auto"/>
            <w:bottom w:val="none" w:sz="0" w:space="0" w:color="auto"/>
            <w:right w:val="none" w:sz="0" w:space="0" w:color="auto"/>
          </w:divBdr>
        </w:div>
        <w:div w:id="1729300305">
          <w:marLeft w:val="480"/>
          <w:marRight w:val="0"/>
          <w:marTop w:val="0"/>
          <w:marBottom w:val="0"/>
          <w:divBdr>
            <w:top w:val="none" w:sz="0" w:space="0" w:color="auto"/>
            <w:left w:val="none" w:sz="0" w:space="0" w:color="auto"/>
            <w:bottom w:val="none" w:sz="0" w:space="0" w:color="auto"/>
            <w:right w:val="none" w:sz="0" w:space="0" w:color="auto"/>
          </w:divBdr>
        </w:div>
        <w:div w:id="1104616240">
          <w:marLeft w:val="480"/>
          <w:marRight w:val="0"/>
          <w:marTop w:val="0"/>
          <w:marBottom w:val="0"/>
          <w:divBdr>
            <w:top w:val="none" w:sz="0" w:space="0" w:color="auto"/>
            <w:left w:val="none" w:sz="0" w:space="0" w:color="auto"/>
            <w:bottom w:val="none" w:sz="0" w:space="0" w:color="auto"/>
            <w:right w:val="none" w:sz="0" w:space="0" w:color="auto"/>
          </w:divBdr>
        </w:div>
        <w:div w:id="459689240">
          <w:marLeft w:val="480"/>
          <w:marRight w:val="0"/>
          <w:marTop w:val="0"/>
          <w:marBottom w:val="0"/>
          <w:divBdr>
            <w:top w:val="none" w:sz="0" w:space="0" w:color="auto"/>
            <w:left w:val="none" w:sz="0" w:space="0" w:color="auto"/>
            <w:bottom w:val="none" w:sz="0" w:space="0" w:color="auto"/>
            <w:right w:val="none" w:sz="0" w:space="0" w:color="auto"/>
          </w:divBdr>
        </w:div>
        <w:div w:id="681248933">
          <w:marLeft w:val="480"/>
          <w:marRight w:val="0"/>
          <w:marTop w:val="0"/>
          <w:marBottom w:val="0"/>
          <w:divBdr>
            <w:top w:val="none" w:sz="0" w:space="0" w:color="auto"/>
            <w:left w:val="none" w:sz="0" w:space="0" w:color="auto"/>
            <w:bottom w:val="none" w:sz="0" w:space="0" w:color="auto"/>
            <w:right w:val="none" w:sz="0" w:space="0" w:color="auto"/>
          </w:divBdr>
        </w:div>
        <w:div w:id="428933346">
          <w:marLeft w:val="480"/>
          <w:marRight w:val="0"/>
          <w:marTop w:val="0"/>
          <w:marBottom w:val="0"/>
          <w:divBdr>
            <w:top w:val="none" w:sz="0" w:space="0" w:color="auto"/>
            <w:left w:val="none" w:sz="0" w:space="0" w:color="auto"/>
            <w:bottom w:val="none" w:sz="0" w:space="0" w:color="auto"/>
            <w:right w:val="none" w:sz="0" w:space="0" w:color="auto"/>
          </w:divBdr>
        </w:div>
        <w:div w:id="1979458577">
          <w:marLeft w:val="480"/>
          <w:marRight w:val="0"/>
          <w:marTop w:val="0"/>
          <w:marBottom w:val="0"/>
          <w:divBdr>
            <w:top w:val="none" w:sz="0" w:space="0" w:color="auto"/>
            <w:left w:val="none" w:sz="0" w:space="0" w:color="auto"/>
            <w:bottom w:val="none" w:sz="0" w:space="0" w:color="auto"/>
            <w:right w:val="none" w:sz="0" w:space="0" w:color="auto"/>
          </w:divBdr>
        </w:div>
        <w:div w:id="552549036">
          <w:marLeft w:val="480"/>
          <w:marRight w:val="0"/>
          <w:marTop w:val="0"/>
          <w:marBottom w:val="0"/>
          <w:divBdr>
            <w:top w:val="none" w:sz="0" w:space="0" w:color="auto"/>
            <w:left w:val="none" w:sz="0" w:space="0" w:color="auto"/>
            <w:bottom w:val="none" w:sz="0" w:space="0" w:color="auto"/>
            <w:right w:val="none" w:sz="0" w:space="0" w:color="auto"/>
          </w:divBdr>
        </w:div>
        <w:div w:id="1733649416">
          <w:marLeft w:val="480"/>
          <w:marRight w:val="0"/>
          <w:marTop w:val="0"/>
          <w:marBottom w:val="0"/>
          <w:divBdr>
            <w:top w:val="none" w:sz="0" w:space="0" w:color="auto"/>
            <w:left w:val="none" w:sz="0" w:space="0" w:color="auto"/>
            <w:bottom w:val="none" w:sz="0" w:space="0" w:color="auto"/>
            <w:right w:val="none" w:sz="0" w:space="0" w:color="auto"/>
          </w:divBdr>
        </w:div>
        <w:div w:id="816144763">
          <w:marLeft w:val="480"/>
          <w:marRight w:val="0"/>
          <w:marTop w:val="0"/>
          <w:marBottom w:val="0"/>
          <w:divBdr>
            <w:top w:val="none" w:sz="0" w:space="0" w:color="auto"/>
            <w:left w:val="none" w:sz="0" w:space="0" w:color="auto"/>
            <w:bottom w:val="none" w:sz="0" w:space="0" w:color="auto"/>
            <w:right w:val="none" w:sz="0" w:space="0" w:color="auto"/>
          </w:divBdr>
        </w:div>
        <w:div w:id="1565531166">
          <w:marLeft w:val="480"/>
          <w:marRight w:val="0"/>
          <w:marTop w:val="0"/>
          <w:marBottom w:val="0"/>
          <w:divBdr>
            <w:top w:val="none" w:sz="0" w:space="0" w:color="auto"/>
            <w:left w:val="none" w:sz="0" w:space="0" w:color="auto"/>
            <w:bottom w:val="none" w:sz="0" w:space="0" w:color="auto"/>
            <w:right w:val="none" w:sz="0" w:space="0" w:color="auto"/>
          </w:divBdr>
        </w:div>
        <w:div w:id="823008927">
          <w:marLeft w:val="480"/>
          <w:marRight w:val="0"/>
          <w:marTop w:val="0"/>
          <w:marBottom w:val="0"/>
          <w:divBdr>
            <w:top w:val="none" w:sz="0" w:space="0" w:color="auto"/>
            <w:left w:val="none" w:sz="0" w:space="0" w:color="auto"/>
            <w:bottom w:val="none" w:sz="0" w:space="0" w:color="auto"/>
            <w:right w:val="none" w:sz="0" w:space="0" w:color="auto"/>
          </w:divBdr>
        </w:div>
        <w:div w:id="1509910422">
          <w:marLeft w:val="480"/>
          <w:marRight w:val="0"/>
          <w:marTop w:val="0"/>
          <w:marBottom w:val="0"/>
          <w:divBdr>
            <w:top w:val="none" w:sz="0" w:space="0" w:color="auto"/>
            <w:left w:val="none" w:sz="0" w:space="0" w:color="auto"/>
            <w:bottom w:val="none" w:sz="0" w:space="0" w:color="auto"/>
            <w:right w:val="none" w:sz="0" w:space="0" w:color="auto"/>
          </w:divBdr>
        </w:div>
        <w:div w:id="361250392">
          <w:marLeft w:val="480"/>
          <w:marRight w:val="0"/>
          <w:marTop w:val="0"/>
          <w:marBottom w:val="0"/>
          <w:divBdr>
            <w:top w:val="none" w:sz="0" w:space="0" w:color="auto"/>
            <w:left w:val="none" w:sz="0" w:space="0" w:color="auto"/>
            <w:bottom w:val="none" w:sz="0" w:space="0" w:color="auto"/>
            <w:right w:val="none" w:sz="0" w:space="0" w:color="auto"/>
          </w:divBdr>
        </w:div>
        <w:div w:id="1591161143">
          <w:marLeft w:val="480"/>
          <w:marRight w:val="0"/>
          <w:marTop w:val="0"/>
          <w:marBottom w:val="0"/>
          <w:divBdr>
            <w:top w:val="none" w:sz="0" w:space="0" w:color="auto"/>
            <w:left w:val="none" w:sz="0" w:space="0" w:color="auto"/>
            <w:bottom w:val="none" w:sz="0" w:space="0" w:color="auto"/>
            <w:right w:val="none" w:sz="0" w:space="0" w:color="auto"/>
          </w:divBdr>
        </w:div>
        <w:div w:id="811364811">
          <w:marLeft w:val="480"/>
          <w:marRight w:val="0"/>
          <w:marTop w:val="0"/>
          <w:marBottom w:val="0"/>
          <w:divBdr>
            <w:top w:val="none" w:sz="0" w:space="0" w:color="auto"/>
            <w:left w:val="none" w:sz="0" w:space="0" w:color="auto"/>
            <w:bottom w:val="none" w:sz="0" w:space="0" w:color="auto"/>
            <w:right w:val="none" w:sz="0" w:space="0" w:color="auto"/>
          </w:divBdr>
        </w:div>
        <w:div w:id="500780516">
          <w:marLeft w:val="480"/>
          <w:marRight w:val="0"/>
          <w:marTop w:val="0"/>
          <w:marBottom w:val="0"/>
          <w:divBdr>
            <w:top w:val="none" w:sz="0" w:space="0" w:color="auto"/>
            <w:left w:val="none" w:sz="0" w:space="0" w:color="auto"/>
            <w:bottom w:val="none" w:sz="0" w:space="0" w:color="auto"/>
            <w:right w:val="none" w:sz="0" w:space="0" w:color="auto"/>
          </w:divBdr>
        </w:div>
        <w:div w:id="1191453359">
          <w:marLeft w:val="480"/>
          <w:marRight w:val="0"/>
          <w:marTop w:val="0"/>
          <w:marBottom w:val="0"/>
          <w:divBdr>
            <w:top w:val="none" w:sz="0" w:space="0" w:color="auto"/>
            <w:left w:val="none" w:sz="0" w:space="0" w:color="auto"/>
            <w:bottom w:val="none" w:sz="0" w:space="0" w:color="auto"/>
            <w:right w:val="none" w:sz="0" w:space="0" w:color="auto"/>
          </w:divBdr>
        </w:div>
        <w:div w:id="883173094">
          <w:marLeft w:val="480"/>
          <w:marRight w:val="0"/>
          <w:marTop w:val="0"/>
          <w:marBottom w:val="0"/>
          <w:divBdr>
            <w:top w:val="none" w:sz="0" w:space="0" w:color="auto"/>
            <w:left w:val="none" w:sz="0" w:space="0" w:color="auto"/>
            <w:bottom w:val="none" w:sz="0" w:space="0" w:color="auto"/>
            <w:right w:val="none" w:sz="0" w:space="0" w:color="auto"/>
          </w:divBdr>
        </w:div>
        <w:div w:id="1487624881">
          <w:marLeft w:val="480"/>
          <w:marRight w:val="0"/>
          <w:marTop w:val="0"/>
          <w:marBottom w:val="0"/>
          <w:divBdr>
            <w:top w:val="none" w:sz="0" w:space="0" w:color="auto"/>
            <w:left w:val="none" w:sz="0" w:space="0" w:color="auto"/>
            <w:bottom w:val="none" w:sz="0" w:space="0" w:color="auto"/>
            <w:right w:val="none" w:sz="0" w:space="0" w:color="auto"/>
          </w:divBdr>
        </w:div>
        <w:div w:id="1354839859">
          <w:marLeft w:val="480"/>
          <w:marRight w:val="0"/>
          <w:marTop w:val="0"/>
          <w:marBottom w:val="0"/>
          <w:divBdr>
            <w:top w:val="none" w:sz="0" w:space="0" w:color="auto"/>
            <w:left w:val="none" w:sz="0" w:space="0" w:color="auto"/>
            <w:bottom w:val="none" w:sz="0" w:space="0" w:color="auto"/>
            <w:right w:val="none" w:sz="0" w:space="0" w:color="auto"/>
          </w:divBdr>
        </w:div>
        <w:div w:id="714700913">
          <w:marLeft w:val="480"/>
          <w:marRight w:val="0"/>
          <w:marTop w:val="0"/>
          <w:marBottom w:val="0"/>
          <w:divBdr>
            <w:top w:val="none" w:sz="0" w:space="0" w:color="auto"/>
            <w:left w:val="none" w:sz="0" w:space="0" w:color="auto"/>
            <w:bottom w:val="none" w:sz="0" w:space="0" w:color="auto"/>
            <w:right w:val="none" w:sz="0" w:space="0" w:color="auto"/>
          </w:divBdr>
        </w:div>
        <w:div w:id="555237514">
          <w:marLeft w:val="480"/>
          <w:marRight w:val="0"/>
          <w:marTop w:val="0"/>
          <w:marBottom w:val="0"/>
          <w:divBdr>
            <w:top w:val="none" w:sz="0" w:space="0" w:color="auto"/>
            <w:left w:val="none" w:sz="0" w:space="0" w:color="auto"/>
            <w:bottom w:val="none" w:sz="0" w:space="0" w:color="auto"/>
            <w:right w:val="none" w:sz="0" w:space="0" w:color="auto"/>
          </w:divBdr>
        </w:div>
        <w:div w:id="370148907">
          <w:marLeft w:val="480"/>
          <w:marRight w:val="0"/>
          <w:marTop w:val="0"/>
          <w:marBottom w:val="0"/>
          <w:divBdr>
            <w:top w:val="none" w:sz="0" w:space="0" w:color="auto"/>
            <w:left w:val="none" w:sz="0" w:space="0" w:color="auto"/>
            <w:bottom w:val="none" w:sz="0" w:space="0" w:color="auto"/>
            <w:right w:val="none" w:sz="0" w:space="0" w:color="auto"/>
          </w:divBdr>
        </w:div>
        <w:div w:id="535584876">
          <w:marLeft w:val="480"/>
          <w:marRight w:val="0"/>
          <w:marTop w:val="0"/>
          <w:marBottom w:val="0"/>
          <w:divBdr>
            <w:top w:val="none" w:sz="0" w:space="0" w:color="auto"/>
            <w:left w:val="none" w:sz="0" w:space="0" w:color="auto"/>
            <w:bottom w:val="none" w:sz="0" w:space="0" w:color="auto"/>
            <w:right w:val="none" w:sz="0" w:space="0" w:color="auto"/>
          </w:divBdr>
        </w:div>
        <w:div w:id="680743903">
          <w:marLeft w:val="480"/>
          <w:marRight w:val="0"/>
          <w:marTop w:val="0"/>
          <w:marBottom w:val="0"/>
          <w:divBdr>
            <w:top w:val="none" w:sz="0" w:space="0" w:color="auto"/>
            <w:left w:val="none" w:sz="0" w:space="0" w:color="auto"/>
            <w:bottom w:val="none" w:sz="0" w:space="0" w:color="auto"/>
            <w:right w:val="none" w:sz="0" w:space="0" w:color="auto"/>
          </w:divBdr>
        </w:div>
        <w:div w:id="666203189">
          <w:marLeft w:val="480"/>
          <w:marRight w:val="0"/>
          <w:marTop w:val="0"/>
          <w:marBottom w:val="0"/>
          <w:divBdr>
            <w:top w:val="none" w:sz="0" w:space="0" w:color="auto"/>
            <w:left w:val="none" w:sz="0" w:space="0" w:color="auto"/>
            <w:bottom w:val="none" w:sz="0" w:space="0" w:color="auto"/>
            <w:right w:val="none" w:sz="0" w:space="0" w:color="auto"/>
          </w:divBdr>
        </w:div>
        <w:div w:id="925916393">
          <w:marLeft w:val="480"/>
          <w:marRight w:val="0"/>
          <w:marTop w:val="0"/>
          <w:marBottom w:val="0"/>
          <w:divBdr>
            <w:top w:val="none" w:sz="0" w:space="0" w:color="auto"/>
            <w:left w:val="none" w:sz="0" w:space="0" w:color="auto"/>
            <w:bottom w:val="none" w:sz="0" w:space="0" w:color="auto"/>
            <w:right w:val="none" w:sz="0" w:space="0" w:color="auto"/>
          </w:divBdr>
        </w:div>
        <w:div w:id="1953053135">
          <w:marLeft w:val="480"/>
          <w:marRight w:val="0"/>
          <w:marTop w:val="0"/>
          <w:marBottom w:val="0"/>
          <w:divBdr>
            <w:top w:val="none" w:sz="0" w:space="0" w:color="auto"/>
            <w:left w:val="none" w:sz="0" w:space="0" w:color="auto"/>
            <w:bottom w:val="none" w:sz="0" w:space="0" w:color="auto"/>
            <w:right w:val="none" w:sz="0" w:space="0" w:color="auto"/>
          </w:divBdr>
        </w:div>
        <w:div w:id="1658071785">
          <w:marLeft w:val="480"/>
          <w:marRight w:val="0"/>
          <w:marTop w:val="0"/>
          <w:marBottom w:val="0"/>
          <w:divBdr>
            <w:top w:val="none" w:sz="0" w:space="0" w:color="auto"/>
            <w:left w:val="none" w:sz="0" w:space="0" w:color="auto"/>
            <w:bottom w:val="none" w:sz="0" w:space="0" w:color="auto"/>
            <w:right w:val="none" w:sz="0" w:space="0" w:color="auto"/>
          </w:divBdr>
        </w:div>
        <w:div w:id="949046604">
          <w:marLeft w:val="480"/>
          <w:marRight w:val="0"/>
          <w:marTop w:val="0"/>
          <w:marBottom w:val="0"/>
          <w:divBdr>
            <w:top w:val="none" w:sz="0" w:space="0" w:color="auto"/>
            <w:left w:val="none" w:sz="0" w:space="0" w:color="auto"/>
            <w:bottom w:val="none" w:sz="0" w:space="0" w:color="auto"/>
            <w:right w:val="none" w:sz="0" w:space="0" w:color="auto"/>
          </w:divBdr>
        </w:div>
        <w:div w:id="164053705">
          <w:marLeft w:val="480"/>
          <w:marRight w:val="0"/>
          <w:marTop w:val="0"/>
          <w:marBottom w:val="0"/>
          <w:divBdr>
            <w:top w:val="none" w:sz="0" w:space="0" w:color="auto"/>
            <w:left w:val="none" w:sz="0" w:space="0" w:color="auto"/>
            <w:bottom w:val="none" w:sz="0" w:space="0" w:color="auto"/>
            <w:right w:val="none" w:sz="0" w:space="0" w:color="auto"/>
          </w:divBdr>
        </w:div>
        <w:div w:id="845826071">
          <w:marLeft w:val="480"/>
          <w:marRight w:val="0"/>
          <w:marTop w:val="0"/>
          <w:marBottom w:val="0"/>
          <w:divBdr>
            <w:top w:val="none" w:sz="0" w:space="0" w:color="auto"/>
            <w:left w:val="none" w:sz="0" w:space="0" w:color="auto"/>
            <w:bottom w:val="none" w:sz="0" w:space="0" w:color="auto"/>
            <w:right w:val="none" w:sz="0" w:space="0" w:color="auto"/>
          </w:divBdr>
        </w:div>
        <w:div w:id="877475584">
          <w:marLeft w:val="480"/>
          <w:marRight w:val="0"/>
          <w:marTop w:val="0"/>
          <w:marBottom w:val="0"/>
          <w:divBdr>
            <w:top w:val="none" w:sz="0" w:space="0" w:color="auto"/>
            <w:left w:val="none" w:sz="0" w:space="0" w:color="auto"/>
            <w:bottom w:val="none" w:sz="0" w:space="0" w:color="auto"/>
            <w:right w:val="none" w:sz="0" w:space="0" w:color="auto"/>
          </w:divBdr>
        </w:div>
        <w:div w:id="209729258">
          <w:marLeft w:val="480"/>
          <w:marRight w:val="0"/>
          <w:marTop w:val="0"/>
          <w:marBottom w:val="0"/>
          <w:divBdr>
            <w:top w:val="none" w:sz="0" w:space="0" w:color="auto"/>
            <w:left w:val="none" w:sz="0" w:space="0" w:color="auto"/>
            <w:bottom w:val="none" w:sz="0" w:space="0" w:color="auto"/>
            <w:right w:val="none" w:sz="0" w:space="0" w:color="auto"/>
          </w:divBdr>
        </w:div>
        <w:div w:id="1493597485">
          <w:marLeft w:val="480"/>
          <w:marRight w:val="0"/>
          <w:marTop w:val="0"/>
          <w:marBottom w:val="0"/>
          <w:divBdr>
            <w:top w:val="none" w:sz="0" w:space="0" w:color="auto"/>
            <w:left w:val="none" w:sz="0" w:space="0" w:color="auto"/>
            <w:bottom w:val="none" w:sz="0" w:space="0" w:color="auto"/>
            <w:right w:val="none" w:sz="0" w:space="0" w:color="auto"/>
          </w:divBdr>
        </w:div>
        <w:div w:id="1643340969">
          <w:marLeft w:val="480"/>
          <w:marRight w:val="0"/>
          <w:marTop w:val="0"/>
          <w:marBottom w:val="0"/>
          <w:divBdr>
            <w:top w:val="none" w:sz="0" w:space="0" w:color="auto"/>
            <w:left w:val="none" w:sz="0" w:space="0" w:color="auto"/>
            <w:bottom w:val="none" w:sz="0" w:space="0" w:color="auto"/>
            <w:right w:val="none" w:sz="0" w:space="0" w:color="auto"/>
          </w:divBdr>
        </w:div>
        <w:div w:id="1246260501">
          <w:marLeft w:val="480"/>
          <w:marRight w:val="0"/>
          <w:marTop w:val="0"/>
          <w:marBottom w:val="0"/>
          <w:divBdr>
            <w:top w:val="none" w:sz="0" w:space="0" w:color="auto"/>
            <w:left w:val="none" w:sz="0" w:space="0" w:color="auto"/>
            <w:bottom w:val="none" w:sz="0" w:space="0" w:color="auto"/>
            <w:right w:val="none" w:sz="0" w:space="0" w:color="auto"/>
          </w:divBdr>
        </w:div>
        <w:div w:id="1946767114">
          <w:marLeft w:val="480"/>
          <w:marRight w:val="0"/>
          <w:marTop w:val="0"/>
          <w:marBottom w:val="0"/>
          <w:divBdr>
            <w:top w:val="none" w:sz="0" w:space="0" w:color="auto"/>
            <w:left w:val="none" w:sz="0" w:space="0" w:color="auto"/>
            <w:bottom w:val="none" w:sz="0" w:space="0" w:color="auto"/>
            <w:right w:val="none" w:sz="0" w:space="0" w:color="auto"/>
          </w:divBdr>
        </w:div>
        <w:div w:id="1133138711">
          <w:marLeft w:val="480"/>
          <w:marRight w:val="0"/>
          <w:marTop w:val="0"/>
          <w:marBottom w:val="0"/>
          <w:divBdr>
            <w:top w:val="none" w:sz="0" w:space="0" w:color="auto"/>
            <w:left w:val="none" w:sz="0" w:space="0" w:color="auto"/>
            <w:bottom w:val="none" w:sz="0" w:space="0" w:color="auto"/>
            <w:right w:val="none" w:sz="0" w:space="0" w:color="auto"/>
          </w:divBdr>
        </w:div>
        <w:div w:id="1028723764">
          <w:marLeft w:val="480"/>
          <w:marRight w:val="0"/>
          <w:marTop w:val="0"/>
          <w:marBottom w:val="0"/>
          <w:divBdr>
            <w:top w:val="none" w:sz="0" w:space="0" w:color="auto"/>
            <w:left w:val="none" w:sz="0" w:space="0" w:color="auto"/>
            <w:bottom w:val="none" w:sz="0" w:space="0" w:color="auto"/>
            <w:right w:val="none" w:sz="0" w:space="0" w:color="auto"/>
          </w:divBdr>
        </w:div>
        <w:div w:id="610479841">
          <w:marLeft w:val="480"/>
          <w:marRight w:val="0"/>
          <w:marTop w:val="0"/>
          <w:marBottom w:val="0"/>
          <w:divBdr>
            <w:top w:val="none" w:sz="0" w:space="0" w:color="auto"/>
            <w:left w:val="none" w:sz="0" w:space="0" w:color="auto"/>
            <w:bottom w:val="none" w:sz="0" w:space="0" w:color="auto"/>
            <w:right w:val="none" w:sz="0" w:space="0" w:color="auto"/>
          </w:divBdr>
        </w:div>
        <w:div w:id="208420002">
          <w:marLeft w:val="480"/>
          <w:marRight w:val="0"/>
          <w:marTop w:val="0"/>
          <w:marBottom w:val="0"/>
          <w:divBdr>
            <w:top w:val="none" w:sz="0" w:space="0" w:color="auto"/>
            <w:left w:val="none" w:sz="0" w:space="0" w:color="auto"/>
            <w:bottom w:val="none" w:sz="0" w:space="0" w:color="auto"/>
            <w:right w:val="none" w:sz="0" w:space="0" w:color="auto"/>
          </w:divBdr>
        </w:div>
        <w:div w:id="887036469">
          <w:marLeft w:val="480"/>
          <w:marRight w:val="0"/>
          <w:marTop w:val="0"/>
          <w:marBottom w:val="0"/>
          <w:divBdr>
            <w:top w:val="none" w:sz="0" w:space="0" w:color="auto"/>
            <w:left w:val="none" w:sz="0" w:space="0" w:color="auto"/>
            <w:bottom w:val="none" w:sz="0" w:space="0" w:color="auto"/>
            <w:right w:val="none" w:sz="0" w:space="0" w:color="auto"/>
          </w:divBdr>
        </w:div>
        <w:div w:id="1971740754">
          <w:marLeft w:val="480"/>
          <w:marRight w:val="0"/>
          <w:marTop w:val="0"/>
          <w:marBottom w:val="0"/>
          <w:divBdr>
            <w:top w:val="none" w:sz="0" w:space="0" w:color="auto"/>
            <w:left w:val="none" w:sz="0" w:space="0" w:color="auto"/>
            <w:bottom w:val="none" w:sz="0" w:space="0" w:color="auto"/>
            <w:right w:val="none" w:sz="0" w:space="0" w:color="auto"/>
          </w:divBdr>
        </w:div>
        <w:div w:id="999966794">
          <w:marLeft w:val="480"/>
          <w:marRight w:val="0"/>
          <w:marTop w:val="0"/>
          <w:marBottom w:val="0"/>
          <w:divBdr>
            <w:top w:val="none" w:sz="0" w:space="0" w:color="auto"/>
            <w:left w:val="none" w:sz="0" w:space="0" w:color="auto"/>
            <w:bottom w:val="none" w:sz="0" w:space="0" w:color="auto"/>
            <w:right w:val="none" w:sz="0" w:space="0" w:color="auto"/>
          </w:divBdr>
        </w:div>
        <w:div w:id="1308632999">
          <w:marLeft w:val="480"/>
          <w:marRight w:val="0"/>
          <w:marTop w:val="0"/>
          <w:marBottom w:val="0"/>
          <w:divBdr>
            <w:top w:val="none" w:sz="0" w:space="0" w:color="auto"/>
            <w:left w:val="none" w:sz="0" w:space="0" w:color="auto"/>
            <w:bottom w:val="none" w:sz="0" w:space="0" w:color="auto"/>
            <w:right w:val="none" w:sz="0" w:space="0" w:color="auto"/>
          </w:divBdr>
        </w:div>
        <w:div w:id="1172530082">
          <w:marLeft w:val="480"/>
          <w:marRight w:val="0"/>
          <w:marTop w:val="0"/>
          <w:marBottom w:val="0"/>
          <w:divBdr>
            <w:top w:val="none" w:sz="0" w:space="0" w:color="auto"/>
            <w:left w:val="none" w:sz="0" w:space="0" w:color="auto"/>
            <w:bottom w:val="none" w:sz="0" w:space="0" w:color="auto"/>
            <w:right w:val="none" w:sz="0" w:space="0" w:color="auto"/>
          </w:divBdr>
        </w:div>
        <w:div w:id="1863976917">
          <w:marLeft w:val="480"/>
          <w:marRight w:val="0"/>
          <w:marTop w:val="0"/>
          <w:marBottom w:val="0"/>
          <w:divBdr>
            <w:top w:val="none" w:sz="0" w:space="0" w:color="auto"/>
            <w:left w:val="none" w:sz="0" w:space="0" w:color="auto"/>
            <w:bottom w:val="none" w:sz="0" w:space="0" w:color="auto"/>
            <w:right w:val="none" w:sz="0" w:space="0" w:color="auto"/>
          </w:divBdr>
        </w:div>
        <w:div w:id="84495224">
          <w:marLeft w:val="480"/>
          <w:marRight w:val="0"/>
          <w:marTop w:val="0"/>
          <w:marBottom w:val="0"/>
          <w:divBdr>
            <w:top w:val="none" w:sz="0" w:space="0" w:color="auto"/>
            <w:left w:val="none" w:sz="0" w:space="0" w:color="auto"/>
            <w:bottom w:val="none" w:sz="0" w:space="0" w:color="auto"/>
            <w:right w:val="none" w:sz="0" w:space="0" w:color="auto"/>
          </w:divBdr>
        </w:div>
        <w:div w:id="1384980379">
          <w:marLeft w:val="480"/>
          <w:marRight w:val="0"/>
          <w:marTop w:val="0"/>
          <w:marBottom w:val="0"/>
          <w:divBdr>
            <w:top w:val="none" w:sz="0" w:space="0" w:color="auto"/>
            <w:left w:val="none" w:sz="0" w:space="0" w:color="auto"/>
            <w:bottom w:val="none" w:sz="0" w:space="0" w:color="auto"/>
            <w:right w:val="none" w:sz="0" w:space="0" w:color="auto"/>
          </w:divBdr>
        </w:div>
        <w:div w:id="544754557">
          <w:marLeft w:val="480"/>
          <w:marRight w:val="0"/>
          <w:marTop w:val="0"/>
          <w:marBottom w:val="0"/>
          <w:divBdr>
            <w:top w:val="none" w:sz="0" w:space="0" w:color="auto"/>
            <w:left w:val="none" w:sz="0" w:space="0" w:color="auto"/>
            <w:bottom w:val="none" w:sz="0" w:space="0" w:color="auto"/>
            <w:right w:val="none" w:sz="0" w:space="0" w:color="auto"/>
          </w:divBdr>
        </w:div>
        <w:div w:id="365718860">
          <w:marLeft w:val="480"/>
          <w:marRight w:val="0"/>
          <w:marTop w:val="0"/>
          <w:marBottom w:val="0"/>
          <w:divBdr>
            <w:top w:val="none" w:sz="0" w:space="0" w:color="auto"/>
            <w:left w:val="none" w:sz="0" w:space="0" w:color="auto"/>
            <w:bottom w:val="none" w:sz="0" w:space="0" w:color="auto"/>
            <w:right w:val="none" w:sz="0" w:space="0" w:color="auto"/>
          </w:divBdr>
        </w:div>
        <w:div w:id="413937154">
          <w:marLeft w:val="480"/>
          <w:marRight w:val="0"/>
          <w:marTop w:val="0"/>
          <w:marBottom w:val="0"/>
          <w:divBdr>
            <w:top w:val="none" w:sz="0" w:space="0" w:color="auto"/>
            <w:left w:val="none" w:sz="0" w:space="0" w:color="auto"/>
            <w:bottom w:val="none" w:sz="0" w:space="0" w:color="auto"/>
            <w:right w:val="none" w:sz="0" w:space="0" w:color="auto"/>
          </w:divBdr>
        </w:div>
        <w:div w:id="280307696">
          <w:marLeft w:val="480"/>
          <w:marRight w:val="0"/>
          <w:marTop w:val="0"/>
          <w:marBottom w:val="0"/>
          <w:divBdr>
            <w:top w:val="none" w:sz="0" w:space="0" w:color="auto"/>
            <w:left w:val="none" w:sz="0" w:space="0" w:color="auto"/>
            <w:bottom w:val="none" w:sz="0" w:space="0" w:color="auto"/>
            <w:right w:val="none" w:sz="0" w:space="0" w:color="auto"/>
          </w:divBdr>
        </w:div>
        <w:div w:id="774790835">
          <w:marLeft w:val="480"/>
          <w:marRight w:val="0"/>
          <w:marTop w:val="0"/>
          <w:marBottom w:val="0"/>
          <w:divBdr>
            <w:top w:val="none" w:sz="0" w:space="0" w:color="auto"/>
            <w:left w:val="none" w:sz="0" w:space="0" w:color="auto"/>
            <w:bottom w:val="none" w:sz="0" w:space="0" w:color="auto"/>
            <w:right w:val="none" w:sz="0" w:space="0" w:color="auto"/>
          </w:divBdr>
        </w:div>
        <w:div w:id="567227108">
          <w:marLeft w:val="480"/>
          <w:marRight w:val="0"/>
          <w:marTop w:val="0"/>
          <w:marBottom w:val="0"/>
          <w:divBdr>
            <w:top w:val="none" w:sz="0" w:space="0" w:color="auto"/>
            <w:left w:val="none" w:sz="0" w:space="0" w:color="auto"/>
            <w:bottom w:val="none" w:sz="0" w:space="0" w:color="auto"/>
            <w:right w:val="none" w:sz="0" w:space="0" w:color="auto"/>
          </w:divBdr>
        </w:div>
        <w:div w:id="2128353591">
          <w:marLeft w:val="480"/>
          <w:marRight w:val="0"/>
          <w:marTop w:val="0"/>
          <w:marBottom w:val="0"/>
          <w:divBdr>
            <w:top w:val="none" w:sz="0" w:space="0" w:color="auto"/>
            <w:left w:val="none" w:sz="0" w:space="0" w:color="auto"/>
            <w:bottom w:val="none" w:sz="0" w:space="0" w:color="auto"/>
            <w:right w:val="none" w:sz="0" w:space="0" w:color="auto"/>
          </w:divBdr>
        </w:div>
        <w:div w:id="1785153589">
          <w:marLeft w:val="480"/>
          <w:marRight w:val="0"/>
          <w:marTop w:val="0"/>
          <w:marBottom w:val="0"/>
          <w:divBdr>
            <w:top w:val="none" w:sz="0" w:space="0" w:color="auto"/>
            <w:left w:val="none" w:sz="0" w:space="0" w:color="auto"/>
            <w:bottom w:val="none" w:sz="0" w:space="0" w:color="auto"/>
            <w:right w:val="none" w:sz="0" w:space="0" w:color="auto"/>
          </w:divBdr>
        </w:div>
        <w:div w:id="1118719104">
          <w:marLeft w:val="480"/>
          <w:marRight w:val="0"/>
          <w:marTop w:val="0"/>
          <w:marBottom w:val="0"/>
          <w:divBdr>
            <w:top w:val="none" w:sz="0" w:space="0" w:color="auto"/>
            <w:left w:val="none" w:sz="0" w:space="0" w:color="auto"/>
            <w:bottom w:val="none" w:sz="0" w:space="0" w:color="auto"/>
            <w:right w:val="none" w:sz="0" w:space="0" w:color="auto"/>
          </w:divBdr>
        </w:div>
        <w:div w:id="1748503756">
          <w:marLeft w:val="480"/>
          <w:marRight w:val="0"/>
          <w:marTop w:val="0"/>
          <w:marBottom w:val="0"/>
          <w:divBdr>
            <w:top w:val="none" w:sz="0" w:space="0" w:color="auto"/>
            <w:left w:val="none" w:sz="0" w:space="0" w:color="auto"/>
            <w:bottom w:val="none" w:sz="0" w:space="0" w:color="auto"/>
            <w:right w:val="none" w:sz="0" w:space="0" w:color="auto"/>
          </w:divBdr>
        </w:div>
        <w:div w:id="1744837498">
          <w:marLeft w:val="480"/>
          <w:marRight w:val="0"/>
          <w:marTop w:val="0"/>
          <w:marBottom w:val="0"/>
          <w:divBdr>
            <w:top w:val="none" w:sz="0" w:space="0" w:color="auto"/>
            <w:left w:val="none" w:sz="0" w:space="0" w:color="auto"/>
            <w:bottom w:val="none" w:sz="0" w:space="0" w:color="auto"/>
            <w:right w:val="none" w:sz="0" w:space="0" w:color="auto"/>
          </w:divBdr>
        </w:div>
        <w:div w:id="393625504">
          <w:marLeft w:val="480"/>
          <w:marRight w:val="0"/>
          <w:marTop w:val="0"/>
          <w:marBottom w:val="0"/>
          <w:divBdr>
            <w:top w:val="none" w:sz="0" w:space="0" w:color="auto"/>
            <w:left w:val="none" w:sz="0" w:space="0" w:color="auto"/>
            <w:bottom w:val="none" w:sz="0" w:space="0" w:color="auto"/>
            <w:right w:val="none" w:sz="0" w:space="0" w:color="auto"/>
          </w:divBdr>
        </w:div>
        <w:div w:id="1883008478">
          <w:marLeft w:val="480"/>
          <w:marRight w:val="0"/>
          <w:marTop w:val="0"/>
          <w:marBottom w:val="0"/>
          <w:divBdr>
            <w:top w:val="none" w:sz="0" w:space="0" w:color="auto"/>
            <w:left w:val="none" w:sz="0" w:space="0" w:color="auto"/>
            <w:bottom w:val="none" w:sz="0" w:space="0" w:color="auto"/>
            <w:right w:val="none" w:sz="0" w:space="0" w:color="auto"/>
          </w:divBdr>
        </w:div>
        <w:div w:id="293100356">
          <w:marLeft w:val="480"/>
          <w:marRight w:val="0"/>
          <w:marTop w:val="0"/>
          <w:marBottom w:val="0"/>
          <w:divBdr>
            <w:top w:val="none" w:sz="0" w:space="0" w:color="auto"/>
            <w:left w:val="none" w:sz="0" w:space="0" w:color="auto"/>
            <w:bottom w:val="none" w:sz="0" w:space="0" w:color="auto"/>
            <w:right w:val="none" w:sz="0" w:space="0" w:color="auto"/>
          </w:divBdr>
        </w:div>
        <w:div w:id="1853377344">
          <w:marLeft w:val="480"/>
          <w:marRight w:val="0"/>
          <w:marTop w:val="0"/>
          <w:marBottom w:val="0"/>
          <w:divBdr>
            <w:top w:val="none" w:sz="0" w:space="0" w:color="auto"/>
            <w:left w:val="none" w:sz="0" w:space="0" w:color="auto"/>
            <w:bottom w:val="none" w:sz="0" w:space="0" w:color="auto"/>
            <w:right w:val="none" w:sz="0" w:space="0" w:color="auto"/>
          </w:divBdr>
        </w:div>
      </w:divsChild>
    </w:div>
    <w:div w:id="2109614528">
      <w:bodyDiv w:val="1"/>
      <w:marLeft w:val="0"/>
      <w:marRight w:val="0"/>
      <w:marTop w:val="0"/>
      <w:marBottom w:val="0"/>
      <w:divBdr>
        <w:top w:val="none" w:sz="0" w:space="0" w:color="auto"/>
        <w:left w:val="none" w:sz="0" w:space="0" w:color="auto"/>
        <w:bottom w:val="none" w:sz="0" w:space="0" w:color="auto"/>
        <w:right w:val="none" w:sz="0" w:space="0" w:color="auto"/>
      </w:divBdr>
    </w:div>
    <w:div w:id="2110006439">
      <w:bodyDiv w:val="1"/>
      <w:marLeft w:val="0"/>
      <w:marRight w:val="0"/>
      <w:marTop w:val="0"/>
      <w:marBottom w:val="0"/>
      <w:divBdr>
        <w:top w:val="none" w:sz="0" w:space="0" w:color="auto"/>
        <w:left w:val="none" w:sz="0" w:space="0" w:color="auto"/>
        <w:bottom w:val="none" w:sz="0" w:space="0" w:color="auto"/>
        <w:right w:val="none" w:sz="0" w:space="0" w:color="auto"/>
      </w:divBdr>
    </w:div>
    <w:div w:id="2111316211">
      <w:bodyDiv w:val="1"/>
      <w:marLeft w:val="0"/>
      <w:marRight w:val="0"/>
      <w:marTop w:val="0"/>
      <w:marBottom w:val="0"/>
      <w:divBdr>
        <w:top w:val="none" w:sz="0" w:space="0" w:color="auto"/>
        <w:left w:val="none" w:sz="0" w:space="0" w:color="auto"/>
        <w:bottom w:val="none" w:sz="0" w:space="0" w:color="auto"/>
        <w:right w:val="none" w:sz="0" w:space="0" w:color="auto"/>
      </w:divBdr>
    </w:div>
    <w:div w:id="2111929008">
      <w:bodyDiv w:val="1"/>
      <w:marLeft w:val="0"/>
      <w:marRight w:val="0"/>
      <w:marTop w:val="0"/>
      <w:marBottom w:val="0"/>
      <w:divBdr>
        <w:top w:val="none" w:sz="0" w:space="0" w:color="auto"/>
        <w:left w:val="none" w:sz="0" w:space="0" w:color="auto"/>
        <w:bottom w:val="none" w:sz="0" w:space="0" w:color="auto"/>
        <w:right w:val="none" w:sz="0" w:space="0" w:color="auto"/>
      </w:divBdr>
    </w:div>
    <w:div w:id="2112507625">
      <w:bodyDiv w:val="1"/>
      <w:marLeft w:val="0"/>
      <w:marRight w:val="0"/>
      <w:marTop w:val="0"/>
      <w:marBottom w:val="0"/>
      <w:divBdr>
        <w:top w:val="none" w:sz="0" w:space="0" w:color="auto"/>
        <w:left w:val="none" w:sz="0" w:space="0" w:color="auto"/>
        <w:bottom w:val="none" w:sz="0" w:space="0" w:color="auto"/>
        <w:right w:val="none" w:sz="0" w:space="0" w:color="auto"/>
      </w:divBdr>
    </w:div>
    <w:div w:id="2113014745">
      <w:bodyDiv w:val="1"/>
      <w:marLeft w:val="0"/>
      <w:marRight w:val="0"/>
      <w:marTop w:val="0"/>
      <w:marBottom w:val="0"/>
      <w:divBdr>
        <w:top w:val="none" w:sz="0" w:space="0" w:color="auto"/>
        <w:left w:val="none" w:sz="0" w:space="0" w:color="auto"/>
        <w:bottom w:val="none" w:sz="0" w:space="0" w:color="auto"/>
        <w:right w:val="none" w:sz="0" w:space="0" w:color="auto"/>
      </w:divBdr>
    </w:div>
    <w:div w:id="2113164616">
      <w:bodyDiv w:val="1"/>
      <w:marLeft w:val="0"/>
      <w:marRight w:val="0"/>
      <w:marTop w:val="0"/>
      <w:marBottom w:val="0"/>
      <w:divBdr>
        <w:top w:val="none" w:sz="0" w:space="0" w:color="auto"/>
        <w:left w:val="none" w:sz="0" w:space="0" w:color="auto"/>
        <w:bottom w:val="none" w:sz="0" w:space="0" w:color="auto"/>
        <w:right w:val="none" w:sz="0" w:space="0" w:color="auto"/>
      </w:divBdr>
    </w:div>
    <w:div w:id="2116435101">
      <w:bodyDiv w:val="1"/>
      <w:marLeft w:val="0"/>
      <w:marRight w:val="0"/>
      <w:marTop w:val="0"/>
      <w:marBottom w:val="0"/>
      <w:divBdr>
        <w:top w:val="none" w:sz="0" w:space="0" w:color="auto"/>
        <w:left w:val="none" w:sz="0" w:space="0" w:color="auto"/>
        <w:bottom w:val="none" w:sz="0" w:space="0" w:color="auto"/>
        <w:right w:val="none" w:sz="0" w:space="0" w:color="auto"/>
      </w:divBdr>
    </w:div>
    <w:div w:id="2117094295">
      <w:bodyDiv w:val="1"/>
      <w:marLeft w:val="0"/>
      <w:marRight w:val="0"/>
      <w:marTop w:val="0"/>
      <w:marBottom w:val="0"/>
      <w:divBdr>
        <w:top w:val="none" w:sz="0" w:space="0" w:color="auto"/>
        <w:left w:val="none" w:sz="0" w:space="0" w:color="auto"/>
        <w:bottom w:val="none" w:sz="0" w:space="0" w:color="auto"/>
        <w:right w:val="none" w:sz="0" w:space="0" w:color="auto"/>
      </w:divBdr>
    </w:div>
    <w:div w:id="2123184772">
      <w:bodyDiv w:val="1"/>
      <w:marLeft w:val="0"/>
      <w:marRight w:val="0"/>
      <w:marTop w:val="0"/>
      <w:marBottom w:val="0"/>
      <w:divBdr>
        <w:top w:val="none" w:sz="0" w:space="0" w:color="auto"/>
        <w:left w:val="none" w:sz="0" w:space="0" w:color="auto"/>
        <w:bottom w:val="none" w:sz="0" w:space="0" w:color="auto"/>
        <w:right w:val="none" w:sz="0" w:space="0" w:color="auto"/>
      </w:divBdr>
    </w:div>
    <w:div w:id="2124303989">
      <w:bodyDiv w:val="1"/>
      <w:marLeft w:val="0"/>
      <w:marRight w:val="0"/>
      <w:marTop w:val="0"/>
      <w:marBottom w:val="0"/>
      <w:divBdr>
        <w:top w:val="none" w:sz="0" w:space="0" w:color="auto"/>
        <w:left w:val="none" w:sz="0" w:space="0" w:color="auto"/>
        <w:bottom w:val="none" w:sz="0" w:space="0" w:color="auto"/>
        <w:right w:val="none" w:sz="0" w:space="0" w:color="auto"/>
      </w:divBdr>
    </w:div>
    <w:div w:id="2126658685">
      <w:bodyDiv w:val="1"/>
      <w:marLeft w:val="0"/>
      <w:marRight w:val="0"/>
      <w:marTop w:val="0"/>
      <w:marBottom w:val="0"/>
      <w:divBdr>
        <w:top w:val="none" w:sz="0" w:space="0" w:color="auto"/>
        <w:left w:val="none" w:sz="0" w:space="0" w:color="auto"/>
        <w:bottom w:val="none" w:sz="0" w:space="0" w:color="auto"/>
        <w:right w:val="none" w:sz="0" w:space="0" w:color="auto"/>
      </w:divBdr>
    </w:div>
    <w:div w:id="2127654536">
      <w:bodyDiv w:val="1"/>
      <w:marLeft w:val="0"/>
      <w:marRight w:val="0"/>
      <w:marTop w:val="0"/>
      <w:marBottom w:val="0"/>
      <w:divBdr>
        <w:top w:val="none" w:sz="0" w:space="0" w:color="auto"/>
        <w:left w:val="none" w:sz="0" w:space="0" w:color="auto"/>
        <w:bottom w:val="none" w:sz="0" w:space="0" w:color="auto"/>
        <w:right w:val="none" w:sz="0" w:space="0" w:color="auto"/>
      </w:divBdr>
    </w:div>
    <w:div w:id="2133398954">
      <w:bodyDiv w:val="1"/>
      <w:marLeft w:val="0"/>
      <w:marRight w:val="0"/>
      <w:marTop w:val="0"/>
      <w:marBottom w:val="0"/>
      <w:divBdr>
        <w:top w:val="none" w:sz="0" w:space="0" w:color="auto"/>
        <w:left w:val="none" w:sz="0" w:space="0" w:color="auto"/>
        <w:bottom w:val="none" w:sz="0" w:space="0" w:color="auto"/>
        <w:right w:val="none" w:sz="0" w:space="0" w:color="auto"/>
      </w:divBdr>
      <w:divsChild>
        <w:div w:id="421492217">
          <w:marLeft w:val="480"/>
          <w:marRight w:val="0"/>
          <w:marTop w:val="0"/>
          <w:marBottom w:val="0"/>
          <w:divBdr>
            <w:top w:val="none" w:sz="0" w:space="0" w:color="auto"/>
            <w:left w:val="none" w:sz="0" w:space="0" w:color="auto"/>
            <w:bottom w:val="none" w:sz="0" w:space="0" w:color="auto"/>
            <w:right w:val="none" w:sz="0" w:space="0" w:color="auto"/>
          </w:divBdr>
        </w:div>
        <w:div w:id="240600558">
          <w:marLeft w:val="480"/>
          <w:marRight w:val="0"/>
          <w:marTop w:val="0"/>
          <w:marBottom w:val="0"/>
          <w:divBdr>
            <w:top w:val="none" w:sz="0" w:space="0" w:color="auto"/>
            <w:left w:val="none" w:sz="0" w:space="0" w:color="auto"/>
            <w:bottom w:val="none" w:sz="0" w:space="0" w:color="auto"/>
            <w:right w:val="none" w:sz="0" w:space="0" w:color="auto"/>
          </w:divBdr>
        </w:div>
        <w:div w:id="1538392858">
          <w:marLeft w:val="480"/>
          <w:marRight w:val="0"/>
          <w:marTop w:val="0"/>
          <w:marBottom w:val="0"/>
          <w:divBdr>
            <w:top w:val="none" w:sz="0" w:space="0" w:color="auto"/>
            <w:left w:val="none" w:sz="0" w:space="0" w:color="auto"/>
            <w:bottom w:val="none" w:sz="0" w:space="0" w:color="auto"/>
            <w:right w:val="none" w:sz="0" w:space="0" w:color="auto"/>
          </w:divBdr>
        </w:div>
        <w:div w:id="294524215">
          <w:marLeft w:val="480"/>
          <w:marRight w:val="0"/>
          <w:marTop w:val="0"/>
          <w:marBottom w:val="0"/>
          <w:divBdr>
            <w:top w:val="none" w:sz="0" w:space="0" w:color="auto"/>
            <w:left w:val="none" w:sz="0" w:space="0" w:color="auto"/>
            <w:bottom w:val="none" w:sz="0" w:space="0" w:color="auto"/>
            <w:right w:val="none" w:sz="0" w:space="0" w:color="auto"/>
          </w:divBdr>
        </w:div>
        <w:div w:id="2031683986">
          <w:marLeft w:val="480"/>
          <w:marRight w:val="0"/>
          <w:marTop w:val="0"/>
          <w:marBottom w:val="0"/>
          <w:divBdr>
            <w:top w:val="none" w:sz="0" w:space="0" w:color="auto"/>
            <w:left w:val="none" w:sz="0" w:space="0" w:color="auto"/>
            <w:bottom w:val="none" w:sz="0" w:space="0" w:color="auto"/>
            <w:right w:val="none" w:sz="0" w:space="0" w:color="auto"/>
          </w:divBdr>
        </w:div>
        <w:div w:id="607196704">
          <w:marLeft w:val="480"/>
          <w:marRight w:val="0"/>
          <w:marTop w:val="0"/>
          <w:marBottom w:val="0"/>
          <w:divBdr>
            <w:top w:val="none" w:sz="0" w:space="0" w:color="auto"/>
            <w:left w:val="none" w:sz="0" w:space="0" w:color="auto"/>
            <w:bottom w:val="none" w:sz="0" w:space="0" w:color="auto"/>
            <w:right w:val="none" w:sz="0" w:space="0" w:color="auto"/>
          </w:divBdr>
        </w:div>
        <w:div w:id="1263686473">
          <w:marLeft w:val="480"/>
          <w:marRight w:val="0"/>
          <w:marTop w:val="0"/>
          <w:marBottom w:val="0"/>
          <w:divBdr>
            <w:top w:val="none" w:sz="0" w:space="0" w:color="auto"/>
            <w:left w:val="none" w:sz="0" w:space="0" w:color="auto"/>
            <w:bottom w:val="none" w:sz="0" w:space="0" w:color="auto"/>
            <w:right w:val="none" w:sz="0" w:space="0" w:color="auto"/>
          </w:divBdr>
        </w:div>
        <w:div w:id="953831120">
          <w:marLeft w:val="480"/>
          <w:marRight w:val="0"/>
          <w:marTop w:val="0"/>
          <w:marBottom w:val="0"/>
          <w:divBdr>
            <w:top w:val="none" w:sz="0" w:space="0" w:color="auto"/>
            <w:left w:val="none" w:sz="0" w:space="0" w:color="auto"/>
            <w:bottom w:val="none" w:sz="0" w:space="0" w:color="auto"/>
            <w:right w:val="none" w:sz="0" w:space="0" w:color="auto"/>
          </w:divBdr>
        </w:div>
        <w:div w:id="497621408">
          <w:marLeft w:val="480"/>
          <w:marRight w:val="0"/>
          <w:marTop w:val="0"/>
          <w:marBottom w:val="0"/>
          <w:divBdr>
            <w:top w:val="none" w:sz="0" w:space="0" w:color="auto"/>
            <w:left w:val="none" w:sz="0" w:space="0" w:color="auto"/>
            <w:bottom w:val="none" w:sz="0" w:space="0" w:color="auto"/>
            <w:right w:val="none" w:sz="0" w:space="0" w:color="auto"/>
          </w:divBdr>
        </w:div>
        <w:div w:id="230314661">
          <w:marLeft w:val="480"/>
          <w:marRight w:val="0"/>
          <w:marTop w:val="0"/>
          <w:marBottom w:val="0"/>
          <w:divBdr>
            <w:top w:val="none" w:sz="0" w:space="0" w:color="auto"/>
            <w:left w:val="none" w:sz="0" w:space="0" w:color="auto"/>
            <w:bottom w:val="none" w:sz="0" w:space="0" w:color="auto"/>
            <w:right w:val="none" w:sz="0" w:space="0" w:color="auto"/>
          </w:divBdr>
        </w:div>
        <w:div w:id="610668710">
          <w:marLeft w:val="480"/>
          <w:marRight w:val="0"/>
          <w:marTop w:val="0"/>
          <w:marBottom w:val="0"/>
          <w:divBdr>
            <w:top w:val="none" w:sz="0" w:space="0" w:color="auto"/>
            <w:left w:val="none" w:sz="0" w:space="0" w:color="auto"/>
            <w:bottom w:val="none" w:sz="0" w:space="0" w:color="auto"/>
            <w:right w:val="none" w:sz="0" w:space="0" w:color="auto"/>
          </w:divBdr>
        </w:div>
        <w:div w:id="1252083565">
          <w:marLeft w:val="480"/>
          <w:marRight w:val="0"/>
          <w:marTop w:val="0"/>
          <w:marBottom w:val="0"/>
          <w:divBdr>
            <w:top w:val="none" w:sz="0" w:space="0" w:color="auto"/>
            <w:left w:val="none" w:sz="0" w:space="0" w:color="auto"/>
            <w:bottom w:val="none" w:sz="0" w:space="0" w:color="auto"/>
            <w:right w:val="none" w:sz="0" w:space="0" w:color="auto"/>
          </w:divBdr>
        </w:div>
        <w:div w:id="848522003">
          <w:marLeft w:val="480"/>
          <w:marRight w:val="0"/>
          <w:marTop w:val="0"/>
          <w:marBottom w:val="0"/>
          <w:divBdr>
            <w:top w:val="none" w:sz="0" w:space="0" w:color="auto"/>
            <w:left w:val="none" w:sz="0" w:space="0" w:color="auto"/>
            <w:bottom w:val="none" w:sz="0" w:space="0" w:color="auto"/>
            <w:right w:val="none" w:sz="0" w:space="0" w:color="auto"/>
          </w:divBdr>
        </w:div>
        <w:div w:id="1695613505">
          <w:marLeft w:val="480"/>
          <w:marRight w:val="0"/>
          <w:marTop w:val="0"/>
          <w:marBottom w:val="0"/>
          <w:divBdr>
            <w:top w:val="none" w:sz="0" w:space="0" w:color="auto"/>
            <w:left w:val="none" w:sz="0" w:space="0" w:color="auto"/>
            <w:bottom w:val="none" w:sz="0" w:space="0" w:color="auto"/>
            <w:right w:val="none" w:sz="0" w:space="0" w:color="auto"/>
          </w:divBdr>
        </w:div>
        <w:div w:id="172846488">
          <w:marLeft w:val="480"/>
          <w:marRight w:val="0"/>
          <w:marTop w:val="0"/>
          <w:marBottom w:val="0"/>
          <w:divBdr>
            <w:top w:val="none" w:sz="0" w:space="0" w:color="auto"/>
            <w:left w:val="none" w:sz="0" w:space="0" w:color="auto"/>
            <w:bottom w:val="none" w:sz="0" w:space="0" w:color="auto"/>
            <w:right w:val="none" w:sz="0" w:space="0" w:color="auto"/>
          </w:divBdr>
        </w:div>
        <w:div w:id="1977025261">
          <w:marLeft w:val="480"/>
          <w:marRight w:val="0"/>
          <w:marTop w:val="0"/>
          <w:marBottom w:val="0"/>
          <w:divBdr>
            <w:top w:val="none" w:sz="0" w:space="0" w:color="auto"/>
            <w:left w:val="none" w:sz="0" w:space="0" w:color="auto"/>
            <w:bottom w:val="none" w:sz="0" w:space="0" w:color="auto"/>
            <w:right w:val="none" w:sz="0" w:space="0" w:color="auto"/>
          </w:divBdr>
        </w:div>
        <w:div w:id="1034228097">
          <w:marLeft w:val="480"/>
          <w:marRight w:val="0"/>
          <w:marTop w:val="0"/>
          <w:marBottom w:val="0"/>
          <w:divBdr>
            <w:top w:val="none" w:sz="0" w:space="0" w:color="auto"/>
            <w:left w:val="none" w:sz="0" w:space="0" w:color="auto"/>
            <w:bottom w:val="none" w:sz="0" w:space="0" w:color="auto"/>
            <w:right w:val="none" w:sz="0" w:space="0" w:color="auto"/>
          </w:divBdr>
        </w:div>
        <w:div w:id="464543375">
          <w:marLeft w:val="480"/>
          <w:marRight w:val="0"/>
          <w:marTop w:val="0"/>
          <w:marBottom w:val="0"/>
          <w:divBdr>
            <w:top w:val="none" w:sz="0" w:space="0" w:color="auto"/>
            <w:left w:val="none" w:sz="0" w:space="0" w:color="auto"/>
            <w:bottom w:val="none" w:sz="0" w:space="0" w:color="auto"/>
            <w:right w:val="none" w:sz="0" w:space="0" w:color="auto"/>
          </w:divBdr>
        </w:div>
        <w:div w:id="1126310406">
          <w:marLeft w:val="480"/>
          <w:marRight w:val="0"/>
          <w:marTop w:val="0"/>
          <w:marBottom w:val="0"/>
          <w:divBdr>
            <w:top w:val="none" w:sz="0" w:space="0" w:color="auto"/>
            <w:left w:val="none" w:sz="0" w:space="0" w:color="auto"/>
            <w:bottom w:val="none" w:sz="0" w:space="0" w:color="auto"/>
            <w:right w:val="none" w:sz="0" w:space="0" w:color="auto"/>
          </w:divBdr>
        </w:div>
        <w:div w:id="1141388369">
          <w:marLeft w:val="480"/>
          <w:marRight w:val="0"/>
          <w:marTop w:val="0"/>
          <w:marBottom w:val="0"/>
          <w:divBdr>
            <w:top w:val="none" w:sz="0" w:space="0" w:color="auto"/>
            <w:left w:val="none" w:sz="0" w:space="0" w:color="auto"/>
            <w:bottom w:val="none" w:sz="0" w:space="0" w:color="auto"/>
            <w:right w:val="none" w:sz="0" w:space="0" w:color="auto"/>
          </w:divBdr>
        </w:div>
        <w:div w:id="841164133">
          <w:marLeft w:val="480"/>
          <w:marRight w:val="0"/>
          <w:marTop w:val="0"/>
          <w:marBottom w:val="0"/>
          <w:divBdr>
            <w:top w:val="none" w:sz="0" w:space="0" w:color="auto"/>
            <w:left w:val="none" w:sz="0" w:space="0" w:color="auto"/>
            <w:bottom w:val="none" w:sz="0" w:space="0" w:color="auto"/>
            <w:right w:val="none" w:sz="0" w:space="0" w:color="auto"/>
          </w:divBdr>
        </w:div>
        <w:div w:id="597300922">
          <w:marLeft w:val="480"/>
          <w:marRight w:val="0"/>
          <w:marTop w:val="0"/>
          <w:marBottom w:val="0"/>
          <w:divBdr>
            <w:top w:val="none" w:sz="0" w:space="0" w:color="auto"/>
            <w:left w:val="none" w:sz="0" w:space="0" w:color="auto"/>
            <w:bottom w:val="none" w:sz="0" w:space="0" w:color="auto"/>
            <w:right w:val="none" w:sz="0" w:space="0" w:color="auto"/>
          </w:divBdr>
        </w:div>
        <w:div w:id="1916890407">
          <w:marLeft w:val="480"/>
          <w:marRight w:val="0"/>
          <w:marTop w:val="0"/>
          <w:marBottom w:val="0"/>
          <w:divBdr>
            <w:top w:val="none" w:sz="0" w:space="0" w:color="auto"/>
            <w:left w:val="none" w:sz="0" w:space="0" w:color="auto"/>
            <w:bottom w:val="none" w:sz="0" w:space="0" w:color="auto"/>
            <w:right w:val="none" w:sz="0" w:space="0" w:color="auto"/>
          </w:divBdr>
        </w:div>
        <w:div w:id="654602990">
          <w:marLeft w:val="480"/>
          <w:marRight w:val="0"/>
          <w:marTop w:val="0"/>
          <w:marBottom w:val="0"/>
          <w:divBdr>
            <w:top w:val="none" w:sz="0" w:space="0" w:color="auto"/>
            <w:left w:val="none" w:sz="0" w:space="0" w:color="auto"/>
            <w:bottom w:val="none" w:sz="0" w:space="0" w:color="auto"/>
            <w:right w:val="none" w:sz="0" w:space="0" w:color="auto"/>
          </w:divBdr>
        </w:div>
        <w:div w:id="1222669546">
          <w:marLeft w:val="480"/>
          <w:marRight w:val="0"/>
          <w:marTop w:val="0"/>
          <w:marBottom w:val="0"/>
          <w:divBdr>
            <w:top w:val="none" w:sz="0" w:space="0" w:color="auto"/>
            <w:left w:val="none" w:sz="0" w:space="0" w:color="auto"/>
            <w:bottom w:val="none" w:sz="0" w:space="0" w:color="auto"/>
            <w:right w:val="none" w:sz="0" w:space="0" w:color="auto"/>
          </w:divBdr>
        </w:div>
        <w:div w:id="1754081049">
          <w:marLeft w:val="480"/>
          <w:marRight w:val="0"/>
          <w:marTop w:val="0"/>
          <w:marBottom w:val="0"/>
          <w:divBdr>
            <w:top w:val="none" w:sz="0" w:space="0" w:color="auto"/>
            <w:left w:val="none" w:sz="0" w:space="0" w:color="auto"/>
            <w:bottom w:val="none" w:sz="0" w:space="0" w:color="auto"/>
            <w:right w:val="none" w:sz="0" w:space="0" w:color="auto"/>
          </w:divBdr>
        </w:div>
        <w:div w:id="202602577">
          <w:marLeft w:val="480"/>
          <w:marRight w:val="0"/>
          <w:marTop w:val="0"/>
          <w:marBottom w:val="0"/>
          <w:divBdr>
            <w:top w:val="none" w:sz="0" w:space="0" w:color="auto"/>
            <w:left w:val="none" w:sz="0" w:space="0" w:color="auto"/>
            <w:bottom w:val="none" w:sz="0" w:space="0" w:color="auto"/>
            <w:right w:val="none" w:sz="0" w:space="0" w:color="auto"/>
          </w:divBdr>
        </w:div>
        <w:div w:id="1662001551">
          <w:marLeft w:val="480"/>
          <w:marRight w:val="0"/>
          <w:marTop w:val="0"/>
          <w:marBottom w:val="0"/>
          <w:divBdr>
            <w:top w:val="none" w:sz="0" w:space="0" w:color="auto"/>
            <w:left w:val="none" w:sz="0" w:space="0" w:color="auto"/>
            <w:bottom w:val="none" w:sz="0" w:space="0" w:color="auto"/>
            <w:right w:val="none" w:sz="0" w:space="0" w:color="auto"/>
          </w:divBdr>
        </w:div>
        <w:div w:id="71708579">
          <w:marLeft w:val="480"/>
          <w:marRight w:val="0"/>
          <w:marTop w:val="0"/>
          <w:marBottom w:val="0"/>
          <w:divBdr>
            <w:top w:val="none" w:sz="0" w:space="0" w:color="auto"/>
            <w:left w:val="none" w:sz="0" w:space="0" w:color="auto"/>
            <w:bottom w:val="none" w:sz="0" w:space="0" w:color="auto"/>
            <w:right w:val="none" w:sz="0" w:space="0" w:color="auto"/>
          </w:divBdr>
        </w:div>
        <w:div w:id="487093919">
          <w:marLeft w:val="480"/>
          <w:marRight w:val="0"/>
          <w:marTop w:val="0"/>
          <w:marBottom w:val="0"/>
          <w:divBdr>
            <w:top w:val="none" w:sz="0" w:space="0" w:color="auto"/>
            <w:left w:val="none" w:sz="0" w:space="0" w:color="auto"/>
            <w:bottom w:val="none" w:sz="0" w:space="0" w:color="auto"/>
            <w:right w:val="none" w:sz="0" w:space="0" w:color="auto"/>
          </w:divBdr>
        </w:div>
        <w:div w:id="1876457326">
          <w:marLeft w:val="480"/>
          <w:marRight w:val="0"/>
          <w:marTop w:val="0"/>
          <w:marBottom w:val="0"/>
          <w:divBdr>
            <w:top w:val="none" w:sz="0" w:space="0" w:color="auto"/>
            <w:left w:val="none" w:sz="0" w:space="0" w:color="auto"/>
            <w:bottom w:val="none" w:sz="0" w:space="0" w:color="auto"/>
            <w:right w:val="none" w:sz="0" w:space="0" w:color="auto"/>
          </w:divBdr>
        </w:div>
        <w:div w:id="1750344157">
          <w:marLeft w:val="480"/>
          <w:marRight w:val="0"/>
          <w:marTop w:val="0"/>
          <w:marBottom w:val="0"/>
          <w:divBdr>
            <w:top w:val="none" w:sz="0" w:space="0" w:color="auto"/>
            <w:left w:val="none" w:sz="0" w:space="0" w:color="auto"/>
            <w:bottom w:val="none" w:sz="0" w:space="0" w:color="auto"/>
            <w:right w:val="none" w:sz="0" w:space="0" w:color="auto"/>
          </w:divBdr>
        </w:div>
        <w:div w:id="1033119810">
          <w:marLeft w:val="480"/>
          <w:marRight w:val="0"/>
          <w:marTop w:val="0"/>
          <w:marBottom w:val="0"/>
          <w:divBdr>
            <w:top w:val="none" w:sz="0" w:space="0" w:color="auto"/>
            <w:left w:val="none" w:sz="0" w:space="0" w:color="auto"/>
            <w:bottom w:val="none" w:sz="0" w:space="0" w:color="auto"/>
            <w:right w:val="none" w:sz="0" w:space="0" w:color="auto"/>
          </w:divBdr>
        </w:div>
        <w:div w:id="306587808">
          <w:marLeft w:val="480"/>
          <w:marRight w:val="0"/>
          <w:marTop w:val="0"/>
          <w:marBottom w:val="0"/>
          <w:divBdr>
            <w:top w:val="none" w:sz="0" w:space="0" w:color="auto"/>
            <w:left w:val="none" w:sz="0" w:space="0" w:color="auto"/>
            <w:bottom w:val="none" w:sz="0" w:space="0" w:color="auto"/>
            <w:right w:val="none" w:sz="0" w:space="0" w:color="auto"/>
          </w:divBdr>
        </w:div>
        <w:div w:id="535118443">
          <w:marLeft w:val="480"/>
          <w:marRight w:val="0"/>
          <w:marTop w:val="0"/>
          <w:marBottom w:val="0"/>
          <w:divBdr>
            <w:top w:val="none" w:sz="0" w:space="0" w:color="auto"/>
            <w:left w:val="none" w:sz="0" w:space="0" w:color="auto"/>
            <w:bottom w:val="none" w:sz="0" w:space="0" w:color="auto"/>
            <w:right w:val="none" w:sz="0" w:space="0" w:color="auto"/>
          </w:divBdr>
        </w:div>
        <w:div w:id="555043215">
          <w:marLeft w:val="480"/>
          <w:marRight w:val="0"/>
          <w:marTop w:val="0"/>
          <w:marBottom w:val="0"/>
          <w:divBdr>
            <w:top w:val="none" w:sz="0" w:space="0" w:color="auto"/>
            <w:left w:val="none" w:sz="0" w:space="0" w:color="auto"/>
            <w:bottom w:val="none" w:sz="0" w:space="0" w:color="auto"/>
            <w:right w:val="none" w:sz="0" w:space="0" w:color="auto"/>
          </w:divBdr>
        </w:div>
        <w:div w:id="314182225">
          <w:marLeft w:val="480"/>
          <w:marRight w:val="0"/>
          <w:marTop w:val="0"/>
          <w:marBottom w:val="0"/>
          <w:divBdr>
            <w:top w:val="none" w:sz="0" w:space="0" w:color="auto"/>
            <w:left w:val="none" w:sz="0" w:space="0" w:color="auto"/>
            <w:bottom w:val="none" w:sz="0" w:space="0" w:color="auto"/>
            <w:right w:val="none" w:sz="0" w:space="0" w:color="auto"/>
          </w:divBdr>
        </w:div>
        <w:div w:id="1636137164">
          <w:marLeft w:val="480"/>
          <w:marRight w:val="0"/>
          <w:marTop w:val="0"/>
          <w:marBottom w:val="0"/>
          <w:divBdr>
            <w:top w:val="none" w:sz="0" w:space="0" w:color="auto"/>
            <w:left w:val="none" w:sz="0" w:space="0" w:color="auto"/>
            <w:bottom w:val="none" w:sz="0" w:space="0" w:color="auto"/>
            <w:right w:val="none" w:sz="0" w:space="0" w:color="auto"/>
          </w:divBdr>
        </w:div>
        <w:div w:id="1403678721">
          <w:marLeft w:val="480"/>
          <w:marRight w:val="0"/>
          <w:marTop w:val="0"/>
          <w:marBottom w:val="0"/>
          <w:divBdr>
            <w:top w:val="none" w:sz="0" w:space="0" w:color="auto"/>
            <w:left w:val="none" w:sz="0" w:space="0" w:color="auto"/>
            <w:bottom w:val="none" w:sz="0" w:space="0" w:color="auto"/>
            <w:right w:val="none" w:sz="0" w:space="0" w:color="auto"/>
          </w:divBdr>
        </w:div>
        <w:div w:id="2076127811">
          <w:marLeft w:val="480"/>
          <w:marRight w:val="0"/>
          <w:marTop w:val="0"/>
          <w:marBottom w:val="0"/>
          <w:divBdr>
            <w:top w:val="none" w:sz="0" w:space="0" w:color="auto"/>
            <w:left w:val="none" w:sz="0" w:space="0" w:color="auto"/>
            <w:bottom w:val="none" w:sz="0" w:space="0" w:color="auto"/>
            <w:right w:val="none" w:sz="0" w:space="0" w:color="auto"/>
          </w:divBdr>
        </w:div>
        <w:div w:id="1463427534">
          <w:marLeft w:val="480"/>
          <w:marRight w:val="0"/>
          <w:marTop w:val="0"/>
          <w:marBottom w:val="0"/>
          <w:divBdr>
            <w:top w:val="none" w:sz="0" w:space="0" w:color="auto"/>
            <w:left w:val="none" w:sz="0" w:space="0" w:color="auto"/>
            <w:bottom w:val="none" w:sz="0" w:space="0" w:color="auto"/>
            <w:right w:val="none" w:sz="0" w:space="0" w:color="auto"/>
          </w:divBdr>
        </w:div>
        <w:div w:id="2075623204">
          <w:marLeft w:val="480"/>
          <w:marRight w:val="0"/>
          <w:marTop w:val="0"/>
          <w:marBottom w:val="0"/>
          <w:divBdr>
            <w:top w:val="none" w:sz="0" w:space="0" w:color="auto"/>
            <w:left w:val="none" w:sz="0" w:space="0" w:color="auto"/>
            <w:bottom w:val="none" w:sz="0" w:space="0" w:color="auto"/>
            <w:right w:val="none" w:sz="0" w:space="0" w:color="auto"/>
          </w:divBdr>
        </w:div>
        <w:div w:id="760419153">
          <w:marLeft w:val="480"/>
          <w:marRight w:val="0"/>
          <w:marTop w:val="0"/>
          <w:marBottom w:val="0"/>
          <w:divBdr>
            <w:top w:val="none" w:sz="0" w:space="0" w:color="auto"/>
            <w:left w:val="none" w:sz="0" w:space="0" w:color="auto"/>
            <w:bottom w:val="none" w:sz="0" w:space="0" w:color="auto"/>
            <w:right w:val="none" w:sz="0" w:space="0" w:color="auto"/>
          </w:divBdr>
        </w:div>
        <w:div w:id="400756095">
          <w:marLeft w:val="480"/>
          <w:marRight w:val="0"/>
          <w:marTop w:val="0"/>
          <w:marBottom w:val="0"/>
          <w:divBdr>
            <w:top w:val="none" w:sz="0" w:space="0" w:color="auto"/>
            <w:left w:val="none" w:sz="0" w:space="0" w:color="auto"/>
            <w:bottom w:val="none" w:sz="0" w:space="0" w:color="auto"/>
            <w:right w:val="none" w:sz="0" w:space="0" w:color="auto"/>
          </w:divBdr>
        </w:div>
        <w:div w:id="1303149884">
          <w:marLeft w:val="480"/>
          <w:marRight w:val="0"/>
          <w:marTop w:val="0"/>
          <w:marBottom w:val="0"/>
          <w:divBdr>
            <w:top w:val="none" w:sz="0" w:space="0" w:color="auto"/>
            <w:left w:val="none" w:sz="0" w:space="0" w:color="auto"/>
            <w:bottom w:val="none" w:sz="0" w:space="0" w:color="auto"/>
            <w:right w:val="none" w:sz="0" w:space="0" w:color="auto"/>
          </w:divBdr>
        </w:div>
        <w:div w:id="497766758">
          <w:marLeft w:val="480"/>
          <w:marRight w:val="0"/>
          <w:marTop w:val="0"/>
          <w:marBottom w:val="0"/>
          <w:divBdr>
            <w:top w:val="none" w:sz="0" w:space="0" w:color="auto"/>
            <w:left w:val="none" w:sz="0" w:space="0" w:color="auto"/>
            <w:bottom w:val="none" w:sz="0" w:space="0" w:color="auto"/>
            <w:right w:val="none" w:sz="0" w:space="0" w:color="auto"/>
          </w:divBdr>
        </w:div>
        <w:div w:id="1428110496">
          <w:marLeft w:val="480"/>
          <w:marRight w:val="0"/>
          <w:marTop w:val="0"/>
          <w:marBottom w:val="0"/>
          <w:divBdr>
            <w:top w:val="none" w:sz="0" w:space="0" w:color="auto"/>
            <w:left w:val="none" w:sz="0" w:space="0" w:color="auto"/>
            <w:bottom w:val="none" w:sz="0" w:space="0" w:color="auto"/>
            <w:right w:val="none" w:sz="0" w:space="0" w:color="auto"/>
          </w:divBdr>
        </w:div>
        <w:div w:id="1749885459">
          <w:marLeft w:val="480"/>
          <w:marRight w:val="0"/>
          <w:marTop w:val="0"/>
          <w:marBottom w:val="0"/>
          <w:divBdr>
            <w:top w:val="none" w:sz="0" w:space="0" w:color="auto"/>
            <w:left w:val="none" w:sz="0" w:space="0" w:color="auto"/>
            <w:bottom w:val="none" w:sz="0" w:space="0" w:color="auto"/>
            <w:right w:val="none" w:sz="0" w:space="0" w:color="auto"/>
          </w:divBdr>
        </w:div>
        <w:div w:id="1234197844">
          <w:marLeft w:val="480"/>
          <w:marRight w:val="0"/>
          <w:marTop w:val="0"/>
          <w:marBottom w:val="0"/>
          <w:divBdr>
            <w:top w:val="none" w:sz="0" w:space="0" w:color="auto"/>
            <w:left w:val="none" w:sz="0" w:space="0" w:color="auto"/>
            <w:bottom w:val="none" w:sz="0" w:space="0" w:color="auto"/>
            <w:right w:val="none" w:sz="0" w:space="0" w:color="auto"/>
          </w:divBdr>
        </w:div>
        <w:div w:id="174997053">
          <w:marLeft w:val="480"/>
          <w:marRight w:val="0"/>
          <w:marTop w:val="0"/>
          <w:marBottom w:val="0"/>
          <w:divBdr>
            <w:top w:val="none" w:sz="0" w:space="0" w:color="auto"/>
            <w:left w:val="none" w:sz="0" w:space="0" w:color="auto"/>
            <w:bottom w:val="none" w:sz="0" w:space="0" w:color="auto"/>
            <w:right w:val="none" w:sz="0" w:space="0" w:color="auto"/>
          </w:divBdr>
        </w:div>
        <w:div w:id="1473712233">
          <w:marLeft w:val="480"/>
          <w:marRight w:val="0"/>
          <w:marTop w:val="0"/>
          <w:marBottom w:val="0"/>
          <w:divBdr>
            <w:top w:val="none" w:sz="0" w:space="0" w:color="auto"/>
            <w:left w:val="none" w:sz="0" w:space="0" w:color="auto"/>
            <w:bottom w:val="none" w:sz="0" w:space="0" w:color="auto"/>
            <w:right w:val="none" w:sz="0" w:space="0" w:color="auto"/>
          </w:divBdr>
        </w:div>
        <w:div w:id="609359155">
          <w:marLeft w:val="480"/>
          <w:marRight w:val="0"/>
          <w:marTop w:val="0"/>
          <w:marBottom w:val="0"/>
          <w:divBdr>
            <w:top w:val="none" w:sz="0" w:space="0" w:color="auto"/>
            <w:left w:val="none" w:sz="0" w:space="0" w:color="auto"/>
            <w:bottom w:val="none" w:sz="0" w:space="0" w:color="auto"/>
            <w:right w:val="none" w:sz="0" w:space="0" w:color="auto"/>
          </w:divBdr>
        </w:div>
        <w:div w:id="1327199148">
          <w:marLeft w:val="480"/>
          <w:marRight w:val="0"/>
          <w:marTop w:val="0"/>
          <w:marBottom w:val="0"/>
          <w:divBdr>
            <w:top w:val="none" w:sz="0" w:space="0" w:color="auto"/>
            <w:left w:val="none" w:sz="0" w:space="0" w:color="auto"/>
            <w:bottom w:val="none" w:sz="0" w:space="0" w:color="auto"/>
            <w:right w:val="none" w:sz="0" w:space="0" w:color="auto"/>
          </w:divBdr>
        </w:div>
        <w:div w:id="971909290">
          <w:marLeft w:val="480"/>
          <w:marRight w:val="0"/>
          <w:marTop w:val="0"/>
          <w:marBottom w:val="0"/>
          <w:divBdr>
            <w:top w:val="none" w:sz="0" w:space="0" w:color="auto"/>
            <w:left w:val="none" w:sz="0" w:space="0" w:color="auto"/>
            <w:bottom w:val="none" w:sz="0" w:space="0" w:color="auto"/>
            <w:right w:val="none" w:sz="0" w:space="0" w:color="auto"/>
          </w:divBdr>
        </w:div>
        <w:div w:id="518273697">
          <w:marLeft w:val="480"/>
          <w:marRight w:val="0"/>
          <w:marTop w:val="0"/>
          <w:marBottom w:val="0"/>
          <w:divBdr>
            <w:top w:val="none" w:sz="0" w:space="0" w:color="auto"/>
            <w:left w:val="none" w:sz="0" w:space="0" w:color="auto"/>
            <w:bottom w:val="none" w:sz="0" w:space="0" w:color="auto"/>
            <w:right w:val="none" w:sz="0" w:space="0" w:color="auto"/>
          </w:divBdr>
        </w:div>
        <w:div w:id="1377241412">
          <w:marLeft w:val="480"/>
          <w:marRight w:val="0"/>
          <w:marTop w:val="0"/>
          <w:marBottom w:val="0"/>
          <w:divBdr>
            <w:top w:val="none" w:sz="0" w:space="0" w:color="auto"/>
            <w:left w:val="none" w:sz="0" w:space="0" w:color="auto"/>
            <w:bottom w:val="none" w:sz="0" w:space="0" w:color="auto"/>
            <w:right w:val="none" w:sz="0" w:space="0" w:color="auto"/>
          </w:divBdr>
        </w:div>
        <w:div w:id="2081059102">
          <w:marLeft w:val="480"/>
          <w:marRight w:val="0"/>
          <w:marTop w:val="0"/>
          <w:marBottom w:val="0"/>
          <w:divBdr>
            <w:top w:val="none" w:sz="0" w:space="0" w:color="auto"/>
            <w:left w:val="none" w:sz="0" w:space="0" w:color="auto"/>
            <w:bottom w:val="none" w:sz="0" w:space="0" w:color="auto"/>
            <w:right w:val="none" w:sz="0" w:space="0" w:color="auto"/>
          </w:divBdr>
        </w:div>
        <w:div w:id="1195386448">
          <w:marLeft w:val="480"/>
          <w:marRight w:val="0"/>
          <w:marTop w:val="0"/>
          <w:marBottom w:val="0"/>
          <w:divBdr>
            <w:top w:val="none" w:sz="0" w:space="0" w:color="auto"/>
            <w:left w:val="none" w:sz="0" w:space="0" w:color="auto"/>
            <w:bottom w:val="none" w:sz="0" w:space="0" w:color="auto"/>
            <w:right w:val="none" w:sz="0" w:space="0" w:color="auto"/>
          </w:divBdr>
        </w:div>
        <w:div w:id="1560439844">
          <w:marLeft w:val="480"/>
          <w:marRight w:val="0"/>
          <w:marTop w:val="0"/>
          <w:marBottom w:val="0"/>
          <w:divBdr>
            <w:top w:val="none" w:sz="0" w:space="0" w:color="auto"/>
            <w:left w:val="none" w:sz="0" w:space="0" w:color="auto"/>
            <w:bottom w:val="none" w:sz="0" w:space="0" w:color="auto"/>
            <w:right w:val="none" w:sz="0" w:space="0" w:color="auto"/>
          </w:divBdr>
        </w:div>
        <w:div w:id="1402676935">
          <w:marLeft w:val="480"/>
          <w:marRight w:val="0"/>
          <w:marTop w:val="0"/>
          <w:marBottom w:val="0"/>
          <w:divBdr>
            <w:top w:val="none" w:sz="0" w:space="0" w:color="auto"/>
            <w:left w:val="none" w:sz="0" w:space="0" w:color="auto"/>
            <w:bottom w:val="none" w:sz="0" w:space="0" w:color="auto"/>
            <w:right w:val="none" w:sz="0" w:space="0" w:color="auto"/>
          </w:divBdr>
        </w:div>
        <w:div w:id="737017921">
          <w:marLeft w:val="480"/>
          <w:marRight w:val="0"/>
          <w:marTop w:val="0"/>
          <w:marBottom w:val="0"/>
          <w:divBdr>
            <w:top w:val="none" w:sz="0" w:space="0" w:color="auto"/>
            <w:left w:val="none" w:sz="0" w:space="0" w:color="auto"/>
            <w:bottom w:val="none" w:sz="0" w:space="0" w:color="auto"/>
            <w:right w:val="none" w:sz="0" w:space="0" w:color="auto"/>
          </w:divBdr>
        </w:div>
        <w:div w:id="1337726710">
          <w:marLeft w:val="480"/>
          <w:marRight w:val="0"/>
          <w:marTop w:val="0"/>
          <w:marBottom w:val="0"/>
          <w:divBdr>
            <w:top w:val="none" w:sz="0" w:space="0" w:color="auto"/>
            <w:left w:val="none" w:sz="0" w:space="0" w:color="auto"/>
            <w:bottom w:val="none" w:sz="0" w:space="0" w:color="auto"/>
            <w:right w:val="none" w:sz="0" w:space="0" w:color="auto"/>
          </w:divBdr>
        </w:div>
        <w:div w:id="1552811262">
          <w:marLeft w:val="480"/>
          <w:marRight w:val="0"/>
          <w:marTop w:val="0"/>
          <w:marBottom w:val="0"/>
          <w:divBdr>
            <w:top w:val="none" w:sz="0" w:space="0" w:color="auto"/>
            <w:left w:val="none" w:sz="0" w:space="0" w:color="auto"/>
            <w:bottom w:val="none" w:sz="0" w:space="0" w:color="auto"/>
            <w:right w:val="none" w:sz="0" w:space="0" w:color="auto"/>
          </w:divBdr>
        </w:div>
        <w:div w:id="2098550499">
          <w:marLeft w:val="480"/>
          <w:marRight w:val="0"/>
          <w:marTop w:val="0"/>
          <w:marBottom w:val="0"/>
          <w:divBdr>
            <w:top w:val="none" w:sz="0" w:space="0" w:color="auto"/>
            <w:left w:val="none" w:sz="0" w:space="0" w:color="auto"/>
            <w:bottom w:val="none" w:sz="0" w:space="0" w:color="auto"/>
            <w:right w:val="none" w:sz="0" w:space="0" w:color="auto"/>
          </w:divBdr>
        </w:div>
        <w:div w:id="1909226892">
          <w:marLeft w:val="480"/>
          <w:marRight w:val="0"/>
          <w:marTop w:val="0"/>
          <w:marBottom w:val="0"/>
          <w:divBdr>
            <w:top w:val="none" w:sz="0" w:space="0" w:color="auto"/>
            <w:left w:val="none" w:sz="0" w:space="0" w:color="auto"/>
            <w:bottom w:val="none" w:sz="0" w:space="0" w:color="auto"/>
            <w:right w:val="none" w:sz="0" w:space="0" w:color="auto"/>
          </w:divBdr>
        </w:div>
        <w:div w:id="440801376">
          <w:marLeft w:val="480"/>
          <w:marRight w:val="0"/>
          <w:marTop w:val="0"/>
          <w:marBottom w:val="0"/>
          <w:divBdr>
            <w:top w:val="none" w:sz="0" w:space="0" w:color="auto"/>
            <w:left w:val="none" w:sz="0" w:space="0" w:color="auto"/>
            <w:bottom w:val="none" w:sz="0" w:space="0" w:color="auto"/>
            <w:right w:val="none" w:sz="0" w:space="0" w:color="auto"/>
          </w:divBdr>
        </w:div>
        <w:div w:id="512691621">
          <w:marLeft w:val="480"/>
          <w:marRight w:val="0"/>
          <w:marTop w:val="0"/>
          <w:marBottom w:val="0"/>
          <w:divBdr>
            <w:top w:val="none" w:sz="0" w:space="0" w:color="auto"/>
            <w:left w:val="none" w:sz="0" w:space="0" w:color="auto"/>
            <w:bottom w:val="none" w:sz="0" w:space="0" w:color="auto"/>
            <w:right w:val="none" w:sz="0" w:space="0" w:color="auto"/>
          </w:divBdr>
        </w:div>
        <w:div w:id="1907958406">
          <w:marLeft w:val="480"/>
          <w:marRight w:val="0"/>
          <w:marTop w:val="0"/>
          <w:marBottom w:val="0"/>
          <w:divBdr>
            <w:top w:val="none" w:sz="0" w:space="0" w:color="auto"/>
            <w:left w:val="none" w:sz="0" w:space="0" w:color="auto"/>
            <w:bottom w:val="none" w:sz="0" w:space="0" w:color="auto"/>
            <w:right w:val="none" w:sz="0" w:space="0" w:color="auto"/>
          </w:divBdr>
        </w:div>
        <w:div w:id="2040158731">
          <w:marLeft w:val="480"/>
          <w:marRight w:val="0"/>
          <w:marTop w:val="0"/>
          <w:marBottom w:val="0"/>
          <w:divBdr>
            <w:top w:val="none" w:sz="0" w:space="0" w:color="auto"/>
            <w:left w:val="none" w:sz="0" w:space="0" w:color="auto"/>
            <w:bottom w:val="none" w:sz="0" w:space="0" w:color="auto"/>
            <w:right w:val="none" w:sz="0" w:space="0" w:color="auto"/>
          </w:divBdr>
        </w:div>
      </w:divsChild>
    </w:div>
    <w:div w:id="2134782167">
      <w:bodyDiv w:val="1"/>
      <w:marLeft w:val="0"/>
      <w:marRight w:val="0"/>
      <w:marTop w:val="0"/>
      <w:marBottom w:val="0"/>
      <w:divBdr>
        <w:top w:val="none" w:sz="0" w:space="0" w:color="auto"/>
        <w:left w:val="none" w:sz="0" w:space="0" w:color="auto"/>
        <w:bottom w:val="none" w:sz="0" w:space="0" w:color="auto"/>
        <w:right w:val="none" w:sz="0" w:space="0" w:color="auto"/>
      </w:divBdr>
    </w:div>
    <w:div w:id="2135782964">
      <w:bodyDiv w:val="1"/>
      <w:marLeft w:val="0"/>
      <w:marRight w:val="0"/>
      <w:marTop w:val="0"/>
      <w:marBottom w:val="0"/>
      <w:divBdr>
        <w:top w:val="none" w:sz="0" w:space="0" w:color="auto"/>
        <w:left w:val="none" w:sz="0" w:space="0" w:color="auto"/>
        <w:bottom w:val="none" w:sz="0" w:space="0" w:color="auto"/>
        <w:right w:val="none" w:sz="0" w:space="0" w:color="auto"/>
      </w:divBdr>
    </w:div>
    <w:div w:id="2136480032">
      <w:bodyDiv w:val="1"/>
      <w:marLeft w:val="0"/>
      <w:marRight w:val="0"/>
      <w:marTop w:val="0"/>
      <w:marBottom w:val="0"/>
      <w:divBdr>
        <w:top w:val="none" w:sz="0" w:space="0" w:color="auto"/>
        <w:left w:val="none" w:sz="0" w:space="0" w:color="auto"/>
        <w:bottom w:val="none" w:sz="0" w:space="0" w:color="auto"/>
        <w:right w:val="none" w:sz="0" w:space="0" w:color="auto"/>
      </w:divBdr>
    </w:div>
    <w:div w:id="2140410533">
      <w:bodyDiv w:val="1"/>
      <w:marLeft w:val="0"/>
      <w:marRight w:val="0"/>
      <w:marTop w:val="0"/>
      <w:marBottom w:val="0"/>
      <w:divBdr>
        <w:top w:val="none" w:sz="0" w:space="0" w:color="auto"/>
        <w:left w:val="none" w:sz="0" w:space="0" w:color="auto"/>
        <w:bottom w:val="none" w:sz="0" w:space="0" w:color="auto"/>
        <w:right w:val="none" w:sz="0" w:space="0" w:color="auto"/>
      </w:divBdr>
    </w:div>
    <w:div w:id="2142065517">
      <w:bodyDiv w:val="1"/>
      <w:marLeft w:val="0"/>
      <w:marRight w:val="0"/>
      <w:marTop w:val="0"/>
      <w:marBottom w:val="0"/>
      <w:divBdr>
        <w:top w:val="none" w:sz="0" w:space="0" w:color="auto"/>
        <w:left w:val="none" w:sz="0" w:space="0" w:color="auto"/>
        <w:bottom w:val="none" w:sz="0" w:space="0" w:color="auto"/>
        <w:right w:val="none" w:sz="0" w:space="0" w:color="auto"/>
      </w:divBdr>
    </w:div>
    <w:div w:id="2143186358">
      <w:bodyDiv w:val="1"/>
      <w:marLeft w:val="0"/>
      <w:marRight w:val="0"/>
      <w:marTop w:val="0"/>
      <w:marBottom w:val="0"/>
      <w:divBdr>
        <w:top w:val="none" w:sz="0" w:space="0" w:color="auto"/>
        <w:left w:val="none" w:sz="0" w:space="0" w:color="auto"/>
        <w:bottom w:val="none" w:sz="0" w:space="0" w:color="auto"/>
        <w:right w:val="none" w:sz="0" w:space="0" w:color="auto"/>
      </w:divBdr>
    </w:div>
    <w:div w:id="2145150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bgrofman@uci.edu" TargetMode="External"/><Relationship Id="rId13" Type="http://schemas.openxmlformats.org/officeDocument/2006/relationships/image" Target="media/image2.png"/><Relationship Id="rId18" Type="http://schemas.openxmlformats.org/officeDocument/2006/relationships/image" Target="media/image7.sv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svg"/><Relationship Id="rId20" Type="http://schemas.openxmlformats.org/officeDocument/2006/relationships/image" Target="media/image9.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1-9686-6308"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svg"/><Relationship Id="rId28" Type="http://schemas.microsoft.com/office/2011/relationships/people" Target="people.xml"/><Relationship Id="rId10" Type="http://schemas.openxmlformats.org/officeDocument/2006/relationships/hyperlink" Target="mailto:cervas@cmu.edu" TargetMode="External"/><Relationship Id="rId4" Type="http://schemas.openxmlformats.org/officeDocument/2006/relationships/settings" Target="settings.xml"/><Relationship Id="rId9" Type="http://schemas.openxmlformats.org/officeDocument/2006/relationships/hyperlink" Target="https://orcid.org/0000-0002-2801-3351" TargetMode="External"/><Relationship Id="rId14" Type="http://schemas.openxmlformats.org/officeDocument/2006/relationships/image" Target="media/image3.svg"/><Relationship Id="rId22" Type="http://schemas.openxmlformats.org/officeDocument/2006/relationships/image" Target="media/image8.png"/><Relationship Id="rId27" Type="http://schemas.openxmlformats.org/officeDocument/2006/relationships/fontTable" Target="fontTable.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Birthday_problem" TargetMode="External"/><Relationship Id="rId2" Type="http://schemas.openxmlformats.org/officeDocument/2006/relationships/hyperlink" Target="https://www.supremecourt.gov/DocketPDF/22/22O155/163048/20201208132827887_TX-v-State-ExpedMot%202020-12-07%20FINAL.pdf" TargetMode="External"/><Relationship Id="rId1" Type="http://schemas.openxmlformats.org/officeDocument/2006/relationships/hyperlink" Target="https://www.cnn.com/election/2016/results/exit-polls" TargetMode="External"/><Relationship Id="rId6" Type="http://schemas.openxmlformats.org/officeDocument/2006/relationships/hyperlink" Target="https://twitter.com/davidchapman141/status/1315440579485069314?s=20" TargetMode="External"/><Relationship Id="rId5" Type="http://schemas.openxmlformats.org/officeDocument/2006/relationships/hyperlink" Target="https://en.wikipedia.org/wiki/Benford%27s_law" TargetMode="External"/><Relationship Id="rId4" Type="http://schemas.openxmlformats.org/officeDocument/2006/relationships/hyperlink" Target="https://www.statisticshowto.com/same-birthday-odd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807DE6-1BA3-7243-AF00-674398A9FDF6}"/>
      </w:docPartPr>
      <w:docPartBody>
        <w:p w:rsidR="00681048" w:rsidRDefault="00F55214">
          <w:r w:rsidRPr="004B23D7">
            <w:rPr>
              <w:rStyle w:val="PlaceholderText"/>
            </w:rPr>
            <w:t>Click or tap here to enter text.</w:t>
          </w:r>
        </w:p>
      </w:docPartBody>
    </w:docPart>
    <w:docPart>
      <w:docPartPr>
        <w:name w:val="AC82591E2EC33D409043A472C9C1E7DD"/>
        <w:category>
          <w:name w:val="General"/>
          <w:gallery w:val="placeholder"/>
        </w:category>
        <w:types>
          <w:type w:val="bbPlcHdr"/>
        </w:types>
        <w:behaviors>
          <w:behavior w:val="content"/>
        </w:behaviors>
        <w:guid w:val="{0DA25BBD-DDB6-1643-9310-4575CB11C76B}"/>
      </w:docPartPr>
      <w:docPartBody>
        <w:p w:rsidR="001A216A" w:rsidRDefault="00FE7691" w:rsidP="00FE7691">
          <w:pPr>
            <w:pStyle w:val="AC82591E2EC33D409043A472C9C1E7DD"/>
          </w:pPr>
          <w:r w:rsidRPr="004B23D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altName w:val="﷽﷽﷽﷽﷽﷽﷽﷽s"/>
    <w:panose1 w:val="020B06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Avenir Book">
    <w:altName w:val="﷽﷽﷽﷽﷽﷽﷽﷽ook"/>
    <w:panose1 w:val="02000503020000020003"/>
    <w:charset w:val="00"/>
    <w:family w:val="auto"/>
    <w:pitch w:val="variable"/>
    <w:sig w:usb0="800000AF" w:usb1="5000204A" w:usb2="00000000" w:usb3="00000000" w:csb0="0000009B" w:csb1="00000000"/>
  </w:font>
  <w:font w:name="Times New Roman (Body CS)">
    <w:altName w:val="Times New Roman"/>
    <w:panose1 w:val="020B0604020202020204"/>
    <w:charset w:val="00"/>
    <w:family w:val="roman"/>
    <w:pitch w:val="default"/>
  </w:font>
  <w:font w:name="Open Sans Light">
    <w:panose1 w:val="020B0306030504020204"/>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10002FF" w:usb1="4000FCFF" w:usb2="00000009" w:usb3="00000000" w:csb0="0000019F" w:csb1="00000000"/>
  </w:font>
  <w:font w:name="TN Web Use Only">
    <w:altName w:val="Calibri"/>
    <w:panose1 w:val="020B0604020202020204"/>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Gungsuh">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214"/>
    <w:rsid w:val="001A216A"/>
    <w:rsid w:val="003A4BD7"/>
    <w:rsid w:val="00406D5B"/>
    <w:rsid w:val="00430879"/>
    <w:rsid w:val="00494DC5"/>
    <w:rsid w:val="00681048"/>
    <w:rsid w:val="00E26BB9"/>
    <w:rsid w:val="00F55214"/>
    <w:rsid w:val="00FE76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94DC5"/>
    <w:rPr>
      <w:color w:val="808080"/>
    </w:rPr>
  </w:style>
  <w:style w:type="paragraph" w:customStyle="1" w:styleId="AC82591E2EC33D409043A472C9C1E7DD">
    <w:name w:val="AC82591E2EC33D409043A472C9C1E7DD"/>
    <w:rsid w:val="00FE76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B38C1BE-F1DB-9742-8628-11ED46B2276A}">
  <we:reference id="wa104382081" version="1.46.0.0" store="en-US" storeType="OMEX"/>
  <we:alternateReferences>
    <we:reference id="wa104382081" version="1.46.0.0" store="en-US" storeType="OMEX"/>
  </we:alternateReferences>
  <we:properties>
    <we:property name="MENDELEY_CITATIONS" value="[{&quot;citationID&quot;:&quot;MENDELEY_CITATION_bf638d20-0ff5-466f-a10c-78299fa7db69&quot;,&quot;properties&quot;:{&quot;noteIndex&quot;:0},&quot;isEdited&quot;:false,&quot;manualOverride&quot;:{&quot;isManuallyOverridden&quot;:false,&quot;citeprocText&quot;:&quot;(Gardner, 2021; Solender, 2020; UMass Amherst, 2021)&quot;,&quot;manualOverrideText&quot;:&quot;&quot;},&quot;citationTag&quot;:&quot;MENDELEY_CITATION_v3_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&quot;,&quot;citationItems&quot;:[{&quot;id&quot;:&quot;6898e57f-b8c3-392a-918c-1711955f01fa&quot;,&quot;itemData&quot;:{&quot;type&quot;:&quot;article-newspaper&quot;,&quot;id&quot;:&quot;6898e57f-b8c3-392a-918c-1711955f01fa&quot;,&quot;title&quot;:&quot;In ramp-up to 2022 midterms, Republican candidates center pitches on Trump’s false election claims - The Washington Post&quot;,&quot;author&quot;:[{&quot;family&quot;:&quot;Gardner&quot;,&quot;given&quot;:&quot;Amy&quot;,&quot;parse-names&quot;:false,&quot;dropping-particle&quot;:&quot;&quot;,&quot;non-dropping-particle&quot;:&quot;&quot;}],&quot;container-title&quot;:&quot;The Washington Post&quot;,&quot;accessed&quot;:{&quot;date-parts&quot;:[[2022,8,8]]},&quot;URL&quot;:&quot;https://www.washingtonpost.com/politics/republican-trump-2022-midterms-election-falsehoods/2021/07/04/3a43438c-d36f-11eb-ae54-515e2f63d37d_story.html&quot;,&quot;issued&quot;:{&quot;date-parts&quot;:[[2021,7,5]]},&quot;container-title-short&quot;:&quot;&quot;},&quot;isTemporary&quot;:false},{&quot;id&quot;:&quot;1752db96-1279-3717-be85-2f3363e074b6&quot;,&quot;itemData&quot;:{&quot;type&quot;:&quot;article-newspaper&quot;,&quot;id&quot;:&quot;1752db96-1279-3717-be85-2f3363e074b6&quot;,&quot;title&quot;:&quot;These Are The Republicans Who Have Acknowledged Biden’s Victory&quot;,&quot;author&quot;:[{&quot;family&quot;:&quot;Solender&quot;,&quot;given&quot;:&quot;Andrew&quot;,&quot;parse-names&quot;:false,&quot;dropping-particle&quot;:&quot;&quot;,&quot;non-dropping-particle&quot;:&quot;&quot;}],&quot;container-title&quot;:&quot;Forbes&quot;,&quot;container-title-short&quot;:&quot;Forbes&quot;,&quot;URL&quot;:&quot;https://www.forbes.com/sites/andrewsolender/2020/12/10/these-are-the-republicans-who-have-acknowledged-bidens-victory/?sh=7e71eaea417b&quot;,&quot;issued&quot;:{&quot;date-parts&quot;:[[2020,12,10]]}},&quot;isTemporary&quot;:false},{&quot;id&quot;:&quot;e4abbbe6-378f-32ba-9184-a40358d96d00&quot;,&quot;itemData&quot;:{&quot;type&quot;:&quot;webpage&quot;,&quot;id&quot;:&quot;e4abbbe6-378f-32ba-9184-a40358d96d00&quot;,&quot;title&quot;:&quot;Presidential Election &amp; Jan 6th Insurrection at the US Capitol&quot;,&quot;author&quot;:[{&quot;family&quot;:&quot;UMass Amherst&quot;,&quot;given&quot;:&quot;&quot;,&quot;parse-names&quot;:false,&quot;dropping-particle&quot;:&quot;&quot;,&quot;non-dropping-particle&quot;:&quot;&quot;}],&quot;container-title&quot;:&quot;UMass Amherst&quot;,&quot;accessed&quot;:{&quot;date-parts&quot;:[[2022,8,8]]},&quot;URL&quot;:&quot;https://polsci.umass.edu/toplines-and-crosstabs-december-2021-national-poll-presidential-election-jan-6th-insurrection-us&quot;,&quot;issued&quot;:{&quot;date-parts&quot;:[[2021,12,38]]},&quot;container-title-short&quot;:&quot;&quot;},&quot;isTemporary&quot;:false}]},{&quot;citationID&quot;:&quot;MENDELEY_CITATION_652b53fa-0f89-4511-bf2c-3e05cfedb8ce&quot;,&quot;properties&quot;:{&quot;noteIndex&quot;:0},&quot;isEdited&quot;:false,&quot;manualOverride&quot;:{&quot;isManuallyOverridden&quot;:false,&quot;citeprocText&quot;:&quot;(Medina et al., 2022)&quot;,&quot;manualOverrideText&quot;:&quot;&quot;},&quot;citationTag&quot;:&quot;MENDELEY_CITATION_v3_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&quot;,&quot;citationItems&quot;:[{&quot;id&quot;:&quot;4be2da48-43de-30c8-8d75-aa9db5ebbf25&quot;,&quot;itemData&quot;:{&quot;type&quot;:&quot;article-newspaper&quot;,&quot;id&quot;:&quot;4be2da48-43de-30c8-8d75-aa9db5ebbf25&quot;,&quot;title&quot;:&quot;In 4 Swing States, G.O.P. Election Deniers Could Oversee Voting - The New York Times&quot;,&quot;author&quot;:[{&quot;family&quot;:&quot;Medina&quot;,&quot;given&quot;:&quot;Jennifer&quot;,&quot;parse-names&quot;:false,&quot;dropping-particle&quot;:&quot;&quot;,&quot;non-dropping-particle&quot;:&quot;&quot;},{&quot;family&quot;:&quot;Epstein&quot;,&quot;given&quot;:&quot;Reid J.&quot;,&quot;parse-names&quot;:false,&quot;dropping-particle&quot;:&quot;&quot;,&quot;non-dropping-particle&quot;:&quot;&quot;},{&quot;family&quot;:&quot;Corasaniti&quot;,&quot;given&quot;:&quot;Nick&quot;,&quot;parse-names&quot;:false,&quot;dropping-particle&quot;:&quot;&quot;,&quot;non-dropping-particle&quot;:&quot;&quot;}],&quot;container-title&quot;:&quot;The New York Times&quot;,&quot;accessed&quot;:{&quot;date-parts&quot;:[[2022,8,8]]},&quot;URL&quot;:&quot;https://www.nytimes.com/2022/08/03/us/politics/gop-election-deniers-trump-arizona-michigan.html&quot;,&quot;issued&quot;:{&quot;date-parts&quot;:[[2022,8,4]]},&quot;container-title-short&quot;:&quot;&quot;},&quot;isTemporary&quot;:false}]},{&quot;citationID&quot;:&quot;MENDELEY_CITATION_d2c21e54-4586-4f72-8547-0090aa7d12c0&quot;,&quot;properties&quot;:{&quot;noteIndex&quot;:0},&quot;isEdited&quot;:false,&quot;manualOverride&quot;:{&quot;isManuallyOverridden&quot;:false,&quot;citeprocText&quot;:&quot;(Grofman, 2022; Homans &amp;#38; Peterson, 2022; Leonhardt, 2022)&quot;,&quot;manualOverrideText&quot;:&quot;&quot;},&quot;citationTag&quot;:&quot;MENDELEY_CITATION_v3_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&quot;,&quot;citationItems&quot;:[{&quot;id&quot;:&quot;da88bec1-83b0-3051-9a14-83ae8891a01d&quot;,&quot;itemData&quot;:{&quot;type&quot;:&quot;article-newspaper&quot;,&quot;id&quot;:&quot;da88bec1-83b0-3051-9a14-83ae8891a01d&quot;,&quot;title&quot;:&quot;How ‘Stop the Steal’ Captured the American Right - The New York Times&quot;,&quot;author&quot;:[{&quot;family&quot;:&quot;Homans&quot;,&quot;given&quot;:&quot;Charles&quot;,&quot;parse-names&quot;:false,&quot;dropping-particle&quot;:&quot;&quot;,&quot;non-dropping-particle&quot;:&quot;&quot;},{&quot;family&quot;:&quot;Peterson&quot;,&quot;given&quot;:&quot;Mark&quot;,&quot;parse-names&quot;:false,&quot;dropping-particle&quot;:&quot;&quot;,&quot;non-dropping-particle&quot;:&quot;&quot;}],&quot;container-title&quot;:&quot;The New York Times&quot;,&quot;accessed&quot;:{&quot;date-parts&quot;:[[2022,8,8]]},&quot;URL&quot;:&quot;https://www.nytimes.com/2022/07/19/magazine/stop-the-steal.html&quot;,&quot;issued&quot;:{&quot;date-parts&quot;:[[2022,7,24]]},&quot;container-title-short&quot;:&quot;&quot;},&quot;isTemporary&quot;:false},{&quot;id&quot;:&quot;a22dec91-b0a9-33fe-bb19-683c7e862234&quot;,&quot;itemData&quot;:{&quot;type&quot;:&quot;article-newspaper&quot;,&quot;id&quot;:&quot;a22dec91-b0a9-33fe-bb19-683c7e862234&quot;,&quot;title&quot;:&quot;Bigger than Trump: Election Conspiracy Theories Have Become Central to the Republican Party&quot;,&quot;author&quot;:[{&quot;family&quot;:&quot;Leonhardt&quot;,&quot;given&quot;:&quot;David&quot;,&quot;parse-names&quot;:false,&quot;dropping-particle&quot;:&quot;&quot;,&quot;non-dropping-particle&quot;:&quot;&quot;}],&quot;container-title&quot;:&quot;The New York Times&quot;,&quot;accessed&quot;:{&quot;date-parts&quot;:[[2022,8,8]]},&quot;URL&quot;:&quot;https://www.nytimes.com/2022/07/19/briefing/stop-the-steal-anti-democracy.html&quot;,&quot;issued&quot;:{&quot;date-parts&quot;:[[2022,7,19]]},&quot;container-title-short&quot;:&quot;&quot;},&quot;isTemporary&quot;:false},{&quot;id&quot;:&quot;03d30400-266a-3600-994f-8e156857df20&quot;,&quot;itemData&quot;:{&quot;type&quot;:&quot;article-journal&quot;,&quot;id&quot;:&quot;03d30400-266a-3600-994f-8e156857df20&quot;,&quot;title&quot;:&quot;Prospects for Democratic Breakdown in the United States: Bringing the States Back In&quot;,&quot;author&quot;:[{&quot;family&quot;:&quot;Grofman&quot;,&quot;given&quot;:&quot;Bernard&quot;,&quot;parse-names&quot;:false,&quot;dropping-particle&quot;:&quot;&quot;,&quot;non-dropping-particle&quot;:&quot;&quot;}],&quot;container-title&quot;:&quot;Perspectives on Politics&quot;,&quot;DOI&quot;:&quot;10.1017/S1537592721003285&quot;,&quot;ISSN&quot;:&quot;1537-5927&quot;,&quot;URL&quot;:&quot;https://www.cambridge.org/core/product/identifier/S1537592721003285/type/journal_article&quot;,&quot;issued&quot;:{&quot;date-parts&quot;:[[2022,1,25]]},&quot;page&quot;:&quot;1-8&quot;,&quot;abstract&quot;:&quot;The greatest threat of democratic breakdown stems from the federal structure of the US Constitution and from false claims of election fraud with the potential for state- or congressional- level reversals of popular vote outcomes. The potential for such a breakdown was revealed by the events of January 6, 2021, with tens of millions of voters still believing in the big lie and the repetition of that lie by legislators and government officials. It is exacerbated by hyperpolarization, minoritarian control caused by partisan gerrymandering for state legislative districts and in the US House, malapportionment in the US Senate, and the highest likelihood of Electoral College reversals of popular vote outcomes in more than a century. Democratic breakdown is also made more likely by recent legislation that makes it easier for legislators in some gerrymandered states to reverse the outcomes of the popular vote in their states.&quot;,&quot;container-title-short&quot;:&quot;&quot;},&quot;isTemporary&quot;:false}]},{&quot;citationID&quot;:&quot;MENDELEY_CITATION_79a27f30-fcda-423c-9bbf-b5b737608f3d&quot;,&quot;properties&quot;:{&quot;noteIndex&quot;:0},&quot;isEdited&quot;:false,&quot;manualOverride&quot;:{&quot;isManuallyOverridden&quot;:false,&quot;citeprocText&quot;:&quot;(McClallen, 2021)&quot;,&quot;manualOverrideText&quot;:&quot;&quot;},&quot;citationTag&quot;:&quot;MENDELEY_CITATION_v3_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&quot;,&quot;citationItems&quot;:[{&quot;id&quot;:&quot;ccfa515d-7d56-3454-9d85-df6510e95ea3&quot;,&quot;itemData&quot;:{&quot;type&quot;:&quot;article-newspaper&quot;,&quot;id&quot;:&quot;ccfa515d-7d56-3454-9d85-df6510e95ea3&quot;,&quot;title&quot;:&quot;Over 7,000 affidavits delivered to Michigan lawmakers claim election fraud | Michigan | thecentersquare.com&quot;,&quot;author&quot;:[{&quot;family&quot;:&quot;McClallen&quot;,&quot;given&quot;:&quot;Scott&quot;,&quot;parse-names&quot;:false,&quot;dropping-particle&quot;:&quot;&quot;,&quot;non-dropping-particle&quot;:&quot;&quot;}],&quot;container-title&quot;:&quot;The Center Square&quot;,&quot;accessed&quot;:{&quot;date-parts&quot;:[[2022,8,10]]},&quot;URL&quot;:&quot;https://www.thecentersquare.com/michigan/over-7-000-affidavits-delivered-to-michigan-lawmakers-claim-election-fraud/article_78b6812c-cf98-11eb-868e-734c5e3a51de.html&quot;,&quot;issued&quot;:{&quot;date-parts&quot;:[[2021,6,17]]},&quot;container-title-short&quot;:&quot;&quot;},&quot;isTemporary&quot;:false}]},{&quot;citationID&quot;:&quot;MENDELEY_CITATION_c62f39bd-1f70-423b-b624-9ca2a493b21f&quot;,&quot;properties&quot;:{&quot;noteIndex&quot;:0},&quot;isEdited&quot;:false,&quot;manualOverride&quot;:{&quot;isManuallyOverridden&quot;:false,&quot;citeprocText&quot;:&quot;(Gray, 2020)&quot;,&quot;manualOverrideText&quot;:&quot;&quot;},&quot;citationTag&quot;:&quot;MENDELEY_CITATION_v3_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&quot;,&quot;citationItems&quot;:[{&quot;id&quot;:&quot;a50f39dd-e736-3fac-bd2c-992543095fff&quot;,&quot;itemData&quot;:{&quot;type&quot;:&quot;article-newspaper&quot;,&quot;id&quot;:&quot;a50f39dd-e736-3fac-bd2c-992543095fff&quot;,&quot;title&quot;:&quot;Georgia election officials show frame-by-frame what happened in Fulton surveillance video – WSB-TV Channel 2 - Atlanta&quot;,&quot;author&quot;:[{&quot;family&quot;:&quot;Gray&quot;,&quot;given&quot;:&quot;Justin&quot;,&quot;parse-names&quot;:false,&quot;dropping-particle&quot;:&quot;&quot;,&quot;non-dropping-particle&quot;:&quot;&quot;}],&quot;container-title&quot;:&quot;WSB-TV 2 Atlanta&quot;,&quot;accessed&quot;:{&quot;date-parts&quot;:[[2022,8,10]]},&quot;URL&quot;:&quot;https://www.wsbtv.com/news/politics/georgia-election-officials-show-frame-by-frame-what-really-happened-fulton-surveillance-video/T5M3PYIBYFHFFOD3CIB2ULDVDE/&quot;,&quot;issued&quot;:{&quot;date-parts&quot;:[[2020,12,4]]},&quot;container-title-short&quot;:&quot;&quot;},&quot;isTemporary&quot;:false}]},{&quot;citationID&quot;:&quot;MENDELEY_CITATION_d2c9b847-6923-4dd8-b4a8-c153cdaf9cbf&quot;,&quot;properties&quot;:{&quot;noteIndex&quot;:0},&quot;isEdited&quot;:false,&quot;manualOverride&quot;:{&quot;isManuallyOverridden&quot;:false,&quot;citeprocText&quot;:&quot;(Sganga, 2022)&quot;,&quot;manualOverrideText&quot;:&quot;&quot;},&quot;citationTag&quot;:&quot;MENDELEY_CITATION_v3_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&quot;,&quot;citationItems&quot;:[{&quot;id&quot;:&quot;84fd38c0-0712-3ce4-8677-77908ff555e7&quot;,&quot;itemData&quot;:{&quot;type&quot;:&quot;article-newspaper&quot;,&quot;id&quot;:&quot;84fd38c0-0712-3ce4-8677-77908ff555e7&quot;,&quot;title&quot;:&quot;U.S. finds no evidence flaws in Dominion voting machines were ever exploited - CBS News&quot;,&quot;author&quot;:[{&quot;family&quot;:&quot;Sganga&quot;,&quot;given&quot;:&quot;Nicole&quot;,&quot;parse-names&quot;:false,&quot;dropping-particle&quot;:&quot;&quot;,&quot;non-dropping-particle&quot;:&quot;&quot;}],&quot;container-title&quot;:&quot;CBS News&quot;,&quot;accessed&quot;:{&quot;date-parts&quot;:[[2022,8,10]]},&quot;URL&quot;:&quot;https://www.cbsnews.com/news/dominion-voting-machines-2020-election-cisa/&quot;,&quot;issued&quot;:{&quot;date-parts&quot;:[[2022,6,3]]},&quot;container-title-short&quot;:&quot;&quot;},&quot;isTemporary&quot;:false}]},{&quot;citationID&quot;:&quot;MENDELEY_CITATION_c9aa7953-c873-48c7-a7dc-e95bcd986e44&quot;,&quot;properties&quot;:{&quot;noteIndex&quot;:0},&quot;isEdited&quot;:false,&quot;manualOverride&quot;:{&quot;isManuallyOverridden&quot;:false,&quot;citeprocText&quot;:&quot;(Ayyadurai, 2020; Swenson, 2020)&quot;,&quot;manualOverrideText&quot;:&quot;&quot;},&quot;citationTag&quot;:&quot;MENDELEY_CITATION_v3_eyJjaXRhdGlvbklEIjoiTUVOREVMRVlfQ0lUQVRJT05fYzlhYTc5NTMtYzg3My00OGM3LWE3ZGMtZTk1YmNkOTg2ZTQ0IiwicHJvcGVydGllcyI6eyJub3RlSW5kZXgiOjB9LCJpc0VkaXRlZCI6ZmFsc2UsIm1hbnVhbE92ZXJyaWRlIjp7ImlzTWFudWFsbHlPdmVycmlkZGVuIjpmYWxzZSwiY2l0ZXByb2NUZXh0IjoiKEF5eWFkdXJhaSwgMjAyMDsgU3dlbnNvbiwgMjAyMCkiLCJtYW51YWxPdmVycmlkZVRleHQiOiI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&quot;,&quot;citationItems&quot;:[{&quot;id&quot;:&quot;604055b1-99a7-3e8d-b253-b4547e3875bd&quot;,&quot;itemData&quot;:{&quot;type&quot;:&quot;webpage&quot;,&quot;id&quot;:&quot;604055b1-99a7-3e8d-b253-b4547e3875bd&quot;,&quot;title&quot;:&quot;Dr.SHIVA LIVE: MIT PhD Analysis of Michigan Votes Reveals Unfortunate Truth of U.S. Voting Systems&quot;,&quot;author&quot;:[{&quot;family&quot;:&quot;Ayyadurai&quot;,&quot;given&quot;:&quot;Shiva&quot;,&quot;parse-names&quot;:false,&quot;dropping-particle&quot;:&quot;&quot;,&quot;non-dropping-particle&quot;:&quot;&quot;}],&quot;accessed&quot;:{&quot;date-parts&quot;:[[2022,8,8]]},&quot;URL&quot;:&quot;https://www.youtube.com/watch?v=Ztu5Y5obWPk&quot;,&quot;issued&quot;:{&quot;date-parts&quot;:[[2020,11,10]]},&quot;container-title-short&quot;:&quot;&quot;},&quot;isTemporary&quot;:false},{&quot;id&quot;:&quot;adf155c5-f0eb-3d36-8872-38e04f4ece35&quot;,&quot;itemData&quot;:{&quot;type&quot;:&quot;article-newspaper&quot;,&quot;id&quot;:&quot;adf155c5-f0eb-3d36-8872-38e04f4ece35&quot;,&quot;title&quot;:&quot;There were not more votes than voters in Pennsylvania&quot;,&quot;author&quot;:[{&quot;family&quot;:&quot;Swenson&quot;,&quot;given&quot;:&quot;Ali&quot;,&quot;parse-names&quot;:false,&quot;dropping-particle&quot;:&quot;&quot;,&quot;non-dropping-particle&quot;:&quot;&quot;}],&quot;container-title&quot;:&quot;AP News&quot;,&quot;URL&quot;:&quot;https://apnews.com/article/fact-checking-afs:Content:9887147615&quot;,&quot;issued&quot;:{&quot;date-parts&quot;:[[2020,12,29]]},&quot;container-title-short&quot;:&quot;&quot;},&quot;isTemporary&quot;:false}]},{&quot;citationID&quot;:&quot;MENDELEY_CITATION_b9607213-0e19-4454-9557-e90d09d79056&quot;,&quot;properties&quot;:{&quot;noteIndex&quot;:0},&quot;isEdited&quot;:false,&quot;manualOverride&quot;:{&quot;isManuallyOverridden&quot;:false,&quot;citeprocText&quot;:&quot;(Hsu &amp;#38; Thompson, 2022)&quot;,&quot;manualOverrideText&quot;:&quot;&quot;},&quot;citationTag&quot;:&quot;MENDELEY_CITATION_v3_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&quot;,&quot;citationItems&quot;:[{&quot;id&quot;:&quot;abb7d56b-d56c-3b3e-a882-4dbdff87c0ba&quot;,&quot;itemData&quot;:{&quot;type&quot;:&quot;article-newspaper&quot;,&quot;id&quot;:&quot;abb7d56b-d56c-3b3e-a882-4dbdff87c0ba&quot;,&quot;title&quot;:&quot;Hunting for Voter Fraud, Conspiracy Theorists Organize ‘Stakeouts’ - The New York Times&quot;,&quot;author&quot;:[{&quot;family&quot;:&quot;Hsu&quot;,&quot;given&quot;:&quot;Tiffany&quot;,&quot;parse-names&quot;:false,&quot;dropping-particle&quot;:&quot;&quot;,&quot;non-dropping-particle&quot;:&quot;&quot;},{&quot;family&quot;:&quot;Thompson&quot;,&quot;given&quot;:&quot;Stuart A.&quot;,&quot;parse-names&quot;:false,&quot;dropping-particle&quot;:&quot;&quot;,&quot;non-dropping-particle&quot;:&quot;&quot;}],&quot;container-title&quot;:&quot;The New York Times&quot;,&quot;accessed&quot;:{&quot;date-parts&quot;:[[2022,8,10]]},&quot;URL&quot;:&quot;https://www.nytimes.com/2022/08/10/technology/voter-drop-box-conspiracy-theory.html&quot;,&quot;issued&quot;:{&quot;date-parts&quot;:[[2022,8,10]]},&quot;container-title-short&quot;:&quot;&quot;},&quot;isTemporary&quot;:false}]},{&quot;citationID&quot;:&quot;MENDELEY_CITATION_db2cbaea-e97b-4896-81dd-da2341aece2d&quot;,&quot;properties&quot;:{&quot;noteIndex&quot;:0},&quot;isEdited&quot;:false,&quot;manualOverride&quot;:{&quot;isManuallyOverridden&quot;:false,&quot;citeprocText&quot;:&quot;(Berlinski et al., 2021; Douglas et al., 2019; Edsall, 2022; Holman &amp;#38; Lay, 2018)&quot;,&quot;manualOverrideText&quot;:&quot;&quot;},&quot;citationItems&quot;:[{&quot;id&quot;:&quot;7af4771f-e41d-3cd8-b83e-43e975c0acfa&quot;,&quot;itemData&quot;:{&quot;type&quot;:&quot;article-journal&quot;,&quot;id&quot;:&quot;7af4771f-e41d-3cd8-b83e-43e975c0acfa&quot;,&quot;title&quot;:&quot;They See Dead People (Voting): Correcting Misperceptions about Voter Fraud in the 2016 U.S. Presidential Election&quot;,&quot;author&quot;:[{&quot;family&quot;:&quot;Holman&quot;,&quot;given&quot;:&quot;Mirya R.&quot;,&quot;parse-names&quot;:false,&quot;dropping-particle&quot;:&quot;&quot;,&quot;non-dropping-particle&quot;:&quot;&quot;},{&quot;family&quot;:&quot;Lay&quot;,&quot;given&quot;:&quot;J. Celeste&quot;,&quot;parse-names&quot;:false,&quot;dropping-particle&quot;:&quot;&quot;,&quot;non-dropping-particle&quot;:&quot;&quot;}],&quot;container-title&quot;:&quot;https://doi.org/10.1080/15377857.2018.1478656&quot;,&quot;accessed&quot;:{&quot;date-parts&quot;:[[2022,8,10]]},&quot;DOI&quot;:&quot;10.1080/15377857.2018.1478656&quot;,&quot;ISSN&quot;:&quot;15377865&quot;,&quot;URL&quot;:&quot;https://www.tandfonline.com/doi/abs/10.1080/15377857.2018.1478656&quot;,&quot;issued&quot;:{&quot;date-parts&quot;:[[2018,4,3]]},&quot;page&quot;:&quot;31-68&quot;,&quot;abstract&quot;:&quot;The 2016 US Presidential election was unique for many reasons, especially the widespread endorsement of falsehoods about the candidates and the electoral process. Using a unique experiment fielded ...&quot;,&quot;publisher&quot;:&quot;Routledge&quot;,&quot;issue&quot;:&quot;1-2&quot;,&quot;volume&quot;:&quot;18&quot;,&quot;container-title-short&quot;:&quot;&quot;},&quot;isTemporary&quot;:false},{&quot;id&quot;:&quot;3ab2975f-3c3c-3fec-ac6a-a4f37ec38904&quot;,&quot;itemData&quot;:{&quot;type&quot;:&quot;article-journal&quot;,&quot;id&quot;:&quot;3ab2975f-3c3c-3fec-ac6a-a4f37ec38904&quot;,&quot;title&quot;:&quot;The Effects of Unsubstantiated Claims of Voter Fraud on Confidence in Elections&quot;,&quot;author&quot;:[{&quot;family&quot;:&quot;Berlinski&quot;,&quot;given&quot;:&quot;Nicolas&quot;,&quot;parse-names&quot;:false,&quot;dropping-particle&quot;:&quot;&quot;,&quot;non-dropping-particle&quot;:&quot;&quot;},{&quot;family&quot;:&quot;Doyle&quot;,&quot;given&quot;:&quot;Margaret&quot;,&quot;parse-names&quot;:false,&quot;dropping-particle&quot;:&quot;&quot;,&quot;non-dropping-particle&quot;:&quot;&quot;},{&quot;family&quot;:&quot;Guess&quot;,&quot;given&quot;:&quot;Andrew M.&quot;,&quot;parse-names&quot;:false,&quot;dropping-particle&quot;:&quot;&quot;,&quot;non-dropping-particle&quot;:&quot;&quot;},{&quot;family&quot;:&quot;Levy&quot;,&quot;given&quot;:&quot;Gabrielle&quot;,&quot;parse-names&quot;:false,&quot;dropping-particle&quot;:&quot;&quot;,&quot;non-dropping-particle&quot;:&quot;&quot;},{&quot;family&quot;:&quot;Lyons&quot;,&quot;given&quot;:&quot;Benjamin&quot;,&quot;parse-names&quot;:false,&quot;dropping-particle&quot;:&quot;&quot;,&quot;non-dropping-particle&quot;:&quot;&quot;},{&quot;family&quot;:&quot;Montgomery&quot;,&quot;given&quot;:&quot;Jacob M.&quot;,&quot;parse-names&quot;:false,&quot;dropping-particle&quot;:&quot;&quot;,&quot;non-dropping-particle&quot;:&quot;&quot;},{&quot;family&quot;:&quot;Nyhan&quot;,&quot;given&quot;:&quot;Brendan&quot;,&quot;parse-names&quot;:false,&quot;dropping-particle&quot;:&quot;&quot;,&quot;non-dropping-particle&quot;:&quot;&quot;},{&quot;family&quot;:&quot;Reifler&quot;,&quot;given&quot;:&quot;Jason&quot;,&quot;parse-names&quot;:false,&quot;dropping-particle&quot;:&quot;&quot;,&quot;non-dropping-particle&quot;:&quot;&quot;}],&quot;container-title&quot;:&quot;Journal of Experimental Political Science&quot;,&quot;DOI&quot;:&quot;10.1017/XPS.2021.18&quot;,&quot;ISSN&quot;:&quot;2052-2630&quot;,&quot;URL&quot;:&quot;https://www.cambridge.org/core/product/identifier/S205226302100018X/type/journal_article&quot;,&quot;issued&quot;:{&quot;date-parts&quot;:[[2021,6,28]]},&quot;page&quot;:&quot;1-16&quot;,&quot;abstract&quot;:&quot;Political elites sometimes seek to delegitimize election results using unsubstantiated claims of fraud. Most recently, Donald Trump sought to overturn his loss in the 2020 US presidential election by falsely alleging widespread fraud. Our study provides new evidence demonstrating the corrosive effect of fraud claims like these on trust in the election system. Using a nationwide survey experiment conducted after the 2018 midterm elections – a time when many prominent Republicans also made unsubstantiated fraud claims – we show that exposure to claims of voter fraud reduces confidence in electoral integrity, though not support for democracy itself. The effects are concentrated among Republicans and Trump approvers. Worryingly, corrective messages from mainstream sources do not measurably reduce the damage these accusations inflict. These results suggest that unsubstantiated voter-fraud claims undermine confidence in elections, particularly when the claims are politically congenial, and that their effects cannot easily be mitigated by fact-checking.&quot;,&quot;container-title-short&quot;:&quot;&quot;},&quot;isTemporary&quot;:false},{&quot;id&quot;:&quot;174f21c9-8521-3a24-bbec-009d5b18fdcf&quot;,&quot;itemData&quot;:{&quot;type&quot;:&quot;article-newspaper&quot;,&quot;id&quot;:&quot;174f21c9-8521-3a24-bbec-009d5b18fdcf&quot;,&quot;title&quot;:&quot;Why Conspiracy Theories Flourish in Trump’s America&quot;,&quot;author&quot;:[{&quot;family&quot;:&quot;Edsall&quot;,&quot;given&quot;:&quot;Thomas B.&quot;,&quot;parse-names&quot;:false,&quot;dropping-particle&quot;:&quot;&quot;,&quot;non-dropping-particle&quot;:&quot;&quot;}],&quot;container-title&quot;:&quot;The New York Times&quot;,&quot;accessed&quot;:{&quot;date-parts&quot;:[[2022,8,10]]},&quot;URL&quot;:&quot;https://www.nytimes.com/2022/06/22/opinion/trump-conspiracy-theories.html&quot;,&quot;issued&quot;:{&quot;date-parts&quot;:[[2022,6,22]]}},&quot;isTemporary&quot;:false},{&quot;id&quot;:&quot;d566fa3b-03b9-3b40-a244-0c475f26661c&quot;,&quot;itemData&quot;:{&quot;type&quot;:&quot;article-journal&quot;,&quot;id&quot;:&quot;d566fa3b-03b9-3b40-a244-0c475f26661c&quot;,&quot;title&quot;:&quot;Understanding Conspiracy Theories&quot;,&quot;author&quot;:[{&quot;family&quot;:&quot;Douglas&quot;,&quot;given&quot;:&quot;Karen M.&quot;,&quot;parse-names&quot;:false,&quot;dropping-particle&quot;:&quot;&quot;,&quot;non-dropping-particle&quot;:&quot;&quot;},{&quot;family&quot;:&quot;Uscinski&quot;,&quot;given&quot;:&quot;Joseph E.&quot;,&quot;parse-names&quot;:false,&quot;dropping-particle&quot;:&quot;&quot;,&quot;non-dropping-particle&quot;:&quot;&quot;},{&quot;family&quot;:&quot;Sutton&quot;,&quot;given&quot;:&quot;Robbie M.&quot;,&quot;parse-names&quot;:false,&quot;dropping-particle&quot;:&quot;&quot;,&quot;non-dropping-particle&quot;:&quot;&quot;},{&quot;family&quot;:&quot;Cichocka&quot;,&quot;given&quot;:&quot;Aleksandra&quot;,&quot;parse-names&quot;:false,&quot;dropping-particle&quot;:&quot;&quot;,&quot;non-dropping-particle&quot;:&quot;&quot;},{&quot;family&quot;:&quot;Nefes&quot;,&quot;given&quot;:&quot;Turkay&quot;,&quot;parse-names&quot;:false,&quot;dropping-particle&quot;:&quot;&quot;,&quot;non-dropping-particle&quot;:&quot;&quot;},{&quot;family&quot;:&quot;Ang&quot;,&quot;given&quot;:&quot;Chee Siang&quot;,&quot;parse-names&quot;:false,&quot;dropping-particle&quot;:&quot;&quot;,&quot;non-dropping-particle&quot;:&quot;&quot;},{&quot;family&quot;:&quot;Deravi&quot;,&quot;given&quot;:&quot;Farzin&quot;,&quot;parse-names&quot;:false,&quot;dropping-particle&quot;:&quot;&quot;,&quot;non-dropping-particle&quot;:&quot;&quot;}],&quot;container-title&quot;:&quot;Political Psychology&quot;,&quot;accessed&quot;:{&quot;date-parts&quot;:[[2022,8,10]]},&quot;DOI&quot;:&quot;10.1111/POPS.12568&quot;,&quot;ISSN&quot;:&quot;14679221&quot;,&quot;issued&quot;:{&quot;date-parts&quot;:[[2019,2,1]]},&quot;page&quot;:&quot;3-35&quot;,&quot;abstract&quot;:&quot;Scholarly efforts to understand conspiracy theories have grown significantly in recent years, and there is now a broad and interdisciplinary literature. In reviewing this body of work, we ask three specific questions. First, what factors are associated with conspiracy beliefs? Our review of the literature shows that conspiracy beliefs result from a range of psychological, political, and social factors. Next, how are conspiracy theories communicated? Here, we explain how conspiracy theories are shared among individuals and spread through traditional and social media platforms. Next, what are the societal risks and rewards associated with conspiracy theories? By focusing on politics and science, we argue that conspiracy theories do more harm than good. We conclude by suggesting several promising avenues for future research.&quot;,&quot;publisher&quot;:&quot;Blackwell Publishing Ltd&quot;,&quot;issue&quot;:&quot;S1&quot;,&quot;volume&quot;:&quot;40&quot;},&quot;isTemporary&quot;:false}],&quot;citationTag&quot;:&quot;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&quot;},{&quot;citationID&quot;:&quot;MENDELEY_CITATION_55e2e84f-8d98-4c52-99da-834212728acc&quot;,&quot;properties&quot;:{&quot;noteIndex&quot;:0},&quot;isEdited&quot;:false,&quot;manualOverride&quot;:{&quot;isManuallyOverridden&quot;:false,&quot;citeprocText&quot;:&quot;(Bump, 2022b)&quot;,&quot;manualOverrideText&quot;:&quot;&quot;},&quot;citationTag&quot;:&quot;MENDELEY_CITATION_v3_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&quot;,&quot;citationItems&quot;:[{&quot;id&quot;:&quot;6f37bd1c-4d8e-344a-a6fb-5b9a5285414f&quot;,&quot;itemData&quot;:{&quot;type&quot;:&quot;article-newspaper&quot;,&quot;id&quot;:&quot;6f37bd1c-4d8e-344a-a6fb-5b9a5285414f&quot;,&quot;title&quot;:&quot;We have reached the apex of election-fraud debunking&quot;,&quot;author&quot;:[{&quot;family&quot;:&quot;Bump&quot;,&quot;given&quot;:&quot;Philip&quot;,&quot;parse-names&quot;:false,&quot;dropping-particle&quot;:&quot;&quot;,&quot;non-dropping-particle&quot;:&quot;&quot;}],&quot;container-title&quot;:&quot;The Washington Post&quot;,&quot;accessed&quot;:{&quot;date-parts&quot;:[[2022,8,10]]},&quot;URL&quot;:&quot;https://www.washingtonpost.com/politics/2022/07/14/we-have-reached-apex-election-fraud-debunking/&quot;,&quot;issued&quot;:{&quot;date-parts&quot;:[[2022,7,14]]},&quot;container-title-short&quot;:&quot;&quot;},&quot;isTemporary&quot;:false}]},{&quot;citationID&quot;:&quot;MENDELEY_CITATION_d8c43b24-2b24-4944-ae40-ba12ae05194b&quot;,&quot;properties&quot;:{&quot;noteIndex&quot;:0},&quot;isEdited&quot;:false,&quot;manualOverride&quot;:{&quot;isManuallyOverridden&quot;:false,&quot;citeprocText&quot;:&quot;(Swenson, 2021)&quot;,&quot;manualOverrideText&quot;:&quot;&quot;},&quot;citationTag&quot;:&quot;MENDELEY_CITATION_v3_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&quot;,&quot;citationItems&quot;:[{&quot;id&quot;:&quot;90628a84-f8bb-3f9e-b91b-749e99823eec&quot;,&quot;itemData&quot;:{&quot;type&quot;:&quot;article-newspaper&quot;,&quot;id&quot;:&quot;90628a84-f8bb-3f9e-b91b-749e99823eec&quot;,&quot;title&quot;:&quot;Winning more counties doesn’t translate to an election win for Trump&quot;,&quot;author&quot;:[{&quot;family&quot;:&quot;Swenson&quot;,&quot;given&quot;:&quot;Ali&quot;,&quot;parse-names&quot;:false,&quot;dropping-particle&quot;:&quot;&quot;,&quot;non-dropping-particle&quot;:&quot;&quot;}],&quot;container-title&quot;:&quot;Associated Press&quot;,&quot;issued&quot;:{&quot;date-parts&quot;:[[2021,12,21]]},&quot;container-title-short&quot;:&quot;&quot;},&quot;isTemporary&quot;:false}]},{&quot;citationID&quot;:&quot;MENDELEY_CITATION_bf93d1d6-8ec3-4afc-aac1-00b61823f5b7&quot;,&quot;properties&quot;:{&quot;noteIndex&quot;:0},&quot;isEdited&quot;:false,&quot;manualOverride&quot;:{&quot;isManuallyOverridden&quot;:false,&quot;citeprocText&quot;:&quot;(Frey, 2021)&quot;,&quot;manualOverrideText&quot;:&quot;&quot;},&quot;citationTag&quot;:&quot;MENDELEY_CITATION_v3_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&quot;,&quot;citationItems&quot;:[{&quot;id&quot;:&quot;83ad5171-ec08-37b3-a721-0323cdb9c218&quot;,&quot;itemData&quot;:{&quot;type&quot;:&quot;article-newspaper&quot;,&quot;id&quot;:&quot;83ad5171-ec08-37b3-a721-0323cdb9c218&quot;,&quot;title&quot;:&quot;Biden-won counties are home to 67 million more Americans than Trump-won counties&quot;,&quot;author&quot;:[{&quot;family&quot;:&quot;Frey&quot;,&quot;given&quot;:&quot;William H.&quot;,&quot;parse-names&quot;:false,&quot;dropping-particle&quot;:&quot;&quot;,&quot;non-dropping-particle&quot;:&quot;&quot;}],&quot;container-title&quot;:&quot;Brookings&quot;,&quot;accessed&quot;:{&quot;date-parts&quot;:[[2022,8,10]]},&quot;URL&quot;:&quot;https://www.brookings.edu/blog/the-avenue/2021/01/21/a-demographic-contrast-biden-won-551-counties-home-to-67-million-more-americans-than-trumps-2588-counties/&quot;,&quot;issued&quot;:{&quot;date-parts&quot;:[[2021,1,21]]},&quot;container-title-short&quot;:&quot;&quot;},&quot;isTemporary&quot;:false}]},{&quot;citationID&quot;:&quot;MENDELEY_CITATION_34549cf9-b191-4cef-bcdd-a3f5493fffde&quot;,&quot;properties&quot;:{&quot;noteIndex&quot;:0},&quot;isEdited&quot;:false,&quot;manualOverride&quot;:{&quot;isManuallyOverridden&quot;:false,&quot;citeprocText&quot;:&quot;(Foley &amp;#38; Stewart III, 2020)&quot;,&quot;manualOverrideText&quot;:&quot;&quot;},&quot;citationTag&quot;:&quot;MENDELEY_CITATION_v3_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&quot;,&quot;citationItems&quot;:[{&quot;id&quot;:&quot;9f967f61-2b65-3381-afdf-58a62993b568&quot;,&quot;itemData&quot;:{&quot;type&quot;:&quot;report&quot;,&quot;id&quot;:&quot;9f967f61-2b65-3381-afdf-58a62993b568&quot;,&quot;title&quot;:&quot;Explaining the Blue Shift in Election Canvassing&quot;,&quot;author&quot;:[{&quot;family&quot;:&quot;Foley&quot;,&quot;given&quot;:&quot;Edward B.&quot;,&quot;parse-names&quot;:false,&quot;dropping-particle&quot;:&quot;&quot;,&quot;non-dropping-particle&quot;:&quot;&quot;},{&quot;family&quot;:&quot;Stewart III&quot;,&quot;given&quot;:&quot;Charles&quot;,&quot;parse-names&quot;:false,&quot;dropping-particle&quot;:&quot;&quot;,&quot;non-dropping-particle&quot;:&quot;&quot;}],&quot;ISBN&quot;:&quot;9788578110796&quot;,&quot;ISSN&quot;:&quot;1098-6596&quot;,&quot;PMID&quot;:&quot;25246403&quot;,&quot;issued&quot;:{&quot;date-parts&quot;:[[2020]]},&quot;abstract&quot;:&quot;We conduct statistical analysis of a phenomenon identified by Foley (2013), the rise in the number of votes counted after Election Day (“overtime votes”) and the growing tendency of these votes to disproportionately favor Democrats in presidential elections (the “blue shift.”) We provide a historical description of these two time series, from 1948 to 2016, and establish that the timing of the persistent growth in the blue-shifted overtime vote began with the 2004 election. Changes in the time series are broadly consistent with changes in electoral practices, especially in recent years. We perform statistical analysis to better understand variability across states in the overtime vote and the blue shift in the 2016 presidential election. We discover that variation in the size of the overtime vote is associated with the number of mail and provisional ballots, and with the partisanship of the state. The blue-shift is associated with state partisanship, but not with the number of mail and provisional ballots. This analysis has relevance to post-Election-Day dynamics, especially in elections where a close election-night results that favor one candidate may yield to close final-canvass results that favor the other candidate. Among the concluding remarks, we discuss the conditions under which overtime&quot;,&quot;container-title-short&quot;:&quot;&quot;},&quot;isTemporary&quot;:false}]},{&quot;citationID&quot;:&quot;MENDELEY_CITATION_feb4f462-1cae-4b70-a907-e2b273dfb16f&quot;,&quot;properties&quot;:{&quot;noteIndex&quot;:0},&quot;isEdited&quot;:false,&quot;manualOverride&quot;:{&quot;isManuallyOverridden&quot;:false,&quot;citeprocText&quot;:&quot;(Sadeghi, 2020)&quot;,&quot;manualOverrideText&quot;:&quot;&quot;},&quot;citationTag&quot;:&quot;MENDELEY_CITATION_v3_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&quot;,&quot;citationItems&quot;:[{&quot;id&quot;:&quot;4e30092c-4d44-34f0-822b-a5c56ae0f19f&quot;,&quot;itemData&quot;:{&quot;type&quot;:&quot;article-newspaper&quot;,&quot;id&quot;:&quot;4e30092c-4d44-34f0-822b-a5c56ae0f19f&quot;,&quot;title&quot;:&quot;Fact check : No evidence vote was cast in Joe Frazier's name&quot;,&quot;author&quot;:[{&quot;family&quot;:&quot;Sadeghi&quot;,&quot;given&quot;:&quot;Mckenzie&quot;,&quot;parse-names&quot;:false,&quot;dropping-particle&quot;:&quot;&quot;,&quot;non-dropping-particle&quot;:&quot;&quot;}],&quot;container-title&quot;:&quot;USA Today&quot;,&quot;URL&quot;:&quot;https://www.usatoday.com/story/news/factcheck/2020/11/14/fact-check-no-evidence-late-joe-frazier-voted-2020-election/6283956002/&quot;,&quot;issued&quot;:{&quot;date-parts&quot;:[[2020,11,14]]},&quot;container-title-short&quot;:&quot;&quot;},&quot;isTemporary&quot;:false}]},{&quot;citationID&quot;:&quot;MENDELEY_CITATION_7e176560-529c-44d3-b059-177ea6f5a9dc&quot;,&quot;properties&quot;:{&quot;noteIndex&quot;:0},&quot;isEdited&quot;:false,&quot;manualOverride&quot;:{&quot;isManuallyOverridden&quot;:true,&quot;citeprocText&quot;:&quot;(McDonald &amp;#38; Levitt, 2008)&quot;,&quot;manualOverrideText&quot;:&quot;McDonald &amp; Levitt (2008; p. 119, fn. 26)&quot;},&quot;citationTag&quot;:&quot;MENDELEY_CITATION_v3_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&quot;,&quot;citationItems&quot;:[{&quot;id&quot;:&quot;2d9411c9-9a29-3937-8515-d0646fa8f104&quot;,&quot;itemData&quot;:{&quot;type&quot;:&quot;article-journal&quot;,&quot;id&quot;:&quot;2d9411c9-9a29-3937-8515-d0646fa8f104&quot;,&quot;title&quot;:&quot;Seeing Double Voting: An Extension of the Birthday Problem&quot;,&quot;author&quot;:[{&quot;family&quot;:&quot;McDonald&quot;,&quot;given&quot;:&quot;Michael P.&quot;,&quot;parse-names&quot;:false,&quot;dropping-particle&quot;:&quot;&quot;,&quot;non-dropping-particle&quot;:&quot;&quot;},{&quot;family&quot;:&quot;Levitt&quot;,&quot;given&quot;:&quot;Justin&quot;,&quot;parse-names&quot;:false,&quot;dropping-particle&quot;:&quot;&quot;,&quot;non-dropping-particle&quot;:&quot;&quot;}],&quot;container-title&quot;:&quot;Election Law Journal: Rules, Politics, and Policy&quot;,&quot;DOI&quot;:&quot;10.1089/elj.2008.7202&quot;,&quot;ISSN&quot;:&quot;1533-1296&quot;,&quot;issued&quot;:{&quot;date-parts&quot;:[[2008]]},&quot;page&quot;:&quot;111-122&quot;,&quot;issue&quot;:&quot;2&quot;,&quot;volume&quot;:&quot;7&quot;,&quot;container-title-short&quot;:&quot;&quot;},&quot;isTemporary&quot;:false}]},{&quot;citationID&quot;:&quot;MENDELEY_CITATION_22307ca2-1c3a-4118-b2ab-1bbfab316535&quot;,&quot;properties&quot;:{&quot;noteIndex&quot;:0},&quot;isEdited&quot;:false,&quot;manualOverride&quot;:{&quot;isManuallyOverridden&quot;:true,&quot;citeprocText&quot;:&quot;(McDonald &amp;#38; Levitt, 2008)&quot;,&quot;manualOverrideText&quot;:&quot;McDonald &amp; Levitt (2008)&quot;},&quot;citationTag&quot;:&quot;MENDELEY_CITATION_v3_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&quot;,&quot;citationItems&quot;:[{&quot;id&quot;:&quot;2d9411c9-9a29-3937-8515-d0646fa8f104&quot;,&quot;itemData&quot;:{&quot;type&quot;:&quot;article-journal&quot;,&quot;id&quot;:&quot;2d9411c9-9a29-3937-8515-d0646fa8f104&quot;,&quot;title&quot;:&quot;Seeing Double Voting: An Extension of the Birthday Problem&quot;,&quot;author&quot;:[{&quot;family&quot;:&quot;McDonald&quot;,&quot;given&quot;:&quot;Michael P.&quot;,&quot;parse-names&quot;:false,&quot;dropping-particle&quot;:&quot;&quot;,&quot;non-dropping-particle&quot;:&quot;&quot;},{&quot;family&quot;:&quot;Levitt&quot;,&quot;given&quot;:&quot;Justin&quot;,&quot;parse-names&quot;:false,&quot;dropping-particle&quot;:&quot;&quot;,&quot;non-dropping-particle&quot;:&quot;&quot;}],&quot;container-title&quot;:&quot;Election Law Journal: Rules, Politics, and Policy&quot;,&quot;DOI&quot;:&quot;10.1089/elj.2008.7202&quot;,&quot;ISSN&quot;:&quot;1533-1296&quot;,&quot;issued&quot;:{&quot;date-parts&quot;:[[2008]]},&quot;page&quot;:&quot;111-122&quot;,&quot;issue&quot;:&quot;2&quot;,&quot;volume&quot;:&quot;7&quot;,&quot;container-title-short&quot;:&quot;&quot;},&quot;isTemporary&quot;:false}]},{&quot;citationID&quot;:&quot;MENDELEY_CITATION_5b74e6f3-4896-43ef-a5a2-ca2dd9f2a059&quot;,&quot;properties&quot;:{&quot;noteIndex&quot;:0},&quot;isEdited&quot;:false,&quot;manualOverride&quot;:{&quot;isManuallyOverridden&quot;:false,&quot;citeprocText&quot;:&quot;(“Russian Elections Once Again Had a Suspiciously Neat Result,” 2021)&quot;,&quot;manualOverrideText&quot;:&quot;&quot;},&quot;citationTag&quot;:&quot;MENDELEY_CITATION_v3_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&quot;,&quot;citationItems&quot;:[{&quot;id&quot;:&quot;d639cc27-7a05-31fa-ad54-6fd0c38e2a47&quot;,&quot;itemData&quot;:{&quot;type&quot;:&quot;article-newspaper&quot;,&quot;id&quot;:&quot;d639cc27-7a05-31fa-ad54-6fd0c38e2a47&quot;,&quot;title&quot;:&quot;Russian elections once again had a suspiciously neat result&quot;,&quot;container-title&quot;:&quot;The Economist&quot;,&quot;accessed&quot;:{&quot;date-parts&quot;:[[2022,8,10]]},&quot;URL&quot;:&quot;https://www.economist.com/graphic-detail/2021/10/11/russian-elections-once-again-had-a-suspiciously-neat-result&quot;,&quot;issued&quot;:{&quot;date-parts&quot;:[[2021,10,11]]},&quot;container-title-short&quot;:&quot;&quot;},&quot;isTemporary&quot;:false}]},{&quot;citationID&quot;:&quot;MENDELEY_CITATION_5ec90af0-fce1-44fe-bebd-1c3201ecbc9f&quot;,&quot;properties&quot;:{&quot;noteIndex&quot;:0},&quot;isEdited&quot;:false,&quot;manualOverride&quot;:{&quot;isManuallyOverridden&quot;:false,&quot;citeprocText&quot;:&quot;(Mebane &amp;#38; Kalinin, 2009)&quot;,&quot;manualOverrideText&quot;:&quot;&quot;},&quot;citationTag&quot;:&quot;MENDELEY_CITATION_v3_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&quot;,&quot;citationItems&quot;:[{&quot;id&quot;:&quot;d5312ddd-17ed-3fd6-85f2-362497705e84&quot;,&quot;itemData&quot;:{&quot;type&quot;:&quot;article-journal&quot;,&quot;id&quot;:&quot;d5312ddd-17ed-3fd6-85f2-362497705e84&quot;,&quot;title&quot;:&quot;Comparative Election Fraud Detection&quot;,&quot;author&quot;:[{&quot;family&quot;:&quot;Mebane&quot;,&quot;given&quot;:&quot;Walter R&quot;,&quot;parse-names&quot;:false,&quot;dropping-particle&quot;:&quot;&quot;,&quot;non-dropping-particle&quot;:&quot;&quot;},{&quot;family&quot;:&quot;Kalinin&quot;,&quot;given&quot;:&quot;Kirill&quot;,&quot;parse-names&quot;:false,&quot;dropping-particle&quot;:&quot;&quot;,&quot;non-dropping-particle&quot;:&quot;&quot;}],&quot;container-title&quot;:&quot;APSA 2009 Toronto Meeting Paper&quot;,&quot;URL&quot;:&quot;https://papers.ssrn.com/Sol3/papers.cfm?abstract_id=1450078&quot;,&quot;issued&quot;:{&quot;date-parts&quot;:[[2009]]},&quot;abstract&quot;:&quot;Elections in Russia are widely believed to be fraudulent in various ways, a claim some support especially by looking at voter turnout, others by looking at vote counts' digits. We use polling station level data from the Russian Duma elections of 2003 and 2007 and presidential elections of 2004 and 2008 to examine how several methods for diagnosing election fraud complement one another. The methods include estimating the distribution of turnout, measuring the relationship between turnout and party support and testing for vote counts' second digits following the distribution implied by Benford's Law. Anomalies the methods detect are worse by the end of the period under study than at the beginning. The digit test detects anomalies beyond those suggested by a simple idea that turnout in many places was fraudulently inflated.&quot;,&quot;volume&quot;:&quot;1045&quot;,&quot;container-title-short&quot;:&quot;&quot;},&quot;isTemporary&quot;:false}]},{&quot;citationID&quot;:&quot;MENDELEY_CITATION_bcca3138-7bbb-4c5b-8587-bacf3189618b&quot;,&quot;properties&quot;:{&quot;noteIndex&quot;:0},&quot;isEdited&quot;:false,&quot;manualOverride&quot;:{&quot;isManuallyOverridden&quot;:false,&quot;citeprocText&quot;:&quot;(Mebane, 2011)&quot;,&quot;manualOverrideText&quot;:&quot;&quot;},&quot;citationTag&quot;:&quot;MENDELEY_CITATION_v3_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&quot;,&quot;citationItems&quot;:[{&quot;id&quot;:&quot;caac1a7d-3266-3889-a417-c069cea0ae6a&quot;,&quot;itemData&quot;:{&quot;type&quot;:&quot;article-journal&quot;,&quot;id&quot;:&quot;caac1a7d-3266-3889-a417-c069cea0ae6a&quot;,&quot;title&quot;:&quot;Comment on “Benford's Law and the Detection of Election Fraud”&quot;,&quot;author&quot;:[{&quot;family&quot;:&quot;Mebane&quot;,&quot;given&quot;:&quot;Walter R.&quot;,&quot;parse-names&quot;:false,&quot;dropping-particle&quot;:&quot;&quot;,&quot;non-dropping-particle&quot;:&quot;&quot;}],&quot;container-title&quot;:&quot;Political Analysis&quot;,&quot;DOI&quot;:&quot;10.1093/pan/mpr024&quot;,&quot;ISSN&quot;:&quot;1047-1987&quot;,&quot;URL&quot;:&quot;https://www.cambridge.org/core/product/identifier/S104719870001281X/type/journal_article&quot;,&quot;issued&quot;:{&quot;date-parts&quot;:[[2011,1,4]]},&quot;page&quot;:&quot;269-272&quot;,&quot;abstract&quot;:&quot;“Benford's Law and the Detection of Election Fraud” raises doubts about whether a test based on the mean of the second significant digit of vote counts equals 4.187 is useful as a test for the occurrence of election fraud. The paper mistakenly associates such a test with Benford's Law, considers a simulation exercise that has no apparent relevance for any actual election, applies the test to inappropriate levels of aggregation, and ignores existing analysis of recent elections in Russia. If tests based on the second significant digit of precinct-level vote counts are diagnostic of election fraud, the tests need to use expectations that take into account the features of ordinary elections, such as strategic actions. Whether the tests are useful for detecting fraud remains an open question, but approaching this question requires an approach more nuanced and tied to careful analysis of real election data than one sees in the discussed paper.&quot;,&quot;issue&quot;:&quot;3&quot;,&quot;volume&quot;:&quot;19&quot;,&quot;container-title-short&quot;:&quot;&quot;},&quot;isTemporary&quot;:false}]},{&quot;citationID&quot;:&quot;MENDELEY_CITATION_66b0ab3c-15fe-4cb4-8730-5a5578066ab6&quot;,&quot;properties&quot;:{&quot;noteIndex&quot;:0},&quot;isEdited&quot;:false,&quot;manualOverride&quot;:{&quot;isManuallyOverridden&quot;:false,&quot;citeprocText&quot;:&quot;(McDade, 2022)&quot;,&quot;manualOverrideText&quot;:&quot;&quot;},&quot;citationTag&quot;:&quot;MENDELEY_CITATION_v3_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&quot;,&quot;citationItems&quot;:[{&quot;id&quot;:&quot;ec57aca7-72fc-32ba-99fc-f830ef0c85ac&quot;,&quot;itemData&quot;:{&quot;type&quot;:&quot;article-newspaper&quot;,&quot;id&quot;:&quot;ec57aca7-72fc-32ba-99fc-f830ef0c85ac&quot;,&quot;title&quot;:&quot;Ohio Secretary of State Touts Security of Election Process After Referring 27 Fraud Cases&quot;,&quot;author&quot;:[{&quot;family&quot;:&quot;McDade&quot;,&quot;given&quot;:&quot;Aaron&quot;,&quot;parse-names&quot;:false,&quot;dropping-particle&quot;:&quot;&quot;,&quot;non-dropping-particle&quot;:&quot;&quot;}],&quot;container-title&quot;:&quot;Newsweek&quot;,&quot;container-title-short&quot;:&quot;Newsweek&quot;,&quot;accessed&quot;:{&quot;date-parts&quot;:[[2022,8,10]]},&quot;URL&quot;:&quot;https://www.newsweek.com/ohio-secretary-state-touts-security-election-process-after-referring-27-fraud-cases-1675215&quot;,&quot;issued&quot;:{&quot;date-parts&quot;:[[2022,2,1]]}},&quot;isTemporary&quot;:false}]},{&quot;citationID&quot;:&quot;MENDELEY_CITATION_d7e08bda-d91a-4bea-b7ce-f1a04f01d318&quot;,&quot;properties&quot;:{&quot;noteIndex&quot;:0},&quot;isEdited&quot;:false,&quot;manualOverride&quot;:{&quot;isManuallyOverridden&quot;:false,&quot;citeprocText&quot;:&quot;(&lt;i&gt;Better Know a Ballot&lt;/i&gt;, 2021)&quot;,&quot;manualOverrideText&quot;:&quot;&quot;},&quot;citationTag&quot;:&quot;MENDELEY_CITATION_v3_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&quot;,&quot;citationItems&quot;:[{&quot;id&quot;:&quot;2d820646-ff98-3662-ade0-6e67b20c1847&quot;,&quot;itemData&quot;:{&quot;type&quot;:&quot;webpage&quot;,&quot;id&quot;:&quot;2d820646-ff98-3662-ade0-6e67b20c1847&quot;,&quot;title&quot;:&quot;Better Know a Ballot&quot;,&quot;container-title&quot;:&quot;A Late Show with Stephen Colbert&quot;,&quot;accessed&quot;:{&quot;date-parts&quot;:[[2021,1,28]]},&quot;URL&quot;:&quot;https://www.betterknowaballot.com/&quot;,&quot;issued&quot;:{&quot;date-parts&quot;:[[2021]]},&quot;container-title-short&quot;:&quot;&quot;},&quot;isTemporary&quot;:false}]},{&quot;citationID&quot;:&quot;MENDELEY_CITATION_aab34a37-36c9-414b-aa37-8be2c31b0248&quot;,&quot;properties&quot;:{&quot;noteIndex&quot;:0},&quot;isEdited&quot;:false,&quot;manualOverride&quot;:{&quot;isManuallyOverridden&quot;:false,&quot;citeprocText&quot;:&quot;(&lt;i&gt;DNC Launches New Digital Ads in PA Reaching Vote-By-Mail Voters: “How to Return Your Ballot!\&quot;&lt;/i&gt;, 2020)&quot;,&quot;manualOverrideText&quot;:&quot;&quot;},&quot;citationTag&quot;:&quot;MENDELEY_CITATION_v3_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&quot;,&quot;citationItems&quot;:[{&quot;id&quot;:&quot;2d7e5ce9-788a-3f40-815d-1f3ef9cbe5d4&quot;,&quot;itemData&quot;:{&quot;type&quot;:&quot;webpage&quot;,&quot;id&quot;:&quot;2d7e5ce9-788a-3f40-815d-1f3ef9cbe5d4&quot;,&quot;title&quot;:&quot;DNC Launches New Digital Ads in PA Reaching Vote-By-Mail Voters: “How to Return Your Ballot!\&quot;&quot;,&quot;container-title&quot;:&quot;Democratic National Convention&quot;,&quot;accessed&quot;:{&quot;date-parts&quot;:[[2021,1,28]]},&quot;URL&quot;:&quot;https://democrats.org/news/dnc-launches-new-digital-ads-in-pa-reaching-vote-by-mail-voters-how-to-return-your-ballot/&quot;,&quot;issued&quot;:{&quot;date-parts&quot;:[[2020]]},&quot;container-title-short&quot;:&quot;&quot;},&quot;isTemporary&quot;:false}]},{&quot;citationID&quot;:&quot;MENDELEY_CITATION_e03617ca-e9cb-4d71-aa8f-c962e071d315&quot;,&quot;properties&quot;:{&quot;noteIndex&quot;:0},&quot;isEdited&quot;:false,&quot;manualOverride&quot;:{&quot;isManuallyOverridden&quot;:false,&quot;citeprocText&quot;:&quot;(Lai, 2020)&quot;,&quot;manualOverrideText&quot;:&quot;&quot;},&quot;citationTag&quot;:&quot;MENDELEY_CITATION_v3_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&quot;,&quot;citationItems&quot;:[{&quot;id&quot;:&quot;dace69b5-24de-3cef-a1d6-0c80af792a3d&quot;,&quot;itemData&quot;:{&quot;type&quot;:&quot;article-newspaper&quot;,&quot;id&quot;:&quot;dace69b5-24de-3cef-a1d6-0c80af792a3d&quot;,&quot;title&quot;:&quot;How ‘naked ballots’ in Pennsylvania could cost Joe Biden the election&quot;,&quot;author&quot;:[{&quot;family&quot;:&quot;Lai&quot;,&quot;given&quot;:&quot;Jonathan&quot;,&quot;parse-names&quot;:false,&quot;dropping-particle&quot;:&quot;&quot;,&quot;non-dropping-particle&quot;:&quot;&quot;}],&quot;container-title&quot;:&quot;The Philadelphia Inquirer&quot;,&quot;issued&quot;:{&quot;date-parts&quot;:[[2020,9,21]]},&quot;container-title-short&quot;:&quot;&quot;},&quot;isTemporary&quot;:false}]},{&quot;citationID&quot;:&quot;MENDELEY_CITATION_31d29965-0578-4e63-b0d8-7a7c96ceac75&quot;,&quot;properties&quot;:{&quot;noteIndex&quot;:0},&quot;isEdited&quot;:false,&quot;manualOverride&quot;:{&quot;isManuallyOverridden&quot;:false,&quot;citeprocText&quot;:&quot;(&lt;i&gt;States That Permit Voters to Correct Signature Discrepancies&lt;/i&gt;, 2020)&quot;,&quot;manualOverrideText&quot;:&quot;&quot;},&quot;citationTag&quot;:&quot;MENDELEY_CITATION_v3_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&quot;,&quot;citationItems&quot;:[{&quot;id&quot;:&quot;baf2597e-345a-3a09-9163-4523d6d79c3b&quot;,&quot;itemData&quot;:{&quot;type&quot;:&quot;webpage&quot;,&quot;id&quot;:&quot;baf2597e-345a-3a09-9163-4523d6d79c3b&quot;,&quot;title&quot;:&quot;States That Permit Voters to Correct Signature Discrepancies&quot;,&quot;container-title&quot;:&quot;National Conference of State Legislatures&quot;,&quot;accessed&quot;:{&quot;date-parts&quot;:[[2021,1,28]]},&quot;URL&quot;:&quot;https://www.ncsl.org/research/elections-and-campaigns/vopp-table-15-states-that-permit-voters-to-correct-signature-discrepancies.aspx&quot;,&quot;issued&quot;:{&quot;date-parts&quot;:[[2020]]},&quot;container-title-short&quot;:&quot;&quot;},&quot;isTemporary&quot;:false}]},{&quot;citationID&quot;:&quot;MENDELEY_CITATION_bd532110-1e4f-48ac-ba5f-e6e5018d9de2&quot;,&quot;properties&quot;:{&quot;noteIndex&quot;:0},&quot;isEdited&quot;:false,&quot;manualOverride&quot;:{&quot;isManuallyOverridden&quot;:false,&quot;citeprocText&quot;:&quot;(Campbell, 1986)&quot;,&quot;manualOverrideText&quot;:&quot;&quot;},&quot;citationTag&quot;:&quot;MENDELEY_CITATION_v3_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&quot;,&quot;citationItems&quot;:[{&quot;id&quot;:&quot;901a96af-76df-31d1-be4f-dd739c20b963&quot;,&quot;itemData&quot;:{&quot;type&quot;:&quot;article-journal&quot;,&quot;id&quot;:&quot;901a96af-76df-31d1-be4f-dd739c20b963&quot;,&quot;title&quot;:&quot;Presidential Coattails and Midterm Losses in State Legislative Elections&quot;,&quot;author&quot;:[{&quot;family&quot;:&quot;Campbell&quot;,&quot;given&quot;:&quot;James E.&quot;,&quot;parse-names&quot;:false,&quot;dropping-particle&quot;:&quot;&quot;,&quot;non-dropping-particle&quot;:&quot;&quot;}],&quot;container-title&quot;:&quot;American Political Science Review&quot;,&quot;DOI&quot;:&quot;10.2307/1957083&quot;,&quot;ISSN&quot;:&quot;0003-0554&quot;,&quot;URL&quot;:&quot;https://www.cambridge.org/core/product/identifier/S0003055400182255/type/journal_article&quot;,&quot;issued&quot;:{&quot;date-parts&quot;:[[1986,3,1]]},&quot;page&quot;:&quot;45-63&quot;,&quot;abstract&quot;:&quot;The president's party consistently loses partisan control of state legislatures in midterm elections, a pattern similar to the loss of seats in the U.S. House of Representatives in midterms. This study examines presidential coattails as a possible explanation of these losses. Aggregate state legislative election outcomes between 1944 and 1984 in 41 states are examined. The analysis indicates that the president's party gains seats in presidential elections in proportion to the presidential vote in a state, and subsequently loses seats in midterm elections also in proportion to the prior presidential vote in the state. The presidential coattail and the midterm repercussion effects are evident even when gubernatorial coattail effects are introduced, but are fairly modest in states lacking competitive parties.&quot;,&quot;issue&quot;:&quot;1&quot;,&quot;volume&quot;:&quot;80&quot;,&quot;container-title-short&quot;:&quot;&quot;},&quot;isTemporary&quot;:false}]},{&quot;citationID&quot;:&quot;MENDELEY_CITATION_03115fbe-7792-447d-beb8-ee60b639d2a7&quot;,&quot;properties&quot;:{&quot;noteIndex&quot;:0},&quot;isEdited&quot;:false,&quot;manualOverride&quot;:{&quot;isManuallyOverridden&quot;:false,&quot;citeprocText&quot;:&quot;(Engstrom, 2020)&quot;,&quot;manualOverrideText&quot;:&quot;&quot;},&quot;citationTag&quot;:&quot;MENDELEY_CITATION_v3_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&quot;,&quot;citationItems&quot;:[{&quot;id&quot;:&quot;c4b6a02d-591c-3536-bc6c-39afa62f7767&quot;,&quot;itemData&quot;:{&quot;type&quot;:&quot;chapter&quot;,&quot;id&quot;:&quot;c4b6a02d-591c-3536-bc6c-39afa62f7767&quot;,&quot;title&quot;:&quot;Congressional Elections: Electoral Structure and Political Representation&quot;,&quot;author&quot;:[{&quot;family&quot;:&quot;Engstrom&quot;,&quot;given&quot;:&quot;Erik J.&quot;,&quot;parse-names&quot;:false,&quot;dropping-particle&quot;:&quot;&quot;,&quot;non-dropping-particle&quot;:&quot;&quot;}],&quot;container-title&quot;:&quot;New Directions in American Politics&quot;,&quot;editor&quot;:[{&quot;family&quot;:&quot;Carson&quot;,&quot;given&quot;:&quot;J L&quot;,&quot;parse-names&quot;:false,&quot;dropping-particle&quot;:&quot;&quot;,&quot;non-dropping-particle&quot;:&quot;&quot;},{&quot;family&quot;:&quot;Lynch&quot;,&quot;given&quot;:&quot;M S&quot;,&quot;parse-names&quot;:false,&quot;dropping-particle&quot;:&quot;&quot;,&quot;non-dropping-particle&quot;:&quot;&quot;}],&quot;ISBN&quot;:&quot;9781000048797&quot;,&quot;URL&quot;:&quot;https://books.google.com/books?id=-CnZDwAAQBAJ&quot;,&quot;issued&quot;:{&quot;date-parts&quot;:[[2020]]},&quot;publisher&quot;:&quot;Taylor &amp; Francis&quot;,&quot;container-title-short&quot;:&quot;&quot;},&quot;isTemporary&quot;:false}]},{&quot;citationID&quot;:&quot;MENDELEY_CITATION_5dc5af3f-5fe8-45f9-b6e8-493be05024ae&quot;,&quot;properties&quot;:{&quot;noteIndex&quot;:0},&quot;isEdited&quot;:false,&quot;manualOverride&quot;:{&quot;isManuallyOverridden&quot;:false,&quot;citeprocText&quot;:&quot;(Jacobson, 2019)&quot;,&quot;manualOverrideText&quot;:&quot;&quot;},&quot;citationTag&quot;:&quot;MENDELEY_CITATION_v3_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&quot;,&quot;citationItems&quot;:[{&quot;id&quot;:&quot;95bc4c6a-da9d-30bc-8953-cbc6117c313a&quot;,&quot;itemData&quot;:{&quot;type&quot;:&quot;article-journal&quot;,&quot;id&quot;:&quot;95bc4c6a-da9d-30bc-8953-cbc6117c313a&quot;,&quot;title&quot;:&quot;Extreme Referendum: Donald Trump and the 2018 Midterm Elections&quot;,&quot;author&quot;:[{&quot;family&quot;:&quot;Jacobson&quot;,&quot;given&quot;:&quot;Gary C.&quot;,&quot;parse-names&quot;:false,&quot;dropping-particle&quot;:&quot;&quot;,&quot;non-dropping-particle&quot;:&quot;&quot;}],&quot;container-title&quot;:&quot;Political Science Quarterly&quot;,&quot;accessed&quot;:{&quot;date-parts&quot;:[[2020,1,13]]},&quot;DOI&quot;:&quot;10.1002/polq.12866&quot;,&quot;ISSN&quot;:&quot;0032-3195&quot;,&quot;URL&quot;:&quot;https://onlinelibrary.wiley.com/doi/abs/10.1002/polq.12866&quot;,&quot;issued&quot;:{&quot;date-parts&quot;:[[2019,3,21]]},&quot;page&quot;:&quot;9-38&quot;,&quot;issue&quot;:&quot;1&quot;,&quot;volume&quot;:&quot;134&quot;,&quot;container-title-short&quot;:&quot;&quot;},&quot;isTemporary&quot;:false}]},{&quot;citationID&quot;:&quot;MENDELEY_CITATION_4279a71b-df2d-4f45-96ff-cf7552f1ec94&quot;,&quot;properties&quot;:{&quot;noteIndex&quot;:0},&quot;isEdited&quot;:false,&quot;manualOverride&quot;:{&quot;isManuallyOverridden&quot;:true,&quot;citeprocText&quot;:&quot;(Tufte, 1974)&quot;,&quot;manualOverrideText&quot;:&quot;Edward Tufte (1974; chapter 3)&quot;},&quot;citationTag&quot;:&quot;MENDELEY_CITATION_v3_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&quot;,&quot;citationItems&quot;:[{&quot;id&quot;:&quot;4c94f580-2bd8-368f-86d1-678fcd55ba10&quot;,&quot;itemData&quot;:{&quot;type&quot;:&quot;book&quot;,&quot;id&quot;:&quot;4c94f580-2bd8-368f-86d1-678fcd55ba10&quot;,&quot;title&quot;:&quot;Data Analysis for Politics and Policy&quot;,&quot;author&quot;:[{&quot;family&quot;:&quot;Tufte&quot;,&quot;given&quot;:&quot;Edward R.&quot;,&quot;parse-names&quot;:false,&quot;dropping-particle&quot;:&quot;&quot;,&quot;non-dropping-particle&quot;:&quot;&quot;}],&quot;editor&quot;:[{&quot;family&quot;:&quot;Dahl&quot;,&quot;given&quot;:&quot;Robert A.&quot;,&quot;parse-names&quot;:false,&quot;dropping-particle&quot;:&quot;&quot;,&quot;non-dropping-particle&quot;:&quot;&quot;}],&quot;issued&quot;:{&quot;date-parts&quot;:[[1974]]},&quot;number-of-pages&quot;:&quot;179&quot;,&quot;abstract&quot;:&quot;Introduction to data analysis -- Predictions and projections: some issues of research design -- Two-variable linear regression -- Mulitple regression -- Appendix: Notes on obtaining data and other information.&quot;,&quot;publisher&quot;:&quot;Prentice-Hall&quot;,&quot;container-title-short&quot;:&quot;&quot;},&quot;isTemporary&quot;:false}]},{&quot;citationID&quot;:&quot;MENDELEY_CITATION_06771dda-81c0-4caa-b94d-0569c0581675&quot;,&quot;properties&quot;:{&quot;noteIndex&quot;:0},&quot;isEdited&quot;:false,&quot;manualOverride&quot;:{&quot;isManuallyOverridden&quot;:false,&quot;citeprocText&quot;:&quot;(Hopkins, 2017)&quot;,&quot;manualOverrideText&quot;:&quot;&quot;},&quot;citationTag&quot;:&quot;MENDELEY_CITATION_v3_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&quot;,&quot;citationItems&quot;:[{&quot;id&quot;:&quot;c53721c2-5310-3e9f-9d88-6c194f778a79&quot;,&quot;itemData&quot;:{&quot;type&quot;:&quot;book&quot;,&quot;id&quot;:&quot;c53721c2-5310-3e9f-9d88-6c194f778a79&quot;,&quot;title&quot;:&quot;Red Fighting Blue&quot;,&quot;author&quot;:[{&quot;family&quot;:&quot;Hopkins&quot;,&quot;given&quot;:&quot;David A.&quot;,&quot;parse-names&quot;:false,&quot;dropping-particle&quot;:&quot;&quot;,&quot;non-dropping-particle&quot;:&quot;&quot;}],&quot;DOI&quot;:&quot;10.1017/9781108123594&quot;,&quot;ISBN&quot;:&quot;9781108123594&quot;,&quot;URL&quot;:&quot;http://ebooks.cambridge.org/ref/id/CBO9781108123594&quot;,&quot;issued&quot;:{&quot;date-parts&quot;:[[2017]]},&quot;publisher-place&quot;:&quot;Cambridge&quot;,&quot;publisher&quot;:&quot;Cambridge University Press&quot;,&quot;container-title-short&quot;:&quot;&quot;},&quot;isTemporary&quot;:false}]},{&quot;citationID&quot;:&quot;MENDELEY_CITATION_14d34057-9eb0-44e4-8083-8130c4a6d740&quot;,&quot;properties&quot;:{&quot;noteIndex&quot;:0},&quot;isEdited&quot;:false,&quot;manualOverride&quot;:{&quot;isManuallyOverridden&quot;:true,&quot;citeprocText&quot;:&quot;(Grofman &amp;#38; Chen, 2022)&quot;,&quot;manualOverrideText&quot;:&quot;Grofman &amp; Chen (2022)&quot;},&quot;citationTag&quot;:&quot;MENDELEY_CITATION_v3_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&quot;,&quot;citationItems&quot;:[{&quot;id&quot;:&quot;5d30ad50-0fe7-35a7-ab69-02614fbf53cd&quot;,&quot;itemData&quot;:{&quot;type&quot;:&quot;article-journal&quot;,&quot;id&quot;:&quot;5d30ad50-0fe7-35a7-ab69-02614fbf53cd&quot;,&quot;title&quot;:&quot;Understanding the Factors that Affect the Incidence of Bellwether Counties: A Conditional Probability Model&quot;,&quot;author&quot;:[{&quot;family&quot;:&quot;Grofman&quot;,&quot;given&quot;:&quot;Bernard&quot;,&quot;parse-names&quot;:false,&quot;dropping-particle&quot;:&quot;&quot;,&quot;non-dropping-particle&quot;:&quot;&quot;},{&quot;family&quot;:&quot;Chen&quot;,&quot;given&quot;:&quot;Haotian&quot;,&quot;parse-names&quot;:false,&quot;dropping-particle&quot;:&quot;&quot;,&quot;non-dropping-particle&quot;:&quot;&quot;}],&quot;container-title&quot;:&quot;Political Research Quarterly&quot;,&quot;accessed&quot;:{&quot;date-parts&quot;:[[2022,8,10]]},&quot;DOI&quot;:&quot;10.1177/10659129211057601&quot;,&quot;ISSN&quot;:&quot;1938274X&quot;,&quot;issued&quot;:{&quot;date-parts&quot;:[[2022]]},&quot;abstract&quot;:&quot;We update previous work on bellwethers in U.S. presidential elections. Comparing the most recent elections (2000-2020) to those in earlier periods (1960-1980), we see a striking decline in the proportion of bellwethers. We provide a model linking this decline to conditional probability calculations that recognize that (a) a county’s predictive success likelihood varies depending upon whether the winning candidate is going to be a Democrat or going to be a Republican; (b) as polarization rises, the number of potential bellwethers declines; and (c) election competitiveness can matter, but closer elections do not guarantee a greater likelihood of bellwethers. Indeed, we now have very close elections but a very low likelihood of bellwethers.&quot;,&quot;publisher&quot;:&quot;SAGE Publications Inc.&quot;,&quot;container-title-short&quot;:&quot;&quot;},&quot;isTemporary&quot;:false}]},{&quot;citationID&quot;:&quot;MENDELEY_CITATION_053cfd51-78c8-40d9-9a74-f953be790426&quot;,&quot;properties&quot;:{&quot;noteIndex&quot;:0},&quot;isEdited&quot;:false,&quot;manualOverride&quot;:{&quot;isManuallyOverridden&quot;:true,&quot;citeprocText&quot;:&quot;(Deutsch &amp;#38; Madow, 1961)&quot;,&quot;manualOverrideText&quot;:&quot;Deutsch &amp; Madow (1961)&quot;},&quot;citationTag&quot;:&quot;MENDELEY_CITATION_v3_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&quot;,&quot;citationItems&quot;:[{&quot;id&quot;:&quot;faed83de-a936-38fa-b226-ef64cd45b104&quot;,&quot;itemData&quot;:{&quot;type&quot;:&quot;article-journal&quot;,&quot;id&quot;:&quot;faed83de-a936-38fa-b226-ef64cd45b104&quot;,&quot;title&quot;:&quot;A note on the appearance of wisdom in large bureaucratic organizations&quot;,&quot;author&quot;:[{&quot;family&quot;:&quot;Deutsch&quot;,&quot;given&quot;:&quot;Karl W.&quot;,&quot;parse-names&quot;:false,&quot;dropping-particle&quot;:&quot;&quot;,&quot;non-dropping-particle&quot;:&quot;&quot;},{&quot;family&quot;:&quot;Madow&quot;,&quot;given&quot;:&quot;William G.&quot;,&quot;parse-names&quot;:false,&quot;dropping-particle&quot;:&quot;&quot;,&quot;non-dropping-particle&quot;:&quot;&quot;}],&quot;container-title&quot;:&quot;Behavioral Science&quot;,&quot;DOI&quot;:&quot;10.1002/bs.3830060108&quot;,&quot;ISSN&quot;:&quot;00057940&quot;,&quot;issued&quot;:{&quot;date-parts&quot;:[[1961,1,17]]},&quot;page&quot;:&quot;72-78&quot;,&quot;issue&quot;:&quot;1&quot;,&quot;volume&quot;:&quot;6&quot;,&quot;container-title-short&quot;:&quot;&quot;},&quot;isTemporary&quot;:false}]},{&quot;citationID&quot;:&quot;MENDELEY_CITATION_29294c8b-cfc5-4d40-8502-4ba67aeab7be&quot;,&quot;properties&quot;:{&quot;noteIndex&quot;:0},&quot;isEdited&quot;:false,&quot;manualOverride&quot;:{&quot;isManuallyOverridden&quot;:false,&quot;citeprocText&quot;:&quot;(Matsumoto, 2021)&quot;,&quot;manualOverrideText&quot;:&quot;&quot;},&quot;citationTag&quot;:&quot;MENDELEY_CITATION_v3_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&quot;,&quot;citationItems&quot;:[{&quot;id&quot;:&quot;bdab919d-41fb-30f7-82c8-70c6da742699&quot;,&quot;itemData&quot;:{&quot;type&quot;:&quot;article-newspaper&quot;,&quot;id&quot;:&quot;bdab919d-41fb-30f7-82c8-70c6da742699&quot;,&quot;title&quot;:&quot;Where Did All The Bellwether Counties Go?&quot;,&quot;author&quot;:[{&quot;family&quot;:&quot;Matsumoto&quot;,&quot;given&quot;:&quot;Ryan&quot;,&quot;parse-names&quot;:false,&quot;dropping-particle&quot;:&quot;&quot;,&quot;non-dropping-particle&quot;:&quot;&quot;}],&quot;container-title&quot;:&quot;FiveThirtyEight&quot;,&quot;accessed&quot;:{&quot;date-parts&quot;:[[2022,8,10]]},&quot;URL&quot;:&quot;https://fivethirtyeight.com/features/where-did-all-the-bellwether-counties-go/&quot;,&quot;issued&quot;:{&quot;date-parts&quot;:[[2021,2,1]]},&quot;container-title-short&quot;:&quot;&quot;},&quot;isTemporary&quot;:false}]},{&quot;citationID&quot;:&quot;MENDELEY_CITATION_b3cc3eda-cb6f-42c3-b524-d371015da9ac&quot;,&quot;properties&quot;:{&quot;noteIndex&quot;:0},&quot;isEdited&quot;:false,&quot;manualOverride&quot;:{&quot;isManuallyOverridden&quot;:true,&quot;citeprocText&quot;:&quot;(Shurk, 2020)&quot;,&quot;manualOverrideText&quot;:&quot;Shurk (2020)&quot;},&quot;citationTag&quot;:&quot;MENDELEY_CITATION_v3_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&quot;,&quot;citationItems&quot;:[{&quot;id&quot;:&quot;e1941e11-6381-3c44-8dde-15200cb45931&quot;,&quot;itemData&quot;:{&quot;type&quot;:&quot;article-newspaper&quot;,&quot;id&quot;:&quot;e1941e11-6381-3c44-8dde-15200cb45931&quot;,&quot;title&quot;:&quot;5 More Ways Joe Biden Magically Outperformed Election Norms&quot;,&quot;author&quot;:[{&quot;family&quot;:&quot;Shurk&quot;,&quot;given&quot;:&quot;J.B.&quot;,&quot;parse-names&quot;:false,&quot;dropping-particle&quot;:&quot;&quot;,&quot;non-dropping-particle&quot;:&quot;&quot;}],&quot;container-title&quot;:&quot;The Federalist&quot;,&quot;accessed&quot;:{&quot;date-parts&quot;:[[2022,8,10]]},&quot;URL&quot;:&quot;https://thefederalist.com/2020/11/23/5-more-ways-joe-biden-magically-outperformed-election-norms/&quot;,&quot;issued&quot;:{&quot;date-parts&quot;:[[2020,11,23]]},&quot;container-title-short&quot;:&quot;&quot;},&quot;isTemporary&quot;:false}]},{&quot;citationID&quot;:&quot;MENDELEY_CITATION_1c02a372-d628-429a-87a1-52aa048aed9d&quot;,&quot;properties&quot;:{&quot;noteIndex&quot;:0},&quot;isEdited&quot;:false,&quot;manualOverride&quot;:{&quot;isManuallyOverridden&quot;:true,&quot;citeprocText&quot;:&quot;(Ayyadurai, 2020)&quot;,&quot;manualOverrideText&quot;:&quot;Ayyadurai (2020)&quot;},&quot;citationTag&quot;:&quot;MENDELEY_CITATION_v3_eyJjaXRhdGlvbklEIjoiTUVOREVMRVlfQ0lUQVRJT05fMWMwMmEzNzItZDYyOC00MjlhLTg3YTEtNTJhYTA0OGFlZDlk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quot;,&quot;citationItems&quot;:[{&quot;id&quot;:&quot;604055b1-99a7-3e8d-b253-b4547e3875bd&quot;,&quot;itemData&quot;:{&quot;type&quot;:&quot;webpage&quot;,&quot;id&quot;:&quot;604055b1-99a7-3e8d-b253-b4547e3875bd&quot;,&quot;title&quot;:&quot;Dr.SHIVA LIVE: MIT PhD Analysis of Michigan Votes Reveals Unfortunate Truth of U.S. Voting Systems&quot;,&quot;author&quot;:[{&quot;family&quot;:&quot;Ayyadurai&quot;,&quot;given&quot;:&quot;Shiva&quot;,&quot;parse-names&quot;:false,&quot;dropping-particle&quot;:&quot;&quot;,&quot;non-dropping-particle&quot;:&quot;&quot;}],&quot;accessed&quot;:{&quot;date-parts&quot;:[[2022,8,8]]},&quot;URL&quot;:&quot;https://www.youtube.com/watch?v=Ztu5Y5obWPk&quot;,&quot;issued&quot;:{&quot;date-parts&quot;:[[2020,11,10]]},&quot;container-title-short&quot;:&quot;&quot;},&quot;isTemporary&quot;:false}]},{&quot;citationID&quot;:&quot;MENDELEY_CITATION_12b9f0f1-27b8-4733-87ce-34fe57f0bb72&quot;,&quot;properties&quot;:{&quot;noteIndex&quot;:0},&quot;isEdited&quot;:false,&quot;manualOverride&quot;:{&quot;isManuallyOverridden&quot;:true,&quot;citeprocText&quot;:&quot;(Lott, 2020)&quot;,&quot;manualOverrideText&quot;:&quot;Lott (2020)&quot;},&quot;citationTag&quot;:&quot;MENDELEY_CITATION_v3_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&quot;,&quot;citationItems&quot;:[{&quot;id&quot;:&quot;f481bb7e-9314-3340-bc6b-a63f87018e3e&quot;,&quot;itemData&quot;:{&quot;type&quot;:&quot;report&quot;,&quot;id&quot;:&quot;f481bb7e-9314-3340-bc6b-a63f87018e3e&quot;,&quot;title&quot;:&quot;A Simple Test for the Extent of Voter Fraud with Absentee Ballots in the 2020 Presidential Election: Georgia and Pennsylvania Data&quot;,&quot;author&quot;:[{&quot;family&quot;:&quot;Lott&quot;,&quot;given&quot;:&quot;John R.&quot;,&quot;parse-names&quot;:false,&quot;dropping-particle&quot;:&quot;&quot;,&quot;non-dropping-particle&quot;:&quot;&quot;}],&quot;URL&quot;:&quot;http://dx.doi.org/10.2139/ssrn.3756988&quot;,&quot;issued&quot;:{&quot;date-parts&quot;:[[2020]]},&quot;container-title-short&quot;:&quot;&quot;},&quot;isTemporary&quot;:false}]},{&quot;citationID&quot;:&quot;MENDELEY_CITATION_ae3b26f9-c242-4377-b296-65b8e647ed8b&quot;,&quot;properties&quot;:{&quot;noteIndex&quot;:0},&quot;isEdited&quot;:false,&quot;manualOverride&quot;:{&quot;isManuallyOverridden&quot;:false,&quot;citeprocText&quot;:&quot;(Lott, n.d.)&quot;,&quot;manualOverrideText&quot;:&quot;&quot;},&quot;citationTag&quot;:&quot;MENDELEY_CITATION_v3_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&quot;,&quot;citationItems&quot;:[{&quot;id&quot;:&quot;6b69d04d-8c50-34b2-adaf-f9e7247f30d1&quot;,&quot;itemData&quot;:{&quot;type&quot;:&quot;article-journal&quot;,&quot;id&quot;:&quot;6b69d04d-8c50-34b2-adaf-f9e7247f30d1&quot;,&quot;title&quot;:&quot;Simple tests for the extent of vote fraud with absentee and provisional ballots in the 2020 US presidential election John&quot;,&quot;author&quot;:[{&quot;family&quot;:&quot;Lott&quot;,&quot;given&quot;:&quot;John R.&quot;,&quot;parse-names&quot;:false,&quot;dropping-particle&quot;:&quot;&quot;,&quot;non-dropping-particle&quot;:&quot;&quot;}],&quot;container-title&quot;:&quot;Public Choice&quot;,&quot;abstract&quot;:&quot;This study reports three tests measuring vote fraud in the 2020 US presidential election, although they provide inconsistent evidence. To isolate the impact of a county’s vote-counting process and potential fraud on candidates’ vote margins, I first compare voting precincts in a county with alleged fraud to adjacent precincts in neighboring counties with no allegations of fraud. I compute the differences in President Trump’s vote shares on absentee ballots in those adjacent precincts, controlling for the differences in his vote shares on ballots cast in person. I also control for registered voters’ demographics and compare data for the 2016 and 2020 presidential elections. When I examine Georgia and Pennsylvania separately, weak evidence of vote fraud on absentee ballots is found. However, combining the samples produces significant results and implies at least 10,000 additional votes for Biden in Pennsylvania’s Allegheny and Georgia’s Fulton counties. I then apply the same method to provisional ballots in Allegheny County, where, contrary to state law, voters were allowed to correct alleged defects in absentee ballots by submitting provisional ballots on Election Day. My analysis finds that such permission contributed to a statistically significant additional 6,700 votes for Biden. Finally, vote fraud can show up as artificially larger voter turnouts, higher rates of filling out absentee ballots for people who hadn’t voted, dead people voting, ineligible people voting, or payments for votes. The estimates for Arizona, Georgia, Michigan, Nevada, Pennsylvania, and Wisconsin combined&quot;,&quot;container-title-short&quot;:&quot;&quot;},&quot;isTemporary&quot;:false}]},{&quot;citationID&quot;:&quot;MENDELEY_CITATION_47f6f95a-4c17-4f26-b36c-2e7309437c65&quot;,&quot;properties&quot;:{&quot;noteIndex&quot;:0},&quot;isEdited&quot;:false,&quot;manualOverride&quot;:{&quot;isManuallyOverridden&quot;:true,&quot;citeprocText&quot;:&quot;(Eggers et al., 2021)&quot;,&quot;manualOverrideText&quot;:&quot;Eggers et al. (2021)&quot;},&quot;citationTag&quot;:&quot;MENDELEY_CITATION_v3_eyJjaXRhdGlvbklEIjoiTUVOREVMRVlfQ0lUQVRJT05fNDdmNmY5NWEtNGMxNy00ZjI2LWIzNmMtMmU3MzA5NDM3YzY1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efaa6106-eed3-4028-8dc1-13c7400a86f0&quot;,&quot;properties&quot;:{&quot;noteIndex&quot;:0},&quot;isEdited&quot;:false,&quot;manualOverride&quot;:{&quot;isManuallyOverridden&quot;:false,&quot;citeprocText&quot;:&quot;(Lott, 2020)&quot;,&quot;manualOverrideText&quot;:&quot;&quot;},&quot;citationTag&quot;:&quot;MENDELEY_CITATION_v3_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&quot;,&quot;citationItems&quot;:[{&quot;id&quot;:&quot;f481bb7e-9314-3340-bc6b-a63f87018e3e&quot;,&quot;itemData&quot;:{&quot;type&quot;:&quot;report&quot;,&quot;id&quot;:&quot;f481bb7e-9314-3340-bc6b-a63f87018e3e&quot;,&quot;title&quot;:&quot;A Simple Test for the Extent of Voter Fraud with Absentee Ballots in the 2020 Presidential Election: Georgia and Pennsylvania Data&quot;,&quot;author&quot;:[{&quot;family&quot;:&quot;Lott&quot;,&quot;given&quot;:&quot;John R.&quot;,&quot;parse-names&quot;:false,&quot;dropping-particle&quot;:&quot;&quot;,&quot;non-dropping-particle&quot;:&quot;&quot;}],&quot;URL&quot;:&quot;http://dx.doi.org/10.2139/ssrn.3756988&quot;,&quot;issued&quot;:{&quot;date-parts&quot;:[[2020]]},&quot;container-title-short&quot;:&quot;&quot;},&quot;isTemporary&quot;:false}]},{&quot;citationID&quot;:&quot;MENDELEY_CITATION_4d183c57-b75a-4a7b-a7c6-8cc054a3c365&quot;,&quot;properties&quot;:{&quot;noteIndex&quot;:0},&quot;isEdited&quot;:false,&quot;manualOverride&quot;:{&quot;isManuallyOverridden&quot;:false,&quot;citeprocText&quot;:&quot;(Bentham, 2002)&quot;,&quot;manualOverrideText&quot;:&quot;&quot;},&quot;citationTag&quot;:&quot;MENDELEY_CITATION_v3_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&quot;,&quot;citationItems&quot;:[{&quot;id&quot;:&quot;4967c443-d65a-38ea-b2d0-6330e63fe706&quot;,&quot;itemData&quot;:{&quot;type&quot;:&quot;chapter&quot;,&quot;id&quot;:&quot;4967c443-d65a-38ea-b2d0-6330e63fe706&quot;,&quot;title&quot;:&quot;Rights, Representation, and Reform: Nonsense upon Stilts and Other Writings on the French Revolution&quot;,&quot;author&quot;:[{&quot;family&quot;:&quot;Bentham&quot;,&quot;given&quot;:&quot;Jeremy&quot;,&quot;parse-names&quot;:false,&quot;dropping-particle&quot;:&quot;&quot;,&quot;non-dropping-particle&quot;:&quot;&quot;}],&quot;container-title&quot;:&quot;The Collected Works of Jeremy Bentham&quot;,&quot;editor&quot;:[{&quot;family&quot;:&quot;Schofield&quot;,&quot;given&quot;:&quot;Philip&quot;,&quot;parse-names&quot;:false,&quot;dropping-particle&quot;:&quot;&quot;,&quot;non-dropping-particle&quot;:&quot;&quot;},{&quot;family&quot;:&quot;Pease-Watkin&quot;,&quot;given&quot;:&quot;Catherine&quot;,&quot;parse-names&quot;:false,&quot;dropping-particle&quot;:&quot;&quot;,&quot;non-dropping-particle&quot;:&quot;&quot;},{&quot;family&quot;:&quot;Blamires&quot;,&quot;given&quot;:&quot;Cyprian&quot;,&quot;parse-names&quot;:false,&quot;dropping-particle&quot;:&quot;&quot;,&quot;non-dropping-particle&quot;:&quot;&quot;}],&quot;issued&quot;:{&quot;date-parts&quot;:[[2002]]},&quot;publisher-place&quot;:&quot;Oxford&quot;,&quot;page&quot;:&quot;317-401&quot;,&quot;edition&quot;:&quot;1st&quot;,&quot;publisher&quot;:&quot;Oxford University Press&quot;,&quot;container-title-short&quot;:&quot;&quot;},&quot;isTemporary&quot;:false}]},{&quot;citationID&quot;:&quot;MENDELEY_CITATION_aeff4d68-0c87-45de-9b70-828522a44375&quot;,&quot;properties&quot;:{&quot;noteIndex&quot;:0},&quot;isEdited&quot;:false,&quot;manualOverride&quot;:{&quot;isManuallyOverridden&quot;:true,&quot;citeprocText&quot;:&quot;(Zorn, 2017)&quot;,&quot;manualOverrideText&quot;:&quot;Zorn (2017)&quot;},&quot;citationTag&quot;:&quot;MENDELEY_CITATION_v3_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&quot;,&quot;citationItems&quot;:[{&quot;id&quot;:&quot;deb3595f-e002-3ae5-82a8-a95a4f0c57aa&quot;,&quot;itemData&quot;:{&quot;type&quot;:&quot;article-newspaper&quot;,&quot;id&quot;:&quot;deb3595f-e002-3ae5-82a8-a95a4f0c57aa&quot;,&quot;title&quot;:&quot;Polls reveal sobering extent of nation's fact crisis - Chicago Tribune&quot;,&quot;author&quot;:[{&quot;family&quot;:&quot;Zorn&quot;,&quot;given&quot;:&quot;Eric&quot;,&quot;parse-names&quot;:false,&quot;dropping-particle&quot;:&quot;&quot;,&quot;non-dropping-particle&quot;:&quot;&quot;}],&quot;container-title&quot;:&quot;Chicago Tribune&quot;,&quot;accessed&quot;:{&quot;date-parts&quot;:[[2022,8,8]]},&quot;URL&quot;:&quot;https://www.chicagotribune.com/columns/eric-zorn/ct-polling-ignorance-facts-trump-zorn-perspec-0106-md-20170105-column.html&quot;,&quot;issued&quot;:{&quot;date-parts&quot;:[[2017,1,5]]},&quot;container-title-short&quot;:&quot;&quot;},&quot;isTemporary&quot;:false}]},{&quot;citationID&quot;:&quot;MENDELEY_CITATION_d34b1c4e-920d-4e87-bf54-5d8e17ba505a&quot;,&quot;properties&quot;:{&quot;noteIndex&quot;:0},&quot;isEdited&quot;:false,&quot;manualOverride&quot;:{&quot;isManuallyOverridden&quot;:false,&quot;citeprocText&quot;:&quot;(Bump, 2022a)&quot;,&quot;manualOverrideText&quot;:&quot;&quot;},&quot;citationTag&quot;:&quot;MENDELEY_CITATION_v3_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&quot;,&quot;citationItems&quot;:[{&quot;id&quot;:&quot;2fb1d3b1-046f-3f4e-8e82-d9de2b957e3c&quot;,&quot;itemData&quot;:{&quot;type&quot;:&quot;article-newspaper&quot;,&quot;id&quot;:&quot;2fb1d3b1-046f-3f4e-8e82-d9de2b957e3c&quot;,&quot;title&quot;:&quot;The bizarre voter-fraud hunt in a New Mexico county Trump won by 25 points - The Washington Post&quot;,&quot;author&quot;:[{&quot;family&quot;:&quot;Bump&quot;,&quot;given&quot;:&quot;Philip&quot;,&quot;parse-names&quot;:false,&quot;dropping-particle&quot;:&quot;&quot;,&quot;non-dropping-particle&quot;:&quot;&quot;}],&quot;container-title&quot;:&quot;The Washington Post&quot;,&quot;accessed&quot;:{&quot;date-parts&quot;:[[2022,8,8]]},&quot;URL&quot;:&quot;https://www.washingtonpost.com/politics/2022/02/08/bizarre-voter-fraud-hunt-new-mexico-county-trump-won-by-25-points/&quot;,&quot;issued&quot;:{&quot;date-parts&quot;:[[2022,2,8]]},&quot;container-title-short&quot;:&quot;&quot;},&quot;isTemporary&quot;:false}]},{&quot;citationID&quot;:&quot;MENDELEY_CITATION_700f6082-ec0f-46a9-a7ac-f8fca96f29e1&quot;,&quot;properties&quot;:{&quot;noteIndex&quot;:0},&quot;isEdited&quot;:false,&quot;manualOverride&quot;:{&quot;isManuallyOverridden&quot;:true,&quot;citeprocText&quot;:&quot;(Lenz, 2012)&quot;,&quot;manualOverrideText&quot;:&quot;Lenz (2012)&quot;},&quot;citationTag&quot;:&quot;MENDELEY_CITATION_v3_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&quot;,&quot;citationItems&quot;:[{&quot;id&quot;:&quot;268518f3-98d8-330c-b232-990ee54dd636&quot;,&quot;itemData&quot;:{&quot;type&quot;:&quot;book&quot;,&quot;id&quot;:&quot;268518f3-98d8-330c-b232-990ee54dd636&quot;,&quot;title&quot;:&quot;Follow the Leader? How Voters Respond to Politicians’ Policies and Performance&quot;,&quot;author&quot;:[{&quot;family&quot;:&quot;Lenz&quot;,&quot;given&quot;:&quot;Gabriel S.&quot;,&quot;parse-names&quot;:false,&quot;dropping-particle&quot;:&quot;&quot;,&quot;non-dropping-particle&quot;:&quot;&quot;}],&quot;URL&quot;:&quot;https://press.uchicago.edu/ucp/books/book/chicago/F/bo11644533.html&quot;,&quot;issued&quot;:{&quot;date-parts&quot;:[[2012]]},&quot;number-of-pages&quot;:&quot;344&quot;,&quot;publisher&quot;:&quot;University of Chicago Press&quot;,&quot;container-title-short&quot;:&quot;&quot;},&quot;isTemporary&quot;:false}]},{&quot;citationID&quot;:&quot;MENDELEY_CITATION_4fbb537c-7335-4152-a6ca-22037c4f61c0&quot;,&quot;properties&quot;:{&quot;noteIndex&quot;:0},&quot;isEdited&quot;:false,&quot;manualOverride&quot;:{&quot;isManuallyOverridden&quot;:false,&quot;citeprocText&quot;:&quot;(Reality Check team, 2020)&quot;,&quot;manualOverrideText&quot;:&quot;&quot;},&quot;citationTag&quot;:&quot;MENDELEY_CITATION_v3_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&quot;,&quot;citationItems&quot;:[{&quot;id&quot;:&quot;081c7edb-c593-33e7-b8d8-ae58b8b1aac4&quot;,&quot;itemData&quot;:{&quot;type&quot;:&quot;webpage&quot;,&quot;id&quot;:&quot;081c7edb-c593-33e7-b8d8-ae58b8b1aac4&quot;,&quot;title&quot;:&quot;US election 2020: Fact-checking Trump team's main fraud claims - BBC News&quot;,&quot;author&quot;:[{&quot;family&quot;:&quot;Reality Check team&quot;,&quot;given&quot;:&quot;&quot;,&quot;parse-names&quot;:false,&quot;dropping-particle&quot;:&quot;&quot;,&quot;non-dropping-particle&quot;:&quot;&quot;}],&quot;container-title&quot;:&quot;BBC News&quot;,&quot;accessed&quot;:{&quot;date-parts&quot;:[[2022,8,10]]},&quot;URL&quot;:&quot;https://www.bbc.com/news/election-us-2020-55016029&quot;,&quot;issued&quot;:{&quot;date-parts&quot;:[[2020,11,23]]},&quot;container-title-short&quot;:&quot;&quot;},&quot;isTemporary&quot;:false}]},{&quot;citationID&quot;:&quot;MENDELEY_CITATION_7c988385-20cc-4d47-b340-4fca569a6eb7&quot;,&quot;properties&quot;:{&quot;noteIndex&quot;:0},&quot;isEdited&quot;:false,&quot;manualOverride&quot;:{&quot;isManuallyOverridden&quot;:true,&quot;citeprocText&quot;:&quot;(Eggers et al., 2021)&quot;,&quot;manualOverrideText&quot;:&quot;Eggers et al. (2021)&quot;},&quot;citationTag&quot;:&quot;MENDELEY_CITATION_v3_eyJjaXRhdGlvbklEIjoiTUVOREVMRVlfQ0lUQVRJT05fN2M5ODgzODUtMjBjYy00ZDQ3LWIzNDAtNGZjYTU2OWE2ZWI3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af172c0f-e655-4813-85af-b2c69e3a4e68&quot;,&quot;properties&quot;:{&quot;noteIndex&quot;:0},&quot;isEdited&quot;:false,&quot;manualOverride&quot;:{&quot;isManuallyOverridden&quot;:false,&quot;citeprocText&quot;:&quot;(Kessler, 2020)&quot;,&quot;manualOverrideText&quot;:&quot;&quot;},&quot;citationTag&quot;:&quot;MENDELEY_CITATION_v3_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&quot;,&quot;citationItems&quot;:[{&quot;id&quot;:&quot;81f2d69e-60c0-3065-8f9b-1ad8dc4c551b&quot;,&quot;itemData&quot;:{&quot;type&quot;:&quot;article-newspaper&quot;,&quot;id&quot;:&quot;81f2d69e-60c0-3065-8f9b-1ad8dc4c551b&quot;,&quot;title&quot;:&quot;The biggest Pinocchios of 2020&quot;,&quot;author&quot;:[{&quot;family&quot;:&quot;Kessler&quot;,&quot;given&quot;:&quot;Glenn&quot;,&quot;parse-names&quot;:false,&quot;dropping-particle&quot;:&quot;&quot;,&quot;non-dropping-particle&quot;:&quot;&quot;}],&quot;container-title&quot;:&quot;The Washington Post&quot;,&quot;URL&quot;:&quot;https://www.washingtonpost.com/politics/2020/12/18/biggest-pinocchios-2020&quot;,&quot;issued&quot;:{&quot;date-parts&quot;:[[2020,12,18]]},&quot;container-title-short&quot;:&quot;&quot;},&quot;isTemporary&quot;:false}]},{&quot;citationID&quot;:&quot;MENDELEY_CITATION_981e1483-6b67-4d42-92a0-bc5b2db82483&quot;,&quot;properties&quot;:{&quot;noteIndex&quot;:0},&quot;isEdited&quot;:false,&quot;manualOverride&quot;:{&quot;isManuallyOverridden&quot;:true,&quot;citeprocText&quot;:&quot;(Eggers et al., 2021)&quot;,&quot;manualOverrideText&quot;:&quot;Eggers et al. (2021)&quot;},&quot;citationTag&quot;:&quot;MENDELEY_CITATION_v3_eyJjaXRhdGlvbklEIjoiTUVOREVMRVlfQ0lUQVRJT05fOTgxZTE0ODMtNmI2Ny00ZDQyLTkyYTAtYmM1YjJkYjgyNDgz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9dc9c6e3-2757-4144-88ab-6bed8db0e063&quot;,&quot;properties&quot;:{&quot;noteIndex&quot;:0},&quot;isEdited&quot;:false,&quot;manualOverride&quot;:{&quot;isManuallyOverridden&quot;:false,&quot;citeprocText&quot;:&quot;(Alba &amp;#38; Frenkel, 2021; Corasaniti et al., 2020; Feldman, 2020)&quot;,&quot;manualOverrideText&quot;:&quot;&quot;},&quot;citationTag&quot;:&quot;MENDELEY_CITATION_v3_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&quot;,&quot;citationItems&quot;:[{&quot;id&quot;:&quot;940ea13b-30ec-38e9-b995-3965e8c814f1&quot;,&quot;itemData&quot;:{&quot;type&quot;:&quot;article-newspaper&quot;,&quot;id&quot;:&quot;940ea13b-30ec-38e9-b995-3965e8c814f1&quot;,&quot;title&quot;:&quot;Election Officials Nationwide Find No Fraud&quot;,&quot;author&quot;:[{&quot;family&quot;:&quot;Corasaniti&quot;,&quot;given&quot;:&quot;Nick&quot;,&quot;parse-names&quot;:false,&quot;dropping-particle&quot;:&quot;&quot;,&quot;non-dropping-particle&quot;:&quot;&quot;},{&quot;family&quot;:&quot;Epstein&quot;,&quot;given&quot;:&quot;Lee&quot;,&quot;parse-names&quot;:false,&quot;dropping-particle&quot;:&quot;&quot;,&quot;non-dropping-particle&quot;:&quot;&quot;},{&quot;family&quot;:&quot;Rutenberg&quot;,&quot;given&quot;:&quot;Jim&quot;,&quot;parse-names&quot;:false,&quot;dropping-particle&quot;:&quot;&quot;,&quot;non-dropping-particle&quot;:&quot;&quot;}],&quot;container-title&quot;:&quot;The New York Times&quot;,&quot;URL&quot;:&quot;https://www.nytimes.com/2020/11/10/us/politics/voting-fraud.html&quot;,&quot;issued&quot;:{&quot;date-parts&quot;:[[2020,11,11]]},&quot;page&quot;:&quot;A1&quot;,&quot;container-title-short&quot;:&quot;&quot;},&quot;isTemporary&quot;:false},{&quot;id&quot;:&quot;952af267-11d8-3b10-8de5-116fdf7e398c&quot;,&quot;itemData&quot;:{&quot;type&quot;:&quot;report&quot;,&quot;id&quot;:&quot;952af267-11d8-3b10-8de5-116fdf7e398c&quot;,&quot;title&quot;:&quot;10 Voter Fraud Lies Debunked Informed citizens are our&quot;,&quot;author&quot;:[{&quot;family&quot;:&quot;Feldman&quot;,&quot;given&quot;:&quot;Max&quot;,&quot;parse-names&quot;:false,&quot;dropping-particle&quot;:&quot;&quot;,&quot;non-dropping-particle&quot;:&quot;&quot;}],&quot;URL&quot;:&quot;https://www.brennancenter.org/our-work/research-reports/10-voter-fraud-lies-debunked&quot;,&quot;issued&quot;:{&quot;date-parts&quot;:[[2020]]},&quot;publisher-place&quot;:&quot;New York&quot;,&quot;container-title-short&quot;:&quot;&quot;},&quot;isTemporary&quot;:false},{&quot;id&quot;:&quot;8ad75f5d-a557-3696-9b84-3bec60b717d6&quot;,&quot;itemData&quot;:{&quot;type&quot;:&quot;article-newspaper&quot;,&quot;id&quot;:&quot;8ad75f5d-a557-3696-9b84-3bec60b717d6&quot;,&quot;title&quot;:&quot;Six False Claims About the November Election&quot;,&quot;author&quot;:[{&quot;family&quot;:&quot;Alba&quot;,&quot;given&quot;:&quot;Davey&quot;,&quot;parse-names&quot;:false,&quot;dropping-particle&quot;:&quot;&quot;,&quot;non-dropping-particle&quot;:&quot;&quot;},{&quot;family&quot;:&quot;Frenkel&quot;,&quot;given&quot;:&quot;Sheera&quot;,&quot;parse-names&quot;:false,&quot;dropping-particle&quot;:&quot;&quot;,&quot;non-dropping-particle&quot;:&quot;&quot;}],&quot;container-title&quot;:&quot;The New York times&quot;,&quot;URL&quot;:&quot;https://www.nytimes.com/2021/01/06/business/election-fraud.html&quot;,&quot;issued&quot;:{&quot;date-parts&quot;:[[2021,1,7]]},&quot;page&quot;:&quot;A14&quot;,&quot;container-title-short&quot;:&quot;&quot;},&quot;isTemporary&quot;:false}]},{&quot;citationID&quot;:&quot;MENDELEY_CITATION_a8ccdf02-f34b-4eae-be33-1f24e1c48596&quot;,&quot;properties&quot;:{&quot;noteIndex&quot;:0},&quot;isEdited&quot;:false,&quot;manualOverride&quot;:{&quot;isManuallyOverridden&quot;:true,&quot;citeprocText&quot;:&quot;(Bliss &amp;#38; Patino, 2020)&quot;,&quot;manualOverrideText&quot;:&quot;Bliss &amp; Patino (2020)&quot;},&quot;citationTag&quot;:&quot;MENDELEY_CITATION_v3_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&quot;,&quot;citationItems&quot;:[{&quot;id&quot;:&quot;35050efa-5bff-32d4-bdc4-c8394da3982e&quot;,&quot;itemData&quot;:{&quot;type&quot;:&quot;webpage&quot;,&quot;id&quot;:&quot;35050efa-5bff-32d4-bdc4-c8394da3982e&quot;,&quot;title&quot;:&quot;How to Spot Misleading Election Maps&quot;,&quot;author&quot;:[{&quot;family&quot;:&quot;Bliss&quot;,&quot;given&quot;:&quot;Laura&quot;,&quot;parse-names&quot;:false,&quot;dropping-particle&quot;:&quot;&quot;,&quot;non-dropping-particle&quot;:&quot;&quot;},{&quot;family&quot;:&quot;Patino&quot;,&quot;given&quot;:&quot;Marie&quot;,&quot;parse-names&quot;:false,&quot;dropping-particle&quot;:&quot;&quot;,&quot;non-dropping-particle&quot;:&quot;&quot;}],&quot;container-title&quot;:&quot;Bloomberg CityLab&quot;,&quot;accessed&quot;:{&quot;date-parts&quot;:[[2021,1,28]]},&quot;URL&quot;:&quot;https://www.bloomberg.com/news/articles/2020-11-03/a-complete-guide-to-misleading-election-maps&quot;,&quot;issued&quot;:{&quot;date-parts&quot;:[[2020]]},&quot;container-title-short&quot;:&quot;&quot;},&quot;isTemporary&quot;:false}]},{&quot;citationID&quot;:&quot;MENDELEY_CITATION_cea44e55-25f0-41f9-b52e-36cc10c1a618&quot;,&quot;properties&quot;:{&quot;noteIndex&quot;:0},&quot;isEdited&quot;:false,&quot;manualOverride&quot;:{&quot;isManuallyOverridden&quot;:true,&quot;citeprocText&quot;:&quot;(&lt;i&gt;Cartographic Views of the 2020 US Presidential Election - Worldmapper&lt;/i&gt;, 2020)&quot;,&quot;manualOverrideText&quot;:&quot;Cartographic Views of the 2020 US Presidential Election - Worldmapper (2020)&quot;},&quot;citationTag&quot;:&quot;MENDELEY_CITATION_v3_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&quot;,&quot;citationItems&quot;:[{&quot;id&quot;:&quot;b80b1860-7905-3a94-af86-d4ddc5007376&quot;,&quot;itemData&quot;:{&quot;type&quot;:&quot;webpage&quot;,&quot;id&quot;:&quot;b80b1860-7905-3a94-af86-d4ddc5007376&quot;,&quot;title&quot;:&quot;Cartographic Views of the 2020 US Presidential Election - Worldmapper&quot;,&quot;container-title&quot;:&quot;World Mapper&quot;,&quot;accessed&quot;:{&quot;date-parts&quot;:[[2022,8,10]]},&quot;URL&quot;:&quot;https://worldmapper.org/us-presidential-election-2020/&quot;,&quot;issued&quot;:{&quot;date-parts&quot;:[[2020,11,27]]},&quot;container-title-short&quot;:&quot;&quot;},&quot;isTemporary&quot;:false}]},{&quot;citationID&quot;:&quot;MENDELEY_CITATION_e6718f03-dd1e-40a4-8b56-093d197250eb&quot;,&quot;properties&quot;:{&quot;noteIndex&quot;:0},&quot;isEdited&quot;:false,&quot;manualOverride&quot;:{&quot;isManuallyOverridden&quot;:false,&quot;citeprocText&quot;:&quot;(Cervas &amp;#38; Grofman, 2019)&quot;,&quot;manualOverrideText&quot;:&quot;&quot;},&quot;citationTag&quot;:&quot;MENDELEY_CITATION_v3_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&quot;,&quot;citationItems&quot;:[{&quot;id&quot;:&quot;33f46b41-4b8d-339d-9744-69ed0ec3b61d&quot;,&quot;itemData&quot;:{&quot;type&quot;:&quot;article-journal&quot;,&quot;id&quot;:&quot;33f46b41-4b8d-339d-9744-69ed0ec3b61d&quot;,&quot;title&quot;:&quot;Are Presidential Inversions Inevitable? Comparing Eight Counterfactual Rules for Electing the U.S. President*&quot;,&quot;author&quot;:[{&quot;family&quot;:&quot;Cervas&quot;,&quot;given&quot;:&quot;Jonathan R.&quot;,&quot;parse-names&quot;:false,&quot;dropping-particle&quot;:&quot;&quot;,&quot;non-dropping-particle&quot;:&quot;&quot;},{&quot;family&quot;:&quot;Grofman&quot;,&quot;given&quot;:&quot;Bernard&quot;,&quot;parse-names&quot;:false,&quot;dropping-particle&quot;:&quot;&quot;,&quot;non-dropping-particle&quot;:&quot;&quot;}],&quot;container-title&quot;:&quot;Social Science Quarterly&quot;,&quot;DOI&quot;:&quot;10.1111/ssqu.12634&quot;,&quot;ISSN&quot;:&quot;15406237&quot;,&quot;URL&quot;:&quot;https://onlinelibrary.wiley.com/doi/abs/10.1111/ssqu.12634&quot;,&quot;issued&quot;:{&quot;date-parts&quot;:[[2019,6,17]]},&quot;page&quot;:&quot;1322-1342&quot;,&quot;abstract&quot;:&quot;Objectives: We offer a typology of possible reforms to the Electoral College (EC) in terms of changes to its two most important structural features: seat allocations that are not directly proportional to population and winner-take-all outcomes at the state level. This typology allows us to classify four major variants of “reform” to the present EC in a parsimonious fashion. Many of the proposals we consider have been suggested by well-known figures, some debated in Congress, and they include what we view as most likely to be taken seriously. We evaluate these proposals solely in terms of one simple criterion: “Would they be expected to reduce the likelihood of inversions between EC and popular vote outcomes?”. Methods: We answer this question by looking at the data on actual presidential election outcomes at the state level over the entire period 1868–2016, and at the congressional-district level over the period 1956–2016. We consider the implications for presidential outcomes of these different alternative mechanisms, in comparison to the actual electoral outcome and the popular vote outcome. In addition, we consider the implications of a proposal to increase the size of the U.S. House (Ladewig and Jasinski, 2008). Results: Our results show that inversions from the popular vote happen under all proposed alternatives at nearly the same rate as under the current EC rules, with some proposals actually making inversions more frequent. Conclusions: The major difference between the present EC rule and alternative rules is not in frequency of inversions, but is in which particular years the inversions occur. As for the proposal to increase the size of the House, we show that any realistic increase in House size would have made no difference for the 2016 outcome.&quot;,&quot;issue&quot;:&quot;4&quot;,&quot;volume&quot;:&quot;100&quot;,&quot;container-title-short&quot;:&quot;&quot;},&quot;isTemporary&quot;:false}]},{&quot;citationID&quot;:&quot;MENDELEY_CITATION_4ac4a1b6-0bff-4bfa-8040-a0b3e9702bff&quot;,&quot;properties&quot;:{&quot;noteIndex&quot;:0},&quot;isEdited&quot;:false,&quot;manualOverride&quot;:{&quot;isManuallyOverridden&quot;:true,&quot;citeprocText&quot;:&quot;(Cervas &amp;#38; Grofman, 2019)&quot;,&quot;manualOverrideText&quot;:&quot;(Cervas &amp; Grofman, 2019; Table 2, pp. 1328-29)&quot;},&quot;citationTag&quot;:&quot;MENDELEY_CITATION_v3_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&quot;,&quot;citationItems&quot;:[{&quot;id&quot;:&quot;33f46b41-4b8d-339d-9744-69ed0ec3b61d&quot;,&quot;itemData&quot;:{&quot;type&quot;:&quot;article-journal&quot;,&quot;id&quot;:&quot;33f46b41-4b8d-339d-9744-69ed0ec3b61d&quot;,&quot;title&quot;:&quot;Are Presidential Inversions Inevitable? Comparing Eight Counterfactual Rules for Electing the U.S. President*&quot;,&quot;author&quot;:[{&quot;family&quot;:&quot;Cervas&quot;,&quot;given&quot;:&quot;Jonathan R.&quot;,&quot;parse-names&quot;:false,&quot;dropping-particle&quot;:&quot;&quot;,&quot;non-dropping-particle&quot;:&quot;&quot;},{&quot;family&quot;:&quot;Grofman&quot;,&quot;given&quot;:&quot;Bernard&quot;,&quot;parse-names&quot;:false,&quot;dropping-particle&quot;:&quot;&quot;,&quot;non-dropping-particle&quot;:&quot;&quot;}],&quot;container-title&quot;:&quot;Social Science Quarterly&quot;,&quot;DOI&quot;:&quot;10.1111/ssqu.12634&quot;,&quot;ISSN&quot;:&quot;15406237&quot;,&quot;URL&quot;:&quot;https://onlinelibrary.wiley.com/doi/abs/10.1111/ssqu.12634&quot;,&quot;issued&quot;:{&quot;date-parts&quot;:[[2019,6,17]]},&quot;page&quot;:&quot;1322-1342&quot;,&quot;abstract&quot;:&quot;Objectives: We offer a typology of possible reforms to the Electoral College (EC) in terms of changes to its two most important structural features: seat allocations that are not directly proportional to population and winner-take-all outcomes at the state level. This typology allows us to classify four major variants of “reform” to the present EC in a parsimonious fashion. Many of the proposals we consider have been suggested by well-known figures, some debated in Congress, and they include what we view as most likely to be taken seriously. We evaluate these proposals solely in terms of one simple criterion: “Would they be expected to reduce the likelihood of inversions between EC and popular vote outcomes?”. Methods: We answer this question by looking at the data on actual presidential election outcomes at the state level over the entire period 1868–2016, and at the congressional-district level over the period 1956–2016. We consider the implications for presidential outcomes of these different alternative mechanisms, in comparison to the actual electoral outcome and the popular vote outcome. In addition, we consider the implications of a proposal to increase the size of the U.S. House (Ladewig and Jasinski, 2008). Results: Our results show that inversions from the popular vote happen under all proposed alternatives at nearly the same rate as under the current EC rules, with some proposals actually making inversions more frequent. Conclusions: The major difference between the present EC rule and alternative rules is not in frequency of inversions, but is in which particular years the inversions occur. As for the proposal to increase the size of the House, we show that any realistic increase in House size would have made no difference for the 2016 outcome.&quot;,&quot;issue&quot;:&quot;4&quot;,&quot;volume&quot;:&quot;100&quot;,&quot;container-title-short&quot;:&quot;&quot;},&quot;isTemporary&quot;:false}]},{&quot;citationID&quot;:&quot;MENDELEY_CITATION_8981514f-5420-484c-bc14-85b28ecc6dc2&quot;,&quot;properties&quot;:{&quot;noteIndex&quot;:0},&quot;isEdited&quot;:false,&quot;manualOverride&quot;:{&quot;isManuallyOverridden&quot;:false,&quot;citeprocText&quot;:&quot;(&lt;i&gt;Voting Outside the Polling Place: Absentee, All-Mail and Other Voting at Home Options&lt;/i&gt;, 2022)&quot;,&quot;manualOverrideText&quot;:&quot;&quot;},&quot;citationTag&quot;:&quot;MENDELEY_CITATION_v3_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&quot;,&quot;citationItems&quot;:[{&quot;id&quot;:&quot;2dc02567-507e-36a6-91d3-57ed964a942a&quot;,&quot;itemData&quot;:{&quot;type&quot;:&quot;webpage&quot;,&quot;id&quot;:&quot;2dc02567-507e-36a6-91d3-57ed964a942a&quot;,&quot;title&quot;:&quot;Voting Outside the Polling Place: Absentee, All-Mail and other Voting at Home Options&quot;,&quot;container-title&quot;:&quot;National Conference of State Legislatures&quot;,&quot;accessed&quot;:{&quot;date-parts&quot;:[[2022,8,10]]},&quot;URL&quot;:&quot;https://www.ncsl.org/research/elections-and-campaigns/absentee-and-early-voting.aspx&quot;,&quot;issued&quot;:{&quot;date-parts&quot;:[[2022,3,15]]},&quot;container-title-short&quot;:&quot;&quot;},&quot;isTemporary&quot;:false}]},{&quot;citationID&quot;:&quot;MENDELEY_CITATION_cdd89a35-5102-4d29-bef7-3e945c83663c&quot;,&quot;properties&quot;:{&quot;noteIndex&quot;:0},&quot;isEdited&quot;:false,&quot;manualOverride&quot;:{&quot;isManuallyOverridden&quot;:true,&quot;citeprocText&quot;:&quot;(&lt;i&gt;Voting Outside the Polling Place: Absentee, All-Mail and Other Voting at Home Options&lt;/i&gt;, 2022)&quot;,&quot;manualOverrideText&quot;:&quot;Voting Outside the Polling Place: Absentee, All-Mail and Other Voting at Home Options (2022; Table 16)&quot;},&quot;citationTag&quot;:&quot;MENDELEY_CITATION_v3_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&quot;,&quot;citationItems&quot;:[{&quot;id&quot;:&quot;2dc02567-507e-36a6-91d3-57ed964a942a&quot;,&quot;itemData&quot;:{&quot;type&quot;:&quot;webpage&quot;,&quot;id&quot;:&quot;2dc02567-507e-36a6-91d3-57ed964a942a&quot;,&quot;title&quot;:&quot;Voting Outside the Polling Place: Absentee, All-Mail and other Voting at Home Options&quot;,&quot;container-title&quot;:&quot;National Conference of State Legislatures&quot;,&quot;accessed&quot;:{&quot;date-parts&quot;:[[2022,8,10]]},&quot;URL&quot;:&quot;https://www.ncsl.org/research/elections-and-campaigns/absentee-and-early-voting.aspx&quot;,&quot;issued&quot;:{&quot;date-parts&quot;:[[2022,3,15]]},&quot;container-title-short&quot;:&quot;&quot;},&quot;isTemporary&quot;:false}]},{&quot;citationID&quot;:&quot;MENDELEY_CITATION_e0564d3e-8605-4a5b-a002-94ec4728002a&quot;,&quot;properties&quot;:{&quot;noteIndex&quot;:0},&quot;isEdited&quot;:false,&quot;manualOverride&quot;:{&quot;isManuallyOverridden&quot;:false,&quot;citeprocText&quot;:&quot;(Hasen, 2020)&quot;,&quot;manualOverrideText&quot;:&quot;&quot;},&quot;citationTag&quot;:&quot;MENDELEY_CITATION_v3_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&quot;,&quot;citationItems&quot;:[{&quot;id&quot;:&quot;b4795ff1-570b-3690-ab3d-43a104d5e8aa&quot;,&quot;itemData&quot;:{&quot;type&quot;:&quot;book&quot;,&quot;id&quot;:&quot;b4795ff1-570b-3690-ab3d-43a104d5e8aa&quot;,&quot;title&quot;:&quot;Election Meltdown: Dirty Tricks, Distrust, and the Threat to American Democracy&quot;,&quot;author&quot;:[{&quot;family&quot;:&quot;Hasen&quot;,&quot;given&quot;:&quot;Richard L.&quot;,&quot;parse-names&quot;:false,&quot;dropping-particle&quot;:&quot;&quot;,&quot;non-dropping-particle&quot;:&quot;&quot;}],&quot;accessed&quot;:{&quot;date-parts&quot;:[[2020,7,4]]},&quot;ISBN&quot;:&quot;978-0300248197&quot;,&quot;URL&quot;:&quot;https://www.amazon.com/Election-Meltdown-Distrust-American-Democracy/dp/0300248199&quot;,&quot;issued&quot;:{&quot;date-parts&quot;:[[2020]]},&quot;publisher-place&quot;:&quot;New Haven&quot;,&quot;number-of-pages&quot;:&quot;208&quot;,&quot;publisher&quot;:&quot;Yale University Press&quot;,&quot;container-title-short&quot;:&quot;&quot;},&quot;isTemporary&quot;:false}]},{&quot;citationID&quot;:&quot;MENDELEY_CITATION_c776946a-b14c-4935-82b6-a29d733a7441&quot;,&quot;properties&quot;:{&quot;noteIndex&quot;:0},&quot;isEdited&quot;:false,&quot;manualOverride&quot;:{&quot;isManuallyOverridden&quot;:false,&quot;citeprocText&quot;:&quot;(Weiser et al., 2006)&quot;,&quot;manualOverrideText&quot;:&quot;&quot;},&quot;citationTag&quot;:&quot;MENDELEY_CITATION_v3_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&quot;,&quot;citationItems&quot;:[{&quot;id&quot;:&quot;2a21f7b1-9b77-3efc-8a54-276698272698&quot;,&quot;itemData&quot;:{&quot;type&quot;:&quot;report&quot;,&quot;id&quot;:&quot;2a21f7b1-9b77-3efc-8a54-276698272698&quot;,&quot;title&quot;:&quot;Making the List: Database Matching and Verification Processes for Voter Registration | Brennan Center for Justice&quot;,&quot;author&quot;:[{&quot;family&quot;:&quot;Weiser&quot;,&quot;given&quot;:&quot;Wendy r.&quot;,&quot;parse-names&quot;:false,&quot;dropping-particle&quot;:&quot;&quot;,&quot;non-dropping-particle&quot;:&quot;&quot;},{&quot;family&quot;:&quot;Levitt&quot;,&quot;given&quot;:&quot;Justin&quot;,&quot;parse-names&quot;:false,&quot;dropping-particle&quot;:&quot;&quot;,&quot;non-dropping-particle&quot;:&quot;&quot;},{&quot;family&quot;:&quot;Munoz&quot;,&quot;given&quot;:&quot;Ana&quot;,&quot;parse-names&quot;:false,&quot;dropping-particle&quot;:&quot;&quot;,&quot;non-dropping-particle&quot;:&quot;&quot;}],&quot;accessed&quot;:{&quot;date-parts&quot;:[[2022,8,10]]},&quot;URL&quot;:&quot;https://www.brennancenter.org/our-work/research-reports/making-list-database-matching-and-verification-processes-voter&quot;,&quot;issued&quot;:{&quot;date-parts&quot;:[[2006,3,24]]},&quot;container-title-short&quot;:&quot;&quot;},&quot;isTemporary&quot;:false}]},{&quot;citationID&quot;:&quot;MENDELEY_CITATION_1b839198-918e-4fce-9c5c-40b3b185651f&quot;,&quot;properties&quot;:{&quot;noteIndex&quot;:0},&quot;isEdited&quot;:false,&quot;manualOverride&quot;:{&quot;isManuallyOverridden&quot;:false,&quot;citeprocText&quot;:&quot;(Grofman &amp;#38; Garcia, 2014, 2015)&quot;,&quot;manualOverrideText&quot;:&quot;&quot;},&quot;citationTag&quot;:&quot;MENDELEY_CITATION_v3_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&quot;,&quot;citationItems&quot;:[{&quot;id&quot;:&quot;2a38c5a2-ae01-34ea-aae4-380cc1f55ce4&quot;,&quot;itemData&quot;:{&quot;type&quot;:&quot;article-journal&quot;,&quot;id&quot;:&quot;2a38c5a2-ae01-34ea-aae4-380cc1f55ce4&quot;,&quot;title&quot;:&quot;Using Spanish Surname to Estimate Hispanic Voting Population in Voting Rights Litigation: A Model of Context Effects Using Bayes' Theorem&quot;,&quot;author&quot;:[{&quot;family&quot;:&quot;Grofman&quot;,&quot;given&quot;:&quot;Bernard&quot;,&quot;parse-names&quot;:false,&quot;dropping-particle&quot;:&quot;&quot;,&quot;non-dropping-particle&quot;:&quot;&quot;},{&quot;family&quot;:&quot;Garcia&quot;,&quot;given&quot;:&quot;Jennifer R.&quot;,&quot;parse-names&quot;:false,&quot;dropping-particle&quot;:&quot;&quot;,&quot;non-dropping-particle&quot;:&quot;&quot;}],&quot;container-title&quot;:&quot;Election Law Journal: Rules, Politics, and Policy&quot;,&quot;accessed&quot;:{&quot;date-parts&quot;:[[2019,3,21]]},&quot;DOI&quot;:&quot;10.1089/elj.2013.0190&quot;,&quot;ISSN&quot;:&quot;1533-1296&quot;,&quot;URL&quot;:&quot;www.liebertpub.com&quot;,&quot;issued&quot;:{&quot;date-parts&quot;:[[2014,9]]},&quot;page&quot;:&quot;375-393&quot;,&quot;abstract&quot;:&quot;We offer a simple use of Bayes' Theorem to model the relationship between surname and ethnicity in order to improve present expert witness practices in voting rights litigation. Our aim is to show how to better estimate the overall Hispanic share of the electorate to determine realistic opportunity to elect candidates of choice. We show that there is no such thing as the proportion of bearers of a given name who are Hispanic. How ''His-panic'' any given name turns out to be is a function of the overall Hispanicity of the population, which affects both the distribution of names and the conditional probability that the possessor of any given name will be Hispanic. Because of this, the number of names on a surname list (say that of registered voters) that should be counted as Hispanic is not fixed, but rather varies by demographic context. We show how to identify the optimal size of a surname list by balancing false positives and false negatives. We also provide some ''quick and dirty'' approximation methods for estimating the size of an optimal surname list. For example, the optimal number of names needed for a national sample, which is 13.4 percent Hispanic, is roughly 4,300 names. Too many names and you overstate Hispanic population; too few and you understate it. This list of 4,310 surnames , rather counterintuitively, includes all surnames whose holders have more than 34 percent probability of self-identifying as of Spanish heritage on the Census. However, we also show that, despite the existence of both false positives and false negatives, ecological inference of racial bloc voting (RBV) patterns using surname based estimates of the Hispanic share of the electorate at the voting tabulation unit level as the independent variable will usually give us results that are more robust to error in list size than calculations of overall Hispanic levels. In the former case, the two types of error will tend to occur in geographic locations in ways that limit their consequences for the accuracy of RBV estimates.&quot;,&quot;issue&quot;:&quot;3&quot;,&quot;volume&quot;:&quot;13&quot;,&quot;container-title-short&quot;:&quot;&quot;},&quot;isTemporary&quot;:false},{&quot;id&quot;:&quot;b00ce7ab-1fe7-38b8-8b07-252ea209cd78&quot;,&quot;itemData&quot;:{&quot;type&quot;:&quot;article-journal&quot;,&quot;id&quot;:&quot;b00ce7ab-1fe7-38b8-8b07-252ea209cd78&quot;,&quot;title&quot;:&quot;Using Spanish Surname Ratios to Estimate Proportion Hispanic in California Cities via Bayes Theorem*&quot;,&quot;author&quot;:[{&quot;family&quot;:&quot;Grofman&quot;,&quot;given&quot;:&quot;Bernard&quot;,&quot;parse-names&quot;:false,&quot;dropping-particle&quot;:&quot;&quot;,&quot;non-dropping-particle&quot;:&quot;&quot;},{&quot;family&quot;:&quot;Garcia&quot;,&quot;given&quot;:&quot;Jennifer R.&quot;,&quot;parse-names&quot;:false,&quot;dropping-particle&quot;:&quot;&quot;,&quot;non-dropping-particle&quot;:&quot;&quot;}],&quot;container-title&quot;:&quot;Social Science Quarterly&quot;,&quot;accessed&quot;:{&quot;date-parts&quot;:[[2019,3,21]]},&quot;DOI&quot;:&quot;10.1111/ssqu.12214&quot;,&quot;ISSN&quot;:&quot;00384941&quot;,&quot;URL&quot;:&quot;http://www.family-crests.com/family-crest-coat-of-arms/surnames-7-7/common-span-&quot;,&quot;issued&quot;:{&quot;date-parts&quot;:[[2015,11]]},&quot;page&quot;:&quot;1511-1527&quot;,&quot;abstract&quot;:&quot;Objectives. To generate, via application of Bayes Theorem, accurate estimates about the size of Hispanic populations in California cities from very limited data on the surnames of those living in the cities. Methods. We make use here of the ratio of those with the name \&quot;GARCIA\&quot; to those with the name \&quot;ANDERSON\&quot; in those cities, one of which is far more likely to be Hispanic and one of which is far more likely to be non-Hispanic. Results. For four cities that vary dramatically in their Hispanic populations, using only two common names we are able to estimate the Hispanic population in the cities. Conclusions. We lay the background for our surprising results by underscoring common fallacies in using surnames for purposes of ethnic identification, such as the belief that the proportion of bearers of a given name who are Hispanic can be specified as a unique percentage. We show that how \&quot;Hispanic\&quot; any given name will turn out to be is a function of the overall demography of the subpopulation being analyzed, which will also affect the distribution of names within that subpopulation. There are a number of situations where we do not have reliable information about a group's proportion of a given population, but wish to estimate that proportion. Let us assume that surnames held by members of the group, say Hispanics, 1 are relatively distinctive. Let us further imagine that we have the names of those in the population whose group composition we wish to estimate, for example, hospital patients, or registered voters, or purchasers of some particular commodity. In principle, by matching surname with estimated ethnicity, we may derive estimates of group population shares in the given list of names. The main theoretical result in this article is the exposition of a methodology that uses very limited data on surnames-indeed, data from only two surnames, \&quot;ANDERSON\&quot;&quot;,&quot;issue&quot;:&quot;5&quot;,&quot;volume&quot;:&quot;96&quot;,&quot;container-title-short&quot;:&quot;&quot;},&quot;isTemporary&quot;:false}]},{&quot;citationID&quot;:&quot;MENDELEY_CITATION_d2294bae-1759-4128-811d-b8d383408ca6&quot;,&quot;properties&quot;:{&quot;noteIndex&quot;:0},&quot;isEdited&quot;:false,&quot;manualOverride&quot;:{&quot;isManuallyOverridden&quot;:true,&quot;citeprocText&quot;:&quot;(Grofman &amp;#38; Garcia, 2014, 2015)&quot;,&quot;manualOverrideText&quot;:&quot;(c.f., Grofman &amp; Garcia, 2014, 2015)&quot;},&quot;citationTag&quot;:&quot;MENDELEY_CITATION_v3_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&quot;,&quot;citationItems&quot;:[{&quot;id&quot;:&quot;2a38c5a2-ae01-34ea-aae4-380cc1f55ce4&quot;,&quot;itemData&quot;:{&quot;type&quot;:&quot;article-journal&quot;,&quot;id&quot;:&quot;2a38c5a2-ae01-34ea-aae4-380cc1f55ce4&quot;,&quot;title&quot;:&quot;Using Spanish Surname to Estimate Hispanic Voting Population in Voting Rights Litigation: A Model of Context Effects Using Bayes' Theorem&quot;,&quot;author&quot;:[{&quot;family&quot;:&quot;Grofman&quot;,&quot;given&quot;:&quot;Bernard&quot;,&quot;parse-names&quot;:false,&quot;dropping-particle&quot;:&quot;&quot;,&quot;non-dropping-particle&quot;:&quot;&quot;},{&quot;family&quot;:&quot;Garcia&quot;,&quot;given&quot;:&quot;Jennifer R.&quot;,&quot;parse-names&quot;:false,&quot;dropping-particle&quot;:&quot;&quot;,&quot;non-dropping-particle&quot;:&quot;&quot;}],&quot;container-title&quot;:&quot;Election Law Journal: Rules, Politics, and Policy&quot;,&quot;accessed&quot;:{&quot;date-parts&quot;:[[2019,3,21]]},&quot;DOI&quot;:&quot;10.1089/elj.2013.0190&quot;,&quot;ISSN&quot;:&quot;1533-1296&quot;,&quot;URL&quot;:&quot;www.liebertpub.com&quot;,&quot;issued&quot;:{&quot;date-parts&quot;:[[2014,9]]},&quot;page&quot;:&quot;375-393&quot;,&quot;abstract&quot;:&quot;We offer a simple use of Bayes' Theorem to model the relationship between surname and ethnicity in order to improve present expert witness practices in voting rights litigation. Our aim is to show how to better estimate the overall Hispanic share of the electorate to determine realistic opportunity to elect candidates of choice. We show that there is no such thing as the proportion of bearers of a given name who are Hispanic. How ''His-panic'' any given name turns out to be is a function of the overall Hispanicity of the population, which affects both the distribution of names and the conditional probability that the possessor of any given name will be Hispanic. Because of this, the number of names on a surname list (say that of registered voters) that should be counted as Hispanic is not fixed, but rather varies by demographic context. We show how to identify the optimal size of a surname list by balancing false positives and false negatives. We also provide some ''quick and dirty'' approximation methods for estimating the size of an optimal surname list. For example, the optimal number of names needed for a national sample, which is 13.4 percent Hispanic, is roughly 4,300 names. Too many names and you overstate Hispanic population; too few and you understate it. This list of 4,310 surnames , rather counterintuitively, includes all surnames whose holders have more than 34 percent probability of self-identifying as of Spanish heritage on the Census. However, we also show that, despite the existence of both false positives and false negatives, ecological inference of racial bloc voting (RBV) patterns using surname based estimates of the Hispanic share of the electorate at the voting tabulation unit level as the independent variable will usually give us results that are more robust to error in list size than calculations of overall Hispanic levels. In the former case, the two types of error will tend to occur in geographic locations in ways that limit their consequences for the accuracy of RBV estimates.&quot;,&quot;issue&quot;:&quot;3&quot;,&quot;volume&quot;:&quot;13&quot;,&quot;container-title-short&quot;:&quot;&quot;},&quot;isTemporary&quot;:false},{&quot;id&quot;:&quot;b00ce7ab-1fe7-38b8-8b07-252ea209cd78&quot;,&quot;itemData&quot;:{&quot;type&quot;:&quot;article-journal&quot;,&quot;id&quot;:&quot;b00ce7ab-1fe7-38b8-8b07-252ea209cd78&quot;,&quot;title&quot;:&quot;Using Spanish Surname Ratios to Estimate Proportion Hispanic in California Cities via Bayes Theorem*&quot;,&quot;author&quot;:[{&quot;family&quot;:&quot;Grofman&quot;,&quot;given&quot;:&quot;Bernard&quot;,&quot;parse-names&quot;:false,&quot;dropping-particle&quot;:&quot;&quot;,&quot;non-dropping-particle&quot;:&quot;&quot;},{&quot;family&quot;:&quot;Garcia&quot;,&quot;given&quot;:&quot;Jennifer R.&quot;,&quot;parse-names&quot;:false,&quot;dropping-particle&quot;:&quot;&quot;,&quot;non-dropping-particle&quot;:&quot;&quot;}],&quot;container-title&quot;:&quot;Social Science Quarterly&quot;,&quot;accessed&quot;:{&quot;date-parts&quot;:[[2019,3,21]]},&quot;DOI&quot;:&quot;10.1111/ssqu.12214&quot;,&quot;ISSN&quot;:&quot;00384941&quot;,&quot;URL&quot;:&quot;http://www.family-crests.com/family-crest-coat-of-arms/surnames-7-7/common-span-&quot;,&quot;issued&quot;:{&quot;date-parts&quot;:[[2015,11]]},&quot;page&quot;:&quot;1511-1527&quot;,&quot;abstract&quot;:&quot;Objectives. To generate, via application of Bayes Theorem, accurate estimates about the size of Hispanic populations in California cities from very limited data on the surnames of those living in the cities. Methods. We make use here of the ratio of those with the name \&quot;GARCIA\&quot; to those with the name \&quot;ANDERSON\&quot; in those cities, one of which is far more likely to be Hispanic and one of which is far more likely to be non-Hispanic. Results. For four cities that vary dramatically in their Hispanic populations, using only two common names we are able to estimate the Hispanic population in the cities. Conclusions. We lay the background for our surprising results by underscoring common fallacies in using surnames for purposes of ethnic identification, such as the belief that the proportion of bearers of a given name who are Hispanic can be specified as a unique percentage. We show that how \&quot;Hispanic\&quot; any given name will turn out to be is a function of the overall demography of the subpopulation being analyzed, which will also affect the distribution of names within that subpopulation. There are a number of situations where we do not have reliable information about a group's proportion of a given population, but wish to estimate that proportion. Let us assume that surnames held by members of the group, say Hispanics, 1 are relatively distinctive. Let us further imagine that we have the names of those in the population whose group composition we wish to estimate, for example, hospital patients, or registered voters, or purchasers of some particular commodity. In principle, by matching surname with estimated ethnicity, we may derive estimates of group population shares in the given list of names. The main theoretical result in this article is the exposition of a methodology that uses very limited data on surnames-indeed, data from only two surnames, \&quot;ANDERSON\&quot;&quot;,&quot;issue&quot;:&quot;5&quot;,&quot;volume&quot;:&quot;96&quot;,&quot;container-title-short&quot;:&quot;&quot;},&quot;isTemporary&quot;:false}]},{&quot;citationID&quot;:&quot;MENDELEY_CITATION_48029b93-0d44-4132-951b-1e1f130f83d5&quot;,&quot;properties&quot;:{&quot;noteIndex&quot;:0},&quot;isEdited&quot;:false,&quot;manualOverride&quot;:{&quot;isManuallyOverridden&quot;:false,&quot;citeprocText&quot;:&quot;(McDonald &amp;#38; Levitt, 2008)&quot;,&quot;manualOverrideText&quot;:&quot;&quot;},&quot;citationTag&quot;:&quot;MENDELEY_CITATION_v3_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&quot;,&quot;citationItems&quot;:[{&quot;id&quot;:&quot;2d9411c9-9a29-3937-8515-d0646fa8f104&quot;,&quot;itemData&quot;:{&quot;type&quot;:&quot;article-journal&quot;,&quot;id&quot;:&quot;2d9411c9-9a29-3937-8515-d0646fa8f104&quot;,&quot;title&quot;:&quot;Seeing Double Voting: An Extension of the Birthday Problem&quot;,&quot;author&quot;:[{&quot;family&quot;:&quot;McDonald&quot;,&quot;given&quot;:&quot;Michael P.&quot;,&quot;parse-names&quot;:false,&quot;dropping-particle&quot;:&quot;&quot;,&quot;non-dropping-particle&quot;:&quot;&quot;},{&quot;family&quot;:&quot;Levitt&quot;,&quot;given&quot;:&quot;Justin&quot;,&quot;parse-names&quot;:false,&quot;dropping-particle&quot;:&quot;&quot;,&quot;non-dropping-particle&quot;:&quot;&quot;}],&quot;container-title&quot;:&quot;Election Law Journal: Rules, Politics, and Policy&quot;,&quot;DOI&quot;:&quot;10.1089/elj.2008.7202&quot;,&quot;ISSN&quot;:&quot;1533-1296&quot;,&quot;issued&quot;:{&quot;date-parts&quot;:[[2008]]},&quot;page&quot;:&quot;111-122&quot;,&quot;issue&quot;:&quot;2&quot;,&quot;volume&quot;:&quot;7&quot;,&quot;container-title-short&quot;:&quot;&quot;},&quot;isTemporary&quot;:false}]},{&quot;citationID&quot;:&quot;MENDELEY_CITATION_c4204d70-e7c3-4a51-bea2-aa3a6fa940e8&quot;,&quot;properties&quot;:{&quot;noteIndex&quot;:0},&quot;isEdited&quot;:false,&quot;manualOverride&quot;:{&quot;isManuallyOverridden&quot;:true,&quot;citeprocText&quot;:&quot;(McDonald &amp;#38; Levitt, 2008)&quot;,&quot;manualOverrideText&quot;:&quot;McDonald &amp; Levitt (2008)&quot;},&quot;citationTag&quot;:&quot;MENDELEY_CITATION_v3_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&quot;,&quot;citationItems&quot;:[{&quot;id&quot;:&quot;2d9411c9-9a29-3937-8515-d0646fa8f104&quot;,&quot;itemData&quot;:{&quot;type&quot;:&quot;article-journal&quot;,&quot;id&quot;:&quot;2d9411c9-9a29-3937-8515-d0646fa8f104&quot;,&quot;title&quot;:&quot;Seeing Double Voting: An Extension of the Birthday Problem&quot;,&quot;author&quot;:[{&quot;family&quot;:&quot;McDonald&quot;,&quot;given&quot;:&quot;Michael P.&quot;,&quot;parse-names&quot;:false,&quot;dropping-particle&quot;:&quot;&quot;,&quot;non-dropping-particle&quot;:&quot;&quot;},{&quot;family&quot;:&quot;Levitt&quot;,&quot;given&quot;:&quot;Justin&quot;,&quot;parse-names&quot;:false,&quot;dropping-particle&quot;:&quot;&quot;,&quot;non-dropping-particle&quot;:&quot;&quot;}],&quot;container-title&quot;:&quot;Election Law Journal: Rules, Politics, and Policy&quot;,&quot;DOI&quot;:&quot;10.1089/elj.2008.7202&quot;,&quot;ISSN&quot;:&quot;1533-1296&quot;,&quot;issued&quot;:{&quot;date-parts&quot;:[[2008]]},&quot;page&quot;:&quot;111-122&quot;,&quot;issue&quot;:&quot;2&quot;,&quot;volume&quot;:&quot;7&quot;,&quot;container-title-short&quot;:&quot;&quot;},&quot;isTemporary&quot;:false}]},{&quot;citationID&quot;:&quot;MENDELEY_CITATION_a122d77b-a5f9-49c8-804f-e6c186b736b8&quot;,&quot;properties&quot;:{&quot;noteIndex&quot;:0},&quot;isEdited&quot;:false,&quot;manualOverride&quot;:{&quot;isManuallyOverridden&quot;:true,&quot;citeprocText&quot;:&quot;(Mebane, 2020)&quot;,&quot;manualOverrideText&quot;:&quot;Mebane (2020)&quot;},&quot;citationTag&quot;:&quot;MENDELEY_CITATION_v3_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&quot;,&quot;citationItems&quot;:[{&quot;id&quot;:&quot;3cbe4024-56c2-3e24-8893-0ff0e9e9f4c1&quot;,&quot;itemData&quot;:{&quot;type&quot;:&quot;article-journal&quot;,&quot;id&quot;:&quot;3cbe4024-56c2-3e24-8893-0ff0e9e9f4c1&quot;,&quot;title&quot;:&quot;Inappropriate Applications of Benford's Law Regularities to Some Data from the 2020 Presidential Election in the United States *&quot;,&quot;author&quot;:[{&quot;family&quot;:&quot;Mebane&quot;,&quot;given&quot;:&quot;Walter R&quot;,&quot;parse-names&quot;:false,&quot;dropping-particle&quot;:&quot;&quot;,&quot;non-dropping-particle&quot;:&quot;&quot;}],&quot;URL&quot;:&quot;https://github.com/cjph8914/2020_benfords&quot;,&quot;issued&quot;:{&quot;date-parts&quot;:[[2020]]},&quot;volume&quot;:&quot;1045&quot;,&quot;container-title-short&quot;:&quot;&quot;},&quot;isTemporary&quot;:false}]},{&quot;citationID&quot;:&quot;MENDELEY_CITATION_82996390-5859-43f8-bf92-72b8c9272793&quot;,&quot;properties&quot;:{&quot;noteIndex&quot;:0},&quot;isEdited&quot;:false,&quot;manualOverride&quot;:{&quot;isManuallyOverridden&quot;:false,&quot;citeprocText&quot;:&quot;(Jenny, 2020)&quot;,&quot;manualOverrideText&quot;:&quot;&quot;},&quot;citationTag&quot;:&quot;MENDELEY_CITATION_v3_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&quot;,&quot;citationItems&quot;:[{&quot;id&quot;:&quot;762a25c2-8857-3bdb-9ce7-44a0451e07a2&quot;,&quot;itemData&quot;:{&quot;type&quot;:&quot;article-newspaper&quot;,&quot;id&quot;:&quot;762a25c2-8857-3bdb-9ce7-44a0451e07a2&quot;,&quot;title&quot;:&quot;Joe Biden’s votes violate Benford’s Law&quot;,&quot;author&quot;:[{&quot;family&quot;:&quot;Jenny&quot;,&quot;given&quot;:&quot;&quot;,&quot;parse-names&quot;:false,&quot;dropping-particle&quot;:&quot;&quot;,&quot;non-dropping-particle&quot;:&quot;&quot;}],&quot;URL&quot;:&quot;https://web.archive.org/web/20220417144342/https://gnews.org/534248/&quot;,&quot;issued&quot;:{&quot;date-parts&quot;:[[2020,11,7]]},&quot;page&quot;:&quot;0-1&quot;,&quot;container-title-short&quot;:&quot;&quot;},&quot;isTemporary&quot;:false}]},{&quot;citationID&quot;:&quot;MENDELEY_CITATION_7cfbd272-ca86-4b49-b776-45fa1940fcea&quot;,&quot;properties&quot;:{&quot;noteIndex&quot;:0},&quot;isEdited&quot;:false,&quot;manualOverride&quot;:{&quot;isManuallyOverridden&quot;:true,&quot;citeprocText&quot;:&quot;(Deckert et al., 2011)&quot;,&quot;manualOverrideText&quot;:&quot;Deckert et al. (2011)&quot;},&quot;citationTag&quot;:&quot;MENDELEY_CITATION_v3_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&quot;,&quot;citationItems&quot;:[{&quot;id&quot;:&quot;4cde350e-fffe-34c2-bd47-ea064f5045fa&quot;,&quot;itemData&quot;:{&quot;type&quot;:&quot;article-journal&quot;,&quot;id&quot;:&quot;4cde350e-fffe-34c2-bd47-ea064f5045fa&quot;,&quot;title&quot;:&quot;Benford's Law and the Detection of Election Fraud&quot;,&quot;author&quot;:[{&quot;family&quot;:&quot;Deckert&quot;,&quot;given&quot;:&quot;Joseph&quot;,&quot;parse-names&quot;:false,&quot;dropping-particle&quot;:&quot;&quot;,&quot;non-dropping-particle&quot;:&quot;&quot;},{&quot;family&quot;:&quot;Myagkov&quot;,&quot;given&quot;:&quot;Mikhail&quot;,&quot;parse-names&quot;:false,&quot;dropping-particle&quot;:&quot;&quot;,&quot;non-dropping-particle&quot;:&quot;&quot;},{&quot;family&quot;:&quot;Ordeshook&quot;,&quot;given&quot;:&quot;Peter C.&quot;,&quot;parse-names&quot;:false,&quot;dropping-particle&quot;:&quot;&quot;,&quot;non-dropping-particle&quot;:&quot;&quot;}],&quot;container-title&quot;:&quot;Political Analysis&quot;,&quot;accessed&quot;:{&quot;date-parts&quot;:[[2022,8,10]]},&quot;URL&quot;:&quo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metadata_info_tab_contents&quot;,&quot;issued&quot;:{&quot;date-parts&quot;:[[2011]]},&quot;issue&quot;:&quot;3&quot;,&quot;volume&quot;:&quot;19&quot;,&quot;container-title-short&quot;:&quot;&quot;},&quot;isTemporary&quot;:false}]},{&quot;citationID&quot;:&quot;MENDELEY_CITATION_1f137a0d-1d85-4fd0-bb84-c1dd5655bbae&quot;,&quot;properties&quot;:{&quot;noteIndex&quot;:0},&quot;isEdited&quot;:false,&quot;manualOverride&quot;:{&quot;isManuallyOverridden&quot;:false,&quot;citeprocText&quot;:&quot;(Mebane, 2020)&quot;,&quot;manualOverrideText&quot;:&quot;&quot;},&quot;citationTag&quot;:&quot;MENDELEY_CITATION_v3_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&quot;,&quot;citationItems&quot;:[{&quot;id&quot;:&quot;3cbe4024-56c2-3e24-8893-0ff0e9e9f4c1&quot;,&quot;itemData&quot;:{&quot;type&quot;:&quot;article-journal&quot;,&quot;id&quot;:&quot;3cbe4024-56c2-3e24-8893-0ff0e9e9f4c1&quot;,&quot;title&quot;:&quot;Inappropriate Applications of Benford's Law Regularities to Some Data from the 2020 Presidential Election in the United States *&quot;,&quot;author&quot;:[{&quot;family&quot;:&quot;Mebane&quot;,&quot;given&quot;:&quot;Walter R&quot;,&quot;parse-names&quot;:false,&quot;dropping-particle&quot;:&quot;&quot;,&quot;non-dropping-particle&quot;:&quot;&quot;}],&quot;URL&quot;:&quot;https://github.com/cjph8914/2020_benfords&quot;,&quot;issued&quot;:{&quot;date-parts&quot;:[[2020]]},&quot;volume&quot;:&quot;1045&quot;,&quot;container-title-short&quot;:&quot;&quot;},&quot;isTemporary&quot;:false}]},{&quot;citationID&quot;:&quot;MENDELEY_CITATION_ce55efa6-1328-43c9-8f00-b824bad62106&quot;,&quot;properties&quot;:{&quot;noteIndex&quot;:0},&quot;isEdited&quot;:false,&quot;manualOverride&quot;:{&quot;isManuallyOverridden&quot;:true,&quot;citeprocText&quot;:&quot;(Vella, 2020)&quot;,&quot;manualOverrideText&quot;:&quot;(Vella, 2020).&quot;},&quot;citationTag&quot;:&quot;MENDELEY_CITATION_v3_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&quot;,&quot;citationItems&quot;:[{&quot;id&quot;:&quot;dc0ace28-f358-3380-b9c6-6c9cd95ec970&quot;,&quot;itemData&quot;:{&quot;type&quot;:&quot;article-newspaper&quot;,&quot;id&quot;:&quot;dc0ace28-f358-3380-b9c6-6c9cd95ec970&quot;,&quot;title&quot;:&quot;Delaware County man charged with registering dead relatives to vote in presidential election&quot;,&quot;author&quot;:[{&quot;family&quot;:&quot;Vella&quot;,&quot;given&quot;:&quot;Vinny&quot;,&quot;parse-names&quot;:false,&quot;dropping-particle&quot;:&quot;&quot;,&quot;non-dropping-particle&quot;:&quot;&quot;}],&quot;container-title&quot;:&quot;The Philadelphia Inquirer&quot;,&quot;accessed&quot;:{&quot;date-parts&quot;:[[2022,8,10]]},&quot;URL&quot;:&quot;https://www.inquirer.com/news/bruce-bartman-election-fraud-delaware-county-20201221.html&quot;,&quot;issued&quot;:{&quot;date-parts&quot;:[[2020,12,21]]},&quot;container-title-short&quot;:&quot;&quot;},&quot;isTemporary&quot;:false}]},{&quot;citationID&quot;:&quot;MENDELEY_CITATION_d5f97f25-0e36-4727-9968-55aacedfb729&quot;,&quot;properties&quot;:{&quot;noteIndex&quot;:0},&quot;isEdited&quot;:false,&quot;manualOverride&quot;:{&quot;isManuallyOverridden&quot;:true,&quot;citeprocText&quot;:&quot;(Gelman, 2021)&quot;,&quot;manualOverrideText&quot;:&quot;Gelman, 2021)&quot;},&quot;citationTag&quot;:&quot;MENDELEY_CITATION_v3_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&quot;,&quot;citationItems&quot;:[{&quot;id&quot;:&quot;1db1eace-efed-3ddb-8416-05da5de2a139&quot;,&quot;itemData&quot;:{&quot;type&quot;:&quot;article-newspaper&quot;,&quot;id&quot;:&quot;1db1eace-efed-3ddb-8416-05da5de2a139&quot;,&quot;title&quot;:&quot;Alex Jones and the fallacy of the one-sided bet&quot;,&quot;author&quot;:[{&quot;family&quot;:&quot;Gelman&quot;,&quot;given&quot;:&quot;Andrew&quot;,&quot;parse-names&quot;:false,&quot;dropping-particle&quot;:&quot;&quot;,&quot;non-dropping-particle&quot;:&quot;&quot;}],&quot;container-title&quot;:&quot;Statistical Modeling, Causal Inference, and Social Science&quot;,&quot;accessed&quot;:{&quot;date-parts&quot;:[[2022,8,10]]},&quot;URL&quot;:&quot;https://statmodeling.stat.columbia.edu/2021/08/21/alex-jones-and-the-fallacy-of-the-one-sided-bet/&quot;,&quot;issued&quot;:{&quot;date-parts&quot;:[[2021,8,21]]}},&quot;isTemporary&quot;:false}]},{&quot;citationID&quot;:&quot;MENDELEY_CITATION_4bad3c70-5e1b-46bc-960e-5e48575475dd&quot;,&quot;properties&quot;:{&quot;noteIndex&quot;:0},&quot;isEdited&quot;:false,&quot;manualOverride&quot;:{&quot;isManuallyOverridden&quot;:true,&quot;citeprocText&quot;:&quot;(Fiorina, 2017)&quot;,&quot;manualOverrideText&quot;:&quot; Morris Fiorina (2017) “Unstable Majorities”&quot;},&quot;citationTag&quot;:&quot;MENDELEY_CITATION_v3_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&quot;,&quot;citationItems&quot;:[{&quot;id&quot;:&quot;70534206-08f7-39e8-95be-feaa43d5ddbb&quot;,&quot;itemData&quot;:{&quot;type&quot;:&quot;book&quot;,&quot;id&quot;:&quot;70534206-08f7-39e8-95be-feaa43d5ddbb&quot;,&quot;title&quot;:&quot;Unstable Majorities&quot;,&quot;author&quot;:[{&quot;family&quot;:&quot;Fiorina&quot;,&quot;given&quot;:&quot;Morris P.&quot;,&quot;parse-names&quot;:false,&quot;dropping-particle&quot;:&quot;&quot;,&quot;non-dropping-particle&quot;:&quot;&quot;}],&quot;issued&quot;:{&quot;date-parts&quot;:[[2017]]},&quot;publisher-place&quot;:&quot;Stanford&quot;,&quot;number-of-pages&quot;:&quot;239&quot;,&quot;publisher&quot;:&quot;Hoover Institution Press&quot;,&quot;container-title-short&quot;:&quot;&quot;},&quot;isTemporary&quot;:false}]},{&quot;citationID&quot;:&quot;MENDELEY_CITATION_c02125d0-2e46-4555-9fe8-8ace82b81053&quot;,&quot;properties&quot;:{&quot;noteIndex&quot;:0},&quot;isEdited&quot;:false,&quot;manualOverride&quot;:{&quot;isManuallyOverridden&quot;:true,&quot;citeprocText&quot;:&quot;(Lee, 2016)&quot;,&quot;manualOverrideText&quot;:&quot;Frances Lee (2016) “Insecure Majorities”&quot;},&quot;citationTag&quot;:&quot;MENDELEY_CITATION_v3_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&quot;,&quot;citationItems&quot;:[{&quot;id&quot;:&quot;d180fd46-4549-3ecd-aa64-4f0b21b2fe2f&quot;,&quot;itemData&quot;:{&quot;type&quot;:&quot;book&quot;,&quot;id&quot;:&quot;d180fd46-4549-3ecd-aa64-4f0b21b2fe2f&quot;,&quot;title&quot;:&quot;Insecure Majorities: Congress and the Perpetual Campaign&quot;,&quot;author&quot;:[{&quot;family&quot;:&quot;Lee&quot;,&quot;given&quot;:&quot;Frances E.&quot;,&quot;parse-names&quot;:false,&quot;dropping-particle&quot;:&quot;&quot;,&quot;non-dropping-particle&quot;:&quot;&quot;}],&quot;issued&quot;:{&quot;date-parts&quot;:[[2016]]},&quot;publisher-place&quot;:&quot;Chicago&quot;,&quot;publisher&quot;:&quot;University of Chicago Press&quot;,&quot;container-title-short&quot;:&quot;&quot;},&quot;isTemporary&quot;:false}]},{&quot;citationID&quot;:&quot;MENDELEY_CITATION_f69702b9-6c8d-4b37-bfab-da85689aca86&quot;,&quot;properties&quot;:{&quot;noteIndex&quot;:0},&quot;isEdited&quot;:false,&quot;manualOverride&quot;:{&quot;isManuallyOverridden&quot;:true,&quot;citeprocText&quot;:&quot;(Galston, 2020)&quot;,&quot;manualOverrideText&quot;:&quot;Galston (2020)&quot;},&quot;citationTag&quot;:&quot;MENDELEY_CITATION_v3_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&quot;,&quot;citationItems&quot;:[{&quot;id&quot;:&quot;fc58b498-15c1-38f1-b45c-3654a14b18e4&quot;,&quot;itemData&quot;:{&quot;type&quot;:&quot;article-newspaper&quot;,&quot;id&quot;:&quot;fc58b498-15c1-38f1-b45c-3654a14b18e4&quot;,&quot;title&quot;:&quot;Why did House Democrats underperform compared to Joe Biden?&quot;,&quot;author&quot;:[{&quot;family&quot;:&quot;Galston&quot;,&quot;given&quot;:&quot;William A.&quot;,&quot;parse-names&quot;:false,&quot;dropping-particle&quot;:&quot;&quot;,&quot;non-dropping-particle&quot;:&quot;&quot;}],&quot;container-title&quot;:&quot;Brookings&quot;,&quot;URL&quot;:&quot;https://www.brookings.edu/blog/fixgov/2020/12/21/why-did-house-democrats-underperform-compared-to-joe-biden/.&quot;,&quot;issued&quot;:{&quot;date-parts&quot;:[[2020,12,21]]},&quot;container-title-short&quot;:&quot;&quot;},&quot;isTemporary&quot;:false}]},{&quot;citationID&quot;:&quot;MENDELEY_CITATION_4b4aff47-3807-41a2-9476-83791b210177&quot;,&quot;properties&quot;:{&quot;noteIndex&quot;:0},&quot;isEdited&quot;:false,&quot;manualOverride&quot;:{&quot;isManuallyOverridden&quot;:false,&quot;citeprocText&quot;:&quot;(Grofman &amp;#38; Chen, 2022)&quot;,&quot;manualOverrideText&quot;:&quot;&quot;},&quot;citationTag&quot;:&quot;MENDELEY_CITATION_v3_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&quot;,&quot;citationItems&quot;:[{&quot;id&quot;:&quot;5d30ad50-0fe7-35a7-ab69-02614fbf53cd&quot;,&quot;itemData&quot;:{&quot;type&quot;:&quot;article-journal&quot;,&quot;id&quot;:&quot;5d30ad50-0fe7-35a7-ab69-02614fbf53cd&quot;,&quot;title&quot;:&quot;Understanding the Factors that Affect the Incidence of Bellwether Counties: A Conditional Probability Model&quot;,&quot;author&quot;:[{&quot;family&quot;:&quot;Grofman&quot;,&quot;given&quot;:&quot;Bernard&quot;,&quot;parse-names&quot;:false,&quot;dropping-particle&quot;:&quot;&quot;,&quot;non-dropping-particle&quot;:&quot;&quot;},{&quot;family&quot;:&quot;Chen&quot;,&quot;given&quot;:&quot;Haotian&quot;,&quot;parse-names&quot;:false,&quot;dropping-particle&quot;:&quot;&quot;,&quot;non-dropping-particle&quot;:&quot;&quot;}],&quot;container-title&quot;:&quot;Political Research Quarterly&quot;,&quot;accessed&quot;:{&quot;date-parts&quot;:[[2022,8,10]]},&quot;DOI&quot;:&quot;10.1177/10659129211057601&quot;,&quot;ISSN&quot;:&quot;1938274X&quot;,&quot;issued&quot;:{&quot;date-parts&quot;:[[2022]]},&quot;abstract&quot;:&quot;We update previous work on bellwethers in U.S. presidential elections. Comparing the most recent elections (2000-2020) to those in earlier periods (1960-1980), we see a striking decline in the proportion of bellwethers. We provide a model linking this decline to conditional probability calculations that recognize that (a) a county’s predictive success likelihood varies depending upon whether the winning candidate is going to be a Democrat or going to be a Republican; (b) as polarization rises, the number of potential bellwethers declines; and (c) election competitiveness can matter, but closer elections do not guarantee a greater likelihood of bellwethers. Indeed, we now have very close elections but a very low likelihood of bellwethers.&quot;,&quot;publisher&quot;:&quot;SAGE Publications Inc.&quot;,&quot;container-title-short&quot;:&quot;&quot;},&quot;isTemporary&quot;:false}]},{&quot;citationID&quot;:&quot;MENDELEY_CITATION_6b86eff4-a90d-415c-b2a4-bb3da59cbe98&quot;,&quot;properties&quot;:{&quot;noteIndex&quot;:0},&quot;isEdited&quot;:false,&quot;manualOverride&quot;:{&quot;isManuallyOverridden&quot;:true,&quot;citeprocText&quot;:&quot;(Eggers et al., 2021)&quot;,&quot;manualOverrideText&quot;:&quot;Eggers et al. (2021; Figure 2)&quot;},&quot;citationTag&quot;:&quot;MENDELEY_CITATION_v3_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&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c89e386d-a6c8-4c32-8e76-f43b0d84043c&quot;,&quot;properties&quot;:{&quot;noteIndex&quot;:0},&quot;isEdited&quot;:false,&quot;manualOverride&quot;:{&quot;isManuallyOverridden&quot;:false,&quot;citeprocText&quot;:&quot;(Downs, 1957)&quot;,&quot;manualOverrideText&quot;:&quot;&quot;},&quot;citationTag&quot;:&quot;MENDELEY_CITATION_v3_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&quot;,&quot;citationItems&quot;:[{&quot;id&quot;:&quot;03e54d47-6405-3bfe-8753-896203b2f82b&quot;,&quot;itemData&quot;:{&quot;type&quot;:&quot;book&quot;,&quot;id&quot;:&quot;03e54d47-6405-3bfe-8753-896203b2f82b&quot;,&quot;title&quot;:&quot;An Economic Theory of Democracy&quot;,&quot;author&quot;:[{&quot;family&quot;:&quot;Downs&quot;,&quot;given&quot;:&quot;Anthony&quot;,&quot;parse-names&quot;:false,&quot;dropping-particle&quot;:&quot;&quot;,&quot;non-dropping-particle&quot;:&quot;&quot;}],&quot;ISBN&quot;:&quot;978-0060417505&quot;,&quot;issued&quot;:{&quot;date-parts&quot;:[[1957]]},&quot;number-of-pages&quot;:&quot;320&quot;,&quot;publisher&quot;:&quot;Harper &amp; Row&quot;,&quot;container-title-short&quot;:&quot;&quot;},&quot;isTemporary&quot;:false}]},{&quot;citationID&quot;:&quot;MENDELEY_CITATION_8d3d7b8c-9a96-4741-9d46-4a71f0a869c7&quot;,&quot;properties&quot;:{&quot;noteIndex&quot;:0},&quot;isEdited&quot;:false,&quot;manualOverride&quot;:{&quot;isManuallyOverridden&quot;:false,&quot;citeprocText&quot;:&quot;(Lee, 2016)&quot;,&quot;manualOverrideText&quot;:&quot;&quot;},&quot;citationTag&quot;:&quot;MENDELEY_CITATION_v3_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&quot;,&quot;citationItems&quot;:[{&quot;id&quot;:&quot;d180fd46-4549-3ecd-aa64-4f0b21b2fe2f&quot;,&quot;itemData&quot;:{&quot;type&quot;:&quot;book&quot;,&quot;id&quot;:&quot;d180fd46-4549-3ecd-aa64-4f0b21b2fe2f&quot;,&quot;title&quot;:&quot;Insecure Majorities: Congress and the Perpetual Campaign&quot;,&quot;author&quot;:[{&quot;family&quot;:&quot;Lee&quot;,&quot;given&quot;:&quot;Frances E.&quot;,&quot;parse-names&quot;:false,&quot;dropping-particle&quot;:&quot;&quot;,&quot;non-dropping-particle&quot;:&quot;&quot;}],&quot;issued&quot;:{&quot;date-parts&quot;:[[2016]]},&quot;publisher-place&quot;:&quot;Chicago&quot;,&quot;publisher&quot;:&quot;University of Chicago Press&quot;,&quot;container-title-short&quot;:&quot;&quot;},&quot;isTemporary&quot;:false}]},{&quot;citationID&quot;:&quot;MENDELEY_CITATION_24a50024-b6aa-4186-8b0b-016acef5a0c0&quot;,&quot;properties&quot;:{&quot;noteIndex&quot;:0},&quot;isEdited&quot;:false,&quot;manualOverride&quot;:{&quot;isManuallyOverridden&quot;:true,&quot;citeprocText&quot;:&quot;(Ayyadurai, 2020)&quot;,&quot;manualOverrideText&quot;:&quot;Ayyadurai (2020)&quot;},&quot;citationTag&quot;:&quot;MENDELEY_CITATION_v3_eyJjaXRhdGlvbklEIjoiTUVOREVMRVlfQ0lUQVRJT05fMjRhNTAwMjQtYjZhYS00MTg2LThiMGItMDE2YWNlZjVhMGMw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quot;,&quot;citationItems&quot;:[{&quot;id&quot;:&quot;604055b1-99a7-3e8d-b253-b4547e3875bd&quot;,&quot;itemData&quot;:{&quot;type&quot;:&quot;webpage&quot;,&quot;id&quot;:&quot;604055b1-99a7-3e8d-b253-b4547e3875bd&quot;,&quot;title&quot;:&quot;Dr.SHIVA LIVE: MIT PhD Analysis of Michigan Votes Reveals Unfortunate Truth of U.S. Voting Systems&quot;,&quot;author&quot;:[{&quot;family&quot;:&quot;Ayyadurai&quot;,&quot;given&quot;:&quot;Shiva&quot;,&quot;parse-names&quot;:false,&quot;dropping-particle&quot;:&quot;&quot;,&quot;non-dropping-particle&quot;:&quot;&quot;}],&quot;accessed&quot;:{&quot;date-parts&quot;:[[2022,8,8]]},&quot;URL&quot;:&quot;https://www.youtube.com/watch?v=Ztu5Y5obWPk&quot;,&quot;issued&quot;:{&quot;date-parts&quot;:[[2020,11,10]]},&quot;container-title-short&quot;:&quot;&quot;},&quot;isTemporary&quot;:false}]},{&quot;citationID&quot;:&quot;MENDELEY_CITATION_2363e652-1ead-45f7-9675-4f85c87201e5&quot;,&quot;properties&quot;:{&quot;noteIndex&quot;:0},&quot;isEdited&quot;:false,&quot;manualOverride&quot;:{&quot;isManuallyOverridden&quot;:false,&quot;citeprocText&quot;:&quot;(Eggers et al., 2021)&quot;,&quot;manualOverrideText&quot;:&quot;&quot;},&quot;citationTag&quot;:&quot;MENDELEY_CITATION_v3_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&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33f38bc8-7af8-407a-8742-6c3d702c9bec&quot;,&quot;properties&quot;:{&quot;noteIndex&quot;:0},&quot;isEdited&quot;:false,&quot;manualOverride&quot;:{&quot;isManuallyOverridden&quot;:true,&quot;citeprocText&quot;:&quot;(Kabir, 2020)&quot;,&quot;manualOverrideText&quot;:&quot;Kabir (2020)&quot;},&quot;citationTag&quot;:&quot;MENDELEY_CITATION_v3_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&quot;,&quot;citationItems&quot;:[{&quot;id&quot;:&quot;f676350f-ad7e-3d0f-80e7-124cef74cc12&quot;,&quot;itemData&quot;:{&quot;type&quot;:&quot;article-newspaper&quot;,&quot;id&quot;:&quot;f676350f-ad7e-3d0f-80e7-124cef74cc12&quot;,&quot;title&quot;:&quot;The Fraud Of Dr. Shiva Ayyadurai: Oakland County, Michigan | by Naim Kabir | Medium&quot;,&quot;author&quot;:[{&quot;family&quot;:&quot;Kabir&quot;,&quot;given&quot;:&quot;Naim&quot;,&quot;parse-names&quot;:false,&quot;dropping-particle&quot;:&quot;&quot;,&quot;non-dropping-particle&quot;:&quot;&quot;}],&quot;container-title&quot;:&quot;Medium&quot;,&quot;accessed&quot;:{&quot;date-parts&quot;:[[2022,8,10]]},&quot;URL&quot;:&quot;https://naim-kabir.medium.com/the-fraud-of-dr-shiva-ayyadurai-oakland-county-michigan-1bc51bcebf1b&quot;,&quot;issued&quot;:{&quot;date-parts&quot;:[[2020,11,14]]},&quot;container-title-short&quot;:&quot;&quot;},&quot;isTemporary&quot;:false}]},{&quot;citationID&quot;:&quot;MENDELEY_CITATION_9bfe53a3-f395-4fab-ae32-7d60bbc6f6cd&quot;,&quot;properties&quot;:{&quot;noteIndex&quot;:0},&quot;isEdited&quot;:false,&quot;manualOverride&quot;:{&quot;isManuallyOverridden&quot;:true,&quot;citeprocText&quot;:&quot;(Parker, 2020)&quot;,&quot;manualOverrideText&quot;:&quot;Parker (2020)&quot;},&quot;citationTag&quot;:&quot;MENDELEY_CITATION_v3_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&quot;,&quot;citationItems&quot;:[{&quot;id&quot;:&quot;370c1f44-7a8d-382a-b2fc-f1ce0a88eac4&quot;,&quot;itemData&quot;:{&quot;type&quot;:&quot;webpage&quot;,&quot;id&quot;:&quot;370c1f44-7a8d-382a-b2fc-f1ce0a88eac4&quot;,&quot;title&quot;:&quot;Do these scatter plots reveal fraudulent vote-switching in Michigan? - YouTube&quot;,&quot;author&quot;:[{&quot;family&quot;:&quot;Parker&quot;,&quot;given&quot;:&quot;Matt&quot;,&quot;parse-names&quot;:false,&quot;dropping-particle&quot;:&quot;&quot;,&quot;non-dropping-particle&quot;:&quot;&quot;}],&quot;container-title&quot;:&quot;YouTube&quot;,&quot;accessed&quot;:{&quot;date-parts&quot;:[[2022,8,10]]},&quot;URL&quot;:&quot;https://www.youtube.com/watch?v=aokNwKx7gM8&quot;,&quot;issued&quot;:{&quot;date-parts&quot;:[[2020,11,14]]},&quot;container-title-short&quot;:&quot;&quot;},&quot;isTemporary&quot;:false}]},{&quot;citationID&quot;:&quot;MENDELEY_CITATION_607e572f-0b80-4147-8243-73d82649553a&quot;,&quot;properties&quot;:{&quot;noteIndex&quot;:0},&quot;isEdited&quot;:false,&quot;manualOverride&quot;:{&quot;isManuallyOverridden&quot;:true,&quot;citeprocText&quot;:&quot;(Ayyadurai, 2020)&quot;,&quot;manualOverrideText&quot;:&quot;Ayyadurai (2020)&quot;},&quot;citationTag&quot;:&quot;MENDELEY_CITATION_v3_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&quot;,&quot;citationItems&quot;:[{&quot;id&quot;:&quot;604055b1-99a7-3e8d-b253-b4547e3875bd&quot;,&quot;itemData&quot;:{&quot;type&quot;:&quot;webpage&quot;,&quot;id&quot;:&quot;604055b1-99a7-3e8d-b253-b4547e3875bd&quot;,&quot;title&quot;:&quot;Dr.SHIVA LIVE: MIT PhD Analysis of Michigan Votes Reveals Unfortunate Truth of U.S. Voting Systems&quot;,&quot;author&quot;:[{&quot;family&quot;:&quot;Ayyadurai&quot;,&quot;given&quot;:&quot;Shiva&quot;,&quot;parse-names&quot;:false,&quot;dropping-particle&quot;:&quot;&quot;,&quot;non-dropping-particle&quot;:&quot;&quot;}],&quot;accessed&quot;:{&quot;date-parts&quot;:[[2022,8,8]]},&quot;URL&quot;:&quot;https://www.youtube.com/watch?v=Ztu5Y5obWPk&quot;,&quot;issued&quot;:{&quot;date-parts&quot;:[[2020,11,10]]},&quot;container-title-short&quot;:&quot;&quot;},&quot;isTemporary&quot;:false}]},{&quot;citationID&quot;:&quot;MENDELEY_CITATION_8a44be97-b070-4de8-bd6f-03ed7d6b3bbf&quot;,&quot;properties&quot;:{&quot;noteIndex&quot;:0},&quot;isEdited&quot;:false,&quot;manualOverride&quot;:{&quot;isManuallyOverridden&quot;:true,&quot;citeprocText&quot;:&quot;(Lott, 2020)&quot;,&quot;manualOverrideText&quot;:&quot;Lott (2020)&quot;},&quot;citationTag&quot;:&quot;MENDELEY_CITATION_v3_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&quot;,&quot;citationItems&quot;:[{&quot;id&quot;:&quot;f481bb7e-9314-3340-bc6b-a63f87018e3e&quot;,&quot;itemData&quot;:{&quot;type&quot;:&quot;report&quot;,&quot;id&quot;:&quot;f481bb7e-9314-3340-bc6b-a63f87018e3e&quot;,&quot;title&quot;:&quot;A Simple Test for the Extent of Voter Fraud with Absentee Ballots in the 2020 Presidential Election: Georgia and Pennsylvania Data&quot;,&quot;author&quot;:[{&quot;family&quot;:&quot;Lott&quot;,&quot;given&quot;:&quot;John R.&quot;,&quot;parse-names&quot;:false,&quot;dropping-particle&quot;:&quot;&quot;,&quot;non-dropping-particle&quot;:&quot;&quot;}],&quot;URL&quot;:&quot;http://dx.doi.org/10.2139/ssrn.3756988&quot;,&quot;issued&quot;:{&quot;date-parts&quot;:[[2020]]},&quot;container-title-short&quot;:&quot;&quot;},&quot;isTemporary&quot;:false}]},{&quot;citationID&quot;:&quot;MENDELEY_CITATION_268e219e-2cde-4ffa-b1f9-525de9aa4aca&quot;,&quot;properties&quot;:{&quot;noteIndex&quot;:0},&quot;isEdited&quot;:false,&quot;manualOverride&quot;:{&quot;isManuallyOverridden&quot;:true,&quot;citeprocText&quot;:&quot;(Eggers et al., 2021)&quot;,&quot;manualOverrideText&quot;:&quot;Eggers et al. (2021)&quot;},&quot;citationTag&quot;:&quot;MENDELEY_CITATION_v3_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&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6884033d-4195-47b5-abab-b568eefac21f&quot;,&quot;properties&quot;:{&quot;noteIndex&quot;:0},&quot;isEdited&quot;:false,&quot;manualOverride&quot;:{&quot;isManuallyOverridden&quot;:false,&quot;citeprocText&quot;:&quot;(Eggers et al., 2021)&quot;,&quot;manualOverrideText&quot;:&quot;&quot;},&quot;citationTag&quot;:&quot;MENDELEY_CITATION_v3_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&quot;,&quot;citationItems&quot;:[{&quot;id&quot;:&quot;9fec7c00-46b0-329d-949d-872449bdb84c&quot;,&quot;itemData&quot;:{&quot;type&quot;:&quot;article-journal&quot;,&quot;id&quot;:&quot;9fec7c00-46b0-329d-949d-872449bdb84c&quot;,&quot;title&quot;:&quot;No evidence for systematic voter fraud: A guide to statistical claims about the 2020 election&quot;,&quot;author&quot;:[{&quot;family&quot;:&quot;Eggers&quot;,&quot;given&quot;:&quot;Andrew C.&quot;,&quot;parse-names&quot;:false,&quot;dropping-particle&quot;:&quot;&quot;,&quot;non-dropping-particle&quot;:&quot;&quot;},{&quot;family&quot;:&quot;Garro&quot;,&quot;given&quot;:&quot;Haritz&quot;,&quot;parse-names&quot;:false,&quot;dropping-particle&quot;:&quot;&quot;,&quot;non-dropping-particle&quot;:&quot;&quot;},{&quot;family&quot;:&quot;Grimmer&quot;,&quot;given&quot;:&quot;Justin&quot;,&quot;parse-names&quot;:false,&quot;dropping-particle&quot;:&quot;&quot;,&quot;non-dropping-particle&quot;:&quot;&quot;}],&quot;container-title&quot;:&quot;Proceedings of the National Academy of Sciences&quot;,&quot;DOI&quot;:&quot;10.1073/pnas.2103619118&quot;,&quot;ISSN&quot;:&quot;0027-8424&quot;,&quot;URL&quot;:&quot;https://pnas.org/doi/full/10.1073/pnas.2103619118&quot;,&quot;issued&quot;:{&quot;date-parts&quot;:[[2021,11,9]]},&quot;abstract&quot;:&quot;&lt;p&gt;President Donald Trump claimed that the 2020 US presidential election was stolen; millions of Americans apparently believed him. We assess the most prominent statistical claims offered by Trump and his allies as evidence of election fraud, including claims about Dominion voting machines switching votes from Trump to Biden, suspiciously high turnout in Democratic strongholds, and the supposedly inexplicable failure of Biden to win “bellwether counties.” We use a combination of statistical reasoning and original data analysis to assess these claims. We hope our analysis contributes to public discussion about the integrity of the 2020 election and broader challenges of election security and election administration.&lt;/p&gt;&quot;,&quot;issue&quot;:&quot;45&quot;,&quot;volume&quot;:&quot;118&quot;,&quot;container-title-short&quot;:&quot;&quot;},&quot;isTemporary&quot;:false}]},{&quot;citationID&quot;:&quot;MENDELEY_CITATION_3dd79e1f-780c-4dec-af6f-0555d231a3ed&quot;,&quot;properties&quot;:{&quot;noteIndex&quot;:0},&quot;isEdited&quot;:false,&quot;manualOverride&quot;:{&quot;isManuallyOverridden&quot;:false,&quot;citeprocText&quot;:&quot;(Farley, 2020)&quot;,&quot;manualOverrideText&quot;:&quot;&quot;},&quot;citationTag&quot;:&quot;MENDELEY_CITATION_v3_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&quot;,&quot;citationItems&quot;:[{&quot;id&quot;:&quot;489a86ed-9f4e-3fb0-a55e-8e6f7abcc313&quot;,&quot;itemData&quot;:{&quot;type&quot;:&quot;article-newspaper&quot;,&quot;id&quot;:&quot;489a86ed-9f4e-3fb0-a55e-8e6f7abcc313&quot;,&quot;title&quot;:&quot;Ballot 'Curing' in Pennsylvania - FactCheck.org&quot;,&quot;author&quot;:[{&quot;family&quot;:&quot;Farley&quot;,&quot;given&quot;:&quot;Robert&quot;,&quot;parse-names&quot;:false,&quot;dropping-particle&quot;:&quot;&quot;,&quot;non-dropping-particle&quot;:&quot;&quot;}],&quot;container-title&quot;:&quot;FactCheck.org&quot;,&quot;accessed&quot;:{&quot;date-parts&quot;:[[2022,8,10]]},&quot;URL&quot;:&quot;https://www.factcheck.org/2020/11/ballot-curing-in-pennsylvania/&quot;,&quot;issued&quot;:{&quot;date-parts&quot;:[[2020,11,13]]},&quot;container-title-short&quot;:&quot;&quot;},&quot;isTemporary&quot;:false}]},{&quot;citationID&quot;:&quot;MENDELEY_CITATION_4e8b0d6c-8482-4d3a-b203-a4da3b9f59f6&quot;,&quot;properties&quot;:{&quot;noteIndex&quot;:0},&quot;isEdited&quot;:false,&quot;manualOverride&quot;:{&quot;isManuallyOverridden&quot;:true,&quot;citeprocText&quot;:&quot;(Grofman, 1989)&quot;,&quot;manualOverrideText&quot;:&quot;Grofman (1989)&quot;},&quot;citationTag&quot;:&quot;MENDELEY_CITATION_v3_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&quot;,&quot;citationItems&quot;:[{&quot;id&quot;:&quot;5c599176-ada0-3f16-92e3-e3a4cd0dccb8&quot;,&quot;itemData&quot;:{&quot;type&quot;:&quot;report&quot;,&quot;id&quot;:&quot;5c599176-ada0-3f16-92e3-e3a4cd0dccb8&quot;,&quot;title&quot;:&quot;The Comparative Analysis of Coalition Formation and Duration: Distinguishing Between-Country and Within-Country Effects&quot;,&quot;author&quot;:[{&quot;family&quot;:&quot;Grofman&quot;,&quot;given&quot;:&quot;Bernard&quot;,&quot;parse-names&quot;:false,&quot;dropping-particle&quot;:&quot;&quot;,&quot;non-dropping-particle&quot;:&quot;&quot;}],&quot;container-title&quot;:&quot;Journal of Political Science&quot;,&quot;URL&quot;:&quot;https://about.jstor.org/terms&quot;,&quot;issued&quot;:{&quot;date-parts&quot;:[[1989]]},&quot;number-of-pages&quot;:&quot;291-302&quot;,&quot;issue&quot;:&quot;2&quot;,&quot;volume&quot;:&quot;19&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1C3892-F057-4510-9C07-1D9EBB852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58</Pages>
  <Words>9800</Words>
  <Characters>60760</Characters>
  <Application>Microsoft Office Word</Application>
  <DocSecurity>0</DocSecurity>
  <Lines>1047</Lines>
  <Paragraphs>551</Paragraphs>
  <ScaleCrop>false</ScaleCrop>
  <HeadingPairs>
    <vt:vector size="2" baseType="variant">
      <vt:variant>
        <vt:lpstr>Title</vt:lpstr>
      </vt:variant>
      <vt:variant>
        <vt:i4>1</vt:i4>
      </vt:variant>
    </vt:vector>
  </HeadingPairs>
  <TitlesOfParts>
    <vt:vector size="1" baseType="lpstr">
      <vt:lpstr/>
    </vt:vector>
  </TitlesOfParts>
  <Manager/>
  <Company>Carnegie Mellon University</Company>
  <LinksUpToDate>false</LinksUpToDate>
  <CharactersWithSpaces>70009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Cervas</dc:creator>
  <cp:keywords/>
  <dc:description/>
  <cp:lastModifiedBy>Jonathan Cervas</cp:lastModifiedBy>
  <cp:revision>6</cp:revision>
  <dcterms:created xsi:type="dcterms:W3CDTF">2022-09-01T19:16:00Z</dcterms:created>
  <dcterms:modified xsi:type="dcterms:W3CDTF">2022-09-02T17:19:00Z</dcterms:modified>
  <cp:category/>
</cp:coreProperties>
</file>