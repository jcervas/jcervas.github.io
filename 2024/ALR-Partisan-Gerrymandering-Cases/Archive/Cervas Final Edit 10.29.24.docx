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7F20F0" w14:textId="77777777" w:rsidR="0066410C" w:rsidRPr="000A282E" w:rsidRDefault="0066410C" w:rsidP="0066410C">
      <w:pPr>
        <w:pStyle w:val="Title"/>
        <w:spacing w:after="0"/>
        <w:jc w:val="center"/>
        <w:rPr>
          <w:rFonts w:ascii="Times New Roman" w:hAnsi="Times New Roman" w:cs="Times New Roman"/>
          <w:sz w:val="24"/>
          <w:szCs w:val="24"/>
        </w:rPr>
      </w:pPr>
      <w:bookmarkStart w:id="0" w:name="_Toc149557318"/>
      <w:r w:rsidRPr="000A282E">
        <w:rPr>
          <w:rFonts w:ascii="Times New Roman" w:hAnsi="Times New Roman" w:cs="Times New Roman"/>
          <w:sz w:val="24"/>
          <w:szCs w:val="24"/>
        </w:rPr>
        <w:t>PARTISAN GERRYMANDERING CASES IN STATE SUPREME COURTS IN THE 2020S REDISTRICTING ROUND</w:t>
      </w:r>
    </w:p>
    <w:p w14:paraId="041F3E9B" w14:textId="77777777" w:rsidR="0066410C" w:rsidRPr="008B0CC3" w:rsidRDefault="0066410C" w:rsidP="0066410C">
      <w:pPr>
        <w:rPr>
          <w:rPrChange w:id="1" w:author="Marie-therese Witte" w:date="2024-10-29T08:33:00Z" w16du:dateUtc="2024-10-29T12:33:00Z">
            <w:rPr>
              <w:highlight w:val="yellow"/>
            </w:rPr>
          </w:rPrChange>
        </w:rPr>
      </w:pPr>
    </w:p>
    <w:p w14:paraId="3DB16240" w14:textId="77777777" w:rsidR="0066410C" w:rsidRDefault="0066410C" w:rsidP="0066410C">
      <w:pPr>
        <w:jc w:val="center"/>
      </w:pPr>
      <w:r w:rsidRPr="008B0CC3">
        <w:rPr>
          <w:rFonts w:cs="Times New Roman"/>
          <w:rPrChange w:id="2" w:author="Marie-therese Witte" w:date="2024-10-29T08:33:00Z" w16du:dateUtc="2024-10-29T12:33:00Z">
            <w:rPr>
              <w:rFonts w:cs="Times New Roman"/>
              <w:highlight w:val="yellow"/>
            </w:rPr>
          </w:rPrChange>
        </w:rPr>
        <w:t xml:space="preserve">Jonathan </w:t>
      </w:r>
      <w:proofErr w:type="spellStart"/>
      <w:r w:rsidRPr="008B0CC3">
        <w:rPr>
          <w:rFonts w:cs="Times New Roman"/>
          <w:rPrChange w:id="3" w:author="Marie-therese Witte" w:date="2024-10-29T08:33:00Z" w16du:dateUtc="2024-10-29T12:33:00Z">
            <w:rPr>
              <w:rFonts w:cs="Times New Roman"/>
              <w:highlight w:val="yellow"/>
            </w:rPr>
          </w:rPrChange>
        </w:rPr>
        <w:t>Cervas</w:t>
      </w:r>
      <w:proofErr w:type="spellEnd"/>
      <w:r w:rsidRPr="008B0CC3">
        <w:rPr>
          <w:rFonts w:cs="Times New Roman"/>
          <w:rPrChange w:id="4" w:author="Marie-therese Witte" w:date="2024-10-29T08:33:00Z" w16du:dateUtc="2024-10-29T12:33:00Z">
            <w:rPr>
              <w:rFonts w:cs="Times New Roman"/>
              <w:highlight w:val="yellow"/>
            </w:rPr>
          </w:rPrChange>
        </w:rPr>
        <w:t>,</w:t>
      </w:r>
      <w:r w:rsidRPr="008B0CC3">
        <w:rPr>
          <w:rStyle w:val="FootnoteReference"/>
          <w:rFonts w:cs="Times New Roman"/>
          <w:rPrChange w:id="5" w:author="Marie-therese Witte" w:date="2024-10-29T08:33:00Z" w16du:dateUtc="2024-10-29T12:33:00Z">
            <w:rPr>
              <w:rStyle w:val="FootnoteReference"/>
              <w:rFonts w:cs="Times New Roman"/>
              <w:highlight w:val="yellow"/>
            </w:rPr>
          </w:rPrChange>
        </w:rPr>
        <w:footnoteReference w:customMarkFollows="1" w:id="1"/>
        <w:t>*</w:t>
      </w:r>
      <w:r w:rsidRPr="008B0CC3">
        <w:rPr>
          <w:rFonts w:cs="Times New Roman"/>
          <w:rPrChange w:id="12" w:author="Marie-therese Witte" w:date="2024-10-29T08:33:00Z" w16du:dateUtc="2024-10-29T12:33:00Z">
            <w:rPr>
              <w:rFonts w:cs="Times New Roman"/>
              <w:highlight w:val="yellow"/>
            </w:rPr>
          </w:rPrChange>
        </w:rPr>
        <w:t xml:space="preserve"> Bernard </w:t>
      </w:r>
      <w:proofErr w:type="spellStart"/>
      <w:r w:rsidRPr="008B0CC3">
        <w:rPr>
          <w:rFonts w:cs="Times New Roman"/>
          <w:rPrChange w:id="13" w:author="Marie-therese Witte" w:date="2024-10-29T08:33:00Z" w16du:dateUtc="2024-10-29T12:33:00Z">
            <w:rPr>
              <w:rFonts w:cs="Times New Roman"/>
              <w:highlight w:val="yellow"/>
            </w:rPr>
          </w:rPrChange>
        </w:rPr>
        <w:t>Grofman</w:t>
      </w:r>
      <w:proofErr w:type="spellEnd"/>
      <w:r w:rsidRPr="008B0CC3">
        <w:rPr>
          <w:rFonts w:cs="Times New Roman"/>
          <w:rPrChange w:id="14" w:author="Marie-therese Witte" w:date="2024-10-29T08:33:00Z" w16du:dateUtc="2024-10-29T12:33:00Z">
            <w:rPr>
              <w:rFonts w:cs="Times New Roman"/>
              <w:highlight w:val="yellow"/>
            </w:rPr>
          </w:rPrChange>
        </w:rPr>
        <w:t>,</w:t>
      </w:r>
      <w:r w:rsidRPr="008B0CC3">
        <w:rPr>
          <w:rStyle w:val="FootnoteReference"/>
          <w:rFonts w:cs="Times New Roman"/>
          <w:rPrChange w:id="15" w:author="Marie-therese Witte" w:date="2024-10-29T08:33:00Z" w16du:dateUtc="2024-10-29T12:33:00Z">
            <w:rPr>
              <w:rStyle w:val="FootnoteReference"/>
              <w:rFonts w:cs="Times New Roman"/>
              <w:highlight w:val="yellow"/>
            </w:rPr>
          </w:rPrChange>
        </w:rPr>
        <w:footnoteReference w:customMarkFollows="1" w:id="2"/>
        <w:t>**</w:t>
      </w:r>
      <w:r w:rsidRPr="008B0CC3">
        <w:rPr>
          <w:rFonts w:cs="Times New Roman"/>
          <w:rPrChange w:id="20" w:author="Marie-therese Witte" w:date="2024-10-29T08:33:00Z" w16du:dateUtc="2024-10-29T12:33:00Z">
            <w:rPr>
              <w:rFonts w:cs="Times New Roman"/>
              <w:highlight w:val="yellow"/>
            </w:rPr>
          </w:rPrChange>
        </w:rPr>
        <w:t xml:space="preserve"> Scott Matsuda,</w:t>
      </w:r>
      <w:r w:rsidRPr="008B0CC3">
        <w:rPr>
          <w:rStyle w:val="FootnoteReference"/>
          <w:rFonts w:cs="Times New Roman"/>
          <w:rPrChange w:id="21" w:author="Marie-therese Witte" w:date="2024-10-29T08:33:00Z" w16du:dateUtc="2024-10-29T12:33:00Z">
            <w:rPr>
              <w:rStyle w:val="FootnoteReference"/>
              <w:rFonts w:cs="Times New Roman"/>
              <w:highlight w:val="yellow"/>
            </w:rPr>
          </w:rPrChange>
        </w:rPr>
        <w:footnoteReference w:customMarkFollows="1" w:id="3"/>
        <w:t>***</w:t>
      </w:r>
      <w:r w:rsidRPr="008B0CC3">
        <w:rPr>
          <w:rFonts w:cs="Times New Roman"/>
          <w:rPrChange w:id="51" w:author="Marie-therese Witte" w:date="2024-10-29T08:33:00Z" w16du:dateUtc="2024-10-29T12:33:00Z">
            <w:rPr>
              <w:rFonts w:cs="Times New Roman"/>
              <w:highlight w:val="yellow"/>
            </w:rPr>
          </w:rPrChange>
        </w:rPr>
        <w:t xml:space="preserve"> &amp; Justine Kawa</w:t>
      </w:r>
      <w:commentRangeStart w:id="52"/>
      <w:commentRangeStart w:id="53"/>
      <w:r w:rsidRPr="008B0CC3">
        <w:rPr>
          <w:rStyle w:val="FootnoteReference"/>
          <w:rFonts w:cs="Times New Roman"/>
          <w:rPrChange w:id="54" w:author="Marie-therese Witte" w:date="2024-10-29T08:33:00Z" w16du:dateUtc="2024-10-29T12:33:00Z">
            <w:rPr>
              <w:rStyle w:val="FootnoteReference"/>
              <w:rFonts w:cs="Times New Roman"/>
              <w:highlight w:val="yellow"/>
            </w:rPr>
          </w:rPrChange>
        </w:rPr>
        <w:footnoteReference w:customMarkFollows="1" w:id="4"/>
        <w:t>***</w:t>
      </w:r>
      <w:commentRangeEnd w:id="52"/>
      <w:r w:rsidRPr="008B0CC3">
        <w:rPr>
          <w:rStyle w:val="CommentReference"/>
          <w:szCs w:val="20"/>
        </w:rPr>
        <w:commentReference w:id="52"/>
      </w:r>
      <w:commentRangeEnd w:id="53"/>
      <w:r w:rsidR="004B4A15" w:rsidRPr="008B0CC3">
        <w:rPr>
          <w:rStyle w:val="CommentReference"/>
          <w:szCs w:val="20"/>
        </w:rPr>
        <w:commentReference w:id="53"/>
      </w:r>
      <w:r w:rsidRPr="008B0CC3">
        <w:rPr>
          <w:rStyle w:val="FootnoteReference"/>
          <w:rFonts w:cs="Times New Roman"/>
          <w:rPrChange w:id="59" w:author="Marie-therese Witte" w:date="2024-10-29T08:33:00Z" w16du:dateUtc="2024-10-29T12:33:00Z">
            <w:rPr>
              <w:rStyle w:val="FootnoteReference"/>
              <w:rFonts w:cs="Times New Roman"/>
              <w:highlight w:val="yellow"/>
            </w:rPr>
          </w:rPrChange>
        </w:rPr>
        <w:t>*</w:t>
      </w:r>
    </w:p>
    <w:p w14:paraId="591315F4" w14:textId="77777777" w:rsidR="0066410C" w:rsidRDefault="0066410C" w:rsidP="0066410C">
      <w:pPr>
        <w:jc w:val="center"/>
      </w:pPr>
    </w:p>
    <w:p w14:paraId="4C3E1046" w14:textId="77777777" w:rsidR="0066410C" w:rsidRPr="00AE2B12" w:rsidRDefault="0066410C" w:rsidP="0066410C">
      <w:pPr>
        <w:spacing w:before="120" w:after="100"/>
        <w:ind w:left="1350" w:right="1440"/>
        <w:jc w:val="both"/>
        <w:rPr>
          <w:rFonts w:eastAsia="Yu Mincho" w:cs="Times New Roman"/>
          <w:noProof/>
          <w:kern w:val="0"/>
          <w:szCs w:val="19"/>
        </w:rPr>
      </w:pPr>
      <w:r w:rsidRPr="00AE2B12">
        <w:rPr>
          <w:rFonts w:eastAsia="Yu Mincho" w:cs="Times New Roman"/>
          <w:i/>
          <w:iCs/>
          <w:noProof/>
          <w:kern w:val="0"/>
          <w:szCs w:val="19"/>
        </w:rPr>
        <w:t>“Federalism need not be a mean-spirited doctrine that serves only to limit the scope of human liberty. Rather, it must necessarily be furthered significantly when state courts thrust themselves into a position of prominence in the struggle to protect the people of our nation from governmental intrusions on their freedoms.”</w:t>
      </w:r>
      <w:r w:rsidRPr="00AE2B12">
        <w:rPr>
          <w:rFonts w:eastAsia="Yu Mincho" w:cs="Times New Roman"/>
          <w:noProof/>
          <w:kern w:val="0"/>
          <w:szCs w:val="19"/>
        </w:rPr>
        <w:t xml:space="preserve"> – </w:t>
      </w:r>
      <w:r w:rsidRPr="00AE2B12">
        <w:rPr>
          <w:rFonts w:eastAsia="Times New Roman" w:cs="Times New Roman"/>
          <w:kern w:val="0"/>
          <w:szCs w:val="19"/>
        </w:rPr>
        <w:t>William J. Brennan</w:t>
      </w:r>
    </w:p>
    <w:p w14:paraId="04033715" w14:textId="77777777" w:rsidR="0066410C" w:rsidRPr="00802497" w:rsidRDefault="0066410C" w:rsidP="0066410C">
      <w:pPr>
        <w:jc w:val="center"/>
        <w:rPr>
          <w:rFonts w:cs="Times New Roman"/>
        </w:rPr>
      </w:pPr>
    </w:p>
    <w:p w14:paraId="0A64D874" w14:textId="77777777" w:rsidR="0066410C" w:rsidRPr="00802497" w:rsidRDefault="0066410C" w:rsidP="0066410C">
      <w:pPr>
        <w:rPr>
          <w:rFonts w:eastAsia="Times New Roman" w:cs="Times New Roman"/>
          <w:kern w:val="0"/>
          <w:szCs w:val="24"/>
        </w:rPr>
      </w:pPr>
    </w:p>
    <w:bookmarkEnd w:id="0"/>
    <w:p w14:paraId="59D099FA" w14:textId="77777777" w:rsidR="0066410C" w:rsidRPr="00802497" w:rsidRDefault="0066410C" w:rsidP="0066410C">
      <w:pPr>
        <w:jc w:val="center"/>
        <w:rPr>
          <w:rFonts w:cs="Times New Roman"/>
          <w:smallCaps/>
        </w:rPr>
      </w:pPr>
      <w:r w:rsidRPr="000A282E">
        <w:rPr>
          <w:rFonts w:cs="Times New Roman"/>
          <w:smallCaps/>
        </w:rPr>
        <w:t>I.  Introduction</w:t>
      </w:r>
    </w:p>
    <w:p w14:paraId="32B002BC" w14:textId="77777777" w:rsidR="0066410C" w:rsidRPr="00802497" w:rsidRDefault="0066410C" w:rsidP="0066410C">
      <w:pPr>
        <w:jc w:val="center"/>
        <w:rPr>
          <w:rFonts w:cs="Times New Roman"/>
          <w:smallCaps/>
        </w:rPr>
      </w:pPr>
    </w:p>
    <w:p w14:paraId="2565A3E4" w14:textId="77777777" w:rsidR="0066410C" w:rsidRPr="00802497" w:rsidRDefault="0066410C" w:rsidP="0066410C">
      <w:pPr>
        <w:spacing w:line="480" w:lineRule="auto"/>
        <w:ind w:firstLine="720"/>
        <w:rPr>
          <w:rFonts w:eastAsia="Times New Roman" w:cs="Times New Roman"/>
          <w:kern w:val="0"/>
          <w:szCs w:val="24"/>
        </w:rPr>
      </w:pPr>
      <w:r w:rsidRPr="00802497">
        <w:rPr>
          <w:rFonts w:eastAsia="Times New Roman" w:cs="Times New Roman"/>
          <w:kern w:val="0"/>
          <w:szCs w:val="24"/>
        </w:rPr>
        <w:t>State courts can become involved in the redistricting process (a) when those with primary redistricting authority fail to enact a plan in a timely fashion or (b) when they are the site of litigation challenging a plan as violating requirements of the state’s own constitution or other elements of state law.</w:t>
      </w:r>
      <w:r w:rsidRPr="00802497">
        <w:rPr>
          <w:rFonts w:eastAsia="Times New Roman" w:cs="Times New Roman"/>
          <w:kern w:val="0"/>
          <w:szCs w:val="24"/>
          <w:vertAlign w:val="superscript"/>
        </w:rPr>
        <w:footnoteReference w:id="5"/>
      </w:r>
      <w:r w:rsidRPr="00802497">
        <w:rPr>
          <w:rFonts w:eastAsia="Times New Roman" w:cs="Times New Roman"/>
          <w:kern w:val="0"/>
          <w:szCs w:val="24"/>
        </w:rPr>
        <w:t xml:space="preserve">  If they cannot motivate the primary redistricting authority to draw a constitutional map under specified time constraints,</w:t>
      </w:r>
      <w:r w:rsidRPr="00802497">
        <w:rPr>
          <w:rFonts w:eastAsia="Yu Mincho" w:cs="Times New Roman"/>
          <w:kern w:val="0"/>
          <w:szCs w:val="24"/>
        </w:rPr>
        <w:t xml:space="preserve"> </w:t>
      </w:r>
      <w:r w:rsidRPr="00802497">
        <w:rPr>
          <w:rFonts w:eastAsia="Times New Roman" w:cs="Times New Roman"/>
          <w:kern w:val="0"/>
          <w:szCs w:val="24"/>
        </w:rPr>
        <w:t>state courts can decide to draw their own map.</w:t>
      </w:r>
      <w:r w:rsidRPr="00802497">
        <w:rPr>
          <w:rFonts w:eastAsia="Times New Roman" w:cs="Times New Roman"/>
          <w:kern w:val="0"/>
          <w:szCs w:val="24"/>
          <w:vertAlign w:val="superscript"/>
        </w:rPr>
        <w:footnoteReference w:id="6"/>
      </w:r>
      <w:r w:rsidRPr="00802497">
        <w:rPr>
          <w:rFonts w:eastAsia="Times New Roman" w:cs="Times New Roman"/>
          <w:kern w:val="0"/>
          <w:szCs w:val="24"/>
        </w:rPr>
        <w:t xml:space="preserve">  However, courts may do so only reluctantly, and they may allow the principal redistricting authority a second chance (or additional time) to provide a constitutional map before a court seeks to provide a map of its own.</w:t>
      </w:r>
      <w:r w:rsidRPr="00802497">
        <w:rPr>
          <w:rFonts w:eastAsia="Times New Roman" w:cs="Times New Roman"/>
          <w:kern w:val="0"/>
          <w:szCs w:val="24"/>
          <w:vertAlign w:val="superscript"/>
        </w:rPr>
        <w:footnoteReference w:id="7"/>
      </w:r>
    </w:p>
    <w:p w14:paraId="474D2124" w14:textId="6F2E9218" w:rsidR="0066410C" w:rsidRPr="00802497" w:rsidRDefault="0066410C" w:rsidP="0066410C">
      <w:pPr>
        <w:pStyle w:val="BodyText"/>
        <w:spacing w:after="0" w:line="480" w:lineRule="auto"/>
        <w:ind w:firstLine="720"/>
        <w:rPr>
          <w:rFonts w:eastAsia="Times New Roman" w:cs="Times New Roman"/>
          <w:kern w:val="0"/>
          <w:szCs w:val="24"/>
        </w:rPr>
      </w:pPr>
      <w:r w:rsidRPr="00802497">
        <w:rPr>
          <w:rFonts w:eastAsia="Times New Roman" w:cs="Times New Roman"/>
          <w:kern w:val="0"/>
          <w:szCs w:val="24"/>
        </w:rPr>
        <w:lastRenderedPageBreak/>
        <w:t xml:space="preserve">In this Essay </w:t>
      </w:r>
      <w:r w:rsidRPr="00BD35AA">
        <w:rPr>
          <w:rFonts w:eastAsia="Times New Roman" w:cs="Times New Roman"/>
          <w:kern w:val="0"/>
          <w:szCs w:val="24"/>
        </w:rPr>
        <w:t>we limit ourselves to redistricting cases that came before state courts challenging plans for U.S. Congressional districts;</w:t>
      </w:r>
      <w:r w:rsidRPr="00BD35AA">
        <w:rPr>
          <w:rFonts w:eastAsia="Yu Mincho" w:cs="Times New Roman"/>
          <w:kern w:val="0"/>
          <w:szCs w:val="24"/>
          <w:vertAlign w:val="superscript"/>
        </w:rPr>
        <w:footnoteReference w:id="8"/>
      </w:r>
      <w:r w:rsidRPr="00BD35AA">
        <w:rPr>
          <w:rFonts w:eastAsia="Times New Roman" w:cs="Times New Roman"/>
          <w:kern w:val="0"/>
          <w:szCs w:val="24"/>
        </w:rPr>
        <w:t xml:space="preserve"> we are most interested in cases that were brought after the 2020 census and decided before the November 2022 elections, but we will also provide some background on cases brought in the prior decade.</w:t>
      </w:r>
      <w:r w:rsidRPr="00BD35AA">
        <w:rPr>
          <w:rFonts w:eastAsia="Yu Mincho" w:cs="Times New Roman"/>
          <w:kern w:val="0"/>
          <w:szCs w:val="24"/>
          <w:vertAlign w:val="superscript"/>
        </w:rPr>
        <w:footnoteReference w:id="9"/>
      </w:r>
      <w:r w:rsidRPr="00BD35AA">
        <w:rPr>
          <w:rFonts w:eastAsia="Times New Roman" w:cs="Times New Roman"/>
          <w:kern w:val="0"/>
          <w:szCs w:val="24"/>
        </w:rPr>
        <w:t xml:space="preserve">  Most importantly, we focus</w:t>
      </w:r>
      <w:r w:rsidRPr="00802497">
        <w:rPr>
          <w:rFonts w:eastAsia="Times New Roman" w:cs="Times New Roman"/>
          <w:kern w:val="0"/>
          <w:szCs w:val="24"/>
        </w:rPr>
        <w:t xml:space="preserve"> on decisions about partisan gerrymandering.</w:t>
      </w:r>
      <w:bookmarkStart w:id="60" w:name="_Ref143802277"/>
      <w:r w:rsidRPr="00802497">
        <w:rPr>
          <w:rFonts w:eastAsia="Times New Roman" w:cs="Times New Roman"/>
          <w:kern w:val="0"/>
          <w:szCs w:val="24"/>
          <w:vertAlign w:val="superscript"/>
        </w:rPr>
        <w:footnoteReference w:id="10"/>
      </w:r>
      <w:bookmarkEnd w:id="60"/>
      <w:r w:rsidRPr="00802497">
        <w:rPr>
          <w:rFonts w:eastAsia="Times New Roman" w:cs="Times New Roman"/>
          <w:kern w:val="0"/>
          <w:szCs w:val="24"/>
        </w:rPr>
        <w:t xml:space="preserve">  Because of the Supreme Court’s 2019 abdication in </w:t>
      </w:r>
      <w:r w:rsidRPr="00802497">
        <w:rPr>
          <w:rFonts w:eastAsia="Times New Roman" w:cs="Times New Roman"/>
          <w:i/>
          <w:iCs/>
          <w:kern w:val="0"/>
          <w:szCs w:val="24"/>
        </w:rPr>
        <w:lastRenderedPageBreak/>
        <w:t xml:space="preserve">Rucho v. Common Cause </w:t>
      </w:r>
      <w:r w:rsidRPr="00802497">
        <w:rPr>
          <w:rFonts w:eastAsia="Times New Roman" w:cs="Times New Roman"/>
          <w:kern w:val="0"/>
          <w:szCs w:val="24"/>
        </w:rPr>
        <w:t>of any federal court responsibility to police partisan gerrymandering,</w:t>
      </w:r>
      <w:r w:rsidRPr="00802497">
        <w:rPr>
          <w:rFonts w:eastAsia="Times New Roman" w:cs="Times New Roman"/>
          <w:kern w:val="0"/>
          <w:szCs w:val="24"/>
          <w:vertAlign w:val="superscript"/>
        </w:rPr>
        <w:footnoteReference w:id="11"/>
      </w:r>
      <w:r w:rsidRPr="00802497">
        <w:rPr>
          <w:rFonts w:eastAsia="Times New Roman" w:cs="Times New Roman"/>
          <w:kern w:val="0"/>
          <w:szCs w:val="24"/>
        </w:rPr>
        <w:t xml:space="preserve"> claims of partisan gerrymandering have become the exclusive domain of state courts.</w:t>
      </w:r>
      <w:bookmarkStart w:id="61" w:name="_Ref148798883"/>
      <w:commentRangeStart w:id="62"/>
      <w:commentRangeStart w:id="63"/>
      <w:commentRangeStart w:id="64"/>
      <w:commentRangeStart w:id="65"/>
      <w:commentRangeStart w:id="66"/>
      <w:r w:rsidRPr="00802497">
        <w:rPr>
          <w:rFonts w:eastAsia="Times New Roman" w:cs="Times New Roman"/>
          <w:kern w:val="0"/>
          <w:szCs w:val="24"/>
          <w:vertAlign w:val="superscript"/>
        </w:rPr>
        <w:footnoteReference w:id="12"/>
      </w:r>
      <w:bookmarkEnd w:id="61"/>
      <w:commentRangeEnd w:id="62"/>
      <w:r>
        <w:rPr>
          <w:rStyle w:val="CommentReference"/>
          <w:szCs w:val="20"/>
        </w:rPr>
        <w:commentReference w:id="62"/>
      </w:r>
      <w:commentRangeEnd w:id="63"/>
      <w:r>
        <w:rPr>
          <w:rStyle w:val="CommentReference"/>
          <w:szCs w:val="20"/>
        </w:rPr>
        <w:commentReference w:id="63"/>
      </w:r>
      <w:commentRangeEnd w:id="64"/>
      <w:r>
        <w:rPr>
          <w:rStyle w:val="CommentReference"/>
          <w:szCs w:val="20"/>
        </w:rPr>
        <w:commentReference w:id="64"/>
      </w:r>
      <w:commentRangeEnd w:id="65"/>
      <w:r>
        <w:rPr>
          <w:rStyle w:val="CommentReference"/>
          <w:szCs w:val="20"/>
        </w:rPr>
        <w:commentReference w:id="65"/>
      </w:r>
      <w:commentRangeEnd w:id="66"/>
      <w:r w:rsidR="00AA2F4D">
        <w:rPr>
          <w:rStyle w:val="CommentReference"/>
          <w:szCs w:val="20"/>
        </w:rPr>
        <w:commentReference w:id="66"/>
      </w:r>
      <w:r w:rsidRPr="00802497">
        <w:rPr>
          <w:rFonts w:eastAsia="Times New Roman" w:cs="Times New Roman"/>
          <w:kern w:val="0"/>
          <w:szCs w:val="24"/>
        </w:rPr>
        <w:t xml:space="preserve">  In </w:t>
      </w:r>
      <w:r w:rsidRPr="00802497">
        <w:rPr>
          <w:rFonts w:eastAsia="Times New Roman" w:cs="Times New Roman"/>
          <w:i/>
          <w:iCs/>
          <w:kern w:val="0"/>
          <w:szCs w:val="24"/>
        </w:rPr>
        <w:t>Rucho</w:t>
      </w:r>
      <w:r w:rsidRPr="00802497">
        <w:rPr>
          <w:rFonts w:eastAsia="Times New Roman" w:cs="Times New Roman"/>
          <w:kern w:val="0"/>
          <w:szCs w:val="24"/>
        </w:rPr>
        <w:t>,</w:t>
      </w:r>
      <w:r w:rsidRPr="00802497">
        <w:rPr>
          <w:rFonts w:eastAsia="Times New Roman" w:cs="Times New Roman"/>
          <w:i/>
          <w:iCs/>
          <w:kern w:val="0"/>
          <w:szCs w:val="24"/>
        </w:rPr>
        <w:t xml:space="preserve"> </w:t>
      </w:r>
      <w:r w:rsidRPr="00802497">
        <w:rPr>
          <w:rFonts w:eastAsia="Times New Roman" w:cs="Times New Roman"/>
          <w:kern w:val="0"/>
          <w:szCs w:val="24"/>
        </w:rPr>
        <w:lastRenderedPageBreak/>
        <w:t xml:space="preserve">a case on appeal from federal court in North Carolina, the U.S. Supreme Court definitively abdicated </w:t>
      </w:r>
      <w:r w:rsidRPr="001050D2">
        <w:rPr>
          <w:rFonts w:eastAsia="Times New Roman" w:cs="Times New Roman"/>
          <w:kern w:val="0"/>
          <w:szCs w:val="24"/>
        </w:rPr>
        <w:t xml:space="preserve">any </w:t>
      </w:r>
      <w:r w:rsidRPr="001050D2">
        <w:rPr>
          <w:rFonts w:eastAsia="Times New Roman" w:cs="Times New Roman"/>
          <w:i/>
          <w:iCs/>
          <w:kern w:val="0"/>
          <w:szCs w:val="24"/>
        </w:rPr>
        <w:t>federal</w:t>
      </w:r>
      <w:r w:rsidRPr="001050D2">
        <w:rPr>
          <w:rFonts w:eastAsia="Times New Roman" w:cs="Times New Roman"/>
          <w:kern w:val="0"/>
          <w:szCs w:val="24"/>
        </w:rPr>
        <w:t xml:space="preserve"> responsibility for policing partisan gerrymandering, claiming, </w:t>
      </w:r>
      <w:r w:rsidRPr="001050D2">
        <w:rPr>
          <w:rFonts w:eastAsia="Times New Roman" w:cs="Times New Roman"/>
          <w:i/>
          <w:iCs/>
          <w:kern w:val="0"/>
          <w:szCs w:val="24"/>
        </w:rPr>
        <w:t>inter alia</w:t>
      </w:r>
      <w:r w:rsidRPr="001050D2">
        <w:rPr>
          <w:rFonts w:eastAsia="Times New Roman" w:cs="Times New Roman"/>
          <w:kern w:val="0"/>
          <w:szCs w:val="24"/>
        </w:rPr>
        <w:t>, that no judicially manageable standard allowed for courts to distinguish unconstitutional partisan gerrymandering from politics as usual, and, therefore, partisa</w:t>
      </w:r>
      <w:r w:rsidRPr="00802497">
        <w:rPr>
          <w:rFonts w:eastAsia="Times New Roman" w:cs="Times New Roman"/>
          <w:kern w:val="0"/>
          <w:szCs w:val="24"/>
        </w:rPr>
        <w:t>n gerrymandering claims presented a non-justiciable political question</w:t>
      </w:r>
      <w:commentRangeStart w:id="81"/>
      <w:commentRangeStart w:id="82"/>
      <w:commentRangeStart w:id="83"/>
      <w:r w:rsidRPr="00802497">
        <w:rPr>
          <w:rFonts w:eastAsia="Times New Roman" w:cs="Times New Roman"/>
          <w:kern w:val="0"/>
          <w:szCs w:val="24"/>
        </w:rPr>
        <w:t>.</w:t>
      </w:r>
      <w:r w:rsidRPr="00802497">
        <w:rPr>
          <w:rFonts w:eastAsia="Times New Roman" w:cs="Times New Roman"/>
          <w:kern w:val="0"/>
          <w:szCs w:val="24"/>
          <w:vertAlign w:val="superscript"/>
        </w:rPr>
        <w:footnoteReference w:id="13"/>
      </w:r>
      <w:commentRangeEnd w:id="81"/>
      <w:r>
        <w:rPr>
          <w:rStyle w:val="CommentReference"/>
          <w:szCs w:val="20"/>
        </w:rPr>
        <w:commentReference w:id="81"/>
      </w:r>
      <w:commentRangeEnd w:id="82"/>
      <w:r>
        <w:rPr>
          <w:rStyle w:val="CommentReference"/>
          <w:szCs w:val="20"/>
        </w:rPr>
        <w:commentReference w:id="82"/>
      </w:r>
      <w:commentRangeEnd w:id="83"/>
      <w:r w:rsidR="00465C5A">
        <w:rPr>
          <w:rStyle w:val="CommentReference"/>
          <w:szCs w:val="20"/>
        </w:rPr>
        <w:commentReference w:id="83"/>
      </w:r>
      <w:r w:rsidRPr="00802497">
        <w:rPr>
          <w:rFonts w:eastAsia="Times New Roman" w:cs="Times New Roman"/>
          <w:kern w:val="0"/>
          <w:szCs w:val="24"/>
        </w:rPr>
        <w:t xml:space="preserve">  In </w:t>
      </w:r>
      <w:r w:rsidRPr="001050D2">
        <w:rPr>
          <w:rFonts w:eastAsia="Times New Roman" w:cs="Times New Roman"/>
          <w:kern w:val="0"/>
          <w:szCs w:val="24"/>
        </w:rPr>
        <w:t xml:space="preserve">the subsequent thirty-three years after </w:t>
      </w:r>
      <w:del w:id="89" w:author="Marie-therese Witte" w:date="2024-10-23T20:01:00Z" w16du:dateUtc="2024-10-24T00:01:00Z">
        <w:r w:rsidRPr="00465C5A" w:rsidDel="00465C5A">
          <w:rPr>
            <w:rFonts w:eastAsia="Times New Roman" w:cs="Times New Roman"/>
            <w:i/>
            <w:iCs/>
            <w:kern w:val="0"/>
            <w:szCs w:val="24"/>
            <w:highlight w:val="cyan"/>
            <w:rPrChange w:id="90" w:author="Marie-therese Witte" w:date="2024-10-23T20:03:00Z" w16du:dateUtc="2024-10-24T00:03:00Z">
              <w:rPr>
                <w:rFonts w:eastAsia="Times New Roman" w:cs="Times New Roman"/>
                <w:i/>
                <w:iCs/>
                <w:kern w:val="0"/>
                <w:szCs w:val="24"/>
                <w:highlight w:val="yellow"/>
              </w:rPr>
            </w:rPrChange>
          </w:rPr>
          <w:delText>Davis</w:delText>
        </w:r>
      </w:del>
      <w:proofErr w:type="spellStart"/>
      <w:ins w:id="91" w:author="Marie-therese Witte" w:date="2024-10-23T20:01:00Z" w16du:dateUtc="2024-10-24T00:01:00Z">
        <w:r w:rsidR="00465C5A" w:rsidRPr="00465C5A">
          <w:rPr>
            <w:rFonts w:eastAsia="Times New Roman" w:cs="Times New Roman"/>
            <w:i/>
            <w:iCs/>
            <w:kern w:val="0"/>
            <w:szCs w:val="24"/>
            <w:highlight w:val="cyan"/>
            <w:rPrChange w:id="92" w:author="Marie-therese Witte" w:date="2024-10-23T20:03:00Z" w16du:dateUtc="2024-10-24T00:03:00Z">
              <w:rPr>
                <w:rFonts w:eastAsia="Times New Roman" w:cs="Times New Roman"/>
                <w:i/>
                <w:iCs/>
                <w:kern w:val="0"/>
                <w:szCs w:val="24"/>
                <w:highlight w:val="yellow"/>
              </w:rPr>
            </w:rPrChange>
          </w:rPr>
          <w:t>Bandemer</w:t>
        </w:r>
      </w:ins>
      <w:proofErr w:type="spellEnd"/>
      <w:r w:rsidRPr="00465C5A">
        <w:rPr>
          <w:rFonts w:eastAsia="Times New Roman" w:cs="Times New Roman"/>
          <w:kern w:val="0"/>
          <w:szCs w:val="24"/>
          <w:highlight w:val="cyan"/>
          <w:rPrChange w:id="93" w:author="Marie-therese Witte" w:date="2024-10-23T20:03:00Z" w16du:dateUtc="2024-10-24T00:03:00Z">
            <w:rPr>
              <w:rFonts w:eastAsia="Times New Roman" w:cs="Times New Roman"/>
              <w:kern w:val="0"/>
              <w:szCs w:val="24"/>
              <w:highlight w:val="yellow"/>
            </w:rPr>
          </w:rPrChange>
        </w:rPr>
        <w:t>,</w:t>
      </w:r>
      <w:r w:rsidRPr="00802497">
        <w:rPr>
          <w:rFonts w:eastAsia="Times New Roman" w:cs="Times New Roman"/>
          <w:kern w:val="0"/>
          <w:szCs w:val="24"/>
        </w:rPr>
        <w:t xml:space="preserve"> the Supreme Court failed to agree to any more specific and judicially manageable standards with which to decide partisan gerrymandering cases,</w:t>
      </w:r>
      <w:r>
        <w:rPr>
          <w:rStyle w:val="FootnoteReference"/>
          <w:rFonts w:eastAsia="Times New Roman" w:cs="Times New Roman"/>
          <w:kern w:val="0"/>
          <w:szCs w:val="24"/>
        </w:rPr>
        <w:footnoteReference w:id="14"/>
      </w:r>
      <w:r w:rsidRPr="00802497">
        <w:rPr>
          <w:rFonts w:eastAsia="Times New Roman" w:cs="Times New Roman"/>
          <w:kern w:val="0"/>
          <w:szCs w:val="24"/>
        </w:rPr>
        <w:t xml:space="preserve"> though some Justices enunciated proposed metrics,</w:t>
      </w:r>
      <w:commentRangeStart w:id="94"/>
      <w:commentRangeStart w:id="95"/>
      <w:r w:rsidRPr="00802497">
        <w:rPr>
          <w:rFonts w:eastAsia="Times New Roman" w:cs="Times New Roman"/>
          <w:kern w:val="0"/>
          <w:szCs w:val="24"/>
          <w:vertAlign w:val="superscript"/>
        </w:rPr>
        <w:footnoteReference w:id="15"/>
      </w:r>
      <w:commentRangeEnd w:id="94"/>
      <w:r>
        <w:rPr>
          <w:rStyle w:val="CommentReference"/>
          <w:szCs w:val="20"/>
        </w:rPr>
        <w:commentReference w:id="94"/>
      </w:r>
      <w:commentRangeEnd w:id="95"/>
      <w:r>
        <w:rPr>
          <w:rStyle w:val="CommentReference"/>
          <w:szCs w:val="20"/>
        </w:rPr>
        <w:commentReference w:id="95"/>
      </w:r>
      <w:r w:rsidRPr="00802497">
        <w:rPr>
          <w:rFonts w:eastAsia="Times New Roman" w:cs="Times New Roman"/>
          <w:kern w:val="0"/>
          <w:szCs w:val="24"/>
        </w:rPr>
        <w:t xml:space="preserve"> nor did the Supreme Court ever hold a redistricting map to be unconstitutional.</w:t>
      </w:r>
      <w:r w:rsidRPr="00802497">
        <w:rPr>
          <w:rFonts w:eastAsia="Times New Roman" w:cs="Times New Roman"/>
          <w:kern w:val="0"/>
          <w:szCs w:val="24"/>
          <w:vertAlign w:val="superscript"/>
        </w:rPr>
        <w:footnoteReference w:id="16"/>
      </w:r>
      <w:r w:rsidRPr="00802497">
        <w:rPr>
          <w:rFonts w:eastAsia="Times New Roman" w:cs="Times New Roman"/>
          <w:kern w:val="0"/>
          <w:szCs w:val="24"/>
        </w:rPr>
        <w:t xml:space="preserve"> </w:t>
      </w:r>
    </w:p>
    <w:p w14:paraId="74FD4E92" w14:textId="77777777" w:rsidR="0066410C" w:rsidRPr="00802497" w:rsidRDefault="0066410C" w:rsidP="0066410C">
      <w:pPr>
        <w:pStyle w:val="BodyText"/>
        <w:spacing w:after="0" w:line="480" w:lineRule="auto"/>
        <w:ind w:firstLine="720"/>
        <w:rPr>
          <w:rFonts w:eastAsia="Times New Roman" w:cs="Times New Roman"/>
          <w:kern w:val="0"/>
          <w:szCs w:val="24"/>
        </w:rPr>
      </w:pPr>
      <w:r w:rsidRPr="00802497">
        <w:rPr>
          <w:rFonts w:eastAsia="Times New Roman" w:cs="Times New Roman"/>
          <w:kern w:val="0"/>
          <w:szCs w:val="24"/>
        </w:rPr>
        <w:t xml:space="preserve">Prior to </w:t>
      </w:r>
      <w:r w:rsidRPr="00802497">
        <w:rPr>
          <w:rFonts w:eastAsia="Times New Roman" w:cs="Times New Roman"/>
          <w:i/>
          <w:iCs/>
          <w:kern w:val="0"/>
          <w:szCs w:val="24"/>
        </w:rPr>
        <w:t>Rucho</w:t>
      </w:r>
      <w:r w:rsidRPr="00802497">
        <w:rPr>
          <w:rFonts w:eastAsia="Times New Roman" w:cs="Times New Roman"/>
          <w:kern w:val="0"/>
          <w:szCs w:val="24"/>
        </w:rPr>
        <w:t>, state courts had largely been uninvolved with the issue of partisan gerrymandering.</w:t>
      </w:r>
      <w:r w:rsidRPr="00802497">
        <w:rPr>
          <w:rFonts w:eastAsia="Times New Roman" w:cs="Times New Roman"/>
          <w:kern w:val="0"/>
          <w:szCs w:val="24"/>
          <w:vertAlign w:val="superscript"/>
        </w:rPr>
        <w:footnoteReference w:id="17"/>
      </w:r>
      <w:r w:rsidRPr="00802497">
        <w:rPr>
          <w:rFonts w:eastAsia="Times New Roman" w:cs="Times New Roman"/>
          <w:kern w:val="0"/>
          <w:szCs w:val="24"/>
        </w:rPr>
        <w:t xml:space="preserve">  While some states have direct language in their state </w:t>
      </w:r>
      <w:r w:rsidRPr="001050D2">
        <w:rPr>
          <w:rFonts w:eastAsia="Times New Roman" w:cs="Times New Roman"/>
          <w:kern w:val="0"/>
          <w:szCs w:val="24"/>
        </w:rPr>
        <w:t>constitutions that</w:t>
      </w:r>
      <w:r w:rsidRPr="00802497">
        <w:rPr>
          <w:rFonts w:eastAsia="Times New Roman" w:cs="Times New Roman"/>
          <w:kern w:val="0"/>
          <w:szCs w:val="24"/>
        </w:rPr>
        <w:t xml:space="preserve"> forbids partisan gerrymandering—often language recently added via the initiative process—most states do not.</w:t>
      </w:r>
      <w:r w:rsidRPr="00802497">
        <w:rPr>
          <w:rFonts w:eastAsia="Times New Roman" w:cs="Times New Roman"/>
          <w:kern w:val="0"/>
          <w:szCs w:val="24"/>
          <w:vertAlign w:val="superscript"/>
        </w:rPr>
        <w:footnoteReference w:id="18"/>
      </w:r>
      <w:r w:rsidRPr="00802497">
        <w:rPr>
          <w:rFonts w:eastAsia="Times New Roman" w:cs="Times New Roman"/>
          <w:kern w:val="0"/>
          <w:szCs w:val="24"/>
        </w:rPr>
        <w:t xml:space="preserve">  For such states, plaintiffs would have to bring a claim based on </w:t>
      </w:r>
      <w:r w:rsidRPr="001050D2">
        <w:rPr>
          <w:rFonts w:eastAsia="Times New Roman" w:cs="Times New Roman"/>
          <w:kern w:val="0"/>
          <w:szCs w:val="24"/>
        </w:rPr>
        <w:t>language in the states’ constitution (</w:t>
      </w:r>
      <w:r w:rsidRPr="00F8649F">
        <w:rPr>
          <w:rFonts w:eastAsia="Times New Roman" w:cs="Times New Roman"/>
          <w:i/>
          <w:iCs/>
          <w:kern w:val="0"/>
          <w:szCs w:val="24"/>
        </w:rPr>
        <w:t>e.g.</w:t>
      </w:r>
      <w:r w:rsidRPr="001050D2">
        <w:rPr>
          <w:rFonts w:eastAsia="Times New Roman" w:cs="Times New Roman"/>
          <w:kern w:val="0"/>
          <w:szCs w:val="24"/>
        </w:rPr>
        <w:t>, about “free and open” elections) as a legal justification for</w:t>
      </w:r>
      <w:r w:rsidRPr="00802497">
        <w:rPr>
          <w:rFonts w:eastAsia="Times New Roman" w:cs="Times New Roman"/>
          <w:kern w:val="0"/>
          <w:szCs w:val="24"/>
        </w:rPr>
        <w:t xml:space="preserve"> court intervention.</w:t>
      </w:r>
      <w:r w:rsidRPr="00802497">
        <w:rPr>
          <w:rFonts w:eastAsia="Times New Roman" w:cs="Times New Roman"/>
          <w:kern w:val="0"/>
          <w:szCs w:val="24"/>
          <w:vertAlign w:val="superscript"/>
        </w:rPr>
        <w:footnoteReference w:id="19"/>
      </w:r>
      <w:r w:rsidRPr="00802497">
        <w:rPr>
          <w:rFonts w:eastAsia="Times New Roman" w:cs="Times New Roman"/>
          <w:kern w:val="0"/>
          <w:szCs w:val="24"/>
        </w:rPr>
        <w:t xml:space="preserve">  Indeed, Justice Brennan argued in a law review article in 1977 that individual rights could be </w:t>
      </w:r>
      <w:r w:rsidRPr="00802497">
        <w:rPr>
          <w:rFonts w:eastAsia="Times New Roman" w:cs="Times New Roman"/>
          <w:kern w:val="0"/>
          <w:szCs w:val="24"/>
        </w:rPr>
        <w:lastRenderedPageBreak/>
        <w:t xml:space="preserve">protected to greater degrees in </w:t>
      </w:r>
      <w:r w:rsidRPr="00802497">
        <w:rPr>
          <w:rFonts w:eastAsia="Times New Roman" w:cs="Times New Roman"/>
          <w:i/>
          <w:iCs/>
          <w:kern w:val="0"/>
          <w:szCs w:val="24"/>
        </w:rPr>
        <w:t>state courts</w:t>
      </w:r>
      <w:r w:rsidRPr="00802497">
        <w:rPr>
          <w:rFonts w:eastAsia="Times New Roman" w:cs="Times New Roman"/>
          <w:kern w:val="0"/>
          <w:szCs w:val="24"/>
        </w:rPr>
        <w:t xml:space="preserve"> and through </w:t>
      </w:r>
      <w:r w:rsidRPr="00802497">
        <w:rPr>
          <w:rFonts w:eastAsia="Times New Roman" w:cs="Times New Roman"/>
          <w:i/>
          <w:iCs/>
          <w:kern w:val="0"/>
          <w:szCs w:val="24"/>
        </w:rPr>
        <w:t>state constitutions</w:t>
      </w:r>
      <w:r w:rsidRPr="00802497">
        <w:rPr>
          <w:rFonts w:eastAsia="Times New Roman" w:cs="Times New Roman"/>
          <w:kern w:val="0"/>
          <w:szCs w:val="24"/>
        </w:rPr>
        <w:t xml:space="preserve"> than the federal constitution could provide.</w:t>
      </w:r>
      <w:r w:rsidRPr="00802497">
        <w:rPr>
          <w:rFonts w:eastAsia="Times New Roman" w:cs="Times New Roman"/>
          <w:kern w:val="0"/>
          <w:szCs w:val="24"/>
          <w:vertAlign w:val="superscript"/>
        </w:rPr>
        <w:footnoteReference w:id="20"/>
      </w:r>
    </w:p>
    <w:p w14:paraId="34BC37D8" w14:textId="77777777" w:rsidR="0066410C" w:rsidRPr="00A73277" w:rsidRDefault="0066410C" w:rsidP="0066410C">
      <w:pPr>
        <w:spacing w:line="480" w:lineRule="auto"/>
        <w:ind w:firstLine="720"/>
        <w:rPr>
          <w:rFonts w:eastAsia="Times New Roman" w:cs="Times New Roman"/>
          <w:kern w:val="0"/>
          <w:szCs w:val="24"/>
        </w:rPr>
      </w:pPr>
      <w:r w:rsidRPr="00802497">
        <w:rPr>
          <w:rFonts w:eastAsia="Times New Roman" w:cs="Times New Roman"/>
          <w:kern w:val="0"/>
          <w:szCs w:val="24"/>
        </w:rPr>
        <w:t xml:space="preserve">While there has been other work on the role of state courts as a check on partisan gerrymandering in the 2020 redistricting round, both in terms of an overview and in examining what </w:t>
      </w:r>
      <w:r w:rsidRPr="00A73277">
        <w:rPr>
          <w:rFonts w:eastAsia="Times New Roman" w:cs="Times New Roman"/>
          <w:kern w:val="0"/>
          <w:szCs w:val="24"/>
        </w:rPr>
        <w:t>happened in individual states (such as North Carolina, Virginia and New York),</w:t>
      </w:r>
      <w:r w:rsidRPr="00A73277">
        <w:rPr>
          <w:rFonts w:eastAsia="Yu Mincho" w:cs="Times New Roman"/>
          <w:kern w:val="0"/>
          <w:szCs w:val="24"/>
          <w:vertAlign w:val="superscript"/>
        </w:rPr>
        <w:footnoteReference w:id="21"/>
      </w:r>
      <w:r w:rsidRPr="00A73277">
        <w:rPr>
          <w:rFonts w:eastAsia="Times New Roman" w:cs="Times New Roman"/>
          <w:kern w:val="0"/>
          <w:szCs w:val="24"/>
        </w:rPr>
        <w:t xml:space="preserve"> our approach in this Essay is distinctive in being more explicitly empirically focused in looking at the types of evidence used by state courts, including social science evidence.</w:t>
      </w:r>
      <w:bookmarkStart w:id="102" w:name="_Ref143802256"/>
      <w:r w:rsidRPr="00A73277">
        <w:rPr>
          <w:rFonts w:eastAsia="Yu Mincho" w:cs="Times New Roman"/>
          <w:kern w:val="0"/>
          <w:szCs w:val="24"/>
          <w:vertAlign w:val="superscript"/>
        </w:rPr>
        <w:footnoteReference w:id="22"/>
      </w:r>
      <w:bookmarkEnd w:id="102"/>
      <w:r w:rsidRPr="00A73277">
        <w:rPr>
          <w:rFonts w:eastAsia="Times New Roman" w:cs="Times New Roman"/>
          <w:kern w:val="0"/>
          <w:szCs w:val="24"/>
        </w:rPr>
        <w:t xml:space="preserve">  For the 2020 round of congressional redistricting, we go beyond merely identifying the highest-level state court resolution of the challenge and look at the partisan decision breakdown on that court as well as the differences in judicial reasoning and evaluation of empirical evidence found across justices both within and across states.</w:t>
      </w:r>
      <w:r w:rsidRPr="00A73277">
        <w:rPr>
          <w:rFonts w:eastAsia="Times New Roman" w:cs="Times New Roman"/>
          <w:kern w:val="0"/>
          <w:szCs w:val="24"/>
          <w:vertAlign w:val="superscript"/>
        </w:rPr>
        <w:footnoteReference w:id="23"/>
      </w:r>
      <w:r w:rsidRPr="00A73277">
        <w:rPr>
          <w:rFonts w:eastAsia="Times New Roman" w:cs="Times New Roman"/>
          <w:kern w:val="0"/>
          <w:szCs w:val="24"/>
        </w:rPr>
        <w:t xml:space="preserve">  We are primarily interested in three issues: </w:t>
      </w:r>
    </w:p>
    <w:p w14:paraId="33B7163D" w14:textId="77777777" w:rsidR="0066410C" w:rsidRPr="00802497" w:rsidRDefault="0066410C" w:rsidP="0066410C">
      <w:pPr>
        <w:spacing w:line="480" w:lineRule="auto"/>
        <w:ind w:firstLine="720"/>
        <w:rPr>
          <w:rFonts w:eastAsia="Times New Roman" w:cs="Times New Roman"/>
          <w:kern w:val="0"/>
          <w:szCs w:val="24"/>
        </w:rPr>
      </w:pPr>
      <w:r w:rsidRPr="00A73277">
        <w:rPr>
          <w:rFonts w:eastAsia="Times New Roman" w:cs="Times New Roman"/>
          <w:kern w:val="0"/>
          <w:szCs w:val="24"/>
        </w:rPr>
        <w:t xml:space="preserve">(1)  How did state courts faced with a redistricting challenge based on a claim of a denial of equal treatment and </w:t>
      </w:r>
      <w:r w:rsidRPr="00A73277">
        <w:rPr>
          <w:rFonts w:eastAsia="Times New Roman" w:cs="Times New Roman"/>
          <w:i/>
          <w:iCs/>
          <w:kern w:val="0"/>
          <w:szCs w:val="24"/>
        </w:rPr>
        <w:t>excessive</w:t>
      </w:r>
      <w:r w:rsidRPr="00A73277">
        <w:rPr>
          <w:rFonts w:eastAsia="Times New Roman" w:cs="Times New Roman"/>
          <w:kern w:val="0"/>
          <w:szCs w:val="24"/>
        </w:rPr>
        <w:t xml:space="preserve"> partisanship dec</w:t>
      </w:r>
      <w:r w:rsidRPr="00802497">
        <w:rPr>
          <w:rFonts w:eastAsia="Times New Roman" w:cs="Times New Roman"/>
          <w:kern w:val="0"/>
          <w:szCs w:val="24"/>
        </w:rPr>
        <w:t xml:space="preserve">ide whether state law allowed them to address the actual aspects of the claim, rather than following the U.S. Supreme Court and treating the claim as non-justiciable?  In seeking to answer this question we distinguish between those states </w:t>
      </w:r>
      <w:r w:rsidRPr="00802497">
        <w:rPr>
          <w:rFonts w:eastAsia="Times New Roman" w:cs="Times New Roman"/>
          <w:kern w:val="0"/>
          <w:szCs w:val="24"/>
        </w:rPr>
        <w:lastRenderedPageBreak/>
        <w:t>that had some direct prohibition on partisan gerrymandering from those where a prohibition must be inferred from long existing provisions of the state constitution.</w:t>
      </w:r>
      <w:r w:rsidRPr="00802497">
        <w:rPr>
          <w:rFonts w:eastAsia="Times New Roman" w:cs="Times New Roman"/>
          <w:kern w:val="0"/>
          <w:szCs w:val="24"/>
          <w:vertAlign w:val="superscript"/>
        </w:rPr>
        <w:footnoteReference w:id="24"/>
      </w:r>
      <w:r w:rsidRPr="00802497">
        <w:rPr>
          <w:rFonts w:eastAsia="Times New Roman" w:cs="Times New Roman"/>
          <w:kern w:val="0"/>
          <w:szCs w:val="24"/>
        </w:rPr>
        <w:t xml:space="preserve"> </w:t>
      </w:r>
    </w:p>
    <w:p w14:paraId="11DCE18D" w14:textId="77777777" w:rsidR="0066410C" w:rsidRPr="00802497" w:rsidRDefault="0066410C" w:rsidP="0066410C">
      <w:pPr>
        <w:spacing w:line="480" w:lineRule="auto"/>
        <w:ind w:firstLine="720"/>
        <w:rPr>
          <w:rFonts w:eastAsia="Times New Roman" w:cs="Times New Roman"/>
          <w:kern w:val="0"/>
          <w:szCs w:val="24"/>
        </w:rPr>
      </w:pPr>
      <w:r w:rsidRPr="00802497">
        <w:rPr>
          <w:rFonts w:eastAsia="Times New Roman" w:cs="Times New Roman"/>
          <w:kern w:val="0"/>
          <w:szCs w:val="24"/>
        </w:rPr>
        <w:t xml:space="preserve">(2) </w:t>
      </w:r>
      <w:r>
        <w:rPr>
          <w:rFonts w:eastAsia="Times New Roman" w:cs="Times New Roman"/>
          <w:kern w:val="0"/>
          <w:szCs w:val="24"/>
        </w:rPr>
        <w:t xml:space="preserve"> </w:t>
      </w:r>
      <w:r w:rsidRPr="00802497">
        <w:rPr>
          <w:rFonts w:eastAsia="Times New Roman" w:cs="Times New Roman"/>
          <w:kern w:val="0"/>
          <w:szCs w:val="24"/>
        </w:rPr>
        <w:t>The concept of partisan gerrymandering and appropriate metrics for its measurement remain controversial.</w:t>
      </w:r>
      <w:r w:rsidRPr="00802497">
        <w:rPr>
          <w:rFonts w:eastAsia="Times New Roman" w:cs="Times New Roman"/>
          <w:kern w:val="0"/>
          <w:szCs w:val="24"/>
          <w:vertAlign w:val="superscript"/>
        </w:rPr>
        <w:footnoteReference w:id="25"/>
      </w:r>
      <w:r w:rsidRPr="00802497">
        <w:rPr>
          <w:rFonts w:eastAsia="Times New Roman" w:cs="Times New Roman"/>
          <w:kern w:val="0"/>
          <w:szCs w:val="24"/>
        </w:rPr>
        <w:t xml:space="preserve">  When state court justices </w:t>
      </w:r>
      <w:r w:rsidRPr="00A73277">
        <w:rPr>
          <w:rFonts w:eastAsia="Times New Roman" w:cs="Times New Roman"/>
          <w:kern w:val="0"/>
          <w:szCs w:val="24"/>
        </w:rPr>
        <w:t>did choose to confront claims of partisan gerrymandering on the merits, what definition of partisan gerrymandering was used?  We are particularly interested in what kind of empirical evidence was cited by the court majority when it did find partisan gerrymandering—</w:t>
      </w:r>
      <w:r w:rsidRPr="00F8649F">
        <w:rPr>
          <w:rFonts w:eastAsia="Times New Roman" w:cs="Times New Roman"/>
          <w:i/>
          <w:iCs/>
          <w:kern w:val="0"/>
          <w:szCs w:val="24"/>
        </w:rPr>
        <w:t>e.g.</w:t>
      </w:r>
      <w:r w:rsidRPr="00A73277">
        <w:rPr>
          <w:rFonts w:eastAsia="Times New Roman" w:cs="Times New Roman"/>
          <w:kern w:val="0"/>
          <w:szCs w:val="24"/>
        </w:rPr>
        <w:t>, measuring the extent of gerrymandering via metrics based on election data, and/or evaluating maps in terms of the degree to which traditional good government criteria were satisfied, and/or considering the process of map drawing and what it implied about partisan intent?</w:t>
      </w:r>
      <w:bookmarkStart w:id="103" w:name="_Ref143769340"/>
      <w:r w:rsidRPr="00A73277">
        <w:rPr>
          <w:rFonts w:eastAsia="Times New Roman" w:cs="Times New Roman"/>
          <w:kern w:val="0"/>
          <w:szCs w:val="24"/>
          <w:vertAlign w:val="superscript"/>
        </w:rPr>
        <w:footnoteReference w:id="26"/>
      </w:r>
      <w:bookmarkEnd w:id="103"/>
      <w:r w:rsidRPr="00802497">
        <w:rPr>
          <w:rFonts w:eastAsia="Times New Roman" w:cs="Times New Roman"/>
          <w:kern w:val="0"/>
          <w:szCs w:val="24"/>
        </w:rPr>
        <w:t xml:space="preserve"> </w:t>
      </w:r>
    </w:p>
    <w:p w14:paraId="61C5AB52" w14:textId="77777777" w:rsidR="0066410C" w:rsidRPr="00802497" w:rsidRDefault="0066410C" w:rsidP="0066410C">
      <w:pPr>
        <w:spacing w:line="480" w:lineRule="auto"/>
        <w:ind w:firstLine="720"/>
        <w:rPr>
          <w:rFonts w:eastAsia="Times New Roman" w:cs="Times New Roman"/>
          <w:kern w:val="0"/>
          <w:szCs w:val="24"/>
        </w:rPr>
      </w:pPr>
      <w:r w:rsidRPr="00802497">
        <w:rPr>
          <w:rFonts w:eastAsia="Times New Roman" w:cs="Times New Roman"/>
          <w:kern w:val="0"/>
          <w:szCs w:val="24"/>
        </w:rPr>
        <w:t xml:space="preserve">(3) </w:t>
      </w:r>
      <w:r>
        <w:rPr>
          <w:rFonts w:eastAsia="Times New Roman" w:cs="Times New Roman"/>
          <w:kern w:val="0"/>
          <w:szCs w:val="24"/>
        </w:rPr>
        <w:t xml:space="preserve"> </w:t>
      </w:r>
      <w:r w:rsidRPr="00802497">
        <w:rPr>
          <w:rFonts w:eastAsia="Times New Roman" w:cs="Times New Roman"/>
          <w:kern w:val="0"/>
          <w:szCs w:val="24"/>
        </w:rPr>
        <w:t xml:space="preserve">Is there indirect evidence that the partisan predilections of the justices affected their decision about the presence of unconstitutional partisan gerrymandering in a map drawn by the state majority party?  Namely, is this evidence in the form of apparent differences between the </w:t>
      </w:r>
      <w:r w:rsidRPr="00802497">
        <w:rPr>
          <w:rFonts w:eastAsia="Times New Roman" w:cs="Times New Roman"/>
          <w:kern w:val="0"/>
          <w:szCs w:val="24"/>
        </w:rPr>
        <w:lastRenderedPageBreak/>
        <w:t xml:space="preserve">voting choices of justices who are sympathetic to that party as compared to justices who are sympathetic to the minority </w:t>
      </w:r>
      <w:commentRangeStart w:id="104"/>
      <w:r w:rsidRPr="00802497">
        <w:rPr>
          <w:rFonts w:eastAsia="Times New Roman" w:cs="Times New Roman"/>
          <w:kern w:val="0"/>
          <w:szCs w:val="24"/>
        </w:rPr>
        <w:t>party?</w:t>
      </w:r>
      <w:commentRangeEnd w:id="104"/>
      <w:r>
        <w:rPr>
          <w:rStyle w:val="CommentReference"/>
          <w:szCs w:val="20"/>
        </w:rPr>
        <w:commentReference w:id="104"/>
      </w:r>
      <w:r>
        <w:rPr>
          <w:rStyle w:val="FootnoteReference"/>
          <w:rFonts w:eastAsia="Times New Roman" w:cs="Times New Roman"/>
          <w:kern w:val="0"/>
          <w:szCs w:val="24"/>
        </w:rPr>
        <w:footnoteReference w:id="27"/>
      </w:r>
    </w:p>
    <w:p w14:paraId="774A6577" w14:textId="77777777" w:rsidR="0066410C" w:rsidRPr="00802497" w:rsidRDefault="0066410C" w:rsidP="0066410C">
      <w:pPr>
        <w:spacing w:line="480" w:lineRule="auto"/>
        <w:ind w:firstLine="720"/>
        <w:rPr>
          <w:rFonts w:eastAsia="Times New Roman" w:cs="Times New Roman"/>
          <w:kern w:val="0"/>
          <w:szCs w:val="24"/>
        </w:rPr>
      </w:pPr>
      <w:r w:rsidRPr="00802497">
        <w:rPr>
          <w:rFonts w:eastAsia="Times New Roman" w:cs="Times New Roman"/>
          <w:kern w:val="0"/>
          <w:szCs w:val="24"/>
        </w:rPr>
        <w:t xml:space="preserve">Before we address these three issues, we offer some useful background information about the 2020 redistricting round. </w:t>
      </w:r>
    </w:p>
    <w:p w14:paraId="7C239005" w14:textId="77777777" w:rsidR="0066410C" w:rsidRDefault="0066410C" w:rsidP="0066410C">
      <w:pPr>
        <w:spacing w:line="480" w:lineRule="auto"/>
        <w:ind w:firstLine="720"/>
        <w:rPr>
          <w:rFonts w:eastAsia="Times New Roman" w:cs="Times New Roman"/>
          <w:kern w:val="0"/>
          <w:szCs w:val="24"/>
        </w:rPr>
      </w:pPr>
      <w:r w:rsidRPr="00802497">
        <w:rPr>
          <w:rFonts w:eastAsia="Times New Roman" w:cs="Times New Roman"/>
          <w:kern w:val="0"/>
          <w:szCs w:val="24"/>
        </w:rPr>
        <w:t>Table 1, incorporating data compiled in</w:t>
      </w:r>
      <w:r>
        <w:rPr>
          <w:rFonts w:eastAsia="Times New Roman" w:cs="Times New Roman"/>
          <w:kern w:val="0"/>
          <w:szCs w:val="24"/>
        </w:rPr>
        <w:t xml:space="preserve"> a 2023 study </w:t>
      </w:r>
      <w:r w:rsidRPr="00D27A15">
        <w:rPr>
          <w:rFonts w:eastAsia="Times New Roman" w:cs="Times New Roman"/>
          <w:kern w:val="0"/>
          <w:szCs w:val="24"/>
        </w:rPr>
        <w:t xml:space="preserve">titled </w:t>
      </w:r>
      <w:r w:rsidRPr="00D27A15">
        <w:rPr>
          <w:rFonts w:eastAsia="Times New Roman" w:cs="Times New Roman"/>
          <w:i/>
          <w:iCs/>
          <w:kern w:val="0"/>
          <w:szCs w:val="24"/>
        </w:rPr>
        <w:t>The Role of State Courts in Constraining Partisan Gerrymandering in Congressional Elections</w:t>
      </w:r>
      <w:r w:rsidRPr="00D27A15">
        <w:rPr>
          <w:rFonts w:eastAsia="Times New Roman" w:cs="Times New Roman"/>
          <w:kern w:val="0"/>
          <w:szCs w:val="24"/>
        </w:rPr>
        <w:t xml:space="preserve"> by Jonathan </w:t>
      </w:r>
      <w:proofErr w:type="spellStart"/>
      <w:r w:rsidRPr="00D27A15">
        <w:rPr>
          <w:rFonts w:eastAsia="Times New Roman" w:cs="Times New Roman"/>
          <w:kern w:val="0"/>
          <w:szCs w:val="24"/>
        </w:rPr>
        <w:t>Cervas</w:t>
      </w:r>
      <w:proofErr w:type="spellEnd"/>
      <w:r w:rsidRPr="00D27A15">
        <w:rPr>
          <w:rFonts w:eastAsia="Times New Roman" w:cs="Times New Roman"/>
          <w:kern w:val="0"/>
          <w:szCs w:val="24"/>
        </w:rPr>
        <w:t xml:space="preserve">, Bernard </w:t>
      </w:r>
      <w:proofErr w:type="spellStart"/>
      <w:r w:rsidRPr="00D27A15">
        <w:rPr>
          <w:rFonts w:eastAsia="Times New Roman" w:cs="Times New Roman"/>
          <w:kern w:val="0"/>
          <w:szCs w:val="24"/>
        </w:rPr>
        <w:t>Grofman</w:t>
      </w:r>
      <w:proofErr w:type="spellEnd"/>
      <w:r w:rsidRPr="00D27A15">
        <w:rPr>
          <w:rFonts w:eastAsia="Times New Roman" w:cs="Times New Roman"/>
          <w:kern w:val="0"/>
          <w:szCs w:val="24"/>
        </w:rPr>
        <w:t>, and Scott Matsuda</w:t>
      </w:r>
      <w:bookmarkStart w:id="109" w:name="_Ref140069861"/>
      <w:r>
        <w:rPr>
          <w:rFonts w:eastAsia="Times New Roman" w:cs="Times New Roman"/>
          <w:kern w:val="0"/>
          <w:szCs w:val="24"/>
        </w:rPr>
        <w:t>,</w:t>
      </w:r>
      <w:r w:rsidRPr="00802497">
        <w:rPr>
          <w:rFonts w:eastAsia="Times New Roman" w:cs="Times New Roman"/>
          <w:kern w:val="0"/>
          <w:szCs w:val="24"/>
          <w:vertAlign w:val="superscript"/>
        </w:rPr>
        <w:footnoteReference w:id="28"/>
      </w:r>
      <w:bookmarkEnd w:id="109"/>
      <w:r w:rsidRPr="00802497">
        <w:rPr>
          <w:rFonts w:eastAsia="Times New Roman" w:cs="Times New Roman"/>
          <w:kern w:val="0"/>
          <w:szCs w:val="24"/>
        </w:rPr>
        <w:t xml:space="preserve"> along with additional information collected by the present authors, reports on a state-by-state basis</w:t>
      </w:r>
      <w:r>
        <w:rPr>
          <w:rFonts w:eastAsia="Times New Roman" w:cs="Times New Roman"/>
          <w:kern w:val="0"/>
          <w:szCs w:val="24"/>
        </w:rPr>
        <w:t xml:space="preserve"> </w:t>
      </w:r>
      <w:r w:rsidRPr="00802497">
        <w:rPr>
          <w:rFonts w:eastAsia="Times New Roman" w:cs="Times New Roman"/>
          <w:kern w:val="0"/>
          <w:szCs w:val="24"/>
        </w:rPr>
        <w:t>some basic data about the 2020 redistricting process</w:t>
      </w:r>
      <w:r>
        <w:rPr>
          <w:rFonts w:eastAsia="Times New Roman" w:cs="Times New Roman"/>
          <w:kern w:val="0"/>
          <w:szCs w:val="24"/>
        </w:rPr>
        <w:t xml:space="preserve"> </w:t>
      </w:r>
      <w:r w:rsidRPr="00D27A15">
        <w:rPr>
          <w:rFonts w:eastAsia="Times New Roman" w:cs="Times New Roman"/>
          <w:kern w:val="0"/>
          <w:szCs w:val="24"/>
        </w:rPr>
        <w:t>collected in and around November 2022</w:t>
      </w:r>
      <w:del w:id="110" w:author="Marie-therese Witte" w:date="2024-10-23T20:08:00Z" w16du:dateUtc="2024-10-24T00:08:00Z">
        <w:r w:rsidRPr="00D27A15" w:rsidDel="00B65090">
          <w:rPr>
            <w:rFonts w:eastAsia="Times New Roman" w:cs="Times New Roman"/>
            <w:kern w:val="0"/>
            <w:szCs w:val="24"/>
          </w:rPr>
          <w:delText>)</w:delText>
        </w:r>
      </w:del>
      <w:r w:rsidRPr="00D27A15">
        <w:rPr>
          <w:rFonts w:eastAsia="Times New Roman" w:cs="Times New Roman"/>
          <w:kern w:val="0"/>
          <w:szCs w:val="24"/>
        </w:rPr>
        <w:t>.</w:t>
      </w:r>
      <w:r w:rsidRPr="00802497">
        <w:rPr>
          <w:rFonts w:eastAsia="Times New Roman" w:cs="Times New Roman"/>
          <w:kern w:val="0"/>
          <w:szCs w:val="24"/>
        </w:rPr>
        <w:t xml:space="preserve">  The </w:t>
      </w:r>
      <w:commentRangeStart w:id="111"/>
      <w:commentRangeStart w:id="112"/>
      <w:r w:rsidRPr="00802497">
        <w:rPr>
          <w:rFonts w:eastAsia="Times New Roman" w:cs="Times New Roman"/>
          <w:kern w:val="0"/>
          <w:szCs w:val="24"/>
        </w:rPr>
        <w:t>information in that table includes</w:t>
      </w:r>
      <w:commentRangeEnd w:id="111"/>
      <w:r>
        <w:rPr>
          <w:rStyle w:val="CommentReference"/>
          <w:szCs w:val="20"/>
        </w:rPr>
        <w:commentReference w:id="111"/>
      </w:r>
      <w:commentRangeEnd w:id="112"/>
      <w:r w:rsidR="00E01A50">
        <w:rPr>
          <w:rStyle w:val="CommentReference"/>
          <w:szCs w:val="20"/>
        </w:rPr>
        <w:commentReference w:id="112"/>
      </w:r>
      <w:r w:rsidRPr="00802497">
        <w:rPr>
          <w:rFonts w:eastAsia="Times New Roman" w:cs="Times New Roman"/>
          <w:kern w:val="0"/>
          <w:szCs w:val="24"/>
        </w:rPr>
        <w:t>:</w:t>
      </w:r>
    </w:p>
    <w:p w14:paraId="7B591184" w14:textId="1391D0B3" w:rsidR="0066410C" w:rsidRPr="00E01A50" w:rsidDel="00AA2F4D" w:rsidRDefault="00AA2F4D" w:rsidP="00AA2F4D">
      <w:pPr>
        <w:pStyle w:val="ListParagraph"/>
        <w:numPr>
          <w:ilvl w:val="0"/>
          <w:numId w:val="30"/>
        </w:numPr>
        <w:spacing w:line="480" w:lineRule="auto"/>
        <w:ind w:right="1350"/>
        <w:rPr>
          <w:del w:id="113" w:author="Marie-therese Witte" w:date="2024-10-29T07:06:00Z" w16du:dateUtc="2024-10-29T11:06:00Z"/>
          <w:rFonts w:eastAsia="Times New Roman" w:cs="Times New Roman"/>
          <w:kern w:val="0"/>
          <w:szCs w:val="24"/>
          <w:highlight w:val="cyan"/>
          <w:rPrChange w:id="114" w:author="Marie-therese Witte" w:date="2024-10-29T07:07:00Z" w16du:dateUtc="2024-10-29T11:07:00Z">
            <w:rPr>
              <w:del w:id="115" w:author="Marie-therese Witte" w:date="2024-10-29T07:06:00Z" w16du:dateUtc="2024-10-29T11:06:00Z"/>
              <w:rFonts w:eastAsia="Times New Roman" w:cs="Times New Roman"/>
              <w:kern w:val="0"/>
              <w:szCs w:val="24"/>
            </w:rPr>
          </w:rPrChange>
        </w:rPr>
      </w:pPr>
      <w:ins w:id="116" w:author="Marie-therese Witte" w:date="2024-10-29T07:05:00Z" w16du:dateUtc="2024-10-29T11:05:00Z">
        <w:r w:rsidRPr="00E01A50">
          <w:rPr>
            <w:rFonts w:eastAsia="Times New Roman" w:cs="Times New Roman"/>
            <w:kern w:val="0"/>
            <w:szCs w:val="24"/>
            <w:highlight w:val="cyan"/>
            <w:rPrChange w:id="117" w:author="Marie-therese Witte" w:date="2024-10-29T07:07:00Z" w16du:dateUtc="2024-10-29T11:07:00Z">
              <w:rPr>
                <w:rFonts w:eastAsia="Times New Roman" w:cs="Times New Roman"/>
                <w:kern w:val="0"/>
                <w:szCs w:val="24"/>
              </w:rPr>
            </w:rPrChange>
          </w:rPr>
          <w:t>t</w:t>
        </w:r>
      </w:ins>
      <w:del w:id="118" w:author="Marie-therese Witte" w:date="2024-10-29T07:05:00Z" w16du:dateUtc="2024-10-29T11:05:00Z">
        <w:r w:rsidR="0066410C" w:rsidRPr="00E01A50" w:rsidDel="00AA2F4D">
          <w:rPr>
            <w:rFonts w:eastAsia="Times New Roman" w:cs="Times New Roman"/>
            <w:kern w:val="0"/>
            <w:szCs w:val="24"/>
            <w:highlight w:val="cyan"/>
            <w:rPrChange w:id="119" w:author="Marie-therese Witte" w:date="2024-10-29T07:07:00Z" w16du:dateUtc="2024-10-29T11:07:00Z">
              <w:rPr>
                <w:rFonts w:eastAsia="Times New Roman" w:cs="Times New Roman"/>
                <w:kern w:val="0"/>
                <w:szCs w:val="24"/>
              </w:rPr>
            </w:rPrChange>
          </w:rPr>
          <w:delText>T</w:delText>
        </w:r>
      </w:del>
      <w:proofErr w:type="gramStart"/>
      <w:r w:rsidR="0066410C" w:rsidRPr="00E01A50">
        <w:rPr>
          <w:rFonts w:eastAsia="Times New Roman" w:cs="Times New Roman"/>
          <w:kern w:val="0"/>
          <w:szCs w:val="24"/>
          <w:highlight w:val="cyan"/>
          <w:rPrChange w:id="120" w:author="Marie-therese Witte" w:date="2024-10-29T07:07:00Z" w16du:dateUtc="2024-10-29T11:07:00Z">
            <w:rPr>
              <w:rFonts w:eastAsia="Times New Roman" w:cs="Times New Roman"/>
              <w:kern w:val="0"/>
              <w:szCs w:val="24"/>
            </w:rPr>
          </w:rPrChange>
        </w:rPr>
        <w:t>he</w:t>
      </w:r>
      <w:proofErr w:type="gramEnd"/>
      <w:r w:rsidR="0066410C" w:rsidRPr="00E01A50">
        <w:rPr>
          <w:rFonts w:eastAsia="Times New Roman" w:cs="Times New Roman"/>
          <w:kern w:val="0"/>
          <w:szCs w:val="24"/>
          <w:highlight w:val="cyan"/>
          <w:rPrChange w:id="121" w:author="Marie-therese Witte" w:date="2024-10-29T07:07:00Z" w16du:dateUtc="2024-10-29T11:07:00Z">
            <w:rPr>
              <w:rFonts w:eastAsia="Times New Roman" w:cs="Times New Roman"/>
              <w:kern w:val="0"/>
              <w:szCs w:val="24"/>
            </w:rPr>
          </w:rPrChange>
        </w:rPr>
        <w:t xml:space="preserve"> Number of Congressional Seats in the state</w:t>
      </w:r>
      <w:ins w:id="122" w:author="Marie-therese Witte" w:date="2024-10-29T07:05:00Z" w16du:dateUtc="2024-10-29T11:05:00Z">
        <w:r w:rsidRPr="00E01A50">
          <w:rPr>
            <w:rFonts w:eastAsia="Times New Roman" w:cs="Times New Roman"/>
            <w:kern w:val="0"/>
            <w:szCs w:val="24"/>
            <w:highlight w:val="cyan"/>
            <w:rPrChange w:id="123" w:author="Marie-therese Witte" w:date="2024-10-29T07:07:00Z" w16du:dateUtc="2024-10-29T11:07:00Z">
              <w:rPr>
                <w:rFonts w:eastAsia="Times New Roman" w:cs="Times New Roman"/>
                <w:kern w:val="0"/>
                <w:szCs w:val="24"/>
              </w:rPr>
            </w:rPrChange>
          </w:rPr>
          <w:t>;</w:t>
        </w:r>
      </w:ins>
    </w:p>
    <w:p w14:paraId="17194374" w14:textId="77777777" w:rsidR="00AA2F4D" w:rsidRPr="00E01A50" w:rsidRDefault="00AA2F4D" w:rsidP="0066410C">
      <w:pPr>
        <w:pStyle w:val="ListParagraph"/>
        <w:numPr>
          <w:ilvl w:val="0"/>
          <w:numId w:val="30"/>
        </w:numPr>
        <w:spacing w:line="480" w:lineRule="auto"/>
        <w:ind w:right="1350"/>
        <w:rPr>
          <w:ins w:id="124" w:author="Marie-therese Witte" w:date="2024-10-29T07:06:00Z" w16du:dateUtc="2024-10-29T11:06:00Z"/>
          <w:rFonts w:eastAsia="Times New Roman" w:cs="Times New Roman"/>
          <w:kern w:val="0"/>
          <w:szCs w:val="24"/>
          <w:highlight w:val="cyan"/>
          <w:rPrChange w:id="125" w:author="Marie-therese Witte" w:date="2024-10-29T07:07:00Z" w16du:dateUtc="2024-10-29T11:07:00Z">
            <w:rPr>
              <w:ins w:id="126" w:author="Marie-therese Witte" w:date="2024-10-29T07:06:00Z" w16du:dateUtc="2024-10-29T11:06:00Z"/>
              <w:rFonts w:eastAsia="Times New Roman" w:cs="Times New Roman"/>
              <w:kern w:val="0"/>
              <w:szCs w:val="24"/>
            </w:rPr>
          </w:rPrChange>
        </w:rPr>
      </w:pPr>
    </w:p>
    <w:p w14:paraId="2301DEFB" w14:textId="216C474D" w:rsidR="0066410C" w:rsidRPr="00E01A50" w:rsidDel="00AA2F4D" w:rsidRDefault="00AA2F4D" w:rsidP="00AA2F4D">
      <w:pPr>
        <w:pStyle w:val="ListParagraph"/>
        <w:numPr>
          <w:ilvl w:val="0"/>
          <w:numId w:val="30"/>
        </w:numPr>
        <w:spacing w:line="480" w:lineRule="auto"/>
        <w:ind w:right="1350"/>
        <w:rPr>
          <w:del w:id="127" w:author="Marie-therese Witte" w:date="2024-10-29T07:06:00Z" w16du:dateUtc="2024-10-29T11:06:00Z"/>
          <w:rFonts w:eastAsia="Times New Roman" w:cs="Times New Roman"/>
          <w:kern w:val="0"/>
          <w:szCs w:val="24"/>
          <w:highlight w:val="cyan"/>
          <w:rPrChange w:id="128" w:author="Marie-therese Witte" w:date="2024-10-29T07:07:00Z" w16du:dateUtc="2024-10-29T11:07:00Z">
            <w:rPr>
              <w:del w:id="129" w:author="Marie-therese Witte" w:date="2024-10-29T07:06:00Z" w16du:dateUtc="2024-10-29T11:06:00Z"/>
              <w:rFonts w:eastAsia="Times New Roman" w:cs="Times New Roman"/>
              <w:kern w:val="0"/>
              <w:szCs w:val="24"/>
            </w:rPr>
          </w:rPrChange>
        </w:rPr>
      </w:pPr>
      <w:ins w:id="130" w:author="Marie-therese Witte" w:date="2024-10-29T07:05:00Z" w16du:dateUtc="2024-10-29T11:05:00Z">
        <w:r w:rsidRPr="00E01A50">
          <w:rPr>
            <w:rFonts w:eastAsia="Times New Roman" w:cs="Times New Roman"/>
            <w:kern w:val="0"/>
            <w:szCs w:val="24"/>
            <w:highlight w:val="cyan"/>
            <w:rPrChange w:id="131" w:author="Marie-therese Witte" w:date="2024-10-29T07:07:00Z" w16du:dateUtc="2024-10-29T11:07:00Z">
              <w:rPr/>
            </w:rPrChange>
          </w:rPr>
          <w:t>w</w:t>
        </w:r>
      </w:ins>
      <w:del w:id="132" w:author="Marie-therese Witte" w:date="2024-10-29T07:05:00Z" w16du:dateUtc="2024-10-29T11:05:00Z">
        <w:r w:rsidR="0066410C" w:rsidRPr="00E01A50" w:rsidDel="00AA2F4D">
          <w:rPr>
            <w:rFonts w:eastAsia="Times New Roman" w:cs="Times New Roman"/>
            <w:kern w:val="0"/>
            <w:szCs w:val="24"/>
            <w:highlight w:val="cyan"/>
            <w:rPrChange w:id="133" w:author="Marie-therese Witte" w:date="2024-10-29T07:07:00Z" w16du:dateUtc="2024-10-29T11:07:00Z">
              <w:rPr/>
            </w:rPrChange>
          </w:rPr>
          <w:delText>W</w:delText>
        </w:r>
      </w:del>
      <w:r w:rsidR="0066410C" w:rsidRPr="00E01A50">
        <w:rPr>
          <w:rFonts w:eastAsia="Times New Roman" w:cs="Times New Roman"/>
          <w:kern w:val="0"/>
          <w:szCs w:val="24"/>
          <w:highlight w:val="cyan"/>
          <w:rPrChange w:id="134" w:author="Marie-therese Witte" w:date="2024-10-29T07:07:00Z" w16du:dateUtc="2024-10-29T11:07:00Z">
            <w:rPr/>
          </w:rPrChange>
        </w:rPr>
        <w:t>hat type of entity oversaw districting in each state</w:t>
      </w:r>
      <w:ins w:id="135" w:author="Marie-therese Witte" w:date="2024-10-29T07:05:00Z" w16du:dateUtc="2024-10-29T11:05:00Z">
        <w:r w:rsidRPr="00E01A50">
          <w:rPr>
            <w:rFonts w:eastAsia="Times New Roman" w:cs="Times New Roman"/>
            <w:kern w:val="0"/>
            <w:szCs w:val="24"/>
            <w:highlight w:val="cyan"/>
            <w:rPrChange w:id="136" w:author="Marie-therese Witte" w:date="2024-10-29T07:07:00Z" w16du:dateUtc="2024-10-29T11:07:00Z">
              <w:rPr/>
            </w:rPrChange>
          </w:rPr>
          <w:t>;</w:t>
        </w:r>
      </w:ins>
      <w:del w:id="137" w:author="Marie-therese Witte" w:date="2024-10-29T07:05:00Z" w16du:dateUtc="2024-10-29T11:05:00Z">
        <w:r w:rsidR="0066410C" w:rsidRPr="00E01A50" w:rsidDel="00AA2F4D">
          <w:rPr>
            <w:rFonts w:eastAsia="Times New Roman" w:cs="Times New Roman"/>
            <w:kern w:val="0"/>
            <w:szCs w:val="24"/>
            <w:highlight w:val="cyan"/>
            <w:rPrChange w:id="138" w:author="Marie-therese Witte" w:date="2024-10-29T07:07:00Z" w16du:dateUtc="2024-10-29T11:07:00Z">
              <w:rPr/>
            </w:rPrChange>
          </w:rPr>
          <w:delText>?</w:delText>
        </w:r>
      </w:del>
      <w:r w:rsidR="0066410C" w:rsidRPr="00E01A50">
        <w:rPr>
          <w:rFonts w:eastAsia="Times New Roman" w:cs="Times New Roman"/>
          <w:kern w:val="0"/>
          <w:szCs w:val="24"/>
          <w:highlight w:val="cyan"/>
          <w:rPrChange w:id="139" w:author="Marie-therese Witte" w:date="2024-10-29T07:07:00Z" w16du:dateUtc="2024-10-29T11:07:00Z">
            <w:rPr/>
          </w:rPrChange>
        </w:rPr>
        <w:t xml:space="preserve"> </w:t>
      </w:r>
    </w:p>
    <w:p w14:paraId="39CBB5A9" w14:textId="77777777" w:rsidR="00AA2F4D" w:rsidRPr="00E01A50" w:rsidRDefault="00AA2F4D" w:rsidP="00AA2F4D">
      <w:pPr>
        <w:pStyle w:val="ListParagraph"/>
        <w:numPr>
          <w:ilvl w:val="0"/>
          <w:numId w:val="30"/>
        </w:numPr>
        <w:spacing w:line="480" w:lineRule="auto"/>
        <w:ind w:right="1350"/>
        <w:rPr>
          <w:ins w:id="140" w:author="Marie-therese Witte" w:date="2024-10-29T07:06:00Z" w16du:dateUtc="2024-10-29T11:06:00Z"/>
          <w:rFonts w:eastAsia="Times New Roman" w:cs="Times New Roman"/>
          <w:kern w:val="0"/>
          <w:szCs w:val="24"/>
          <w:highlight w:val="cyan"/>
          <w:rPrChange w:id="141" w:author="Marie-therese Witte" w:date="2024-10-29T07:07:00Z" w16du:dateUtc="2024-10-29T11:07:00Z">
            <w:rPr>
              <w:ins w:id="142" w:author="Marie-therese Witte" w:date="2024-10-29T07:06:00Z" w16du:dateUtc="2024-10-29T11:06:00Z"/>
            </w:rPr>
          </w:rPrChange>
        </w:rPr>
      </w:pPr>
    </w:p>
    <w:p w14:paraId="19D3F790" w14:textId="517F38C0" w:rsidR="0066410C" w:rsidRPr="00E01A50" w:rsidDel="00AA2F4D" w:rsidRDefault="0066410C" w:rsidP="00AA2F4D">
      <w:pPr>
        <w:pStyle w:val="ListParagraph"/>
        <w:numPr>
          <w:ilvl w:val="0"/>
          <w:numId w:val="30"/>
        </w:numPr>
        <w:spacing w:line="480" w:lineRule="auto"/>
        <w:ind w:right="1350"/>
        <w:rPr>
          <w:del w:id="143" w:author="Marie-therese Witte" w:date="2024-10-29T07:06:00Z" w16du:dateUtc="2024-10-29T11:06:00Z"/>
          <w:rFonts w:eastAsia="Times New Roman" w:cs="Times New Roman"/>
          <w:kern w:val="0"/>
          <w:szCs w:val="24"/>
          <w:highlight w:val="cyan"/>
          <w:rPrChange w:id="144" w:author="Marie-therese Witte" w:date="2024-10-29T07:07:00Z" w16du:dateUtc="2024-10-29T11:07:00Z">
            <w:rPr>
              <w:del w:id="145" w:author="Marie-therese Witte" w:date="2024-10-29T07:06:00Z" w16du:dateUtc="2024-10-29T11:06:00Z"/>
              <w:rFonts w:eastAsia="Times New Roman" w:cs="Times New Roman"/>
              <w:kern w:val="0"/>
              <w:szCs w:val="24"/>
            </w:rPr>
          </w:rPrChange>
        </w:rPr>
      </w:pPr>
      <w:del w:id="146" w:author="Marie-therese Witte" w:date="2024-10-29T07:06:00Z" w16du:dateUtc="2024-10-29T11:06:00Z">
        <w:r w:rsidRPr="00E01A50" w:rsidDel="00AA2F4D">
          <w:rPr>
            <w:rFonts w:eastAsia="Times New Roman" w:cs="Times New Roman"/>
            <w:kern w:val="0"/>
            <w:szCs w:val="24"/>
            <w:highlight w:val="cyan"/>
            <w:rPrChange w:id="147" w:author="Marie-therese Witte" w:date="2024-10-29T07:07:00Z" w16du:dateUtc="2024-10-29T11:07:00Z">
              <w:rPr/>
            </w:rPrChange>
          </w:rPr>
          <w:delText xml:space="preserve">3)  </w:delText>
        </w:r>
      </w:del>
      <w:ins w:id="148" w:author="Marie-therese Witte" w:date="2024-10-29T07:05:00Z" w16du:dateUtc="2024-10-29T11:05:00Z">
        <w:r w:rsidR="00AA2F4D" w:rsidRPr="00E01A50">
          <w:rPr>
            <w:rFonts w:eastAsia="Times New Roman" w:cs="Times New Roman"/>
            <w:kern w:val="0"/>
            <w:szCs w:val="24"/>
            <w:highlight w:val="cyan"/>
            <w:rPrChange w:id="149" w:author="Marie-therese Witte" w:date="2024-10-29T07:07:00Z" w16du:dateUtc="2024-10-29T11:07:00Z">
              <w:rPr/>
            </w:rPrChange>
          </w:rPr>
          <w:t>w</w:t>
        </w:r>
      </w:ins>
      <w:del w:id="150" w:author="Marie-therese Witte" w:date="2024-10-29T07:05:00Z" w16du:dateUtc="2024-10-29T11:05:00Z">
        <w:r w:rsidRPr="00E01A50" w:rsidDel="00AA2F4D">
          <w:rPr>
            <w:rFonts w:eastAsia="Times New Roman" w:cs="Times New Roman"/>
            <w:kern w:val="0"/>
            <w:szCs w:val="24"/>
            <w:highlight w:val="cyan"/>
            <w:rPrChange w:id="151" w:author="Marie-therese Witte" w:date="2024-10-29T07:07:00Z" w16du:dateUtc="2024-10-29T11:07:00Z">
              <w:rPr/>
            </w:rPrChange>
          </w:rPr>
          <w:delText>W</w:delText>
        </w:r>
      </w:del>
      <w:r w:rsidRPr="00E01A50">
        <w:rPr>
          <w:rFonts w:eastAsia="Times New Roman" w:cs="Times New Roman"/>
          <w:kern w:val="0"/>
          <w:szCs w:val="24"/>
          <w:highlight w:val="cyan"/>
          <w:rPrChange w:id="152" w:author="Marie-therese Witte" w:date="2024-10-29T07:07:00Z" w16du:dateUtc="2024-10-29T11:07:00Z">
            <w:rPr/>
          </w:rPrChange>
        </w:rPr>
        <w:t>hether there was unified party control over redistricting and if so, in favor of which party</w:t>
      </w:r>
      <w:ins w:id="153" w:author="Marie-therese Witte" w:date="2024-10-29T07:05:00Z" w16du:dateUtc="2024-10-29T11:05:00Z">
        <w:r w:rsidR="00AA2F4D" w:rsidRPr="00E01A50">
          <w:rPr>
            <w:rFonts w:eastAsia="Times New Roman" w:cs="Times New Roman"/>
            <w:kern w:val="0"/>
            <w:szCs w:val="24"/>
            <w:highlight w:val="cyan"/>
            <w:rPrChange w:id="154" w:author="Marie-therese Witte" w:date="2024-10-29T07:07:00Z" w16du:dateUtc="2024-10-29T11:07:00Z">
              <w:rPr/>
            </w:rPrChange>
          </w:rPr>
          <w:t>;</w:t>
        </w:r>
      </w:ins>
      <w:del w:id="155" w:author="Marie-therese Witte" w:date="2024-10-29T07:05:00Z" w16du:dateUtc="2024-10-29T11:05:00Z">
        <w:r w:rsidRPr="00E01A50" w:rsidDel="00AA2F4D">
          <w:rPr>
            <w:rFonts w:eastAsia="Times New Roman" w:cs="Times New Roman"/>
            <w:kern w:val="0"/>
            <w:szCs w:val="24"/>
            <w:highlight w:val="cyan"/>
            <w:rPrChange w:id="156" w:author="Marie-therese Witte" w:date="2024-10-29T07:07:00Z" w16du:dateUtc="2024-10-29T11:07:00Z">
              <w:rPr/>
            </w:rPrChange>
          </w:rPr>
          <w:delText>?</w:delText>
        </w:r>
      </w:del>
    </w:p>
    <w:p w14:paraId="7C1CA683" w14:textId="77777777" w:rsidR="00AA2F4D" w:rsidRPr="00E01A50" w:rsidRDefault="00AA2F4D">
      <w:pPr>
        <w:pStyle w:val="ListParagraph"/>
        <w:numPr>
          <w:ilvl w:val="0"/>
          <w:numId w:val="30"/>
        </w:numPr>
        <w:spacing w:line="480" w:lineRule="auto"/>
        <w:ind w:right="1350"/>
        <w:rPr>
          <w:ins w:id="157" w:author="Marie-therese Witte" w:date="2024-10-29T07:06:00Z" w16du:dateUtc="2024-10-29T11:06:00Z"/>
          <w:rFonts w:eastAsia="Times New Roman" w:cs="Times New Roman"/>
          <w:kern w:val="0"/>
          <w:szCs w:val="24"/>
          <w:highlight w:val="cyan"/>
          <w:rPrChange w:id="158" w:author="Marie-therese Witte" w:date="2024-10-29T07:07:00Z" w16du:dateUtc="2024-10-29T11:07:00Z">
            <w:rPr>
              <w:ins w:id="159" w:author="Marie-therese Witte" w:date="2024-10-29T07:06:00Z" w16du:dateUtc="2024-10-29T11:06:00Z"/>
            </w:rPr>
          </w:rPrChange>
        </w:rPr>
        <w:pPrChange w:id="160" w:author="Marie-therese Witte" w:date="2024-10-29T07:06:00Z" w16du:dateUtc="2024-10-29T11:06:00Z">
          <w:pPr>
            <w:spacing w:line="480" w:lineRule="auto"/>
            <w:ind w:left="1620" w:right="1350"/>
          </w:pPr>
        </w:pPrChange>
      </w:pPr>
    </w:p>
    <w:p w14:paraId="73CD0183" w14:textId="0CA7C903" w:rsidR="0066410C" w:rsidRPr="00E01A50" w:rsidDel="00AA2F4D" w:rsidRDefault="0066410C" w:rsidP="00AA2F4D">
      <w:pPr>
        <w:pStyle w:val="ListParagraph"/>
        <w:numPr>
          <w:ilvl w:val="0"/>
          <w:numId w:val="30"/>
        </w:numPr>
        <w:spacing w:line="480" w:lineRule="auto"/>
        <w:ind w:right="1350"/>
        <w:rPr>
          <w:del w:id="161" w:author="Marie-therese Witte" w:date="2024-10-29T07:06:00Z" w16du:dateUtc="2024-10-29T11:06:00Z"/>
          <w:rFonts w:eastAsia="Times New Roman" w:cs="Times New Roman"/>
          <w:kern w:val="0"/>
          <w:szCs w:val="24"/>
          <w:highlight w:val="cyan"/>
          <w:rPrChange w:id="162" w:author="Marie-therese Witte" w:date="2024-10-29T07:07:00Z" w16du:dateUtc="2024-10-29T11:07:00Z">
            <w:rPr>
              <w:del w:id="163" w:author="Marie-therese Witte" w:date="2024-10-29T07:06:00Z" w16du:dateUtc="2024-10-29T11:06:00Z"/>
              <w:rFonts w:eastAsia="Times New Roman" w:cs="Times New Roman"/>
              <w:kern w:val="0"/>
              <w:szCs w:val="24"/>
            </w:rPr>
          </w:rPrChange>
        </w:rPr>
      </w:pPr>
      <w:del w:id="164" w:author="Marie-therese Witte" w:date="2024-10-29T07:06:00Z" w16du:dateUtc="2024-10-29T11:06:00Z">
        <w:r w:rsidRPr="00E01A50" w:rsidDel="00AA2F4D">
          <w:rPr>
            <w:rFonts w:eastAsia="Times New Roman" w:cs="Times New Roman"/>
            <w:kern w:val="0"/>
            <w:szCs w:val="24"/>
            <w:highlight w:val="cyan"/>
            <w:rPrChange w:id="165" w:author="Marie-therese Witte" w:date="2024-10-29T07:07:00Z" w16du:dateUtc="2024-10-29T11:07:00Z">
              <w:rPr/>
            </w:rPrChange>
          </w:rPr>
          <w:delText xml:space="preserve">4)  </w:delText>
        </w:r>
      </w:del>
      <w:ins w:id="166" w:author="Marie-therese Witte" w:date="2024-10-29T07:05:00Z" w16du:dateUtc="2024-10-29T11:05:00Z">
        <w:r w:rsidR="00AA2F4D" w:rsidRPr="00E01A50">
          <w:rPr>
            <w:rFonts w:eastAsia="Times New Roman" w:cs="Times New Roman"/>
            <w:kern w:val="0"/>
            <w:szCs w:val="24"/>
            <w:highlight w:val="cyan"/>
            <w:rPrChange w:id="167" w:author="Marie-therese Witte" w:date="2024-10-29T07:07:00Z" w16du:dateUtc="2024-10-29T11:07:00Z">
              <w:rPr/>
            </w:rPrChange>
          </w:rPr>
          <w:t>t</w:t>
        </w:r>
      </w:ins>
      <w:del w:id="168" w:author="Marie-therese Witte" w:date="2024-10-29T07:05:00Z" w16du:dateUtc="2024-10-29T11:05:00Z">
        <w:r w:rsidRPr="00E01A50" w:rsidDel="00AA2F4D">
          <w:rPr>
            <w:rFonts w:eastAsia="Times New Roman" w:cs="Times New Roman"/>
            <w:kern w:val="0"/>
            <w:szCs w:val="24"/>
            <w:highlight w:val="cyan"/>
            <w:rPrChange w:id="169" w:author="Marie-therese Witte" w:date="2024-10-29T07:07:00Z" w16du:dateUtc="2024-10-29T11:07:00Z">
              <w:rPr/>
            </w:rPrChange>
          </w:rPr>
          <w:delText>T</w:delText>
        </w:r>
      </w:del>
      <w:r w:rsidRPr="00E01A50">
        <w:rPr>
          <w:rFonts w:eastAsia="Times New Roman" w:cs="Times New Roman"/>
          <w:kern w:val="0"/>
          <w:szCs w:val="24"/>
          <w:highlight w:val="cyan"/>
          <w:rPrChange w:id="170" w:author="Marie-therese Witte" w:date="2024-10-29T07:07:00Z" w16du:dateUtc="2024-10-29T11:07:00Z">
            <w:rPr/>
          </w:rPrChange>
        </w:rPr>
        <w:t xml:space="preserve">he states where partisan and racial gerrymandering claims </w:t>
      </w:r>
      <w:r w:rsidRPr="00E01A50">
        <w:rPr>
          <w:rFonts w:eastAsia="Times New Roman" w:cs="Times New Roman"/>
          <w:i/>
          <w:iCs/>
          <w:kern w:val="0"/>
          <w:szCs w:val="24"/>
          <w:highlight w:val="cyan"/>
          <w:rPrChange w:id="171" w:author="Marie-therese Witte" w:date="2024-10-29T07:07:00Z" w16du:dateUtc="2024-10-29T11:07:00Z">
            <w:rPr>
              <w:i/>
              <w:iCs/>
            </w:rPr>
          </w:rPrChange>
        </w:rPr>
        <w:t>vis-à-vis</w:t>
      </w:r>
      <w:r w:rsidRPr="00E01A50">
        <w:rPr>
          <w:rFonts w:eastAsia="Times New Roman" w:cs="Times New Roman"/>
          <w:kern w:val="0"/>
          <w:szCs w:val="24"/>
          <w:highlight w:val="cyan"/>
          <w:rPrChange w:id="172" w:author="Marie-therese Witte" w:date="2024-10-29T07:07:00Z" w16du:dateUtc="2024-10-29T11:07:00Z">
            <w:rPr/>
          </w:rPrChange>
        </w:rPr>
        <w:t xml:space="preserve"> congressional districting were made</w:t>
      </w:r>
      <w:ins w:id="173" w:author="Marie-therese Witte" w:date="2024-10-29T07:05:00Z" w16du:dateUtc="2024-10-29T11:05:00Z">
        <w:r w:rsidR="00AA2F4D" w:rsidRPr="00E01A50">
          <w:rPr>
            <w:rFonts w:eastAsia="Times New Roman" w:cs="Times New Roman"/>
            <w:kern w:val="0"/>
            <w:szCs w:val="24"/>
            <w:highlight w:val="cyan"/>
            <w:rPrChange w:id="174" w:author="Marie-therese Witte" w:date="2024-10-29T07:07:00Z" w16du:dateUtc="2024-10-29T11:07:00Z">
              <w:rPr/>
            </w:rPrChange>
          </w:rPr>
          <w:t>;</w:t>
        </w:r>
      </w:ins>
    </w:p>
    <w:p w14:paraId="347E3F55" w14:textId="77777777" w:rsidR="00AA2F4D" w:rsidRPr="00E01A50" w:rsidRDefault="00AA2F4D">
      <w:pPr>
        <w:pStyle w:val="ListParagraph"/>
        <w:numPr>
          <w:ilvl w:val="0"/>
          <w:numId w:val="30"/>
        </w:numPr>
        <w:spacing w:line="480" w:lineRule="auto"/>
        <w:ind w:right="1350"/>
        <w:rPr>
          <w:ins w:id="175" w:author="Marie-therese Witte" w:date="2024-10-29T07:06:00Z" w16du:dateUtc="2024-10-29T11:06:00Z"/>
          <w:rFonts w:eastAsia="Times New Roman" w:cs="Times New Roman"/>
          <w:kern w:val="0"/>
          <w:szCs w:val="24"/>
          <w:highlight w:val="cyan"/>
          <w:rPrChange w:id="176" w:author="Marie-therese Witte" w:date="2024-10-29T07:07:00Z" w16du:dateUtc="2024-10-29T11:07:00Z">
            <w:rPr>
              <w:ins w:id="177" w:author="Marie-therese Witte" w:date="2024-10-29T07:06:00Z" w16du:dateUtc="2024-10-29T11:06:00Z"/>
            </w:rPr>
          </w:rPrChange>
        </w:rPr>
        <w:pPrChange w:id="178" w:author="Marie-therese Witte" w:date="2024-10-29T07:06:00Z" w16du:dateUtc="2024-10-29T11:06:00Z">
          <w:pPr>
            <w:spacing w:line="480" w:lineRule="auto"/>
            <w:ind w:left="1620" w:right="1350"/>
          </w:pPr>
        </w:pPrChange>
      </w:pPr>
    </w:p>
    <w:p w14:paraId="1ABFF341" w14:textId="04608D0A" w:rsidR="0066410C" w:rsidRPr="00E01A50" w:rsidDel="00AA2F4D" w:rsidRDefault="0066410C" w:rsidP="00AA2F4D">
      <w:pPr>
        <w:pStyle w:val="ListParagraph"/>
        <w:numPr>
          <w:ilvl w:val="0"/>
          <w:numId w:val="30"/>
        </w:numPr>
        <w:spacing w:line="480" w:lineRule="auto"/>
        <w:ind w:right="1350"/>
        <w:rPr>
          <w:del w:id="179" w:author="Marie-therese Witte" w:date="2024-10-29T07:06:00Z" w16du:dateUtc="2024-10-29T11:06:00Z"/>
          <w:rFonts w:eastAsia="Times New Roman" w:cs="Times New Roman"/>
          <w:kern w:val="0"/>
          <w:szCs w:val="24"/>
          <w:highlight w:val="cyan"/>
          <w:rPrChange w:id="180" w:author="Marie-therese Witte" w:date="2024-10-29T07:07:00Z" w16du:dateUtc="2024-10-29T11:07:00Z">
            <w:rPr>
              <w:del w:id="181" w:author="Marie-therese Witte" w:date="2024-10-29T07:06:00Z" w16du:dateUtc="2024-10-29T11:06:00Z"/>
              <w:rFonts w:eastAsia="Times New Roman" w:cs="Times New Roman"/>
              <w:kern w:val="0"/>
              <w:szCs w:val="24"/>
            </w:rPr>
          </w:rPrChange>
        </w:rPr>
      </w:pPr>
      <w:del w:id="182" w:author="Marie-therese Witte" w:date="2024-10-29T07:06:00Z" w16du:dateUtc="2024-10-29T11:06:00Z">
        <w:r w:rsidRPr="00E01A50" w:rsidDel="00AA2F4D">
          <w:rPr>
            <w:rFonts w:eastAsia="Times New Roman" w:cs="Times New Roman"/>
            <w:kern w:val="0"/>
            <w:szCs w:val="24"/>
            <w:highlight w:val="cyan"/>
            <w:rPrChange w:id="183" w:author="Marie-therese Witte" w:date="2024-10-29T07:07:00Z" w16du:dateUtc="2024-10-29T11:07:00Z">
              <w:rPr/>
            </w:rPrChange>
          </w:rPr>
          <w:delText xml:space="preserve">5)  </w:delText>
        </w:r>
      </w:del>
      <w:ins w:id="184" w:author="Marie-therese Witte" w:date="2024-10-29T07:05:00Z" w16du:dateUtc="2024-10-29T11:05:00Z">
        <w:r w:rsidR="00AA2F4D" w:rsidRPr="00E01A50">
          <w:rPr>
            <w:rFonts w:eastAsia="Times New Roman" w:cs="Times New Roman"/>
            <w:kern w:val="0"/>
            <w:szCs w:val="24"/>
            <w:highlight w:val="cyan"/>
            <w:rPrChange w:id="185" w:author="Marie-therese Witte" w:date="2024-10-29T07:07:00Z" w16du:dateUtc="2024-10-29T11:07:00Z">
              <w:rPr/>
            </w:rPrChange>
          </w:rPr>
          <w:t>w</w:t>
        </w:r>
      </w:ins>
      <w:del w:id="186" w:author="Marie-therese Witte" w:date="2024-10-29T07:05:00Z" w16du:dateUtc="2024-10-29T11:05:00Z">
        <w:r w:rsidRPr="00E01A50" w:rsidDel="00AA2F4D">
          <w:rPr>
            <w:rFonts w:eastAsia="Times New Roman" w:cs="Times New Roman"/>
            <w:kern w:val="0"/>
            <w:szCs w:val="24"/>
            <w:highlight w:val="cyan"/>
            <w:rPrChange w:id="187" w:author="Marie-therese Witte" w:date="2024-10-29T07:07:00Z" w16du:dateUtc="2024-10-29T11:07:00Z">
              <w:rPr/>
            </w:rPrChange>
          </w:rPr>
          <w:delText>W</w:delText>
        </w:r>
      </w:del>
      <w:r w:rsidRPr="00E01A50">
        <w:rPr>
          <w:rFonts w:eastAsia="Times New Roman" w:cs="Times New Roman"/>
          <w:kern w:val="0"/>
          <w:szCs w:val="24"/>
          <w:highlight w:val="cyan"/>
          <w:rPrChange w:id="188" w:author="Marie-therese Witte" w:date="2024-10-29T07:07:00Z" w16du:dateUtc="2024-10-29T11:07:00Z">
            <w:rPr/>
          </w:rPrChange>
        </w:rPr>
        <w:t>hich entity drew the congressional map</w:t>
      </w:r>
      <w:ins w:id="189" w:author="Marie-therese Witte" w:date="2024-10-29T07:06:00Z" w16du:dateUtc="2024-10-29T11:06:00Z">
        <w:r w:rsidR="00AA2F4D" w:rsidRPr="00E01A50">
          <w:rPr>
            <w:rFonts w:eastAsia="Times New Roman" w:cs="Times New Roman"/>
            <w:kern w:val="0"/>
            <w:szCs w:val="24"/>
            <w:highlight w:val="cyan"/>
            <w:rPrChange w:id="190" w:author="Marie-therese Witte" w:date="2024-10-29T07:07:00Z" w16du:dateUtc="2024-10-29T11:07:00Z">
              <w:rPr/>
            </w:rPrChange>
          </w:rPr>
          <w:t>;</w:t>
        </w:r>
      </w:ins>
    </w:p>
    <w:p w14:paraId="74652CE1" w14:textId="77777777" w:rsidR="00AA2F4D" w:rsidRPr="00E01A50" w:rsidRDefault="00AA2F4D">
      <w:pPr>
        <w:pStyle w:val="ListParagraph"/>
        <w:numPr>
          <w:ilvl w:val="0"/>
          <w:numId w:val="30"/>
        </w:numPr>
        <w:spacing w:line="480" w:lineRule="auto"/>
        <w:ind w:right="1350"/>
        <w:rPr>
          <w:ins w:id="191" w:author="Marie-therese Witte" w:date="2024-10-29T07:06:00Z" w16du:dateUtc="2024-10-29T11:06:00Z"/>
          <w:rFonts w:eastAsia="Times New Roman" w:cs="Times New Roman"/>
          <w:kern w:val="0"/>
          <w:szCs w:val="24"/>
          <w:highlight w:val="cyan"/>
          <w:rPrChange w:id="192" w:author="Marie-therese Witte" w:date="2024-10-29T07:07:00Z" w16du:dateUtc="2024-10-29T11:07:00Z">
            <w:rPr>
              <w:ins w:id="193" w:author="Marie-therese Witte" w:date="2024-10-29T07:06:00Z" w16du:dateUtc="2024-10-29T11:06:00Z"/>
            </w:rPr>
          </w:rPrChange>
        </w:rPr>
        <w:pPrChange w:id="194" w:author="Marie-therese Witte" w:date="2024-10-29T07:06:00Z" w16du:dateUtc="2024-10-29T11:06:00Z">
          <w:pPr>
            <w:spacing w:line="480" w:lineRule="auto"/>
            <w:ind w:left="1620" w:right="1350"/>
          </w:pPr>
        </w:pPrChange>
      </w:pPr>
    </w:p>
    <w:p w14:paraId="50E3D769" w14:textId="6FF746BB" w:rsidR="0066410C" w:rsidRPr="00E01A50" w:rsidDel="00AA2F4D" w:rsidRDefault="0066410C" w:rsidP="00AA2F4D">
      <w:pPr>
        <w:pStyle w:val="ListParagraph"/>
        <w:numPr>
          <w:ilvl w:val="0"/>
          <w:numId w:val="30"/>
        </w:numPr>
        <w:spacing w:line="480" w:lineRule="auto"/>
        <w:ind w:right="1350"/>
        <w:rPr>
          <w:del w:id="195" w:author="Marie-therese Witte" w:date="2024-10-29T07:07:00Z" w16du:dateUtc="2024-10-29T11:07:00Z"/>
          <w:rFonts w:eastAsia="Times New Roman" w:cs="Times New Roman"/>
          <w:kern w:val="0"/>
          <w:szCs w:val="24"/>
          <w:highlight w:val="cyan"/>
          <w:rPrChange w:id="196" w:author="Marie-therese Witte" w:date="2024-10-29T07:07:00Z" w16du:dateUtc="2024-10-29T11:07:00Z">
            <w:rPr>
              <w:del w:id="197" w:author="Marie-therese Witte" w:date="2024-10-29T07:07:00Z" w16du:dateUtc="2024-10-29T11:07:00Z"/>
              <w:rFonts w:eastAsia="Times New Roman" w:cs="Times New Roman"/>
              <w:kern w:val="0"/>
              <w:szCs w:val="24"/>
            </w:rPr>
          </w:rPrChange>
        </w:rPr>
      </w:pPr>
      <w:del w:id="198" w:author="Marie-therese Witte" w:date="2024-10-29T07:06:00Z" w16du:dateUtc="2024-10-29T11:06:00Z">
        <w:r w:rsidRPr="00E01A50" w:rsidDel="00AA2F4D">
          <w:rPr>
            <w:rFonts w:eastAsia="Times New Roman" w:cs="Times New Roman"/>
            <w:kern w:val="0"/>
            <w:szCs w:val="24"/>
            <w:highlight w:val="cyan"/>
            <w:rPrChange w:id="199" w:author="Marie-therese Witte" w:date="2024-10-29T07:07:00Z" w16du:dateUtc="2024-10-29T11:07:00Z">
              <w:rPr/>
            </w:rPrChange>
          </w:rPr>
          <w:delText xml:space="preserve">6)  </w:delText>
        </w:r>
      </w:del>
      <w:ins w:id="200" w:author="Marie-therese Witte" w:date="2024-10-29T07:06:00Z" w16du:dateUtc="2024-10-29T11:06:00Z">
        <w:r w:rsidR="00AA2F4D" w:rsidRPr="00E01A50">
          <w:rPr>
            <w:rFonts w:eastAsia="Times New Roman" w:cs="Times New Roman"/>
            <w:kern w:val="0"/>
            <w:szCs w:val="24"/>
            <w:highlight w:val="cyan"/>
            <w:rPrChange w:id="201" w:author="Marie-therese Witte" w:date="2024-10-29T07:07:00Z" w16du:dateUtc="2024-10-29T11:07:00Z">
              <w:rPr/>
            </w:rPrChange>
          </w:rPr>
          <w:t>w</w:t>
        </w:r>
      </w:ins>
      <w:del w:id="202" w:author="Marie-therese Witte" w:date="2024-10-29T07:06:00Z" w16du:dateUtc="2024-10-29T11:06:00Z">
        <w:r w:rsidRPr="00E01A50" w:rsidDel="00AA2F4D">
          <w:rPr>
            <w:rFonts w:eastAsia="Times New Roman" w:cs="Times New Roman"/>
            <w:kern w:val="0"/>
            <w:szCs w:val="24"/>
            <w:highlight w:val="cyan"/>
            <w:rPrChange w:id="203" w:author="Marie-therese Witte" w:date="2024-10-29T07:07:00Z" w16du:dateUtc="2024-10-29T11:07:00Z">
              <w:rPr/>
            </w:rPrChange>
          </w:rPr>
          <w:delText>W</w:delText>
        </w:r>
      </w:del>
      <w:r w:rsidRPr="00E01A50">
        <w:rPr>
          <w:rFonts w:eastAsia="Times New Roman" w:cs="Times New Roman"/>
          <w:kern w:val="0"/>
          <w:szCs w:val="24"/>
          <w:highlight w:val="cyan"/>
          <w:rPrChange w:id="204" w:author="Marie-therese Witte" w:date="2024-10-29T07:07:00Z" w16du:dateUtc="2024-10-29T11:07:00Z">
            <w:rPr/>
          </w:rPrChange>
        </w:rPr>
        <w:t>hether the state had indirect language prohibiting partisan gerrymandering</w:t>
      </w:r>
      <w:ins w:id="205" w:author="Marie-therese Witte" w:date="2024-10-29T07:06:00Z" w16du:dateUtc="2024-10-29T11:06:00Z">
        <w:r w:rsidR="00AA2F4D" w:rsidRPr="00E01A50">
          <w:rPr>
            <w:rFonts w:eastAsia="Times New Roman" w:cs="Times New Roman"/>
            <w:kern w:val="0"/>
            <w:szCs w:val="24"/>
            <w:highlight w:val="cyan"/>
            <w:rPrChange w:id="206" w:author="Marie-therese Witte" w:date="2024-10-29T07:07:00Z" w16du:dateUtc="2024-10-29T11:07:00Z">
              <w:rPr/>
            </w:rPrChange>
          </w:rPr>
          <w:t>; a</w:t>
        </w:r>
      </w:ins>
      <w:ins w:id="207" w:author="Marie-therese Witte" w:date="2024-10-29T07:07:00Z" w16du:dateUtc="2024-10-29T11:07:00Z">
        <w:r w:rsidR="00AA2F4D" w:rsidRPr="00E01A50">
          <w:rPr>
            <w:rFonts w:eastAsia="Times New Roman" w:cs="Times New Roman"/>
            <w:kern w:val="0"/>
            <w:szCs w:val="24"/>
            <w:highlight w:val="cyan"/>
            <w:rPrChange w:id="208" w:author="Marie-therese Witte" w:date="2024-10-29T07:07:00Z" w16du:dateUtc="2024-10-29T11:07:00Z">
              <w:rPr>
                <w:rFonts w:eastAsia="Times New Roman" w:cs="Times New Roman"/>
                <w:kern w:val="0"/>
                <w:szCs w:val="24"/>
              </w:rPr>
            </w:rPrChange>
          </w:rPr>
          <w:t>nd</w:t>
        </w:r>
      </w:ins>
    </w:p>
    <w:p w14:paraId="653E13AC" w14:textId="77777777" w:rsidR="00AA2F4D" w:rsidRPr="00E01A50" w:rsidRDefault="00AA2F4D">
      <w:pPr>
        <w:pStyle w:val="ListParagraph"/>
        <w:numPr>
          <w:ilvl w:val="0"/>
          <w:numId w:val="30"/>
        </w:numPr>
        <w:spacing w:line="480" w:lineRule="auto"/>
        <w:ind w:right="1350"/>
        <w:rPr>
          <w:ins w:id="209" w:author="Marie-therese Witte" w:date="2024-10-29T07:07:00Z" w16du:dateUtc="2024-10-29T11:07:00Z"/>
          <w:rFonts w:eastAsia="Times New Roman" w:cs="Times New Roman"/>
          <w:kern w:val="0"/>
          <w:szCs w:val="24"/>
          <w:highlight w:val="cyan"/>
          <w:rPrChange w:id="210" w:author="Marie-therese Witte" w:date="2024-10-29T07:07:00Z" w16du:dateUtc="2024-10-29T11:07:00Z">
            <w:rPr>
              <w:ins w:id="211" w:author="Marie-therese Witte" w:date="2024-10-29T07:07:00Z" w16du:dateUtc="2024-10-29T11:07:00Z"/>
            </w:rPr>
          </w:rPrChange>
        </w:rPr>
        <w:pPrChange w:id="212" w:author="Marie-therese Witte" w:date="2024-10-29T07:06:00Z" w16du:dateUtc="2024-10-29T11:06:00Z">
          <w:pPr>
            <w:spacing w:line="480" w:lineRule="auto"/>
            <w:ind w:left="1620" w:right="1350"/>
          </w:pPr>
        </w:pPrChange>
      </w:pPr>
    </w:p>
    <w:p w14:paraId="4FCBA5F8" w14:textId="73F95DAE" w:rsidR="0066410C" w:rsidRPr="00E01A50" w:rsidRDefault="0066410C">
      <w:pPr>
        <w:pStyle w:val="ListParagraph"/>
        <w:numPr>
          <w:ilvl w:val="0"/>
          <w:numId w:val="30"/>
        </w:numPr>
        <w:spacing w:line="480" w:lineRule="auto"/>
        <w:ind w:right="1350"/>
        <w:rPr>
          <w:rFonts w:eastAsia="Times New Roman" w:cs="Times New Roman"/>
          <w:kern w:val="0"/>
          <w:szCs w:val="24"/>
          <w:highlight w:val="cyan"/>
          <w:rPrChange w:id="213" w:author="Marie-therese Witte" w:date="2024-10-29T07:07:00Z" w16du:dateUtc="2024-10-29T11:07:00Z">
            <w:rPr/>
          </w:rPrChange>
        </w:rPr>
        <w:pPrChange w:id="214" w:author="Marie-therese Witte" w:date="2024-10-29T07:06:00Z" w16du:dateUtc="2024-10-29T11:06:00Z">
          <w:pPr>
            <w:spacing w:line="480" w:lineRule="auto"/>
            <w:ind w:left="1620" w:right="1350"/>
          </w:pPr>
        </w:pPrChange>
      </w:pPr>
      <w:del w:id="215" w:author="Marie-therese Witte" w:date="2024-10-29T07:06:00Z" w16du:dateUtc="2024-10-29T11:06:00Z">
        <w:r w:rsidRPr="00E01A50" w:rsidDel="00AA2F4D">
          <w:rPr>
            <w:rFonts w:eastAsia="Times New Roman" w:cs="Times New Roman"/>
            <w:kern w:val="0"/>
            <w:szCs w:val="24"/>
            <w:highlight w:val="cyan"/>
            <w:rPrChange w:id="216" w:author="Marie-therese Witte" w:date="2024-10-29T07:07:00Z" w16du:dateUtc="2024-10-29T11:07:00Z">
              <w:rPr/>
            </w:rPrChange>
          </w:rPr>
          <w:delText xml:space="preserve">7)  </w:delText>
        </w:r>
      </w:del>
      <w:ins w:id="217" w:author="Marie-therese Witte" w:date="2024-10-29T07:06:00Z" w16du:dateUtc="2024-10-29T11:06:00Z">
        <w:r w:rsidR="00AA2F4D" w:rsidRPr="00E01A50">
          <w:rPr>
            <w:rFonts w:eastAsia="Times New Roman" w:cs="Times New Roman"/>
            <w:kern w:val="0"/>
            <w:szCs w:val="24"/>
            <w:highlight w:val="cyan"/>
            <w:rPrChange w:id="218" w:author="Marie-therese Witte" w:date="2024-10-29T07:07:00Z" w16du:dateUtc="2024-10-29T11:07:00Z">
              <w:rPr/>
            </w:rPrChange>
          </w:rPr>
          <w:t>w</w:t>
        </w:r>
      </w:ins>
      <w:del w:id="219" w:author="Marie-therese Witte" w:date="2024-10-29T07:06:00Z" w16du:dateUtc="2024-10-29T11:06:00Z">
        <w:r w:rsidRPr="00E01A50" w:rsidDel="00AA2F4D">
          <w:rPr>
            <w:rFonts w:eastAsia="Times New Roman" w:cs="Times New Roman"/>
            <w:kern w:val="0"/>
            <w:szCs w:val="24"/>
            <w:highlight w:val="cyan"/>
            <w:rPrChange w:id="220" w:author="Marie-therese Witte" w:date="2024-10-29T07:07:00Z" w16du:dateUtc="2024-10-29T11:07:00Z">
              <w:rPr/>
            </w:rPrChange>
          </w:rPr>
          <w:delText>W</w:delText>
        </w:r>
      </w:del>
      <w:r w:rsidRPr="00E01A50">
        <w:rPr>
          <w:rFonts w:eastAsia="Times New Roman" w:cs="Times New Roman"/>
          <w:kern w:val="0"/>
          <w:szCs w:val="24"/>
          <w:highlight w:val="cyan"/>
          <w:rPrChange w:id="221" w:author="Marie-therese Witte" w:date="2024-10-29T07:07:00Z" w16du:dateUtc="2024-10-29T11:07:00Z">
            <w:rPr/>
          </w:rPrChange>
        </w:rPr>
        <w:t>hether the state had direct prohibitions on partisan gerrymandering in the law</w:t>
      </w:r>
      <w:ins w:id="222" w:author="Marie-therese Witte" w:date="2024-10-29T07:06:00Z" w16du:dateUtc="2024-10-29T11:06:00Z">
        <w:r w:rsidR="00AA2F4D" w:rsidRPr="00E01A50">
          <w:rPr>
            <w:rFonts w:eastAsia="Times New Roman" w:cs="Times New Roman"/>
            <w:kern w:val="0"/>
            <w:szCs w:val="24"/>
            <w:highlight w:val="cyan"/>
            <w:rPrChange w:id="223" w:author="Marie-therese Witte" w:date="2024-10-29T07:07:00Z" w16du:dateUtc="2024-10-29T11:07:00Z">
              <w:rPr/>
            </w:rPrChange>
          </w:rPr>
          <w:t>.</w:t>
        </w:r>
      </w:ins>
    </w:p>
    <w:p w14:paraId="52AAF83B" w14:textId="77777777" w:rsidR="0066410C" w:rsidRPr="00802497" w:rsidRDefault="0066410C" w:rsidP="0066410C">
      <w:pPr>
        <w:spacing w:line="480" w:lineRule="auto"/>
        <w:ind w:firstLine="720"/>
        <w:rPr>
          <w:rFonts w:eastAsia="Times New Roman" w:cs="Times New Roman"/>
          <w:kern w:val="0"/>
          <w:szCs w:val="24"/>
        </w:rPr>
      </w:pPr>
      <w:r w:rsidRPr="00802497">
        <w:rPr>
          <w:rFonts w:eastAsia="Times New Roman" w:cs="Times New Roman"/>
          <w:kern w:val="0"/>
          <w:szCs w:val="24"/>
        </w:rPr>
        <w:t>In the cases where a partisan gerrymandering challenge was brought, or a race</w:t>
      </w:r>
      <w:r>
        <w:rPr>
          <w:rFonts w:eastAsia="Times New Roman" w:cs="Times New Roman"/>
          <w:kern w:val="0"/>
          <w:szCs w:val="24"/>
        </w:rPr>
        <w:noBreakHyphen/>
      </w:r>
      <w:r w:rsidRPr="00802497">
        <w:rPr>
          <w:rFonts w:eastAsia="Times New Roman" w:cs="Times New Roman"/>
          <w:kern w:val="0"/>
          <w:szCs w:val="24"/>
        </w:rPr>
        <w:t xml:space="preserve">related challenge with </w:t>
      </w:r>
      <w:r w:rsidRPr="00802497">
        <w:rPr>
          <w:rFonts w:eastAsia="Times New Roman" w:cs="Times New Roman"/>
          <w:i/>
          <w:iCs/>
          <w:kern w:val="0"/>
          <w:szCs w:val="24"/>
        </w:rPr>
        <w:t>partisan</w:t>
      </w:r>
      <w:r w:rsidRPr="00802497">
        <w:rPr>
          <w:rFonts w:eastAsia="Times New Roman" w:cs="Times New Roman"/>
          <w:kern w:val="0"/>
          <w:szCs w:val="24"/>
        </w:rPr>
        <w:t xml:space="preserve"> implications was brought, we distinguish </w:t>
      </w:r>
      <w:r>
        <w:rPr>
          <w:rFonts w:eastAsia="Times New Roman" w:cs="Times New Roman"/>
          <w:kern w:val="0"/>
          <w:szCs w:val="24"/>
        </w:rPr>
        <w:t xml:space="preserve">the </w:t>
      </w:r>
      <w:r w:rsidRPr="00802497">
        <w:rPr>
          <w:rFonts w:eastAsia="Times New Roman" w:cs="Times New Roman"/>
          <w:kern w:val="0"/>
          <w:szCs w:val="24"/>
        </w:rPr>
        <w:t xml:space="preserve">cases where the highest </w:t>
      </w:r>
      <w:r w:rsidRPr="00802497">
        <w:rPr>
          <w:rFonts w:eastAsia="Times New Roman" w:cs="Times New Roman"/>
          <w:kern w:val="0"/>
          <w:szCs w:val="24"/>
        </w:rPr>
        <w:lastRenderedPageBreak/>
        <w:t xml:space="preserve">state court has already issued a ruling </w:t>
      </w:r>
      <w:r>
        <w:rPr>
          <w:rFonts w:eastAsia="Times New Roman" w:cs="Times New Roman"/>
          <w:kern w:val="0"/>
          <w:szCs w:val="24"/>
        </w:rPr>
        <w:t>and</w:t>
      </w:r>
      <w:r w:rsidRPr="00802497">
        <w:rPr>
          <w:rFonts w:eastAsia="Times New Roman" w:cs="Times New Roman"/>
          <w:kern w:val="0"/>
          <w:szCs w:val="24"/>
        </w:rPr>
        <w:t xml:space="preserve"> those still pending.</w:t>
      </w:r>
      <w:r w:rsidRPr="00802497">
        <w:rPr>
          <w:rFonts w:eastAsia="Times New Roman" w:cs="Times New Roman"/>
          <w:kern w:val="0"/>
          <w:szCs w:val="24"/>
          <w:vertAlign w:val="superscript"/>
        </w:rPr>
        <w:footnoteReference w:id="29"/>
      </w:r>
      <w:r w:rsidRPr="00802497">
        <w:rPr>
          <w:rFonts w:eastAsia="Times New Roman" w:cs="Times New Roman"/>
          <w:kern w:val="0"/>
          <w:szCs w:val="24"/>
        </w:rPr>
        <w:t xml:space="preserve">  For the partisan gerrymandering cases where we have a definitive court opinion, we indicate whether there was a ruling on the merits versus a finding by the state court that partisan gerrymandering was not a justiciable offense under that state’s constitution.  Where a court determined that partisan gerrymandering is justiciable, we identify whether that ruling found in favor of plaintiffs.</w:t>
      </w:r>
      <w:r w:rsidRPr="00802497">
        <w:rPr>
          <w:rFonts w:eastAsia="Times New Roman" w:cs="Times New Roman"/>
          <w:kern w:val="0"/>
          <w:szCs w:val="24"/>
          <w:vertAlign w:val="superscript"/>
        </w:rPr>
        <w:footnoteReference w:id="30"/>
      </w:r>
      <w:r w:rsidRPr="00802497">
        <w:rPr>
          <w:rFonts w:eastAsia="Times New Roman" w:cs="Times New Roman"/>
          <w:kern w:val="0"/>
          <w:szCs w:val="24"/>
        </w:rPr>
        <w:t xml:space="preserve">  So as to locate within a single table information for easy access on multiple factors that affected whether a partisan challenge was successful, we also include within this table some important information about the nature of the state constitutional provisions relevant to partisan gerrymandering.  We show whether the state constitution provides either direct language prohibiting partisan gerrymandering (</w:t>
      </w:r>
      <w:r w:rsidRPr="00F8649F">
        <w:rPr>
          <w:rFonts w:eastAsia="Times New Roman" w:cs="Times New Roman"/>
          <w:i/>
          <w:iCs/>
          <w:kern w:val="0"/>
          <w:szCs w:val="24"/>
        </w:rPr>
        <w:t>e.g.</w:t>
      </w:r>
      <w:r w:rsidRPr="00802497">
        <w:rPr>
          <w:rFonts w:eastAsia="Times New Roman" w:cs="Times New Roman"/>
          <w:kern w:val="0"/>
          <w:szCs w:val="24"/>
        </w:rPr>
        <w:t>, a requirement that a plan neither favor nor disfavor any political party) or an indirect check in terms of language like that relied upon by the Pennsylvania Supreme Court when it overturned a congressional map under a state constitutional requirement for “free and equal” elections.</w:t>
      </w:r>
      <w:r w:rsidRPr="00802497">
        <w:rPr>
          <w:rFonts w:eastAsia="Times New Roman" w:cs="Times New Roman"/>
          <w:kern w:val="0"/>
          <w:szCs w:val="24"/>
          <w:vertAlign w:val="superscript"/>
        </w:rPr>
        <w:footnoteReference w:id="31"/>
      </w:r>
      <w:r w:rsidRPr="00802497">
        <w:rPr>
          <w:rFonts w:eastAsia="Times New Roman" w:cs="Times New Roman"/>
          <w:kern w:val="0"/>
          <w:szCs w:val="24"/>
        </w:rPr>
        <w:t xml:space="preserve">   </w:t>
      </w:r>
    </w:p>
    <w:p w14:paraId="0401C0CF" w14:textId="77777777" w:rsidR="0066410C" w:rsidRPr="00802497" w:rsidRDefault="0066410C" w:rsidP="0066410C">
      <w:pPr>
        <w:jc w:val="center"/>
        <w:rPr>
          <w:rFonts w:eastAsia="Yu Gothic Light" w:cs="Times New Roman"/>
          <w:kern w:val="0"/>
          <w:szCs w:val="24"/>
        </w:rPr>
      </w:pPr>
      <w:r w:rsidRPr="00802497">
        <w:rPr>
          <w:rFonts w:eastAsia="Yu Gothic Light" w:cs="Times New Roman"/>
          <w:i/>
          <w:iCs/>
          <w:kern w:val="0"/>
          <w:szCs w:val="24"/>
        </w:rPr>
        <w:t>Table 1</w:t>
      </w:r>
      <w:r w:rsidRPr="00802497">
        <w:rPr>
          <w:rFonts w:eastAsia="Yu Gothic Light" w:cs="Times New Roman"/>
          <w:kern w:val="0"/>
          <w:szCs w:val="24"/>
        </w:rPr>
        <w:t xml:space="preserve">.  </w:t>
      </w:r>
      <w:r w:rsidRPr="00802497">
        <w:rPr>
          <w:rFonts w:eastAsia="Times New Roman" w:cs="Times New Roman"/>
          <w:kern w:val="0"/>
          <w:szCs w:val="24"/>
        </w:rPr>
        <w:t>Potential Partisan Gerrymanders and State Law</w:t>
      </w:r>
    </w:p>
    <w:tbl>
      <w:tblPr>
        <w:tblW w:w="5000" w:type="pct"/>
        <w:tblLayout w:type="fixed"/>
        <w:tblLook w:val="0620" w:firstRow="1" w:lastRow="0" w:firstColumn="0" w:lastColumn="0" w:noHBand="1" w:noVBand="1"/>
      </w:tblPr>
      <w:tblGrid>
        <w:gridCol w:w="1255"/>
        <w:gridCol w:w="595"/>
        <w:gridCol w:w="216"/>
        <w:gridCol w:w="1152"/>
        <w:gridCol w:w="216"/>
        <w:gridCol w:w="865"/>
        <w:gridCol w:w="216"/>
        <w:gridCol w:w="1096"/>
        <w:gridCol w:w="216"/>
        <w:gridCol w:w="1278"/>
        <w:gridCol w:w="1100"/>
        <w:gridCol w:w="70"/>
        <w:gridCol w:w="1075"/>
      </w:tblGrid>
      <w:tr w:rsidR="0066410C" w:rsidRPr="00802497" w14:paraId="10B52653" w14:textId="77777777" w:rsidTr="00F8649F">
        <w:tc>
          <w:tcPr>
            <w:tcW w:w="1255" w:type="dxa"/>
            <w:tcBorders>
              <w:top w:val="single" w:sz="4" w:space="0" w:color="auto"/>
              <w:left w:val="single" w:sz="4" w:space="0" w:color="auto"/>
              <w:bottom w:val="single" w:sz="4" w:space="0" w:color="auto"/>
              <w:right w:val="nil"/>
            </w:tcBorders>
            <w:shd w:val="clear" w:color="auto" w:fill="D9D9D9"/>
            <w:vAlign w:val="center"/>
            <w:hideMark/>
          </w:tcPr>
          <w:p w14:paraId="524E82B7" w14:textId="77777777" w:rsidR="0066410C" w:rsidRPr="00802497" w:rsidRDefault="0066410C" w:rsidP="00F8649F">
            <w:pPr>
              <w:keepNext/>
              <w:keepLines/>
              <w:pageBreakBefore/>
              <w:jc w:val="center"/>
              <w:rPr>
                <w:rFonts w:eastAsia="Times New Roman" w:cs="Times New Roman"/>
                <w:kern w:val="0"/>
                <w:sz w:val="19"/>
                <w:szCs w:val="19"/>
              </w:rPr>
            </w:pPr>
            <w:commentRangeStart w:id="230"/>
            <w:commentRangeStart w:id="231"/>
            <w:r w:rsidRPr="00802497">
              <w:rPr>
                <w:rFonts w:eastAsia="Times New Roman" w:cs="Times New Roman"/>
                <w:kern w:val="0"/>
                <w:sz w:val="19"/>
                <w:szCs w:val="19"/>
              </w:rPr>
              <w:lastRenderedPageBreak/>
              <w:t>State</w:t>
            </w:r>
          </w:p>
        </w:tc>
        <w:tc>
          <w:tcPr>
            <w:tcW w:w="811" w:type="dxa"/>
            <w:gridSpan w:val="2"/>
            <w:tcBorders>
              <w:top w:val="single" w:sz="4" w:space="0" w:color="auto"/>
              <w:left w:val="nil"/>
              <w:bottom w:val="single" w:sz="4" w:space="0" w:color="auto"/>
              <w:right w:val="nil"/>
            </w:tcBorders>
            <w:shd w:val="clear" w:color="auto" w:fill="D9D9D9"/>
            <w:vAlign w:val="center"/>
            <w:hideMark/>
          </w:tcPr>
          <w:p w14:paraId="28F98531" w14:textId="77777777" w:rsidR="0066410C" w:rsidRPr="00802497" w:rsidRDefault="0066410C" w:rsidP="00F8649F">
            <w:pPr>
              <w:keepNext/>
              <w:keepLines/>
              <w:pageBreakBefore/>
              <w:jc w:val="center"/>
              <w:rPr>
                <w:rFonts w:eastAsia="Times New Roman" w:cs="Times New Roman"/>
                <w:kern w:val="0"/>
                <w:sz w:val="19"/>
                <w:szCs w:val="19"/>
              </w:rPr>
            </w:pPr>
            <w:r w:rsidRPr="00802497">
              <w:rPr>
                <w:rFonts w:eastAsia="Times New Roman" w:cs="Times New Roman"/>
                <w:kern w:val="0"/>
                <w:sz w:val="19"/>
                <w:szCs w:val="19"/>
              </w:rPr>
              <w:t>Sea</w:t>
            </w:r>
            <w:r>
              <w:rPr>
                <w:rFonts w:eastAsia="Times New Roman" w:cs="Times New Roman"/>
                <w:kern w:val="0"/>
                <w:sz w:val="19"/>
                <w:szCs w:val="19"/>
              </w:rPr>
              <w:t>t</w:t>
            </w:r>
            <w:r w:rsidRPr="00802497">
              <w:rPr>
                <w:rFonts w:eastAsia="Times New Roman" w:cs="Times New Roman"/>
                <w:kern w:val="0"/>
                <w:sz w:val="19"/>
                <w:szCs w:val="19"/>
              </w:rPr>
              <w:t>s</w:t>
            </w:r>
          </w:p>
        </w:tc>
        <w:tc>
          <w:tcPr>
            <w:tcW w:w="1368" w:type="dxa"/>
            <w:gridSpan w:val="2"/>
            <w:tcBorders>
              <w:top w:val="single" w:sz="4" w:space="0" w:color="auto"/>
              <w:left w:val="nil"/>
              <w:bottom w:val="single" w:sz="4" w:space="0" w:color="auto"/>
              <w:right w:val="nil"/>
            </w:tcBorders>
            <w:shd w:val="clear" w:color="auto" w:fill="D9D9D9"/>
            <w:vAlign w:val="center"/>
            <w:hideMark/>
          </w:tcPr>
          <w:p w14:paraId="0777730F" w14:textId="77777777" w:rsidR="0066410C" w:rsidRPr="00802497" w:rsidRDefault="0066410C" w:rsidP="00F8649F">
            <w:pPr>
              <w:keepNext/>
              <w:keepLines/>
              <w:pageBreakBefore/>
              <w:jc w:val="center"/>
              <w:rPr>
                <w:rFonts w:eastAsia="Times New Roman" w:cs="Times New Roman"/>
                <w:kern w:val="0"/>
                <w:sz w:val="19"/>
                <w:szCs w:val="19"/>
              </w:rPr>
            </w:pPr>
            <w:bookmarkStart w:id="232" w:name="RANGE!C2"/>
            <w:r w:rsidRPr="00802497">
              <w:rPr>
                <w:rFonts w:eastAsia="Times New Roman" w:cs="Times New Roman"/>
                <w:kern w:val="0"/>
                <w:sz w:val="19"/>
                <w:szCs w:val="19"/>
              </w:rPr>
              <w:t>Primary Authority for Drawing the Lines</w:t>
            </w:r>
            <w:bookmarkEnd w:id="232"/>
            <w:r w:rsidRPr="00802497">
              <w:rPr>
                <w:rFonts w:eastAsia="Times New Roman" w:cs="Times New Roman"/>
                <w:kern w:val="0"/>
                <w:sz w:val="19"/>
                <w:szCs w:val="19"/>
                <w:vertAlign w:val="superscript"/>
              </w:rPr>
              <w:footnoteReference w:id="32"/>
            </w:r>
          </w:p>
        </w:tc>
        <w:tc>
          <w:tcPr>
            <w:tcW w:w="1081" w:type="dxa"/>
            <w:gridSpan w:val="2"/>
            <w:tcBorders>
              <w:top w:val="single" w:sz="4" w:space="0" w:color="auto"/>
              <w:left w:val="nil"/>
              <w:bottom w:val="single" w:sz="4" w:space="0" w:color="auto"/>
              <w:right w:val="nil"/>
            </w:tcBorders>
            <w:shd w:val="clear" w:color="auto" w:fill="D9D9D9"/>
            <w:vAlign w:val="center"/>
            <w:hideMark/>
          </w:tcPr>
          <w:p w14:paraId="0C85BA27" w14:textId="77777777" w:rsidR="0066410C" w:rsidRPr="00802497" w:rsidRDefault="0066410C" w:rsidP="00F8649F">
            <w:pPr>
              <w:keepNext/>
              <w:keepLines/>
              <w:pageBreakBefore/>
              <w:jc w:val="center"/>
              <w:rPr>
                <w:rFonts w:eastAsia="Times New Roman" w:cs="Times New Roman"/>
                <w:kern w:val="0"/>
                <w:sz w:val="19"/>
                <w:szCs w:val="19"/>
              </w:rPr>
            </w:pPr>
            <w:r w:rsidRPr="00802497">
              <w:rPr>
                <w:rFonts w:eastAsia="Times New Roman" w:cs="Times New Roman"/>
                <w:kern w:val="0"/>
                <w:sz w:val="19"/>
                <w:szCs w:val="19"/>
              </w:rPr>
              <w:t>Party Control</w:t>
            </w:r>
          </w:p>
        </w:tc>
        <w:tc>
          <w:tcPr>
            <w:tcW w:w="1312" w:type="dxa"/>
            <w:gridSpan w:val="2"/>
            <w:tcBorders>
              <w:top w:val="single" w:sz="4" w:space="0" w:color="auto"/>
              <w:left w:val="nil"/>
              <w:bottom w:val="single" w:sz="4" w:space="0" w:color="auto"/>
              <w:right w:val="nil"/>
            </w:tcBorders>
            <w:shd w:val="clear" w:color="auto" w:fill="D9D9D9"/>
            <w:vAlign w:val="center"/>
            <w:hideMark/>
          </w:tcPr>
          <w:p w14:paraId="01432A63" w14:textId="77777777" w:rsidR="0066410C" w:rsidRPr="00802497" w:rsidRDefault="0066410C" w:rsidP="00F8649F">
            <w:pPr>
              <w:keepNext/>
              <w:keepLines/>
              <w:pageBreakBefore/>
              <w:jc w:val="center"/>
              <w:rPr>
                <w:rFonts w:eastAsia="Times New Roman" w:cs="Times New Roman"/>
                <w:kern w:val="0"/>
                <w:sz w:val="19"/>
                <w:szCs w:val="19"/>
              </w:rPr>
            </w:pPr>
            <w:r w:rsidRPr="00802497">
              <w:rPr>
                <w:rFonts w:eastAsia="Times New Roman" w:cs="Times New Roman"/>
                <w:kern w:val="0"/>
                <w:sz w:val="19"/>
                <w:szCs w:val="19"/>
              </w:rPr>
              <w:t>Partisan or Racial Challenge</w:t>
            </w:r>
            <w:r w:rsidRPr="00802497">
              <w:rPr>
                <w:rFonts w:eastAsia="Times New Roman" w:cs="Times New Roman"/>
                <w:kern w:val="0"/>
                <w:sz w:val="19"/>
                <w:szCs w:val="19"/>
                <w:vertAlign w:val="superscript"/>
              </w:rPr>
              <w:footnoteReference w:id="33"/>
            </w:r>
          </w:p>
        </w:tc>
        <w:tc>
          <w:tcPr>
            <w:tcW w:w="1278" w:type="dxa"/>
            <w:tcBorders>
              <w:top w:val="single" w:sz="4" w:space="0" w:color="auto"/>
              <w:left w:val="nil"/>
              <w:bottom w:val="single" w:sz="4" w:space="0" w:color="auto"/>
              <w:right w:val="nil"/>
            </w:tcBorders>
            <w:shd w:val="clear" w:color="auto" w:fill="D9D9D9"/>
            <w:vAlign w:val="center"/>
            <w:hideMark/>
          </w:tcPr>
          <w:p w14:paraId="08BDBEA2" w14:textId="77777777" w:rsidR="0066410C" w:rsidRPr="00802497" w:rsidRDefault="0066410C" w:rsidP="00F8649F">
            <w:pPr>
              <w:keepNext/>
              <w:keepLines/>
              <w:pageBreakBefore/>
              <w:jc w:val="center"/>
              <w:rPr>
                <w:rFonts w:eastAsia="Times New Roman" w:cs="Times New Roman"/>
                <w:kern w:val="0"/>
                <w:sz w:val="19"/>
                <w:szCs w:val="19"/>
              </w:rPr>
            </w:pPr>
            <w:r w:rsidRPr="00802497">
              <w:rPr>
                <w:rFonts w:eastAsia="Times New Roman" w:cs="Times New Roman"/>
                <w:kern w:val="0"/>
                <w:sz w:val="19"/>
                <w:szCs w:val="19"/>
              </w:rPr>
              <w:t>Who Drew the 2022 Map</w:t>
            </w:r>
          </w:p>
        </w:tc>
        <w:tc>
          <w:tcPr>
            <w:tcW w:w="1170" w:type="dxa"/>
            <w:gridSpan w:val="2"/>
            <w:tcBorders>
              <w:top w:val="single" w:sz="4" w:space="0" w:color="auto"/>
              <w:left w:val="nil"/>
              <w:bottom w:val="single" w:sz="4" w:space="0" w:color="auto"/>
              <w:right w:val="nil"/>
            </w:tcBorders>
            <w:shd w:val="clear" w:color="auto" w:fill="D9D9D9"/>
            <w:vAlign w:val="center"/>
            <w:hideMark/>
          </w:tcPr>
          <w:p w14:paraId="7246F5D6" w14:textId="77777777" w:rsidR="0066410C" w:rsidRPr="00802497" w:rsidRDefault="0066410C" w:rsidP="00F8649F">
            <w:pPr>
              <w:keepNext/>
              <w:keepLines/>
              <w:pageBreakBefore/>
              <w:jc w:val="center"/>
              <w:rPr>
                <w:rFonts w:eastAsia="Times New Roman" w:cs="Times New Roman"/>
                <w:kern w:val="0"/>
                <w:sz w:val="19"/>
                <w:szCs w:val="19"/>
              </w:rPr>
            </w:pPr>
            <w:r w:rsidRPr="00802497">
              <w:rPr>
                <w:rFonts w:eastAsia="Times New Roman" w:cs="Times New Roman"/>
                <w:kern w:val="0"/>
                <w:sz w:val="19"/>
                <w:szCs w:val="19"/>
              </w:rPr>
              <w:t>Free and Equal/Open</w:t>
            </w:r>
          </w:p>
        </w:tc>
        <w:tc>
          <w:tcPr>
            <w:tcW w:w="1075" w:type="dxa"/>
            <w:tcBorders>
              <w:top w:val="single" w:sz="4" w:space="0" w:color="auto"/>
              <w:left w:val="nil"/>
              <w:bottom w:val="single" w:sz="4" w:space="0" w:color="auto"/>
              <w:right w:val="single" w:sz="4" w:space="0" w:color="auto"/>
            </w:tcBorders>
            <w:shd w:val="clear" w:color="auto" w:fill="D9D9D9"/>
            <w:vAlign w:val="center"/>
            <w:hideMark/>
          </w:tcPr>
          <w:p w14:paraId="275205CC" w14:textId="77777777" w:rsidR="0066410C" w:rsidRPr="00802497" w:rsidRDefault="0066410C" w:rsidP="00F8649F">
            <w:pPr>
              <w:keepNext/>
              <w:keepLines/>
              <w:pageBreakBefore/>
              <w:jc w:val="center"/>
              <w:rPr>
                <w:rFonts w:eastAsia="Times New Roman" w:cs="Times New Roman"/>
                <w:kern w:val="0"/>
                <w:sz w:val="19"/>
                <w:szCs w:val="19"/>
              </w:rPr>
            </w:pPr>
            <w:r w:rsidRPr="00802497">
              <w:rPr>
                <w:rFonts w:eastAsia="Times New Roman" w:cs="Times New Roman"/>
                <w:kern w:val="0"/>
                <w:sz w:val="19"/>
                <w:szCs w:val="19"/>
              </w:rPr>
              <w:t>Direct Partisan Neutrality requirement</w:t>
            </w:r>
          </w:p>
        </w:tc>
      </w:tr>
      <w:tr w:rsidR="0066410C" w:rsidRPr="00802497" w14:paraId="1BD3FF47"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108BEF02"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AL</w:t>
            </w:r>
          </w:p>
        </w:tc>
        <w:tc>
          <w:tcPr>
            <w:tcW w:w="811" w:type="dxa"/>
            <w:gridSpan w:val="2"/>
            <w:tcBorders>
              <w:top w:val="nil"/>
              <w:left w:val="nil"/>
              <w:bottom w:val="dotted" w:sz="4" w:space="0" w:color="BFBFBF"/>
              <w:right w:val="nil"/>
            </w:tcBorders>
            <w:shd w:val="clear" w:color="auto" w:fill="D9D9D9"/>
            <w:noWrap/>
            <w:vAlign w:val="center"/>
            <w:hideMark/>
          </w:tcPr>
          <w:p w14:paraId="635CE3A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7</w:t>
            </w:r>
          </w:p>
        </w:tc>
        <w:tc>
          <w:tcPr>
            <w:tcW w:w="1368" w:type="dxa"/>
            <w:gridSpan w:val="2"/>
            <w:tcBorders>
              <w:top w:val="nil"/>
              <w:left w:val="nil"/>
              <w:bottom w:val="dotted" w:sz="4" w:space="0" w:color="BFBFBF"/>
              <w:right w:val="nil"/>
            </w:tcBorders>
            <w:shd w:val="clear" w:color="auto" w:fill="D9D9D9"/>
            <w:noWrap/>
            <w:vAlign w:val="center"/>
            <w:hideMark/>
          </w:tcPr>
          <w:p w14:paraId="7D97A71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3DF2C4A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256EE84D"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R</w:t>
            </w:r>
          </w:p>
        </w:tc>
        <w:tc>
          <w:tcPr>
            <w:tcW w:w="1278" w:type="dxa"/>
            <w:tcBorders>
              <w:top w:val="nil"/>
              <w:left w:val="nil"/>
              <w:bottom w:val="dotted" w:sz="4" w:space="0" w:color="BFBFBF"/>
              <w:right w:val="nil"/>
            </w:tcBorders>
            <w:shd w:val="clear" w:color="auto" w:fill="D9D9D9"/>
            <w:noWrap/>
            <w:vAlign w:val="center"/>
            <w:hideMark/>
          </w:tcPr>
          <w:p w14:paraId="2AD29D34"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6CE59573"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D9D9D9"/>
            <w:noWrap/>
            <w:vAlign w:val="center"/>
            <w:hideMark/>
          </w:tcPr>
          <w:p w14:paraId="3EA35A82"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01A06EF2"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2EF4F64D"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i/>
                <w:iCs/>
                <w:kern w:val="0"/>
                <w:sz w:val="16"/>
                <w:szCs w:val="16"/>
              </w:rPr>
              <w:t>AK</w:t>
            </w:r>
            <w:bookmarkStart w:id="233" w:name="_Ref148359631"/>
            <w:r w:rsidRPr="00C95E26">
              <w:rPr>
                <w:rFonts w:eastAsia="Times New Roman" w:cs="Times New Roman"/>
                <w:kern w:val="0"/>
                <w:sz w:val="16"/>
                <w:szCs w:val="16"/>
                <w:vertAlign w:val="superscript"/>
              </w:rPr>
              <w:footnoteReference w:id="34"/>
            </w:r>
            <w:bookmarkEnd w:id="233"/>
          </w:p>
        </w:tc>
        <w:tc>
          <w:tcPr>
            <w:tcW w:w="811" w:type="dxa"/>
            <w:gridSpan w:val="2"/>
            <w:tcBorders>
              <w:top w:val="nil"/>
              <w:left w:val="nil"/>
              <w:bottom w:val="dotted" w:sz="4" w:space="0" w:color="BFBFBF"/>
              <w:right w:val="nil"/>
            </w:tcBorders>
            <w:shd w:val="clear" w:color="auto" w:fill="auto"/>
            <w:noWrap/>
            <w:vAlign w:val="center"/>
            <w:hideMark/>
          </w:tcPr>
          <w:p w14:paraId="0699A199"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w:t>
            </w:r>
          </w:p>
        </w:tc>
        <w:tc>
          <w:tcPr>
            <w:tcW w:w="1368" w:type="dxa"/>
            <w:gridSpan w:val="2"/>
            <w:tcBorders>
              <w:top w:val="nil"/>
              <w:left w:val="nil"/>
              <w:bottom w:val="dotted" w:sz="4" w:space="0" w:color="BFBFBF"/>
              <w:right w:val="nil"/>
            </w:tcBorders>
            <w:shd w:val="clear" w:color="auto" w:fill="auto"/>
            <w:noWrap/>
            <w:vAlign w:val="center"/>
            <w:hideMark/>
          </w:tcPr>
          <w:p w14:paraId="4ED911D8"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081" w:type="dxa"/>
            <w:gridSpan w:val="2"/>
            <w:tcBorders>
              <w:top w:val="nil"/>
              <w:left w:val="nil"/>
              <w:bottom w:val="dotted" w:sz="4" w:space="0" w:color="BFBFBF"/>
              <w:right w:val="nil"/>
            </w:tcBorders>
            <w:shd w:val="clear" w:color="auto" w:fill="auto"/>
            <w:noWrap/>
            <w:vAlign w:val="center"/>
            <w:hideMark/>
          </w:tcPr>
          <w:p w14:paraId="788E6C3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312" w:type="dxa"/>
            <w:gridSpan w:val="2"/>
            <w:tcBorders>
              <w:top w:val="nil"/>
              <w:left w:val="nil"/>
              <w:bottom w:val="dotted" w:sz="4" w:space="0" w:color="BFBFBF"/>
              <w:right w:val="nil"/>
            </w:tcBorders>
            <w:shd w:val="clear" w:color="auto" w:fill="auto"/>
            <w:noWrap/>
            <w:vAlign w:val="center"/>
            <w:hideMark/>
          </w:tcPr>
          <w:p w14:paraId="0AD9CD7A"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278" w:type="dxa"/>
            <w:tcBorders>
              <w:top w:val="nil"/>
              <w:left w:val="nil"/>
              <w:bottom w:val="dotted" w:sz="4" w:space="0" w:color="BFBFBF"/>
              <w:right w:val="nil"/>
            </w:tcBorders>
            <w:shd w:val="clear" w:color="auto" w:fill="auto"/>
            <w:noWrap/>
            <w:vAlign w:val="center"/>
            <w:hideMark/>
          </w:tcPr>
          <w:p w14:paraId="60AC78FE"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170" w:type="dxa"/>
            <w:gridSpan w:val="2"/>
            <w:tcBorders>
              <w:top w:val="nil"/>
              <w:left w:val="nil"/>
              <w:bottom w:val="dotted" w:sz="4" w:space="0" w:color="BFBFBF"/>
              <w:right w:val="nil"/>
            </w:tcBorders>
            <w:shd w:val="clear" w:color="auto" w:fill="auto"/>
            <w:noWrap/>
            <w:vAlign w:val="center"/>
            <w:hideMark/>
          </w:tcPr>
          <w:p w14:paraId="53AA808A"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auto"/>
            <w:noWrap/>
            <w:vAlign w:val="center"/>
            <w:hideMark/>
          </w:tcPr>
          <w:p w14:paraId="4F1206EC"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32BD6FD9"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02CCD9EA"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AZ</w:t>
            </w:r>
          </w:p>
        </w:tc>
        <w:tc>
          <w:tcPr>
            <w:tcW w:w="811" w:type="dxa"/>
            <w:gridSpan w:val="2"/>
            <w:tcBorders>
              <w:top w:val="nil"/>
              <w:left w:val="nil"/>
              <w:bottom w:val="dotted" w:sz="4" w:space="0" w:color="BFBFBF"/>
              <w:right w:val="nil"/>
            </w:tcBorders>
            <w:shd w:val="clear" w:color="auto" w:fill="auto"/>
            <w:noWrap/>
            <w:vAlign w:val="center"/>
            <w:hideMark/>
          </w:tcPr>
          <w:p w14:paraId="07D088A1"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9</w:t>
            </w:r>
          </w:p>
        </w:tc>
        <w:tc>
          <w:tcPr>
            <w:tcW w:w="1368" w:type="dxa"/>
            <w:gridSpan w:val="2"/>
            <w:tcBorders>
              <w:top w:val="nil"/>
              <w:left w:val="nil"/>
              <w:bottom w:val="dotted" w:sz="4" w:space="0" w:color="BFBFBF"/>
              <w:right w:val="nil"/>
            </w:tcBorders>
            <w:shd w:val="clear" w:color="auto" w:fill="auto"/>
            <w:noWrap/>
            <w:vAlign w:val="center"/>
            <w:hideMark/>
          </w:tcPr>
          <w:p w14:paraId="6616445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081" w:type="dxa"/>
            <w:gridSpan w:val="2"/>
            <w:tcBorders>
              <w:top w:val="nil"/>
              <w:left w:val="nil"/>
              <w:bottom w:val="dotted" w:sz="4" w:space="0" w:color="BFBFBF"/>
              <w:right w:val="nil"/>
            </w:tcBorders>
            <w:shd w:val="clear" w:color="auto" w:fill="auto"/>
            <w:noWrap/>
            <w:vAlign w:val="center"/>
            <w:hideMark/>
          </w:tcPr>
          <w:p w14:paraId="7F47AEF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7C10FF4A" w14:textId="77777777" w:rsidR="0066410C" w:rsidRPr="00802497" w:rsidRDefault="0066410C" w:rsidP="00F8649F">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auto"/>
            <w:noWrap/>
            <w:vAlign w:val="center"/>
            <w:hideMark/>
          </w:tcPr>
          <w:p w14:paraId="331EC2EE"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170" w:type="dxa"/>
            <w:gridSpan w:val="2"/>
            <w:tcBorders>
              <w:top w:val="nil"/>
              <w:left w:val="nil"/>
              <w:bottom w:val="dotted" w:sz="4" w:space="0" w:color="BFBFBF"/>
              <w:right w:val="nil"/>
            </w:tcBorders>
            <w:shd w:val="clear" w:color="auto" w:fill="auto"/>
            <w:noWrap/>
            <w:vAlign w:val="center"/>
            <w:hideMark/>
          </w:tcPr>
          <w:p w14:paraId="3E28E07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auto"/>
            <w:noWrap/>
            <w:vAlign w:val="center"/>
            <w:hideMark/>
          </w:tcPr>
          <w:p w14:paraId="4138951E"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66410C" w:rsidRPr="00802497" w14:paraId="15748F49"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2878AA68"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AR</w:t>
            </w:r>
          </w:p>
        </w:tc>
        <w:tc>
          <w:tcPr>
            <w:tcW w:w="811" w:type="dxa"/>
            <w:gridSpan w:val="2"/>
            <w:tcBorders>
              <w:top w:val="nil"/>
              <w:left w:val="nil"/>
              <w:bottom w:val="dotted" w:sz="4" w:space="0" w:color="BFBFBF"/>
              <w:right w:val="nil"/>
            </w:tcBorders>
            <w:shd w:val="clear" w:color="auto" w:fill="D9D9D9"/>
            <w:noWrap/>
            <w:vAlign w:val="center"/>
            <w:hideMark/>
          </w:tcPr>
          <w:p w14:paraId="382E11B4"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4</w:t>
            </w:r>
          </w:p>
        </w:tc>
        <w:tc>
          <w:tcPr>
            <w:tcW w:w="1368" w:type="dxa"/>
            <w:gridSpan w:val="2"/>
            <w:tcBorders>
              <w:top w:val="nil"/>
              <w:left w:val="nil"/>
              <w:bottom w:val="dotted" w:sz="4" w:space="0" w:color="BFBFBF"/>
              <w:right w:val="nil"/>
            </w:tcBorders>
            <w:shd w:val="clear" w:color="auto" w:fill="D9D9D9"/>
            <w:noWrap/>
            <w:vAlign w:val="center"/>
            <w:hideMark/>
          </w:tcPr>
          <w:p w14:paraId="5A69E98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2C30B04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62E7F55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R</w:t>
            </w:r>
          </w:p>
        </w:tc>
        <w:tc>
          <w:tcPr>
            <w:tcW w:w="1278" w:type="dxa"/>
            <w:tcBorders>
              <w:top w:val="nil"/>
              <w:left w:val="nil"/>
              <w:bottom w:val="dotted" w:sz="4" w:space="0" w:color="BFBFBF"/>
              <w:right w:val="nil"/>
            </w:tcBorders>
            <w:shd w:val="clear" w:color="auto" w:fill="D9D9D9"/>
            <w:noWrap/>
            <w:vAlign w:val="center"/>
            <w:hideMark/>
          </w:tcPr>
          <w:p w14:paraId="77BB675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6B77530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D9D9D9"/>
            <w:noWrap/>
            <w:vAlign w:val="center"/>
            <w:hideMark/>
          </w:tcPr>
          <w:p w14:paraId="5BBA4EF9"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683F2223"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33A99B6B"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CA</w:t>
            </w:r>
          </w:p>
        </w:tc>
        <w:tc>
          <w:tcPr>
            <w:tcW w:w="811" w:type="dxa"/>
            <w:gridSpan w:val="2"/>
            <w:tcBorders>
              <w:top w:val="nil"/>
              <w:left w:val="nil"/>
              <w:bottom w:val="dotted" w:sz="4" w:space="0" w:color="BFBFBF"/>
              <w:right w:val="nil"/>
            </w:tcBorders>
            <w:shd w:val="clear" w:color="auto" w:fill="auto"/>
            <w:noWrap/>
            <w:vAlign w:val="center"/>
            <w:hideMark/>
          </w:tcPr>
          <w:p w14:paraId="0CBC1EA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52</w:t>
            </w:r>
          </w:p>
        </w:tc>
        <w:tc>
          <w:tcPr>
            <w:tcW w:w="1368" w:type="dxa"/>
            <w:gridSpan w:val="2"/>
            <w:tcBorders>
              <w:top w:val="nil"/>
              <w:left w:val="nil"/>
              <w:bottom w:val="dotted" w:sz="4" w:space="0" w:color="BFBFBF"/>
              <w:right w:val="nil"/>
            </w:tcBorders>
            <w:shd w:val="clear" w:color="auto" w:fill="auto"/>
            <w:noWrap/>
            <w:vAlign w:val="center"/>
            <w:hideMark/>
          </w:tcPr>
          <w:p w14:paraId="27F1C5A4"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081" w:type="dxa"/>
            <w:gridSpan w:val="2"/>
            <w:tcBorders>
              <w:top w:val="nil"/>
              <w:left w:val="nil"/>
              <w:bottom w:val="dotted" w:sz="4" w:space="0" w:color="BFBFBF"/>
              <w:right w:val="nil"/>
            </w:tcBorders>
            <w:shd w:val="clear" w:color="auto" w:fill="auto"/>
            <w:noWrap/>
            <w:vAlign w:val="center"/>
            <w:hideMark/>
          </w:tcPr>
          <w:p w14:paraId="0137E28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57FAD0A7" w14:textId="77777777" w:rsidR="0066410C" w:rsidRPr="00802497" w:rsidRDefault="0066410C" w:rsidP="00F8649F">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auto"/>
            <w:noWrap/>
            <w:vAlign w:val="center"/>
            <w:hideMark/>
          </w:tcPr>
          <w:p w14:paraId="4C236E8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170" w:type="dxa"/>
            <w:gridSpan w:val="2"/>
            <w:tcBorders>
              <w:top w:val="nil"/>
              <w:left w:val="nil"/>
              <w:bottom w:val="dotted" w:sz="4" w:space="0" w:color="BFBFBF"/>
              <w:right w:val="nil"/>
            </w:tcBorders>
            <w:shd w:val="clear" w:color="auto" w:fill="auto"/>
            <w:noWrap/>
            <w:vAlign w:val="center"/>
            <w:hideMark/>
          </w:tcPr>
          <w:p w14:paraId="06554BB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auto"/>
            <w:noWrap/>
            <w:vAlign w:val="center"/>
            <w:hideMark/>
          </w:tcPr>
          <w:p w14:paraId="1146E801"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66410C" w:rsidRPr="00802497" w14:paraId="433EFE52"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590D8642"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CO</w:t>
            </w:r>
          </w:p>
        </w:tc>
        <w:tc>
          <w:tcPr>
            <w:tcW w:w="811" w:type="dxa"/>
            <w:gridSpan w:val="2"/>
            <w:tcBorders>
              <w:top w:val="nil"/>
              <w:left w:val="nil"/>
              <w:bottom w:val="dotted" w:sz="4" w:space="0" w:color="BFBFBF"/>
              <w:right w:val="nil"/>
            </w:tcBorders>
            <w:shd w:val="clear" w:color="auto" w:fill="auto"/>
            <w:noWrap/>
            <w:vAlign w:val="center"/>
            <w:hideMark/>
          </w:tcPr>
          <w:p w14:paraId="76E4813E"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8</w:t>
            </w:r>
          </w:p>
        </w:tc>
        <w:tc>
          <w:tcPr>
            <w:tcW w:w="1368" w:type="dxa"/>
            <w:gridSpan w:val="2"/>
            <w:tcBorders>
              <w:top w:val="nil"/>
              <w:left w:val="nil"/>
              <w:bottom w:val="dotted" w:sz="4" w:space="0" w:color="BFBFBF"/>
              <w:right w:val="nil"/>
            </w:tcBorders>
            <w:shd w:val="clear" w:color="auto" w:fill="auto"/>
            <w:noWrap/>
            <w:vAlign w:val="center"/>
            <w:hideMark/>
          </w:tcPr>
          <w:p w14:paraId="373F1D9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081" w:type="dxa"/>
            <w:gridSpan w:val="2"/>
            <w:tcBorders>
              <w:top w:val="nil"/>
              <w:left w:val="nil"/>
              <w:bottom w:val="dotted" w:sz="4" w:space="0" w:color="BFBFBF"/>
              <w:right w:val="nil"/>
            </w:tcBorders>
            <w:shd w:val="clear" w:color="auto" w:fill="auto"/>
            <w:noWrap/>
            <w:vAlign w:val="center"/>
            <w:hideMark/>
          </w:tcPr>
          <w:p w14:paraId="0B5FCDB4"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756338AC" w14:textId="77777777" w:rsidR="0066410C" w:rsidRPr="00802497" w:rsidRDefault="0066410C" w:rsidP="00F8649F">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auto"/>
            <w:noWrap/>
            <w:vAlign w:val="center"/>
            <w:hideMark/>
          </w:tcPr>
          <w:p w14:paraId="7A8206D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170" w:type="dxa"/>
            <w:gridSpan w:val="2"/>
            <w:tcBorders>
              <w:top w:val="nil"/>
              <w:left w:val="nil"/>
              <w:bottom w:val="dotted" w:sz="4" w:space="0" w:color="BFBFBF"/>
              <w:right w:val="nil"/>
            </w:tcBorders>
            <w:shd w:val="clear" w:color="auto" w:fill="auto"/>
            <w:noWrap/>
            <w:vAlign w:val="center"/>
            <w:hideMark/>
          </w:tcPr>
          <w:p w14:paraId="694E00C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auto"/>
            <w:noWrap/>
            <w:vAlign w:val="center"/>
            <w:hideMark/>
          </w:tcPr>
          <w:p w14:paraId="7081EBC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66410C" w:rsidRPr="00802497" w14:paraId="33AE7942"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62AF5F23"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CT</w:t>
            </w:r>
          </w:p>
        </w:tc>
        <w:tc>
          <w:tcPr>
            <w:tcW w:w="811" w:type="dxa"/>
            <w:gridSpan w:val="2"/>
            <w:tcBorders>
              <w:top w:val="nil"/>
              <w:left w:val="nil"/>
              <w:bottom w:val="dotted" w:sz="4" w:space="0" w:color="BFBFBF"/>
              <w:right w:val="nil"/>
            </w:tcBorders>
            <w:shd w:val="clear" w:color="auto" w:fill="auto"/>
            <w:noWrap/>
            <w:vAlign w:val="center"/>
            <w:hideMark/>
          </w:tcPr>
          <w:p w14:paraId="7CE1A94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5</w:t>
            </w:r>
          </w:p>
        </w:tc>
        <w:tc>
          <w:tcPr>
            <w:tcW w:w="1368" w:type="dxa"/>
            <w:gridSpan w:val="2"/>
            <w:tcBorders>
              <w:top w:val="nil"/>
              <w:left w:val="nil"/>
              <w:bottom w:val="dotted" w:sz="4" w:space="0" w:color="BFBFBF"/>
              <w:right w:val="nil"/>
            </w:tcBorders>
            <w:shd w:val="clear" w:color="auto" w:fill="auto"/>
            <w:noWrap/>
            <w:vAlign w:val="center"/>
            <w:hideMark/>
          </w:tcPr>
          <w:p w14:paraId="78277097"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Leg(C)</w:t>
            </w:r>
          </w:p>
        </w:tc>
        <w:tc>
          <w:tcPr>
            <w:tcW w:w="1081" w:type="dxa"/>
            <w:gridSpan w:val="2"/>
            <w:tcBorders>
              <w:top w:val="nil"/>
              <w:left w:val="nil"/>
              <w:bottom w:val="dotted" w:sz="4" w:space="0" w:color="BFBFBF"/>
              <w:right w:val="nil"/>
            </w:tcBorders>
            <w:shd w:val="clear" w:color="auto" w:fill="auto"/>
            <w:noWrap/>
            <w:vAlign w:val="center"/>
            <w:hideMark/>
          </w:tcPr>
          <w:p w14:paraId="1C17376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41B66A6D"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F</w:t>
            </w:r>
          </w:p>
        </w:tc>
        <w:tc>
          <w:tcPr>
            <w:tcW w:w="1278" w:type="dxa"/>
            <w:tcBorders>
              <w:top w:val="nil"/>
              <w:left w:val="nil"/>
              <w:bottom w:val="dotted" w:sz="4" w:space="0" w:color="BFBFBF"/>
              <w:right w:val="nil"/>
            </w:tcBorders>
            <w:shd w:val="clear" w:color="auto" w:fill="auto"/>
            <w:noWrap/>
            <w:vAlign w:val="center"/>
            <w:hideMark/>
          </w:tcPr>
          <w:p w14:paraId="0E1DADE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Court</w:t>
            </w:r>
          </w:p>
        </w:tc>
        <w:tc>
          <w:tcPr>
            <w:tcW w:w="1170" w:type="dxa"/>
            <w:gridSpan w:val="2"/>
            <w:tcBorders>
              <w:top w:val="nil"/>
              <w:left w:val="nil"/>
              <w:bottom w:val="dotted" w:sz="4" w:space="0" w:color="BFBFBF"/>
              <w:right w:val="nil"/>
            </w:tcBorders>
            <w:shd w:val="clear" w:color="auto" w:fill="auto"/>
            <w:noWrap/>
            <w:vAlign w:val="center"/>
            <w:hideMark/>
          </w:tcPr>
          <w:p w14:paraId="23A5CD71"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auto"/>
            <w:noWrap/>
            <w:vAlign w:val="center"/>
            <w:hideMark/>
          </w:tcPr>
          <w:p w14:paraId="2AC71CF4"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6C164C98"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476EB0CB"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DE</w:t>
            </w:r>
          </w:p>
        </w:tc>
        <w:tc>
          <w:tcPr>
            <w:tcW w:w="811" w:type="dxa"/>
            <w:gridSpan w:val="2"/>
            <w:tcBorders>
              <w:top w:val="nil"/>
              <w:left w:val="nil"/>
              <w:bottom w:val="dotted" w:sz="4" w:space="0" w:color="BFBFBF"/>
              <w:right w:val="nil"/>
            </w:tcBorders>
            <w:shd w:val="clear" w:color="auto" w:fill="auto"/>
            <w:noWrap/>
            <w:vAlign w:val="center"/>
            <w:hideMark/>
          </w:tcPr>
          <w:p w14:paraId="7C81311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w:t>
            </w:r>
          </w:p>
        </w:tc>
        <w:tc>
          <w:tcPr>
            <w:tcW w:w="1368" w:type="dxa"/>
            <w:gridSpan w:val="2"/>
            <w:tcBorders>
              <w:top w:val="nil"/>
              <w:left w:val="nil"/>
              <w:bottom w:val="dotted" w:sz="4" w:space="0" w:color="BFBFBF"/>
              <w:right w:val="nil"/>
            </w:tcBorders>
            <w:shd w:val="clear" w:color="auto" w:fill="auto"/>
            <w:noWrap/>
            <w:vAlign w:val="center"/>
            <w:hideMark/>
          </w:tcPr>
          <w:p w14:paraId="034514ED"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081" w:type="dxa"/>
            <w:gridSpan w:val="2"/>
            <w:tcBorders>
              <w:top w:val="nil"/>
              <w:left w:val="nil"/>
              <w:bottom w:val="dotted" w:sz="4" w:space="0" w:color="BFBFBF"/>
              <w:right w:val="nil"/>
            </w:tcBorders>
            <w:shd w:val="clear" w:color="auto" w:fill="auto"/>
            <w:noWrap/>
            <w:vAlign w:val="center"/>
            <w:hideMark/>
          </w:tcPr>
          <w:p w14:paraId="0C408C5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312" w:type="dxa"/>
            <w:gridSpan w:val="2"/>
            <w:tcBorders>
              <w:top w:val="nil"/>
              <w:left w:val="nil"/>
              <w:bottom w:val="dotted" w:sz="4" w:space="0" w:color="BFBFBF"/>
              <w:right w:val="nil"/>
            </w:tcBorders>
            <w:shd w:val="clear" w:color="auto" w:fill="auto"/>
            <w:noWrap/>
            <w:vAlign w:val="center"/>
            <w:hideMark/>
          </w:tcPr>
          <w:p w14:paraId="23556B1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278" w:type="dxa"/>
            <w:tcBorders>
              <w:top w:val="nil"/>
              <w:left w:val="nil"/>
              <w:bottom w:val="dotted" w:sz="4" w:space="0" w:color="BFBFBF"/>
              <w:right w:val="nil"/>
            </w:tcBorders>
            <w:shd w:val="clear" w:color="auto" w:fill="auto"/>
            <w:noWrap/>
            <w:vAlign w:val="center"/>
            <w:hideMark/>
          </w:tcPr>
          <w:p w14:paraId="1EFAD8C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170" w:type="dxa"/>
            <w:gridSpan w:val="2"/>
            <w:tcBorders>
              <w:top w:val="nil"/>
              <w:left w:val="nil"/>
              <w:bottom w:val="dotted" w:sz="4" w:space="0" w:color="BFBFBF"/>
              <w:right w:val="nil"/>
            </w:tcBorders>
            <w:shd w:val="clear" w:color="auto" w:fill="auto"/>
            <w:noWrap/>
            <w:vAlign w:val="center"/>
            <w:hideMark/>
          </w:tcPr>
          <w:p w14:paraId="185BC737"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auto"/>
            <w:noWrap/>
            <w:vAlign w:val="center"/>
            <w:hideMark/>
          </w:tcPr>
          <w:p w14:paraId="13F6548C"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3C10F0C2"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2E856196"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FL</w:t>
            </w:r>
          </w:p>
        </w:tc>
        <w:tc>
          <w:tcPr>
            <w:tcW w:w="811" w:type="dxa"/>
            <w:gridSpan w:val="2"/>
            <w:tcBorders>
              <w:top w:val="nil"/>
              <w:left w:val="nil"/>
              <w:bottom w:val="dotted" w:sz="4" w:space="0" w:color="BFBFBF"/>
              <w:right w:val="nil"/>
            </w:tcBorders>
            <w:shd w:val="clear" w:color="auto" w:fill="D9D9D9"/>
            <w:noWrap/>
            <w:vAlign w:val="center"/>
            <w:hideMark/>
          </w:tcPr>
          <w:p w14:paraId="4DFD8B3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28</w:t>
            </w:r>
          </w:p>
        </w:tc>
        <w:tc>
          <w:tcPr>
            <w:tcW w:w="1368" w:type="dxa"/>
            <w:gridSpan w:val="2"/>
            <w:tcBorders>
              <w:top w:val="nil"/>
              <w:left w:val="nil"/>
              <w:bottom w:val="dotted" w:sz="4" w:space="0" w:color="BFBFBF"/>
              <w:right w:val="nil"/>
            </w:tcBorders>
            <w:shd w:val="clear" w:color="auto" w:fill="D9D9D9"/>
            <w:noWrap/>
            <w:vAlign w:val="center"/>
            <w:hideMark/>
          </w:tcPr>
          <w:p w14:paraId="12D18629"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0B147E95"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2C48C9A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P, R</w:t>
            </w:r>
          </w:p>
        </w:tc>
        <w:tc>
          <w:tcPr>
            <w:tcW w:w="1278" w:type="dxa"/>
            <w:tcBorders>
              <w:top w:val="nil"/>
              <w:left w:val="nil"/>
              <w:bottom w:val="dotted" w:sz="4" w:space="0" w:color="BFBFBF"/>
              <w:right w:val="nil"/>
            </w:tcBorders>
            <w:shd w:val="clear" w:color="auto" w:fill="D9D9D9"/>
            <w:noWrap/>
            <w:vAlign w:val="center"/>
            <w:hideMark/>
          </w:tcPr>
          <w:p w14:paraId="7F6C2BD5"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73DA7E5D"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D9D9D9"/>
            <w:noWrap/>
            <w:vAlign w:val="center"/>
            <w:hideMark/>
          </w:tcPr>
          <w:p w14:paraId="202EBCE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66410C" w:rsidRPr="00802497" w14:paraId="4D8DE2B5"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70F12754"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GA</w:t>
            </w:r>
          </w:p>
        </w:tc>
        <w:tc>
          <w:tcPr>
            <w:tcW w:w="811" w:type="dxa"/>
            <w:gridSpan w:val="2"/>
            <w:tcBorders>
              <w:top w:val="nil"/>
              <w:left w:val="nil"/>
              <w:bottom w:val="dotted" w:sz="4" w:space="0" w:color="BFBFBF"/>
              <w:right w:val="nil"/>
            </w:tcBorders>
            <w:shd w:val="clear" w:color="auto" w:fill="D9D9D9"/>
            <w:noWrap/>
            <w:vAlign w:val="center"/>
            <w:hideMark/>
          </w:tcPr>
          <w:p w14:paraId="6E7EAE1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14</w:t>
            </w:r>
          </w:p>
        </w:tc>
        <w:tc>
          <w:tcPr>
            <w:tcW w:w="1368" w:type="dxa"/>
            <w:gridSpan w:val="2"/>
            <w:tcBorders>
              <w:top w:val="nil"/>
              <w:left w:val="nil"/>
              <w:bottom w:val="dotted" w:sz="4" w:space="0" w:color="BFBFBF"/>
              <w:right w:val="nil"/>
            </w:tcBorders>
            <w:shd w:val="clear" w:color="auto" w:fill="D9D9D9"/>
            <w:noWrap/>
            <w:vAlign w:val="center"/>
            <w:hideMark/>
          </w:tcPr>
          <w:p w14:paraId="0CE9637A"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7099FEE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5ED5F8D4"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R</w:t>
            </w:r>
          </w:p>
        </w:tc>
        <w:tc>
          <w:tcPr>
            <w:tcW w:w="1278" w:type="dxa"/>
            <w:tcBorders>
              <w:top w:val="nil"/>
              <w:left w:val="nil"/>
              <w:bottom w:val="dotted" w:sz="4" w:space="0" w:color="BFBFBF"/>
              <w:right w:val="nil"/>
            </w:tcBorders>
            <w:shd w:val="clear" w:color="auto" w:fill="D9D9D9"/>
            <w:noWrap/>
            <w:vAlign w:val="center"/>
            <w:hideMark/>
          </w:tcPr>
          <w:p w14:paraId="51B7CD55"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134D1A70"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D9D9D9"/>
            <w:noWrap/>
            <w:vAlign w:val="center"/>
            <w:hideMark/>
          </w:tcPr>
          <w:p w14:paraId="0FFBE506"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2B1120F8"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573F1730"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HI</w:t>
            </w:r>
          </w:p>
        </w:tc>
        <w:tc>
          <w:tcPr>
            <w:tcW w:w="811" w:type="dxa"/>
            <w:gridSpan w:val="2"/>
            <w:tcBorders>
              <w:top w:val="nil"/>
              <w:left w:val="nil"/>
              <w:bottom w:val="dotted" w:sz="4" w:space="0" w:color="BFBFBF"/>
              <w:right w:val="nil"/>
            </w:tcBorders>
            <w:shd w:val="clear" w:color="auto" w:fill="auto"/>
            <w:noWrap/>
            <w:vAlign w:val="center"/>
            <w:hideMark/>
          </w:tcPr>
          <w:p w14:paraId="2A6979A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2</w:t>
            </w:r>
          </w:p>
        </w:tc>
        <w:tc>
          <w:tcPr>
            <w:tcW w:w="1368" w:type="dxa"/>
            <w:gridSpan w:val="2"/>
            <w:tcBorders>
              <w:top w:val="nil"/>
              <w:left w:val="nil"/>
              <w:bottom w:val="dotted" w:sz="4" w:space="0" w:color="BFBFBF"/>
              <w:right w:val="nil"/>
            </w:tcBorders>
            <w:shd w:val="clear" w:color="auto" w:fill="auto"/>
            <w:noWrap/>
            <w:vAlign w:val="center"/>
            <w:hideMark/>
          </w:tcPr>
          <w:p w14:paraId="2B6E01F9"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081" w:type="dxa"/>
            <w:gridSpan w:val="2"/>
            <w:tcBorders>
              <w:top w:val="nil"/>
              <w:left w:val="nil"/>
              <w:bottom w:val="dotted" w:sz="4" w:space="0" w:color="BFBFBF"/>
              <w:right w:val="nil"/>
            </w:tcBorders>
            <w:shd w:val="clear" w:color="auto" w:fill="auto"/>
            <w:noWrap/>
            <w:vAlign w:val="center"/>
            <w:hideMark/>
          </w:tcPr>
          <w:p w14:paraId="364E674D"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78DDD780" w14:textId="77777777" w:rsidR="0066410C" w:rsidRPr="00802497" w:rsidRDefault="0066410C" w:rsidP="00F8649F">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auto"/>
            <w:noWrap/>
            <w:vAlign w:val="center"/>
            <w:hideMark/>
          </w:tcPr>
          <w:p w14:paraId="71A1443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170" w:type="dxa"/>
            <w:gridSpan w:val="2"/>
            <w:tcBorders>
              <w:top w:val="nil"/>
              <w:left w:val="nil"/>
              <w:bottom w:val="dotted" w:sz="4" w:space="0" w:color="BFBFBF"/>
              <w:right w:val="nil"/>
            </w:tcBorders>
            <w:shd w:val="clear" w:color="auto" w:fill="auto"/>
            <w:noWrap/>
            <w:vAlign w:val="center"/>
            <w:hideMark/>
          </w:tcPr>
          <w:p w14:paraId="52C379A7"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auto"/>
            <w:noWrap/>
            <w:vAlign w:val="center"/>
            <w:hideMark/>
          </w:tcPr>
          <w:p w14:paraId="301EDD0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66410C" w:rsidRPr="00802497" w14:paraId="647E57F9"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4B2A8703"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ID</w:t>
            </w:r>
          </w:p>
        </w:tc>
        <w:tc>
          <w:tcPr>
            <w:tcW w:w="811" w:type="dxa"/>
            <w:gridSpan w:val="2"/>
            <w:tcBorders>
              <w:top w:val="nil"/>
              <w:left w:val="nil"/>
              <w:bottom w:val="dotted" w:sz="4" w:space="0" w:color="BFBFBF"/>
              <w:right w:val="nil"/>
            </w:tcBorders>
            <w:shd w:val="clear" w:color="auto" w:fill="auto"/>
            <w:noWrap/>
            <w:vAlign w:val="center"/>
            <w:hideMark/>
          </w:tcPr>
          <w:p w14:paraId="398A4B6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2</w:t>
            </w:r>
          </w:p>
        </w:tc>
        <w:tc>
          <w:tcPr>
            <w:tcW w:w="1368" w:type="dxa"/>
            <w:gridSpan w:val="2"/>
            <w:tcBorders>
              <w:top w:val="nil"/>
              <w:left w:val="nil"/>
              <w:bottom w:val="dotted" w:sz="4" w:space="0" w:color="BFBFBF"/>
              <w:right w:val="nil"/>
            </w:tcBorders>
            <w:shd w:val="clear" w:color="auto" w:fill="auto"/>
            <w:noWrap/>
            <w:vAlign w:val="center"/>
            <w:hideMark/>
          </w:tcPr>
          <w:p w14:paraId="097C0CB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081" w:type="dxa"/>
            <w:gridSpan w:val="2"/>
            <w:tcBorders>
              <w:top w:val="nil"/>
              <w:left w:val="nil"/>
              <w:bottom w:val="dotted" w:sz="4" w:space="0" w:color="BFBFBF"/>
              <w:right w:val="nil"/>
            </w:tcBorders>
            <w:shd w:val="clear" w:color="auto" w:fill="auto"/>
            <w:noWrap/>
            <w:vAlign w:val="center"/>
            <w:hideMark/>
          </w:tcPr>
          <w:p w14:paraId="770138F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04F49164" w14:textId="77777777" w:rsidR="0066410C" w:rsidRPr="00802497" w:rsidRDefault="0066410C" w:rsidP="00F8649F">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auto"/>
            <w:noWrap/>
            <w:vAlign w:val="center"/>
            <w:hideMark/>
          </w:tcPr>
          <w:p w14:paraId="357A5B75"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170" w:type="dxa"/>
            <w:gridSpan w:val="2"/>
            <w:tcBorders>
              <w:top w:val="nil"/>
              <w:left w:val="nil"/>
              <w:bottom w:val="dotted" w:sz="4" w:space="0" w:color="BFBFBF"/>
              <w:right w:val="nil"/>
            </w:tcBorders>
            <w:shd w:val="clear" w:color="auto" w:fill="auto"/>
            <w:noWrap/>
            <w:vAlign w:val="center"/>
            <w:hideMark/>
          </w:tcPr>
          <w:p w14:paraId="32135ED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auto"/>
            <w:noWrap/>
            <w:vAlign w:val="center"/>
            <w:hideMark/>
          </w:tcPr>
          <w:p w14:paraId="2C2A0E9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66410C" w:rsidRPr="00802497" w14:paraId="3C0707B4"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5E01D03C"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IL</w:t>
            </w:r>
          </w:p>
        </w:tc>
        <w:tc>
          <w:tcPr>
            <w:tcW w:w="811" w:type="dxa"/>
            <w:gridSpan w:val="2"/>
            <w:tcBorders>
              <w:top w:val="nil"/>
              <w:left w:val="nil"/>
              <w:bottom w:val="dotted" w:sz="4" w:space="0" w:color="BFBFBF"/>
              <w:right w:val="nil"/>
            </w:tcBorders>
            <w:shd w:val="clear" w:color="auto" w:fill="D9D9D9"/>
            <w:noWrap/>
            <w:vAlign w:val="center"/>
            <w:hideMark/>
          </w:tcPr>
          <w:p w14:paraId="069E7367"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17</w:t>
            </w:r>
          </w:p>
        </w:tc>
        <w:tc>
          <w:tcPr>
            <w:tcW w:w="1368" w:type="dxa"/>
            <w:gridSpan w:val="2"/>
            <w:tcBorders>
              <w:top w:val="nil"/>
              <w:left w:val="nil"/>
              <w:bottom w:val="dotted" w:sz="4" w:space="0" w:color="BFBFBF"/>
              <w:right w:val="nil"/>
            </w:tcBorders>
            <w:shd w:val="clear" w:color="auto" w:fill="D9D9D9"/>
            <w:noWrap/>
            <w:vAlign w:val="center"/>
            <w:hideMark/>
          </w:tcPr>
          <w:p w14:paraId="07BDF59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1D8333B1"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DEM</w:t>
            </w:r>
          </w:p>
        </w:tc>
        <w:tc>
          <w:tcPr>
            <w:tcW w:w="1312" w:type="dxa"/>
            <w:gridSpan w:val="2"/>
            <w:tcBorders>
              <w:top w:val="nil"/>
              <w:left w:val="nil"/>
              <w:bottom w:val="dotted" w:sz="4" w:space="0" w:color="BFBFBF"/>
              <w:right w:val="nil"/>
            </w:tcBorders>
            <w:shd w:val="clear" w:color="auto" w:fill="D9D9D9"/>
            <w:noWrap/>
            <w:vAlign w:val="center"/>
            <w:hideMark/>
          </w:tcPr>
          <w:p w14:paraId="4D62C99E" w14:textId="77777777" w:rsidR="0066410C" w:rsidRPr="00802497" w:rsidRDefault="0066410C" w:rsidP="00F8649F">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D9D9D9"/>
            <w:noWrap/>
            <w:vAlign w:val="center"/>
            <w:hideMark/>
          </w:tcPr>
          <w:p w14:paraId="61DD94B4"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0C9EA339"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D9D9D9"/>
            <w:noWrap/>
            <w:vAlign w:val="center"/>
            <w:hideMark/>
          </w:tcPr>
          <w:p w14:paraId="3CE86F6A"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252835B4"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74BF6831"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IN</w:t>
            </w:r>
          </w:p>
        </w:tc>
        <w:tc>
          <w:tcPr>
            <w:tcW w:w="811" w:type="dxa"/>
            <w:gridSpan w:val="2"/>
            <w:tcBorders>
              <w:top w:val="nil"/>
              <w:left w:val="nil"/>
              <w:bottom w:val="dotted" w:sz="4" w:space="0" w:color="BFBFBF"/>
              <w:right w:val="nil"/>
            </w:tcBorders>
            <w:shd w:val="clear" w:color="auto" w:fill="D9D9D9"/>
            <w:noWrap/>
            <w:vAlign w:val="center"/>
            <w:hideMark/>
          </w:tcPr>
          <w:p w14:paraId="6E0D1DE7"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9</w:t>
            </w:r>
          </w:p>
        </w:tc>
        <w:tc>
          <w:tcPr>
            <w:tcW w:w="1368" w:type="dxa"/>
            <w:gridSpan w:val="2"/>
            <w:tcBorders>
              <w:top w:val="nil"/>
              <w:left w:val="nil"/>
              <w:bottom w:val="dotted" w:sz="4" w:space="0" w:color="BFBFBF"/>
              <w:right w:val="nil"/>
            </w:tcBorders>
            <w:shd w:val="clear" w:color="auto" w:fill="D9D9D9"/>
            <w:noWrap/>
            <w:vAlign w:val="center"/>
            <w:hideMark/>
          </w:tcPr>
          <w:p w14:paraId="08411BB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Leg(C)</w:t>
            </w:r>
          </w:p>
        </w:tc>
        <w:tc>
          <w:tcPr>
            <w:tcW w:w="1081" w:type="dxa"/>
            <w:gridSpan w:val="2"/>
            <w:tcBorders>
              <w:top w:val="nil"/>
              <w:left w:val="nil"/>
              <w:bottom w:val="dotted" w:sz="4" w:space="0" w:color="BFBFBF"/>
              <w:right w:val="nil"/>
            </w:tcBorders>
            <w:shd w:val="clear" w:color="auto" w:fill="D9D9D9"/>
            <w:noWrap/>
            <w:vAlign w:val="center"/>
            <w:hideMark/>
          </w:tcPr>
          <w:p w14:paraId="44D1B5A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3C3327B4" w14:textId="77777777" w:rsidR="0066410C" w:rsidRPr="00802497" w:rsidRDefault="0066410C" w:rsidP="00F8649F">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D9D9D9"/>
            <w:noWrap/>
            <w:vAlign w:val="center"/>
            <w:hideMark/>
          </w:tcPr>
          <w:p w14:paraId="11870247"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036F282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D9D9D9"/>
            <w:noWrap/>
            <w:vAlign w:val="center"/>
            <w:hideMark/>
          </w:tcPr>
          <w:p w14:paraId="5A630E4B"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6FB04316"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12A107CB"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IA</w:t>
            </w:r>
          </w:p>
        </w:tc>
        <w:tc>
          <w:tcPr>
            <w:tcW w:w="811" w:type="dxa"/>
            <w:gridSpan w:val="2"/>
            <w:tcBorders>
              <w:top w:val="nil"/>
              <w:left w:val="nil"/>
              <w:bottom w:val="dotted" w:sz="4" w:space="0" w:color="BFBFBF"/>
              <w:right w:val="nil"/>
            </w:tcBorders>
            <w:shd w:val="clear" w:color="auto" w:fill="D9D9D9"/>
            <w:noWrap/>
            <w:vAlign w:val="center"/>
            <w:hideMark/>
          </w:tcPr>
          <w:p w14:paraId="46B4C29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4</w:t>
            </w:r>
          </w:p>
        </w:tc>
        <w:tc>
          <w:tcPr>
            <w:tcW w:w="1368" w:type="dxa"/>
            <w:gridSpan w:val="2"/>
            <w:tcBorders>
              <w:top w:val="nil"/>
              <w:left w:val="nil"/>
              <w:bottom w:val="dotted" w:sz="4" w:space="0" w:color="BFBFBF"/>
              <w:right w:val="nil"/>
            </w:tcBorders>
            <w:shd w:val="clear" w:color="auto" w:fill="D9D9D9"/>
            <w:noWrap/>
            <w:vAlign w:val="center"/>
            <w:hideMark/>
          </w:tcPr>
          <w:p w14:paraId="1F99545A"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5845B718"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058DE89E" w14:textId="77777777" w:rsidR="0066410C" w:rsidRPr="00802497" w:rsidRDefault="0066410C" w:rsidP="00F8649F">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D9D9D9"/>
            <w:noWrap/>
            <w:vAlign w:val="center"/>
            <w:hideMark/>
          </w:tcPr>
          <w:p w14:paraId="3021A128"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1530585F"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D9D9D9"/>
            <w:noWrap/>
            <w:vAlign w:val="center"/>
            <w:hideMark/>
          </w:tcPr>
          <w:p w14:paraId="7ABAEA0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66410C" w:rsidRPr="00802497" w14:paraId="3C908E91"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580AA6A4"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KS</w:t>
            </w:r>
          </w:p>
        </w:tc>
        <w:tc>
          <w:tcPr>
            <w:tcW w:w="811" w:type="dxa"/>
            <w:gridSpan w:val="2"/>
            <w:tcBorders>
              <w:top w:val="nil"/>
              <w:left w:val="nil"/>
              <w:bottom w:val="dotted" w:sz="4" w:space="0" w:color="BFBFBF"/>
              <w:right w:val="nil"/>
            </w:tcBorders>
            <w:shd w:val="clear" w:color="auto" w:fill="D9D9D9"/>
            <w:noWrap/>
            <w:vAlign w:val="center"/>
            <w:hideMark/>
          </w:tcPr>
          <w:p w14:paraId="2BA7C0F7"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4</w:t>
            </w:r>
          </w:p>
        </w:tc>
        <w:tc>
          <w:tcPr>
            <w:tcW w:w="1368" w:type="dxa"/>
            <w:gridSpan w:val="2"/>
            <w:tcBorders>
              <w:top w:val="nil"/>
              <w:left w:val="nil"/>
              <w:bottom w:val="dotted" w:sz="4" w:space="0" w:color="BFBFBF"/>
              <w:right w:val="nil"/>
            </w:tcBorders>
            <w:shd w:val="clear" w:color="auto" w:fill="D9D9D9"/>
            <w:noWrap/>
            <w:vAlign w:val="center"/>
            <w:hideMark/>
          </w:tcPr>
          <w:p w14:paraId="5DA27FF9"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3E144EC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2C1FABB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U</w:t>
            </w:r>
          </w:p>
        </w:tc>
        <w:tc>
          <w:tcPr>
            <w:tcW w:w="1278" w:type="dxa"/>
            <w:tcBorders>
              <w:top w:val="nil"/>
              <w:left w:val="nil"/>
              <w:bottom w:val="dotted" w:sz="4" w:space="0" w:color="BFBFBF"/>
              <w:right w:val="nil"/>
            </w:tcBorders>
            <w:shd w:val="clear" w:color="auto" w:fill="D9D9D9"/>
            <w:noWrap/>
            <w:vAlign w:val="center"/>
            <w:hideMark/>
          </w:tcPr>
          <w:p w14:paraId="560A9F5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70906223"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D9D9D9"/>
            <w:noWrap/>
            <w:vAlign w:val="center"/>
            <w:hideMark/>
          </w:tcPr>
          <w:p w14:paraId="6E11D11F"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0AC0DDDD"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10BA37B5"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KY</w:t>
            </w:r>
          </w:p>
        </w:tc>
        <w:tc>
          <w:tcPr>
            <w:tcW w:w="811" w:type="dxa"/>
            <w:gridSpan w:val="2"/>
            <w:tcBorders>
              <w:top w:val="nil"/>
              <w:left w:val="nil"/>
              <w:bottom w:val="dotted" w:sz="4" w:space="0" w:color="BFBFBF"/>
              <w:right w:val="nil"/>
            </w:tcBorders>
            <w:shd w:val="clear" w:color="auto" w:fill="D9D9D9"/>
            <w:noWrap/>
            <w:vAlign w:val="center"/>
            <w:hideMark/>
          </w:tcPr>
          <w:p w14:paraId="52F7C4DD"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6</w:t>
            </w:r>
          </w:p>
        </w:tc>
        <w:tc>
          <w:tcPr>
            <w:tcW w:w="1368" w:type="dxa"/>
            <w:gridSpan w:val="2"/>
            <w:tcBorders>
              <w:top w:val="nil"/>
              <w:left w:val="nil"/>
              <w:bottom w:val="dotted" w:sz="4" w:space="0" w:color="BFBFBF"/>
              <w:right w:val="nil"/>
            </w:tcBorders>
            <w:shd w:val="clear" w:color="auto" w:fill="D9D9D9"/>
            <w:noWrap/>
            <w:vAlign w:val="center"/>
            <w:hideMark/>
          </w:tcPr>
          <w:p w14:paraId="06482F4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1A4A53DE"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30803168"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P</w:t>
            </w:r>
          </w:p>
        </w:tc>
        <w:tc>
          <w:tcPr>
            <w:tcW w:w="1278" w:type="dxa"/>
            <w:tcBorders>
              <w:top w:val="nil"/>
              <w:left w:val="nil"/>
              <w:bottom w:val="dotted" w:sz="4" w:space="0" w:color="BFBFBF"/>
              <w:right w:val="nil"/>
            </w:tcBorders>
            <w:shd w:val="clear" w:color="auto" w:fill="D9D9D9"/>
            <w:noWrap/>
            <w:vAlign w:val="center"/>
            <w:hideMark/>
          </w:tcPr>
          <w:p w14:paraId="40F440BE"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75648A51"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D9D9D9"/>
            <w:noWrap/>
            <w:vAlign w:val="center"/>
            <w:hideMark/>
          </w:tcPr>
          <w:p w14:paraId="2D1B48B4"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6A9AF86B"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240C0ACE"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LA</w:t>
            </w:r>
          </w:p>
        </w:tc>
        <w:tc>
          <w:tcPr>
            <w:tcW w:w="811" w:type="dxa"/>
            <w:gridSpan w:val="2"/>
            <w:tcBorders>
              <w:top w:val="nil"/>
              <w:left w:val="nil"/>
              <w:bottom w:val="dotted" w:sz="4" w:space="0" w:color="BFBFBF"/>
              <w:right w:val="nil"/>
            </w:tcBorders>
            <w:shd w:val="clear" w:color="auto" w:fill="D9D9D9"/>
            <w:noWrap/>
            <w:vAlign w:val="center"/>
            <w:hideMark/>
          </w:tcPr>
          <w:p w14:paraId="7D07380E"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6</w:t>
            </w:r>
          </w:p>
        </w:tc>
        <w:tc>
          <w:tcPr>
            <w:tcW w:w="1368" w:type="dxa"/>
            <w:gridSpan w:val="2"/>
            <w:tcBorders>
              <w:top w:val="nil"/>
              <w:left w:val="nil"/>
              <w:bottom w:val="dotted" w:sz="4" w:space="0" w:color="BFBFBF"/>
              <w:right w:val="nil"/>
            </w:tcBorders>
            <w:shd w:val="clear" w:color="auto" w:fill="D9D9D9"/>
            <w:noWrap/>
            <w:vAlign w:val="center"/>
            <w:hideMark/>
          </w:tcPr>
          <w:p w14:paraId="18FE6C45"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738C5E37"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6B076B4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R</w:t>
            </w:r>
          </w:p>
        </w:tc>
        <w:tc>
          <w:tcPr>
            <w:tcW w:w="1278" w:type="dxa"/>
            <w:tcBorders>
              <w:top w:val="nil"/>
              <w:left w:val="nil"/>
              <w:bottom w:val="dotted" w:sz="4" w:space="0" w:color="BFBFBF"/>
              <w:right w:val="nil"/>
            </w:tcBorders>
            <w:shd w:val="clear" w:color="auto" w:fill="D9D9D9"/>
            <w:noWrap/>
            <w:vAlign w:val="center"/>
            <w:hideMark/>
          </w:tcPr>
          <w:p w14:paraId="16AC449D"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69D0F434"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D9D9D9"/>
            <w:noWrap/>
            <w:vAlign w:val="center"/>
            <w:hideMark/>
          </w:tcPr>
          <w:p w14:paraId="10355F70"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5855F965"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56390B91"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ME</w:t>
            </w:r>
          </w:p>
        </w:tc>
        <w:tc>
          <w:tcPr>
            <w:tcW w:w="811" w:type="dxa"/>
            <w:gridSpan w:val="2"/>
            <w:tcBorders>
              <w:top w:val="nil"/>
              <w:left w:val="nil"/>
              <w:bottom w:val="dotted" w:sz="4" w:space="0" w:color="BFBFBF"/>
              <w:right w:val="nil"/>
            </w:tcBorders>
            <w:shd w:val="clear" w:color="auto" w:fill="auto"/>
            <w:noWrap/>
            <w:vAlign w:val="center"/>
            <w:hideMark/>
          </w:tcPr>
          <w:p w14:paraId="657DACB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2</w:t>
            </w:r>
          </w:p>
        </w:tc>
        <w:tc>
          <w:tcPr>
            <w:tcW w:w="1368" w:type="dxa"/>
            <w:gridSpan w:val="2"/>
            <w:tcBorders>
              <w:top w:val="nil"/>
              <w:left w:val="nil"/>
              <w:bottom w:val="dotted" w:sz="4" w:space="0" w:color="BFBFBF"/>
              <w:right w:val="nil"/>
            </w:tcBorders>
            <w:shd w:val="clear" w:color="auto" w:fill="auto"/>
            <w:noWrap/>
            <w:vAlign w:val="center"/>
            <w:hideMark/>
          </w:tcPr>
          <w:p w14:paraId="2156D52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auto"/>
            <w:noWrap/>
            <w:vAlign w:val="center"/>
            <w:hideMark/>
          </w:tcPr>
          <w:p w14:paraId="1B3CCEC8"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06D58150" w14:textId="77777777" w:rsidR="0066410C" w:rsidRPr="00802497" w:rsidRDefault="0066410C" w:rsidP="00F8649F">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auto"/>
            <w:noWrap/>
            <w:vAlign w:val="center"/>
            <w:hideMark/>
          </w:tcPr>
          <w:p w14:paraId="47CE857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auto"/>
            <w:noWrap/>
            <w:vAlign w:val="center"/>
            <w:hideMark/>
          </w:tcPr>
          <w:p w14:paraId="58E246C5"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auto"/>
            <w:noWrap/>
            <w:vAlign w:val="center"/>
            <w:hideMark/>
          </w:tcPr>
          <w:p w14:paraId="7BC1E408"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1796C2A9"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754D8682"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MD</w:t>
            </w:r>
          </w:p>
        </w:tc>
        <w:tc>
          <w:tcPr>
            <w:tcW w:w="811" w:type="dxa"/>
            <w:gridSpan w:val="2"/>
            <w:tcBorders>
              <w:top w:val="nil"/>
              <w:left w:val="nil"/>
              <w:bottom w:val="dotted" w:sz="4" w:space="0" w:color="BFBFBF"/>
              <w:right w:val="nil"/>
            </w:tcBorders>
            <w:shd w:val="clear" w:color="auto" w:fill="D9D9D9"/>
            <w:noWrap/>
            <w:vAlign w:val="center"/>
            <w:hideMark/>
          </w:tcPr>
          <w:p w14:paraId="3A2E1BDE"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8</w:t>
            </w:r>
          </w:p>
        </w:tc>
        <w:tc>
          <w:tcPr>
            <w:tcW w:w="1368" w:type="dxa"/>
            <w:gridSpan w:val="2"/>
            <w:tcBorders>
              <w:top w:val="nil"/>
              <w:left w:val="nil"/>
              <w:bottom w:val="dotted" w:sz="4" w:space="0" w:color="BFBFBF"/>
              <w:right w:val="nil"/>
            </w:tcBorders>
            <w:shd w:val="clear" w:color="auto" w:fill="D9D9D9"/>
            <w:noWrap/>
            <w:vAlign w:val="center"/>
            <w:hideMark/>
          </w:tcPr>
          <w:p w14:paraId="15EFEA3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2FF82BC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DEM</w:t>
            </w:r>
          </w:p>
        </w:tc>
        <w:tc>
          <w:tcPr>
            <w:tcW w:w="1312" w:type="dxa"/>
            <w:gridSpan w:val="2"/>
            <w:tcBorders>
              <w:top w:val="nil"/>
              <w:left w:val="nil"/>
              <w:bottom w:val="dotted" w:sz="4" w:space="0" w:color="BFBFBF"/>
              <w:right w:val="nil"/>
            </w:tcBorders>
            <w:shd w:val="clear" w:color="auto" w:fill="D9D9D9"/>
            <w:noWrap/>
            <w:vAlign w:val="center"/>
            <w:hideMark/>
          </w:tcPr>
          <w:p w14:paraId="5EB419D4"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w:t>
            </w:r>
          </w:p>
        </w:tc>
        <w:tc>
          <w:tcPr>
            <w:tcW w:w="1278" w:type="dxa"/>
            <w:tcBorders>
              <w:top w:val="nil"/>
              <w:left w:val="nil"/>
              <w:bottom w:val="dotted" w:sz="4" w:space="0" w:color="BFBFBF"/>
              <w:right w:val="nil"/>
            </w:tcBorders>
            <w:shd w:val="clear" w:color="auto" w:fill="D9D9D9"/>
            <w:noWrap/>
            <w:vAlign w:val="center"/>
            <w:hideMark/>
          </w:tcPr>
          <w:p w14:paraId="3E4FBE1F" w14:textId="77777777" w:rsidR="0066410C" w:rsidRPr="00802497" w:rsidRDefault="0066410C" w:rsidP="00F8649F">
            <w:pPr>
              <w:keepNext/>
              <w:keepLines/>
              <w:pageBreakBefore/>
              <w:jc w:val="center"/>
              <w:rPr>
                <w:rFonts w:eastAsia="Times New Roman" w:cs="Times New Roman"/>
                <w:kern w:val="0"/>
                <w:sz w:val="16"/>
                <w:szCs w:val="16"/>
              </w:rPr>
            </w:pPr>
            <w:bookmarkStart w:id="234" w:name="RANGE!F22"/>
            <w:r w:rsidRPr="00802497">
              <w:rPr>
                <w:rFonts w:eastAsia="Times New Roman" w:cs="Times New Roman"/>
                <w:kern w:val="0"/>
                <w:sz w:val="16"/>
                <w:szCs w:val="16"/>
              </w:rPr>
              <w:t>Leg (Court)</w:t>
            </w:r>
            <w:bookmarkEnd w:id="234"/>
            <w:r w:rsidRPr="00802497">
              <w:rPr>
                <w:rFonts w:eastAsia="Times New Roman" w:cs="Times New Roman"/>
                <w:kern w:val="0"/>
                <w:sz w:val="16"/>
                <w:szCs w:val="16"/>
                <w:vertAlign w:val="superscript"/>
              </w:rPr>
              <w:footnoteReference w:id="35"/>
            </w:r>
          </w:p>
        </w:tc>
        <w:tc>
          <w:tcPr>
            <w:tcW w:w="1170" w:type="dxa"/>
            <w:gridSpan w:val="2"/>
            <w:tcBorders>
              <w:top w:val="nil"/>
              <w:left w:val="nil"/>
              <w:bottom w:val="dotted" w:sz="4" w:space="0" w:color="BFBFBF"/>
              <w:right w:val="nil"/>
            </w:tcBorders>
            <w:shd w:val="clear" w:color="auto" w:fill="D9D9D9"/>
            <w:noWrap/>
            <w:vAlign w:val="center"/>
            <w:hideMark/>
          </w:tcPr>
          <w:p w14:paraId="143D7884"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D9D9D9"/>
            <w:noWrap/>
            <w:vAlign w:val="center"/>
            <w:hideMark/>
          </w:tcPr>
          <w:p w14:paraId="15451DD9"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09E17917"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0DB6830C"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MA</w:t>
            </w:r>
          </w:p>
        </w:tc>
        <w:tc>
          <w:tcPr>
            <w:tcW w:w="811" w:type="dxa"/>
            <w:gridSpan w:val="2"/>
            <w:tcBorders>
              <w:top w:val="nil"/>
              <w:left w:val="nil"/>
              <w:bottom w:val="dotted" w:sz="4" w:space="0" w:color="BFBFBF"/>
              <w:right w:val="nil"/>
            </w:tcBorders>
            <w:shd w:val="clear" w:color="auto" w:fill="D9D9D9"/>
            <w:noWrap/>
            <w:vAlign w:val="center"/>
            <w:hideMark/>
          </w:tcPr>
          <w:p w14:paraId="2DCE18E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9</w:t>
            </w:r>
          </w:p>
        </w:tc>
        <w:tc>
          <w:tcPr>
            <w:tcW w:w="1368" w:type="dxa"/>
            <w:gridSpan w:val="2"/>
            <w:tcBorders>
              <w:top w:val="nil"/>
              <w:left w:val="nil"/>
              <w:bottom w:val="dotted" w:sz="4" w:space="0" w:color="BFBFBF"/>
              <w:right w:val="nil"/>
            </w:tcBorders>
            <w:shd w:val="clear" w:color="auto" w:fill="D9D9D9"/>
            <w:noWrap/>
            <w:vAlign w:val="center"/>
            <w:hideMark/>
          </w:tcPr>
          <w:p w14:paraId="569F5DC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3ADE0DD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DEM</w:t>
            </w:r>
          </w:p>
        </w:tc>
        <w:tc>
          <w:tcPr>
            <w:tcW w:w="1312" w:type="dxa"/>
            <w:gridSpan w:val="2"/>
            <w:tcBorders>
              <w:top w:val="nil"/>
              <w:left w:val="nil"/>
              <w:bottom w:val="dotted" w:sz="4" w:space="0" w:color="BFBFBF"/>
              <w:right w:val="nil"/>
            </w:tcBorders>
            <w:shd w:val="clear" w:color="auto" w:fill="D9D9D9"/>
            <w:noWrap/>
            <w:vAlign w:val="center"/>
            <w:hideMark/>
          </w:tcPr>
          <w:p w14:paraId="73C5A374" w14:textId="77777777" w:rsidR="0066410C" w:rsidRPr="00802497" w:rsidRDefault="0066410C" w:rsidP="00F8649F">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D9D9D9"/>
            <w:noWrap/>
            <w:vAlign w:val="center"/>
            <w:hideMark/>
          </w:tcPr>
          <w:p w14:paraId="001C9BB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648F929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D9D9D9"/>
            <w:noWrap/>
            <w:vAlign w:val="center"/>
            <w:hideMark/>
          </w:tcPr>
          <w:p w14:paraId="72F70757"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4D7343A5"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29EF0ACC"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MI</w:t>
            </w:r>
          </w:p>
        </w:tc>
        <w:tc>
          <w:tcPr>
            <w:tcW w:w="811" w:type="dxa"/>
            <w:gridSpan w:val="2"/>
            <w:tcBorders>
              <w:top w:val="nil"/>
              <w:left w:val="nil"/>
              <w:bottom w:val="dotted" w:sz="4" w:space="0" w:color="BFBFBF"/>
              <w:right w:val="nil"/>
            </w:tcBorders>
            <w:shd w:val="clear" w:color="auto" w:fill="auto"/>
            <w:noWrap/>
            <w:vAlign w:val="center"/>
            <w:hideMark/>
          </w:tcPr>
          <w:p w14:paraId="527E0ABA"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13</w:t>
            </w:r>
          </w:p>
        </w:tc>
        <w:tc>
          <w:tcPr>
            <w:tcW w:w="1368" w:type="dxa"/>
            <w:gridSpan w:val="2"/>
            <w:tcBorders>
              <w:top w:val="nil"/>
              <w:left w:val="nil"/>
              <w:bottom w:val="dotted" w:sz="4" w:space="0" w:color="BFBFBF"/>
              <w:right w:val="nil"/>
            </w:tcBorders>
            <w:shd w:val="clear" w:color="auto" w:fill="auto"/>
            <w:noWrap/>
            <w:vAlign w:val="center"/>
            <w:hideMark/>
          </w:tcPr>
          <w:p w14:paraId="486E5A8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081" w:type="dxa"/>
            <w:gridSpan w:val="2"/>
            <w:tcBorders>
              <w:top w:val="nil"/>
              <w:left w:val="nil"/>
              <w:bottom w:val="dotted" w:sz="4" w:space="0" w:color="BFBFBF"/>
              <w:right w:val="nil"/>
            </w:tcBorders>
            <w:shd w:val="clear" w:color="auto" w:fill="auto"/>
            <w:noWrap/>
            <w:vAlign w:val="center"/>
            <w:hideMark/>
          </w:tcPr>
          <w:p w14:paraId="4C931E5E"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4300E0A1" w14:textId="77777777" w:rsidR="0066410C" w:rsidRPr="00802497" w:rsidRDefault="0066410C" w:rsidP="00F8649F">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auto"/>
            <w:noWrap/>
            <w:vAlign w:val="center"/>
            <w:hideMark/>
          </w:tcPr>
          <w:p w14:paraId="13B64A39"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170" w:type="dxa"/>
            <w:gridSpan w:val="2"/>
            <w:tcBorders>
              <w:top w:val="nil"/>
              <w:left w:val="nil"/>
              <w:bottom w:val="dotted" w:sz="4" w:space="0" w:color="BFBFBF"/>
              <w:right w:val="nil"/>
            </w:tcBorders>
            <w:shd w:val="clear" w:color="auto" w:fill="auto"/>
            <w:noWrap/>
            <w:vAlign w:val="center"/>
            <w:hideMark/>
          </w:tcPr>
          <w:p w14:paraId="534A15FE"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auto"/>
            <w:noWrap/>
            <w:vAlign w:val="center"/>
            <w:hideMark/>
          </w:tcPr>
          <w:p w14:paraId="5C3A8E55"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66410C" w:rsidRPr="00802497" w14:paraId="3D5759CF"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59F6F8F1"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MN</w:t>
            </w:r>
          </w:p>
        </w:tc>
        <w:tc>
          <w:tcPr>
            <w:tcW w:w="811" w:type="dxa"/>
            <w:gridSpan w:val="2"/>
            <w:tcBorders>
              <w:top w:val="nil"/>
              <w:left w:val="nil"/>
              <w:bottom w:val="dotted" w:sz="4" w:space="0" w:color="BFBFBF"/>
              <w:right w:val="nil"/>
            </w:tcBorders>
            <w:shd w:val="clear" w:color="auto" w:fill="auto"/>
            <w:noWrap/>
            <w:vAlign w:val="center"/>
            <w:hideMark/>
          </w:tcPr>
          <w:p w14:paraId="72B913E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8</w:t>
            </w:r>
          </w:p>
        </w:tc>
        <w:tc>
          <w:tcPr>
            <w:tcW w:w="1368" w:type="dxa"/>
            <w:gridSpan w:val="2"/>
            <w:tcBorders>
              <w:top w:val="nil"/>
              <w:left w:val="nil"/>
              <w:bottom w:val="dotted" w:sz="4" w:space="0" w:color="BFBFBF"/>
              <w:right w:val="nil"/>
            </w:tcBorders>
            <w:shd w:val="clear" w:color="auto" w:fill="auto"/>
            <w:noWrap/>
            <w:vAlign w:val="center"/>
            <w:hideMark/>
          </w:tcPr>
          <w:p w14:paraId="413CB93E"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auto"/>
            <w:noWrap/>
            <w:vAlign w:val="center"/>
            <w:hideMark/>
          </w:tcPr>
          <w:p w14:paraId="519B47FA"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4D25347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F</w:t>
            </w:r>
          </w:p>
        </w:tc>
        <w:tc>
          <w:tcPr>
            <w:tcW w:w="1278" w:type="dxa"/>
            <w:tcBorders>
              <w:top w:val="nil"/>
              <w:left w:val="nil"/>
              <w:bottom w:val="dotted" w:sz="4" w:space="0" w:color="BFBFBF"/>
              <w:right w:val="nil"/>
            </w:tcBorders>
            <w:shd w:val="clear" w:color="auto" w:fill="auto"/>
            <w:noWrap/>
            <w:vAlign w:val="center"/>
            <w:hideMark/>
          </w:tcPr>
          <w:p w14:paraId="275A694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Court</w:t>
            </w:r>
          </w:p>
        </w:tc>
        <w:tc>
          <w:tcPr>
            <w:tcW w:w="1170" w:type="dxa"/>
            <w:gridSpan w:val="2"/>
            <w:tcBorders>
              <w:top w:val="nil"/>
              <w:left w:val="nil"/>
              <w:bottom w:val="dotted" w:sz="4" w:space="0" w:color="BFBFBF"/>
              <w:right w:val="nil"/>
            </w:tcBorders>
            <w:shd w:val="clear" w:color="auto" w:fill="auto"/>
            <w:noWrap/>
            <w:vAlign w:val="center"/>
            <w:hideMark/>
          </w:tcPr>
          <w:p w14:paraId="5284F360"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auto"/>
            <w:noWrap/>
            <w:vAlign w:val="center"/>
            <w:hideMark/>
          </w:tcPr>
          <w:p w14:paraId="51798104"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21F081AD"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5B1D2E7E"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MS</w:t>
            </w:r>
          </w:p>
        </w:tc>
        <w:tc>
          <w:tcPr>
            <w:tcW w:w="811" w:type="dxa"/>
            <w:gridSpan w:val="2"/>
            <w:tcBorders>
              <w:top w:val="nil"/>
              <w:left w:val="nil"/>
              <w:bottom w:val="dotted" w:sz="4" w:space="0" w:color="BFBFBF"/>
              <w:right w:val="nil"/>
            </w:tcBorders>
            <w:shd w:val="clear" w:color="auto" w:fill="D9D9D9"/>
            <w:noWrap/>
            <w:vAlign w:val="center"/>
            <w:hideMark/>
          </w:tcPr>
          <w:p w14:paraId="098D7EE1"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4</w:t>
            </w:r>
          </w:p>
        </w:tc>
        <w:tc>
          <w:tcPr>
            <w:tcW w:w="1368" w:type="dxa"/>
            <w:gridSpan w:val="2"/>
            <w:tcBorders>
              <w:top w:val="nil"/>
              <w:left w:val="nil"/>
              <w:bottom w:val="dotted" w:sz="4" w:space="0" w:color="BFBFBF"/>
              <w:right w:val="nil"/>
            </w:tcBorders>
            <w:shd w:val="clear" w:color="auto" w:fill="D9D9D9"/>
            <w:noWrap/>
            <w:vAlign w:val="center"/>
            <w:hideMark/>
          </w:tcPr>
          <w:p w14:paraId="14492ED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5695E0CA"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4EDD8F8E" w14:textId="77777777" w:rsidR="0066410C" w:rsidRPr="00802497" w:rsidRDefault="0066410C" w:rsidP="00F8649F">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D9D9D9"/>
            <w:noWrap/>
            <w:vAlign w:val="center"/>
            <w:hideMark/>
          </w:tcPr>
          <w:p w14:paraId="24D9233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3927B1CB"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D9D9D9"/>
            <w:noWrap/>
            <w:vAlign w:val="center"/>
            <w:hideMark/>
          </w:tcPr>
          <w:p w14:paraId="42DC8BEB"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4A75DAD0"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22AB9261"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MO</w:t>
            </w:r>
          </w:p>
        </w:tc>
        <w:tc>
          <w:tcPr>
            <w:tcW w:w="811" w:type="dxa"/>
            <w:gridSpan w:val="2"/>
            <w:tcBorders>
              <w:top w:val="nil"/>
              <w:left w:val="nil"/>
              <w:bottom w:val="dotted" w:sz="4" w:space="0" w:color="BFBFBF"/>
              <w:right w:val="nil"/>
            </w:tcBorders>
            <w:shd w:val="clear" w:color="auto" w:fill="D9D9D9"/>
            <w:noWrap/>
            <w:vAlign w:val="center"/>
            <w:hideMark/>
          </w:tcPr>
          <w:p w14:paraId="2B1B667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8</w:t>
            </w:r>
          </w:p>
        </w:tc>
        <w:tc>
          <w:tcPr>
            <w:tcW w:w="1368" w:type="dxa"/>
            <w:gridSpan w:val="2"/>
            <w:tcBorders>
              <w:top w:val="nil"/>
              <w:left w:val="nil"/>
              <w:bottom w:val="dotted" w:sz="4" w:space="0" w:color="BFBFBF"/>
              <w:right w:val="nil"/>
            </w:tcBorders>
            <w:shd w:val="clear" w:color="auto" w:fill="D9D9D9"/>
            <w:noWrap/>
            <w:vAlign w:val="center"/>
            <w:hideMark/>
          </w:tcPr>
          <w:p w14:paraId="55377551"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4B9C8F3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502E6B26" w14:textId="77777777" w:rsidR="0066410C" w:rsidRPr="00802497" w:rsidRDefault="0066410C" w:rsidP="00F8649F">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D9D9D9"/>
            <w:noWrap/>
            <w:vAlign w:val="center"/>
            <w:hideMark/>
          </w:tcPr>
          <w:p w14:paraId="1FD15F8E"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3E4BA0C1"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D9D9D9"/>
            <w:noWrap/>
            <w:vAlign w:val="center"/>
            <w:hideMark/>
          </w:tcPr>
          <w:p w14:paraId="7662E19A"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62045DC2"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26583FCC"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MT</w:t>
            </w:r>
          </w:p>
        </w:tc>
        <w:tc>
          <w:tcPr>
            <w:tcW w:w="811" w:type="dxa"/>
            <w:gridSpan w:val="2"/>
            <w:tcBorders>
              <w:top w:val="nil"/>
              <w:left w:val="nil"/>
              <w:bottom w:val="dotted" w:sz="4" w:space="0" w:color="BFBFBF"/>
              <w:right w:val="nil"/>
            </w:tcBorders>
            <w:shd w:val="clear" w:color="auto" w:fill="auto"/>
            <w:noWrap/>
            <w:vAlign w:val="center"/>
            <w:hideMark/>
          </w:tcPr>
          <w:p w14:paraId="22942D9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2</w:t>
            </w:r>
          </w:p>
        </w:tc>
        <w:tc>
          <w:tcPr>
            <w:tcW w:w="1368" w:type="dxa"/>
            <w:gridSpan w:val="2"/>
            <w:tcBorders>
              <w:top w:val="nil"/>
              <w:left w:val="nil"/>
              <w:bottom w:val="dotted" w:sz="4" w:space="0" w:color="BFBFBF"/>
              <w:right w:val="nil"/>
            </w:tcBorders>
            <w:shd w:val="clear" w:color="auto" w:fill="auto"/>
            <w:noWrap/>
            <w:vAlign w:val="center"/>
            <w:hideMark/>
          </w:tcPr>
          <w:p w14:paraId="29A66B8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081" w:type="dxa"/>
            <w:gridSpan w:val="2"/>
            <w:tcBorders>
              <w:top w:val="nil"/>
              <w:left w:val="nil"/>
              <w:bottom w:val="dotted" w:sz="4" w:space="0" w:color="BFBFBF"/>
              <w:right w:val="nil"/>
            </w:tcBorders>
            <w:shd w:val="clear" w:color="auto" w:fill="auto"/>
            <w:noWrap/>
            <w:vAlign w:val="center"/>
            <w:hideMark/>
          </w:tcPr>
          <w:p w14:paraId="7076DF5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1B62341E" w14:textId="77777777" w:rsidR="0066410C" w:rsidRPr="00802497" w:rsidRDefault="0066410C" w:rsidP="00F8649F">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auto"/>
            <w:noWrap/>
            <w:vAlign w:val="center"/>
            <w:hideMark/>
          </w:tcPr>
          <w:p w14:paraId="217628F5"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170" w:type="dxa"/>
            <w:gridSpan w:val="2"/>
            <w:tcBorders>
              <w:top w:val="nil"/>
              <w:left w:val="nil"/>
              <w:bottom w:val="dotted" w:sz="4" w:space="0" w:color="BFBFBF"/>
              <w:right w:val="nil"/>
            </w:tcBorders>
            <w:shd w:val="clear" w:color="auto" w:fill="auto"/>
            <w:noWrap/>
            <w:vAlign w:val="center"/>
            <w:hideMark/>
          </w:tcPr>
          <w:p w14:paraId="4D0E1279"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auto"/>
            <w:noWrap/>
            <w:vAlign w:val="center"/>
            <w:hideMark/>
          </w:tcPr>
          <w:p w14:paraId="2FE7932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66410C" w:rsidRPr="00802497" w14:paraId="4D709279"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5C8DD695"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NE</w:t>
            </w:r>
          </w:p>
        </w:tc>
        <w:tc>
          <w:tcPr>
            <w:tcW w:w="811" w:type="dxa"/>
            <w:gridSpan w:val="2"/>
            <w:tcBorders>
              <w:top w:val="nil"/>
              <w:left w:val="nil"/>
              <w:bottom w:val="dotted" w:sz="4" w:space="0" w:color="BFBFBF"/>
              <w:right w:val="nil"/>
            </w:tcBorders>
            <w:shd w:val="clear" w:color="auto" w:fill="D9D9D9"/>
            <w:noWrap/>
            <w:vAlign w:val="center"/>
            <w:hideMark/>
          </w:tcPr>
          <w:p w14:paraId="486DFCAD"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3</w:t>
            </w:r>
          </w:p>
        </w:tc>
        <w:tc>
          <w:tcPr>
            <w:tcW w:w="1368" w:type="dxa"/>
            <w:gridSpan w:val="2"/>
            <w:tcBorders>
              <w:top w:val="nil"/>
              <w:left w:val="nil"/>
              <w:bottom w:val="dotted" w:sz="4" w:space="0" w:color="BFBFBF"/>
              <w:right w:val="nil"/>
            </w:tcBorders>
            <w:shd w:val="clear" w:color="auto" w:fill="D9D9D9"/>
            <w:noWrap/>
            <w:vAlign w:val="center"/>
            <w:hideMark/>
          </w:tcPr>
          <w:p w14:paraId="3E835DED"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50B7283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1D8E74AA" w14:textId="77777777" w:rsidR="0066410C" w:rsidRPr="00802497" w:rsidRDefault="0066410C" w:rsidP="00F8649F">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D9D9D9"/>
            <w:noWrap/>
            <w:vAlign w:val="center"/>
            <w:hideMark/>
          </w:tcPr>
          <w:p w14:paraId="7D1E577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100DD1BD"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D9D9D9"/>
            <w:noWrap/>
            <w:vAlign w:val="center"/>
            <w:hideMark/>
          </w:tcPr>
          <w:p w14:paraId="7D33F5F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66410C" w:rsidRPr="00802497" w14:paraId="1A1E5620"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72B00232"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NV</w:t>
            </w:r>
          </w:p>
        </w:tc>
        <w:tc>
          <w:tcPr>
            <w:tcW w:w="811" w:type="dxa"/>
            <w:gridSpan w:val="2"/>
            <w:tcBorders>
              <w:top w:val="nil"/>
              <w:left w:val="nil"/>
              <w:bottom w:val="dotted" w:sz="4" w:space="0" w:color="BFBFBF"/>
              <w:right w:val="nil"/>
            </w:tcBorders>
            <w:shd w:val="clear" w:color="auto" w:fill="D9D9D9"/>
            <w:noWrap/>
            <w:vAlign w:val="center"/>
            <w:hideMark/>
          </w:tcPr>
          <w:p w14:paraId="65513AFD"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4</w:t>
            </w:r>
          </w:p>
        </w:tc>
        <w:tc>
          <w:tcPr>
            <w:tcW w:w="1368" w:type="dxa"/>
            <w:gridSpan w:val="2"/>
            <w:tcBorders>
              <w:top w:val="nil"/>
              <w:left w:val="nil"/>
              <w:bottom w:val="dotted" w:sz="4" w:space="0" w:color="BFBFBF"/>
              <w:right w:val="nil"/>
            </w:tcBorders>
            <w:shd w:val="clear" w:color="auto" w:fill="D9D9D9"/>
            <w:noWrap/>
            <w:vAlign w:val="center"/>
            <w:hideMark/>
          </w:tcPr>
          <w:p w14:paraId="7850DB71"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50FF6E98"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DEM</w:t>
            </w:r>
          </w:p>
        </w:tc>
        <w:tc>
          <w:tcPr>
            <w:tcW w:w="1312" w:type="dxa"/>
            <w:gridSpan w:val="2"/>
            <w:tcBorders>
              <w:top w:val="nil"/>
              <w:left w:val="nil"/>
              <w:bottom w:val="dotted" w:sz="4" w:space="0" w:color="BFBFBF"/>
              <w:right w:val="nil"/>
            </w:tcBorders>
            <w:shd w:val="clear" w:color="auto" w:fill="D9D9D9"/>
            <w:noWrap/>
            <w:vAlign w:val="center"/>
            <w:hideMark/>
          </w:tcPr>
          <w:p w14:paraId="72429076" w14:textId="77777777" w:rsidR="0066410C" w:rsidRPr="00802497" w:rsidRDefault="0066410C" w:rsidP="00F8649F">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D9D9D9"/>
            <w:noWrap/>
            <w:vAlign w:val="center"/>
            <w:hideMark/>
          </w:tcPr>
          <w:p w14:paraId="7EACF78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4C9FD46C"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D9D9D9"/>
            <w:noWrap/>
            <w:vAlign w:val="center"/>
            <w:hideMark/>
          </w:tcPr>
          <w:p w14:paraId="2AA514DE"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58248801"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18DADC6C"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NH</w:t>
            </w:r>
          </w:p>
        </w:tc>
        <w:tc>
          <w:tcPr>
            <w:tcW w:w="811" w:type="dxa"/>
            <w:gridSpan w:val="2"/>
            <w:tcBorders>
              <w:top w:val="nil"/>
              <w:left w:val="nil"/>
              <w:bottom w:val="dotted" w:sz="4" w:space="0" w:color="BFBFBF"/>
              <w:right w:val="nil"/>
            </w:tcBorders>
            <w:shd w:val="clear" w:color="auto" w:fill="auto"/>
            <w:noWrap/>
            <w:vAlign w:val="center"/>
            <w:hideMark/>
          </w:tcPr>
          <w:p w14:paraId="1F46EA1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2</w:t>
            </w:r>
          </w:p>
        </w:tc>
        <w:tc>
          <w:tcPr>
            <w:tcW w:w="1368" w:type="dxa"/>
            <w:gridSpan w:val="2"/>
            <w:tcBorders>
              <w:top w:val="nil"/>
              <w:left w:val="nil"/>
              <w:bottom w:val="dotted" w:sz="4" w:space="0" w:color="BFBFBF"/>
              <w:right w:val="nil"/>
            </w:tcBorders>
            <w:shd w:val="clear" w:color="auto" w:fill="auto"/>
            <w:noWrap/>
            <w:vAlign w:val="center"/>
            <w:hideMark/>
          </w:tcPr>
          <w:p w14:paraId="7E8E1E95"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auto"/>
            <w:noWrap/>
            <w:vAlign w:val="center"/>
            <w:hideMark/>
          </w:tcPr>
          <w:p w14:paraId="2D3831DE"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r w:rsidRPr="00802497">
              <w:rPr>
                <w:rFonts w:eastAsia="Times New Roman" w:cs="Times New Roman"/>
                <w:kern w:val="0"/>
                <w:sz w:val="16"/>
                <w:szCs w:val="16"/>
                <w:vertAlign w:val="superscript"/>
              </w:rPr>
              <w:footnoteReference w:id="36"/>
            </w:r>
          </w:p>
        </w:tc>
        <w:tc>
          <w:tcPr>
            <w:tcW w:w="1312" w:type="dxa"/>
            <w:gridSpan w:val="2"/>
            <w:tcBorders>
              <w:top w:val="nil"/>
              <w:left w:val="nil"/>
              <w:bottom w:val="dotted" w:sz="4" w:space="0" w:color="BFBFBF"/>
              <w:right w:val="nil"/>
            </w:tcBorders>
            <w:shd w:val="clear" w:color="auto" w:fill="auto"/>
            <w:noWrap/>
            <w:vAlign w:val="center"/>
            <w:hideMark/>
          </w:tcPr>
          <w:p w14:paraId="5FDDCF5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F</w:t>
            </w:r>
          </w:p>
        </w:tc>
        <w:tc>
          <w:tcPr>
            <w:tcW w:w="1278" w:type="dxa"/>
            <w:tcBorders>
              <w:top w:val="nil"/>
              <w:left w:val="nil"/>
              <w:bottom w:val="dotted" w:sz="4" w:space="0" w:color="BFBFBF"/>
              <w:right w:val="nil"/>
            </w:tcBorders>
            <w:shd w:val="clear" w:color="auto" w:fill="auto"/>
            <w:noWrap/>
            <w:vAlign w:val="center"/>
            <w:hideMark/>
          </w:tcPr>
          <w:p w14:paraId="5B671CB5"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Court</w:t>
            </w:r>
          </w:p>
        </w:tc>
        <w:tc>
          <w:tcPr>
            <w:tcW w:w="1170" w:type="dxa"/>
            <w:gridSpan w:val="2"/>
            <w:tcBorders>
              <w:top w:val="nil"/>
              <w:left w:val="nil"/>
              <w:bottom w:val="dotted" w:sz="4" w:space="0" w:color="BFBFBF"/>
              <w:right w:val="nil"/>
            </w:tcBorders>
            <w:shd w:val="clear" w:color="auto" w:fill="auto"/>
            <w:noWrap/>
            <w:vAlign w:val="center"/>
            <w:hideMark/>
          </w:tcPr>
          <w:p w14:paraId="1DC5342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auto"/>
            <w:noWrap/>
            <w:vAlign w:val="center"/>
            <w:hideMark/>
          </w:tcPr>
          <w:p w14:paraId="316DB0CD"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300229DF"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0C827EE9"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NJ</w:t>
            </w:r>
          </w:p>
        </w:tc>
        <w:tc>
          <w:tcPr>
            <w:tcW w:w="811" w:type="dxa"/>
            <w:gridSpan w:val="2"/>
            <w:tcBorders>
              <w:top w:val="nil"/>
              <w:left w:val="nil"/>
              <w:bottom w:val="dotted" w:sz="4" w:space="0" w:color="BFBFBF"/>
              <w:right w:val="nil"/>
            </w:tcBorders>
            <w:shd w:val="clear" w:color="auto" w:fill="auto"/>
            <w:noWrap/>
            <w:vAlign w:val="center"/>
            <w:hideMark/>
          </w:tcPr>
          <w:p w14:paraId="054B5D61"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12</w:t>
            </w:r>
          </w:p>
        </w:tc>
        <w:tc>
          <w:tcPr>
            <w:tcW w:w="1368" w:type="dxa"/>
            <w:gridSpan w:val="2"/>
            <w:tcBorders>
              <w:top w:val="nil"/>
              <w:left w:val="nil"/>
              <w:bottom w:val="dotted" w:sz="4" w:space="0" w:color="BFBFBF"/>
              <w:right w:val="nil"/>
            </w:tcBorders>
            <w:shd w:val="clear" w:color="auto" w:fill="auto"/>
            <w:noWrap/>
            <w:vAlign w:val="center"/>
            <w:hideMark/>
          </w:tcPr>
          <w:p w14:paraId="374A169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081" w:type="dxa"/>
            <w:gridSpan w:val="2"/>
            <w:tcBorders>
              <w:top w:val="nil"/>
              <w:left w:val="nil"/>
              <w:bottom w:val="dotted" w:sz="4" w:space="0" w:color="BFBFBF"/>
              <w:right w:val="nil"/>
            </w:tcBorders>
            <w:shd w:val="clear" w:color="auto" w:fill="auto"/>
            <w:noWrap/>
            <w:vAlign w:val="center"/>
            <w:hideMark/>
          </w:tcPr>
          <w:p w14:paraId="3050D20E"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279735F5"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U</w:t>
            </w:r>
          </w:p>
        </w:tc>
        <w:tc>
          <w:tcPr>
            <w:tcW w:w="1278" w:type="dxa"/>
            <w:tcBorders>
              <w:top w:val="nil"/>
              <w:left w:val="nil"/>
              <w:bottom w:val="dotted" w:sz="4" w:space="0" w:color="BFBFBF"/>
              <w:right w:val="nil"/>
            </w:tcBorders>
            <w:shd w:val="clear" w:color="auto" w:fill="auto"/>
            <w:noWrap/>
            <w:vAlign w:val="center"/>
            <w:hideMark/>
          </w:tcPr>
          <w:p w14:paraId="6EFDCDC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170" w:type="dxa"/>
            <w:gridSpan w:val="2"/>
            <w:tcBorders>
              <w:top w:val="nil"/>
              <w:left w:val="nil"/>
              <w:bottom w:val="dotted" w:sz="4" w:space="0" w:color="BFBFBF"/>
              <w:right w:val="nil"/>
            </w:tcBorders>
            <w:shd w:val="clear" w:color="auto" w:fill="auto"/>
            <w:noWrap/>
            <w:vAlign w:val="center"/>
            <w:hideMark/>
          </w:tcPr>
          <w:p w14:paraId="19CCE420"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auto"/>
            <w:noWrap/>
            <w:vAlign w:val="center"/>
            <w:hideMark/>
          </w:tcPr>
          <w:p w14:paraId="6458715F"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36C59AED"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5E0D1A1D"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NM</w:t>
            </w:r>
          </w:p>
        </w:tc>
        <w:tc>
          <w:tcPr>
            <w:tcW w:w="811" w:type="dxa"/>
            <w:gridSpan w:val="2"/>
            <w:tcBorders>
              <w:top w:val="nil"/>
              <w:left w:val="nil"/>
              <w:bottom w:val="dotted" w:sz="4" w:space="0" w:color="BFBFBF"/>
              <w:right w:val="nil"/>
            </w:tcBorders>
            <w:shd w:val="clear" w:color="auto" w:fill="D9D9D9"/>
            <w:noWrap/>
            <w:vAlign w:val="center"/>
            <w:hideMark/>
          </w:tcPr>
          <w:p w14:paraId="37AFBD07"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3</w:t>
            </w:r>
          </w:p>
        </w:tc>
        <w:tc>
          <w:tcPr>
            <w:tcW w:w="1368" w:type="dxa"/>
            <w:gridSpan w:val="2"/>
            <w:tcBorders>
              <w:top w:val="nil"/>
              <w:left w:val="nil"/>
              <w:bottom w:val="dotted" w:sz="4" w:space="0" w:color="BFBFBF"/>
              <w:right w:val="nil"/>
            </w:tcBorders>
            <w:shd w:val="clear" w:color="auto" w:fill="D9D9D9"/>
            <w:noWrap/>
            <w:vAlign w:val="center"/>
            <w:hideMark/>
          </w:tcPr>
          <w:p w14:paraId="6BF37DF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7735924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DEM</w:t>
            </w:r>
          </w:p>
        </w:tc>
        <w:tc>
          <w:tcPr>
            <w:tcW w:w="1312" w:type="dxa"/>
            <w:gridSpan w:val="2"/>
            <w:tcBorders>
              <w:top w:val="nil"/>
              <w:left w:val="nil"/>
              <w:bottom w:val="dotted" w:sz="4" w:space="0" w:color="BFBFBF"/>
              <w:right w:val="nil"/>
            </w:tcBorders>
            <w:shd w:val="clear" w:color="auto" w:fill="D9D9D9"/>
            <w:noWrap/>
            <w:vAlign w:val="center"/>
            <w:hideMark/>
          </w:tcPr>
          <w:p w14:paraId="5D398455"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P</w:t>
            </w:r>
          </w:p>
        </w:tc>
        <w:tc>
          <w:tcPr>
            <w:tcW w:w="1278" w:type="dxa"/>
            <w:tcBorders>
              <w:top w:val="nil"/>
              <w:left w:val="nil"/>
              <w:bottom w:val="dotted" w:sz="4" w:space="0" w:color="BFBFBF"/>
              <w:right w:val="nil"/>
            </w:tcBorders>
            <w:shd w:val="clear" w:color="auto" w:fill="D9D9D9"/>
            <w:noWrap/>
            <w:vAlign w:val="center"/>
            <w:hideMark/>
          </w:tcPr>
          <w:p w14:paraId="0296A94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68E951C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D9D9D9"/>
            <w:noWrap/>
            <w:vAlign w:val="center"/>
            <w:hideMark/>
          </w:tcPr>
          <w:p w14:paraId="59F212BC"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032722A2"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55D54DC3"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NY</w:t>
            </w:r>
          </w:p>
        </w:tc>
        <w:tc>
          <w:tcPr>
            <w:tcW w:w="811" w:type="dxa"/>
            <w:gridSpan w:val="2"/>
            <w:tcBorders>
              <w:top w:val="nil"/>
              <w:left w:val="nil"/>
              <w:bottom w:val="dotted" w:sz="4" w:space="0" w:color="BFBFBF"/>
              <w:right w:val="nil"/>
            </w:tcBorders>
            <w:shd w:val="clear" w:color="auto" w:fill="D9D9D9"/>
            <w:noWrap/>
            <w:vAlign w:val="center"/>
            <w:hideMark/>
          </w:tcPr>
          <w:p w14:paraId="73151F9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26</w:t>
            </w:r>
          </w:p>
        </w:tc>
        <w:tc>
          <w:tcPr>
            <w:tcW w:w="1368" w:type="dxa"/>
            <w:gridSpan w:val="2"/>
            <w:tcBorders>
              <w:top w:val="nil"/>
              <w:left w:val="nil"/>
              <w:bottom w:val="dotted" w:sz="4" w:space="0" w:color="BFBFBF"/>
              <w:right w:val="nil"/>
            </w:tcBorders>
            <w:shd w:val="clear" w:color="auto" w:fill="D9D9D9"/>
            <w:noWrap/>
            <w:vAlign w:val="center"/>
            <w:hideMark/>
          </w:tcPr>
          <w:p w14:paraId="0C6A817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 (Leg)</w:t>
            </w:r>
          </w:p>
        </w:tc>
        <w:tc>
          <w:tcPr>
            <w:tcW w:w="1081" w:type="dxa"/>
            <w:gridSpan w:val="2"/>
            <w:tcBorders>
              <w:top w:val="nil"/>
              <w:left w:val="nil"/>
              <w:bottom w:val="dotted" w:sz="4" w:space="0" w:color="BFBFBF"/>
              <w:right w:val="nil"/>
            </w:tcBorders>
            <w:shd w:val="clear" w:color="auto" w:fill="D9D9D9"/>
            <w:noWrap/>
            <w:vAlign w:val="center"/>
            <w:hideMark/>
          </w:tcPr>
          <w:p w14:paraId="6CF63568"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DEM</w:t>
            </w:r>
            <w:commentRangeStart w:id="235"/>
            <w:commentRangeStart w:id="236"/>
            <w:commentRangeStart w:id="237"/>
            <w:r w:rsidRPr="00802497">
              <w:rPr>
                <w:rFonts w:eastAsia="Times New Roman" w:cs="Times New Roman"/>
                <w:kern w:val="0"/>
                <w:sz w:val="16"/>
                <w:szCs w:val="16"/>
                <w:vertAlign w:val="superscript"/>
              </w:rPr>
              <w:footnoteReference w:id="37"/>
            </w:r>
            <w:commentRangeEnd w:id="235"/>
            <w:r>
              <w:rPr>
                <w:rStyle w:val="CommentReference"/>
                <w:szCs w:val="20"/>
              </w:rPr>
              <w:commentReference w:id="235"/>
            </w:r>
            <w:commentRangeEnd w:id="236"/>
            <w:r>
              <w:rPr>
                <w:rStyle w:val="CommentReference"/>
                <w:szCs w:val="20"/>
              </w:rPr>
              <w:commentReference w:id="236"/>
            </w:r>
            <w:commentRangeEnd w:id="237"/>
            <w:r w:rsidR="008E2A91">
              <w:rPr>
                <w:rStyle w:val="CommentReference"/>
                <w:szCs w:val="20"/>
              </w:rPr>
              <w:commentReference w:id="237"/>
            </w:r>
          </w:p>
        </w:tc>
        <w:tc>
          <w:tcPr>
            <w:tcW w:w="1312" w:type="dxa"/>
            <w:gridSpan w:val="2"/>
            <w:tcBorders>
              <w:top w:val="nil"/>
              <w:left w:val="nil"/>
              <w:bottom w:val="dotted" w:sz="4" w:space="0" w:color="BFBFBF"/>
              <w:right w:val="nil"/>
            </w:tcBorders>
            <w:shd w:val="clear" w:color="auto" w:fill="D9D9D9"/>
            <w:noWrap/>
            <w:vAlign w:val="center"/>
            <w:hideMark/>
          </w:tcPr>
          <w:p w14:paraId="3C6BBBE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 P</w:t>
            </w:r>
          </w:p>
        </w:tc>
        <w:tc>
          <w:tcPr>
            <w:tcW w:w="1278" w:type="dxa"/>
            <w:tcBorders>
              <w:top w:val="nil"/>
              <w:left w:val="nil"/>
              <w:bottom w:val="dotted" w:sz="4" w:space="0" w:color="BFBFBF"/>
              <w:right w:val="nil"/>
            </w:tcBorders>
            <w:shd w:val="clear" w:color="auto" w:fill="D9D9D9"/>
            <w:noWrap/>
            <w:vAlign w:val="center"/>
            <w:hideMark/>
          </w:tcPr>
          <w:p w14:paraId="0C15A20F" w14:textId="77777777" w:rsidR="0066410C" w:rsidRPr="00802497" w:rsidRDefault="0066410C" w:rsidP="00F8649F">
            <w:pPr>
              <w:keepNext/>
              <w:keepLines/>
              <w:pageBreakBefore/>
              <w:jc w:val="center"/>
              <w:rPr>
                <w:rFonts w:eastAsia="Times New Roman" w:cs="Times New Roman"/>
                <w:kern w:val="0"/>
                <w:sz w:val="16"/>
                <w:szCs w:val="16"/>
              </w:rPr>
            </w:pPr>
            <w:bookmarkStart w:id="272" w:name="RANGE!F34"/>
            <w:r w:rsidRPr="00802497">
              <w:rPr>
                <w:rFonts w:eastAsia="Times New Roman" w:cs="Times New Roman"/>
                <w:kern w:val="0"/>
                <w:sz w:val="16"/>
                <w:szCs w:val="16"/>
              </w:rPr>
              <w:t>Court</w:t>
            </w:r>
            <w:bookmarkEnd w:id="272"/>
          </w:p>
        </w:tc>
        <w:tc>
          <w:tcPr>
            <w:tcW w:w="1170" w:type="dxa"/>
            <w:gridSpan w:val="2"/>
            <w:tcBorders>
              <w:top w:val="nil"/>
              <w:left w:val="nil"/>
              <w:bottom w:val="dotted" w:sz="4" w:space="0" w:color="BFBFBF"/>
              <w:right w:val="nil"/>
            </w:tcBorders>
            <w:shd w:val="clear" w:color="auto" w:fill="D9D9D9"/>
            <w:noWrap/>
            <w:vAlign w:val="center"/>
            <w:hideMark/>
          </w:tcPr>
          <w:p w14:paraId="34F6D1F2"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D9D9D9"/>
            <w:noWrap/>
            <w:vAlign w:val="center"/>
            <w:hideMark/>
          </w:tcPr>
          <w:p w14:paraId="7BE1091A"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66410C" w:rsidRPr="00802497" w14:paraId="64CF50AF"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0F6861D1"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NC</w:t>
            </w:r>
            <w:r w:rsidRPr="001102F1">
              <w:rPr>
                <w:rStyle w:val="FootnoteReference"/>
                <w:rFonts w:eastAsia="Times New Roman" w:cs="Times New Roman"/>
                <w:kern w:val="0"/>
                <w:sz w:val="16"/>
                <w:szCs w:val="16"/>
              </w:rPr>
              <w:footnoteReference w:id="38"/>
            </w:r>
          </w:p>
        </w:tc>
        <w:tc>
          <w:tcPr>
            <w:tcW w:w="811" w:type="dxa"/>
            <w:gridSpan w:val="2"/>
            <w:tcBorders>
              <w:top w:val="nil"/>
              <w:left w:val="nil"/>
              <w:bottom w:val="dotted" w:sz="4" w:space="0" w:color="BFBFBF"/>
              <w:right w:val="nil"/>
            </w:tcBorders>
            <w:shd w:val="clear" w:color="auto" w:fill="D9D9D9"/>
            <w:noWrap/>
            <w:vAlign w:val="center"/>
            <w:hideMark/>
          </w:tcPr>
          <w:p w14:paraId="327D54EA"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14</w:t>
            </w:r>
          </w:p>
        </w:tc>
        <w:tc>
          <w:tcPr>
            <w:tcW w:w="1368" w:type="dxa"/>
            <w:gridSpan w:val="2"/>
            <w:tcBorders>
              <w:top w:val="nil"/>
              <w:left w:val="nil"/>
              <w:bottom w:val="dotted" w:sz="4" w:space="0" w:color="BFBFBF"/>
              <w:right w:val="nil"/>
            </w:tcBorders>
            <w:shd w:val="clear" w:color="auto" w:fill="D9D9D9"/>
            <w:noWrap/>
            <w:vAlign w:val="center"/>
            <w:hideMark/>
          </w:tcPr>
          <w:p w14:paraId="0D2F5227"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6B6F5E09"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2A775E21"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w:t>
            </w:r>
            <w:del w:id="273" w:author="Marie-therese Witte" w:date="2024-10-29T08:00:00Z" w16du:dateUtc="2024-10-29T12:00:00Z">
              <w:r w:rsidRPr="00802497" w:rsidDel="00DF00C6">
                <w:rPr>
                  <w:rFonts w:eastAsia="Times New Roman" w:cs="Times New Roman"/>
                  <w:kern w:val="0"/>
                  <w:sz w:val="16"/>
                  <w:szCs w:val="16"/>
                </w:rPr>
                <w:delText>, P</w:delText>
              </w:r>
            </w:del>
          </w:p>
        </w:tc>
        <w:tc>
          <w:tcPr>
            <w:tcW w:w="1278" w:type="dxa"/>
            <w:tcBorders>
              <w:top w:val="nil"/>
              <w:left w:val="nil"/>
              <w:bottom w:val="dotted" w:sz="4" w:space="0" w:color="BFBFBF"/>
              <w:right w:val="nil"/>
            </w:tcBorders>
            <w:shd w:val="clear" w:color="auto" w:fill="D9D9D9"/>
            <w:noWrap/>
            <w:vAlign w:val="center"/>
            <w:hideMark/>
          </w:tcPr>
          <w:p w14:paraId="4062F054" w14:textId="77777777" w:rsidR="0066410C" w:rsidRPr="00802497" w:rsidRDefault="0066410C" w:rsidP="00F8649F">
            <w:pPr>
              <w:keepNext/>
              <w:keepLines/>
              <w:pageBreakBefore/>
              <w:jc w:val="center"/>
              <w:rPr>
                <w:rFonts w:eastAsia="Times New Roman" w:cs="Times New Roman"/>
                <w:kern w:val="0"/>
                <w:sz w:val="16"/>
                <w:szCs w:val="16"/>
              </w:rPr>
            </w:pPr>
            <w:bookmarkStart w:id="274" w:name="RANGE!F35"/>
            <w:r w:rsidRPr="00802497">
              <w:rPr>
                <w:rFonts w:eastAsia="Times New Roman" w:cs="Times New Roman"/>
                <w:kern w:val="0"/>
                <w:sz w:val="16"/>
                <w:szCs w:val="16"/>
              </w:rPr>
              <w:t>Court</w:t>
            </w:r>
            <w:bookmarkEnd w:id="274"/>
            <w:commentRangeStart w:id="275"/>
            <w:commentRangeStart w:id="276"/>
            <w:commentRangeStart w:id="277"/>
            <w:commentRangeStart w:id="278"/>
            <w:r w:rsidRPr="00802497">
              <w:rPr>
                <w:rFonts w:eastAsia="Times New Roman" w:cs="Times New Roman"/>
                <w:kern w:val="0"/>
                <w:sz w:val="16"/>
                <w:szCs w:val="16"/>
                <w:vertAlign w:val="superscript"/>
              </w:rPr>
              <w:footnoteReference w:id="39"/>
            </w:r>
            <w:commentRangeEnd w:id="275"/>
            <w:r>
              <w:rPr>
                <w:rStyle w:val="CommentReference"/>
                <w:szCs w:val="20"/>
              </w:rPr>
              <w:commentReference w:id="275"/>
            </w:r>
            <w:commentRangeEnd w:id="276"/>
            <w:r>
              <w:rPr>
                <w:rStyle w:val="CommentReference"/>
                <w:szCs w:val="20"/>
              </w:rPr>
              <w:commentReference w:id="276"/>
            </w:r>
            <w:commentRangeEnd w:id="277"/>
            <w:r>
              <w:rPr>
                <w:rStyle w:val="CommentReference"/>
                <w:szCs w:val="20"/>
              </w:rPr>
              <w:commentReference w:id="277"/>
            </w:r>
            <w:commentRangeEnd w:id="278"/>
            <w:r w:rsidR="00DF00C6">
              <w:rPr>
                <w:rStyle w:val="CommentReference"/>
                <w:szCs w:val="20"/>
              </w:rPr>
              <w:commentReference w:id="278"/>
            </w:r>
          </w:p>
        </w:tc>
        <w:tc>
          <w:tcPr>
            <w:tcW w:w="1170" w:type="dxa"/>
            <w:gridSpan w:val="2"/>
            <w:tcBorders>
              <w:top w:val="nil"/>
              <w:left w:val="nil"/>
              <w:bottom w:val="dotted" w:sz="4" w:space="0" w:color="BFBFBF"/>
              <w:right w:val="nil"/>
            </w:tcBorders>
            <w:shd w:val="clear" w:color="auto" w:fill="D9D9D9"/>
            <w:noWrap/>
            <w:vAlign w:val="center"/>
            <w:hideMark/>
          </w:tcPr>
          <w:p w14:paraId="2EAAA64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D9D9D9"/>
            <w:noWrap/>
            <w:vAlign w:val="center"/>
            <w:hideMark/>
          </w:tcPr>
          <w:p w14:paraId="63B9AA83"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745D179A"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00573566"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ND</w:t>
            </w:r>
          </w:p>
        </w:tc>
        <w:tc>
          <w:tcPr>
            <w:tcW w:w="811" w:type="dxa"/>
            <w:gridSpan w:val="2"/>
            <w:tcBorders>
              <w:top w:val="nil"/>
              <w:left w:val="nil"/>
              <w:bottom w:val="dotted" w:sz="4" w:space="0" w:color="BFBFBF"/>
              <w:right w:val="nil"/>
            </w:tcBorders>
            <w:shd w:val="clear" w:color="auto" w:fill="auto"/>
            <w:noWrap/>
            <w:vAlign w:val="center"/>
            <w:hideMark/>
          </w:tcPr>
          <w:p w14:paraId="2CA84C25"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w:t>
            </w:r>
          </w:p>
        </w:tc>
        <w:tc>
          <w:tcPr>
            <w:tcW w:w="1368" w:type="dxa"/>
            <w:gridSpan w:val="2"/>
            <w:tcBorders>
              <w:top w:val="nil"/>
              <w:left w:val="nil"/>
              <w:bottom w:val="dotted" w:sz="4" w:space="0" w:color="BFBFBF"/>
              <w:right w:val="nil"/>
            </w:tcBorders>
            <w:shd w:val="clear" w:color="auto" w:fill="auto"/>
            <w:noWrap/>
            <w:vAlign w:val="center"/>
            <w:hideMark/>
          </w:tcPr>
          <w:p w14:paraId="4F7DE2D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081" w:type="dxa"/>
            <w:gridSpan w:val="2"/>
            <w:tcBorders>
              <w:top w:val="nil"/>
              <w:left w:val="nil"/>
              <w:bottom w:val="dotted" w:sz="4" w:space="0" w:color="BFBFBF"/>
              <w:right w:val="nil"/>
            </w:tcBorders>
            <w:shd w:val="clear" w:color="auto" w:fill="auto"/>
            <w:noWrap/>
            <w:vAlign w:val="center"/>
            <w:hideMark/>
          </w:tcPr>
          <w:p w14:paraId="2B74FBB9"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312" w:type="dxa"/>
            <w:gridSpan w:val="2"/>
            <w:tcBorders>
              <w:top w:val="nil"/>
              <w:left w:val="nil"/>
              <w:bottom w:val="dotted" w:sz="4" w:space="0" w:color="BFBFBF"/>
              <w:right w:val="nil"/>
            </w:tcBorders>
            <w:shd w:val="clear" w:color="auto" w:fill="auto"/>
            <w:noWrap/>
            <w:vAlign w:val="center"/>
            <w:hideMark/>
          </w:tcPr>
          <w:p w14:paraId="41E9ADF7"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278" w:type="dxa"/>
            <w:tcBorders>
              <w:top w:val="nil"/>
              <w:left w:val="nil"/>
              <w:bottom w:val="dotted" w:sz="4" w:space="0" w:color="BFBFBF"/>
              <w:right w:val="nil"/>
            </w:tcBorders>
            <w:shd w:val="clear" w:color="auto" w:fill="auto"/>
            <w:noWrap/>
            <w:vAlign w:val="center"/>
            <w:hideMark/>
          </w:tcPr>
          <w:p w14:paraId="3CC3BAB1"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170" w:type="dxa"/>
            <w:gridSpan w:val="2"/>
            <w:tcBorders>
              <w:top w:val="nil"/>
              <w:left w:val="nil"/>
              <w:bottom w:val="dotted" w:sz="4" w:space="0" w:color="BFBFBF"/>
              <w:right w:val="nil"/>
            </w:tcBorders>
            <w:shd w:val="clear" w:color="auto" w:fill="auto"/>
            <w:noWrap/>
            <w:vAlign w:val="center"/>
            <w:hideMark/>
          </w:tcPr>
          <w:p w14:paraId="3BDDE999"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auto"/>
            <w:noWrap/>
            <w:vAlign w:val="center"/>
            <w:hideMark/>
          </w:tcPr>
          <w:p w14:paraId="4B576F7E"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30E1E23C"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325F5F30"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OH</w:t>
            </w:r>
          </w:p>
        </w:tc>
        <w:tc>
          <w:tcPr>
            <w:tcW w:w="811" w:type="dxa"/>
            <w:gridSpan w:val="2"/>
            <w:tcBorders>
              <w:top w:val="nil"/>
              <w:left w:val="nil"/>
              <w:bottom w:val="dotted" w:sz="4" w:space="0" w:color="BFBFBF"/>
              <w:right w:val="nil"/>
            </w:tcBorders>
            <w:shd w:val="clear" w:color="auto" w:fill="D9D9D9"/>
            <w:noWrap/>
            <w:vAlign w:val="center"/>
            <w:hideMark/>
          </w:tcPr>
          <w:p w14:paraId="0FD3922D"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15</w:t>
            </w:r>
          </w:p>
        </w:tc>
        <w:tc>
          <w:tcPr>
            <w:tcW w:w="1368" w:type="dxa"/>
            <w:gridSpan w:val="2"/>
            <w:tcBorders>
              <w:top w:val="nil"/>
              <w:left w:val="nil"/>
              <w:bottom w:val="dotted" w:sz="4" w:space="0" w:color="BFBFBF"/>
              <w:right w:val="nil"/>
            </w:tcBorders>
            <w:shd w:val="clear" w:color="auto" w:fill="D9D9D9"/>
            <w:noWrap/>
            <w:vAlign w:val="center"/>
            <w:hideMark/>
          </w:tcPr>
          <w:p w14:paraId="429B84BD" w14:textId="77777777" w:rsidR="0066410C" w:rsidRPr="00F00CB1" w:rsidRDefault="0066410C" w:rsidP="00F8649F">
            <w:pPr>
              <w:keepNext/>
              <w:keepLines/>
              <w:pageBreakBefore/>
              <w:jc w:val="center"/>
              <w:rPr>
                <w:rFonts w:eastAsia="Times New Roman" w:cs="Times New Roman"/>
                <w:b/>
                <w:bCs/>
                <w:kern w:val="0"/>
                <w:sz w:val="16"/>
                <w:szCs w:val="16"/>
              </w:rPr>
            </w:pPr>
            <w:bookmarkStart w:id="281" w:name="RANGE!C37"/>
            <w:r w:rsidRPr="00802497">
              <w:rPr>
                <w:rFonts w:eastAsia="Times New Roman" w:cs="Times New Roman"/>
                <w:kern w:val="0"/>
                <w:sz w:val="16"/>
                <w:szCs w:val="16"/>
              </w:rPr>
              <w:t>Leg (Comm.)</w:t>
            </w:r>
            <w:bookmarkEnd w:id="281"/>
            <w:commentRangeStart w:id="282"/>
            <w:commentRangeStart w:id="283"/>
            <w:commentRangeStart w:id="284"/>
            <w:commentRangeStart w:id="285"/>
            <w:r w:rsidRPr="00802497">
              <w:rPr>
                <w:rFonts w:eastAsia="Times New Roman" w:cs="Times New Roman"/>
                <w:kern w:val="0"/>
                <w:sz w:val="16"/>
                <w:szCs w:val="16"/>
                <w:vertAlign w:val="superscript"/>
              </w:rPr>
              <w:footnoteReference w:id="40"/>
            </w:r>
            <w:commentRangeEnd w:id="282"/>
            <w:r>
              <w:rPr>
                <w:rStyle w:val="CommentReference"/>
                <w:szCs w:val="20"/>
              </w:rPr>
              <w:commentReference w:id="282"/>
            </w:r>
            <w:commentRangeEnd w:id="283"/>
            <w:r>
              <w:rPr>
                <w:rStyle w:val="CommentReference"/>
                <w:szCs w:val="20"/>
              </w:rPr>
              <w:commentReference w:id="283"/>
            </w:r>
            <w:commentRangeEnd w:id="284"/>
            <w:r>
              <w:rPr>
                <w:rStyle w:val="CommentReference"/>
                <w:szCs w:val="20"/>
              </w:rPr>
              <w:commentReference w:id="284"/>
            </w:r>
            <w:commentRangeEnd w:id="285"/>
            <w:r w:rsidR="00DF00C6">
              <w:rPr>
                <w:rStyle w:val="CommentReference"/>
                <w:szCs w:val="20"/>
              </w:rPr>
              <w:commentReference w:id="285"/>
            </w:r>
          </w:p>
        </w:tc>
        <w:tc>
          <w:tcPr>
            <w:tcW w:w="1081" w:type="dxa"/>
            <w:gridSpan w:val="2"/>
            <w:tcBorders>
              <w:top w:val="nil"/>
              <w:left w:val="nil"/>
              <w:bottom w:val="dotted" w:sz="4" w:space="0" w:color="BFBFBF"/>
              <w:right w:val="nil"/>
            </w:tcBorders>
            <w:shd w:val="clear" w:color="auto" w:fill="D9D9D9"/>
            <w:noWrap/>
            <w:vAlign w:val="center"/>
            <w:hideMark/>
          </w:tcPr>
          <w:p w14:paraId="63402FE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307BC588"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w:t>
            </w:r>
          </w:p>
        </w:tc>
        <w:tc>
          <w:tcPr>
            <w:tcW w:w="1278" w:type="dxa"/>
            <w:tcBorders>
              <w:top w:val="nil"/>
              <w:left w:val="nil"/>
              <w:bottom w:val="dotted" w:sz="4" w:space="0" w:color="BFBFBF"/>
              <w:right w:val="nil"/>
            </w:tcBorders>
            <w:shd w:val="clear" w:color="auto" w:fill="D9D9D9"/>
            <w:noWrap/>
            <w:vAlign w:val="center"/>
            <w:hideMark/>
          </w:tcPr>
          <w:p w14:paraId="1755C6DA" w14:textId="77777777" w:rsidR="0066410C" w:rsidRPr="00802497" w:rsidRDefault="0066410C" w:rsidP="00F8649F">
            <w:pPr>
              <w:keepNext/>
              <w:keepLines/>
              <w:pageBreakBefore/>
              <w:jc w:val="center"/>
              <w:rPr>
                <w:rFonts w:eastAsia="Times New Roman" w:cs="Times New Roman"/>
                <w:kern w:val="0"/>
                <w:sz w:val="16"/>
                <w:szCs w:val="16"/>
              </w:rPr>
            </w:pPr>
            <w:bookmarkStart w:id="287" w:name="RANGE!F37"/>
            <w:r w:rsidRPr="00802497">
              <w:rPr>
                <w:rFonts w:eastAsia="Times New Roman" w:cs="Times New Roman"/>
                <w:kern w:val="0"/>
                <w:sz w:val="16"/>
                <w:szCs w:val="16"/>
              </w:rPr>
              <w:t>L</w:t>
            </w:r>
            <w:bookmarkEnd w:id="287"/>
            <w:r w:rsidRPr="00802497">
              <w:rPr>
                <w:rFonts w:eastAsia="Times New Roman" w:cs="Times New Roman"/>
                <w:kern w:val="0"/>
                <w:sz w:val="16"/>
                <w:szCs w:val="16"/>
              </w:rPr>
              <w:t>eg</w:t>
            </w:r>
            <w:r w:rsidRPr="00802497">
              <w:rPr>
                <w:rFonts w:eastAsia="Times New Roman" w:cs="Times New Roman"/>
                <w:kern w:val="0"/>
                <w:sz w:val="16"/>
                <w:szCs w:val="16"/>
                <w:vertAlign w:val="superscript"/>
              </w:rPr>
              <w:footnoteReference w:id="41"/>
            </w:r>
          </w:p>
        </w:tc>
        <w:tc>
          <w:tcPr>
            <w:tcW w:w="1170" w:type="dxa"/>
            <w:gridSpan w:val="2"/>
            <w:tcBorders>
              <w:top w:val="nil"/>
              <w:left w:val="nil"/>
              <w:bottom w:val="dotted" w:sz="4" w:space="0" w:color="BFBFBF"/>
              <w:right w:val="nil"/>
            </w:tcBorders>
            <w:shd w:val="clear" w:color="auto" w:fill="D9D9D9"/>
            <w:noWrap/>
            <w:vAlign w:val="center"/>
            <w:hideMark/>
          </w:tcPr>
          <w:p w14:paraId="50BA67DF"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D9D9D9"/>
            <w:noWrap/>
            <w:vAlign w:val="center"/>
            <w:hideMark/>
          </w:tcPr>
          <w:p w14:paraId="1A2FA537"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66410C" w:rsidRPr="00802497" w14:paraId="27793D49"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64B0D490"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OK</w:t>
            </w:r>
          </w:p>
        </w:tc>
        <w:tc>
          <w:tcPr>
            <w:tcW w:w="595" w:type="dxa"/>
            <w:tcBorders>
              <w:top w:val="nil"/>
              <w:left w:val="nil"/>
              <w:bottom w:val="dotted" w:sz="4" w:space="0" w:color="BFBFBF"/>
              <w:right w:val="nil"/>
            </w:tcBorders>
            <w:shd w:val="clear" w:color="auto" w:fill="D9D9D9"/>
            <w:noWrap/>
            <w:vAlign w:val="center"/>
            <w:hideMark/>
          </w:tcPr>
          <w:p w14:paraId="6ED77E10"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5</w:t>
            </w:r>
          </w:p>
        </w:tc>
        <w:tc>
          <w:tcPr>
            <w:tcW w:w="1368" w:type="dxa"/>
            <w:gridSpan w:val="2"/>
            <w:tcBorders>
              <w:top w:val="nil"/>
              <w:left w:val="nil"/>
              <w:bottom w:val="dotted" w:sz="4" w:space="0" w:color="BFBFBF"/>
              <w:right w:val="nil"/>
            </w:tcBorders>
            <w:shd w:val="clear" w:color="auto" w:fill="D9D9D9"/>
            <w:noWrap/>
            <w:vAlign w:val="center"/>
            <w:hideMark/>
          </w:tcPr>
          <w:p w14:paraId="5C0C1F47"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5818BD2F"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481E9E79" w14:textId="77777777" w:rsidR="0066410C" w:rsidRPr="00802497" w:rsidRDefault="0066410C" w:rsidP="00F8649F">
            <w:pPr>
              <w:keepNext/>
              <w:keepLines/>
              <w:pageBreakBefore/>
              <w:jc w:val="center"/>
              <w:rPr>
                <w:rFonts w:eastAsia="Times New Roman" w:cs="Times New Roman"/>
                <w:kern w:val="0"/>
                <w:sz w:val="16"/>
                <w:szCs w:val="16"/>
              </w:rPr>
            </w:pPr>
          </w:p>
        </w:tc>
        <w:tc>
          <w:tcPr>
            <w:tcW w:w="1494" w:type="dxa"/>
            <w:gridSpan w:val="2"/>
            <w:tcBorders>
              <w:top w:val="nil"/>
              <w:left w:val="nil"/>
              <w:bottom w:val="dotted" w:sz="4" w:space="0" w:color="BFBFBF"/>
              <w:right w:val="nil"/>
            </w:tcBorders>
            <w:shd w:val="clear" w:color="auto" w:fill="D9D9D9"/>
            <w:noWrap/>
            <w:vAlign w:val="center"/>
            <w:hideMark/>
          </w:tcPr>
          <w:p w14:paraId="59B25F19"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Leg</w:t>
            </w:r>
          </w:p>
        </w:tc>
        <w:tc>
          <w:tcPr>
            <w:tcW w:w="1100" w:type="dxa"/>
            <w:tcBorders>
              <w:top w:val="nil"/>
              <w:left w:val="nil"/>
              <w:bottom w:val="dotted" w:sz="4" w:space="0" w:color="BFBFBF"/>
              <w:right w:val="nil"/>
            </w:tcBorders>
            <w:shd w:val="clear" w:color="auto" w:fill="D9D9D9"/>
            <w:noWrap/>
            <w:vAlign w:val="center"/>
            <w:hideMark/>
          </w:tcPr>
          <w:p w14:paraId="2AF72570"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D9D9D9"/>
            <w:noWrap/>
            <w:vAlign w:val="center"/>
            <w:hideMark/>
          </w:tcPr>
          <w:p w14:paraId="66640DFB"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4046261E"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7130F0F5"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OR</w:t>
            </w:r>
          </w:p>
        </w:tc>
        <w:tc>
          <w:tcPr>
            <w:tcW w:w="595" w:type="dxa"/>
            <w:tcBorders>
              <w:top w:val="nil"/>
              <w:left w:val="nil"/>
              <w:bottom w:val="dotted" w:sz="4" w:space="0" w:color="BFBFBF"/>
              <w:right w:val="nil"/>
            </w:tcBorders>
            <w:shd w:val="clear" w:color="auto" w:fill="D9D9D9"/>
            <w:noWrap/>
            <w:vAlign w:val="center"/>
            <w:hideMark/>
          </w:tcPr>
          <w:p w14:paraId="7D98E63B"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6</w:t>
            </w:r>
          </w:p>
        </w:tc>
        <w:tc>
          <w:tcPr>
            <w:tcW w:w="1368" w:type="dxa"/>
            <w:gridSpan w:val="2"/>
            <w:tcBorders>
              <w:top w:val="nil"/>
              <w:left w:val="nil"/>
              <w:bottom w:val="dotted" w:sz="4" w:space="0" w:color="BFBFBF"/>
              <w:right w:val="nil"/>
            </w:tcBorders>
            <w:shd w:val="clear" w:color="auto" w:fill="D9D9D9"/>
            <w:noWrap/>
            <w:vAlign w:val="center"/>
            <w:hideMark/>
          </w:tcPr>
          <w:p w14:paraId="6DC54FC1"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459195BA"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DEM</w:t>
            </w:r>
          </w:p>
        </w:tc>
        <w:tc>
          <w:tcPr>
            <w:tcW w:w="1312" w:type="dxa"/>
            <w:gridSpan w:val="2"/>
            <w:tcBorders>
              <w:top w:val="nil"/>
              <w:left w:val="nil"/>
              <w:bottom w:val="dotted" w:sz="4" w:space="0" w:color="BFBFBF"/>
              <w:right w:val="nil"/>
            </w:tcBorders>
            <w:shd w:val="clear" w:color="auto" w:fill="D9D9D9"/>
            <w:noWrap/>
            <w:vAlign w:val="center"/>
            <w:hideMark/>
          </w:tcPr>
          <w:p w14:paraId="7D29C8B9"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U</w:t>
            </w:r>
          </w:p>
        </w:tc>
        <w:tc>
          <w:tcPr>
            <w:tcW w:w="1494" w:type="dxa"/>
            <w:gridSpan w:val="2"/>
            <w:tcBorders>
              <w:top w:val="nil"/>
              <w:left w:val="nil"/>
              <w:bottom w:val="dotted" w:sz="4" w:space="0" w:color="BFBFBF"/>
              <w:right w:val="nil"/>
            </w:tcBorders>
            <w:shd w:val="clear" w:color="auto" w:fill="D9D9D9"/>
            <w:noWrap/>
            <w:vAlign w:val="center"/>
            <w:hideMark/>
          </w:tcPr>
          <w:p w14:paraId="47065E56"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Leg</w:t>
            </w:r>
          </w:p>
        </w:tc>
        <w:tc>
          <w:tcPr>
            <w:tcW w:w="1100" w:type="dxa"/>
            <w:tcBorders>
              <w:top w:val="nil"/>
              <w:left w:val="nil"/>
              <w:bottom w:val="dotted" w:sz="4" w:space="0" w:color="BFBFBF"/>
              <w:right w:val="nil"/>
            </w:tcBorders>
            <w:shd w:val="clear" w:color="auto" w:fill="D9D9D9"/>
            <w:noWrap/>
            <w:vAlign w:val="center"/>
            <w:hideMark/>
          </w:tcPr>
          <w:p w14:paraId="5A5DF044"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D9D9D9"/>
            <w:noWrap/>
            <w:vAlign w:val="center"/>
            <w:hideMark/>
          </w:tcPr>
          <w:p w14:paraId="60D7578A"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x</w:t>
            </w:r>
          </w:p>
        </w:tc>
      </w:tr>
      <w:tr w:rsidR="0066410C" w:rsidRPr="00802497" w14:paraId="4A44A398"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5E3136B2"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PA</w:t>
            </w:r>
          </w:p>
        </w:tc>
        <w:tc>
          <w:tcPr>
            <w:tcW w:w="595" w:type="dxa"/>
            <w:tcBorders>
              <w:top w:val="nil"/>
              <w:left w:val="nil"/>
              <w:bottom w:val="dotted" w:sz="4" w:space="0" w:color="BFBFBF"/>
              <w:right w:val="nil"/>
            </w:tcBorders>
            <w:shd w:val="clear" w:color="auto" w:fill="auto"/>
            <w:noWrap/>
            <w:vAlign w:val="center"/>
            <w:hideMark/>
          </w:tcPr>
          <w:p w14:paraId="210C36CA"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17</w:t>
            </w:r>
          </w:p>
        </w:tc>
        <w:tc>
          <w:tcPr>
            <w:tcW w:w="1368" w:type="dxa"/>
            <w:gridSpan w:val="2"/>
            <w:tcBorders>
              <w:top w:val="nil"/>
              <w:left w:val="nil"/>
              <w:bottom w:val="dotted" w:sz="4" w:space="0" w:color="BFBFBF"/>
              <w:right w:val="nil"/>
            </w:tcBorders>
            <w:shd w:val="clear" w:color="auto" w:fill="auto"/>
            <w:noWrap/>
            <w:vAlign w:val="center"/>
            <w:hideMark/>
          </w:tcPr>
          <w:p w14:paraId="6C9E9AFA"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auto"/>
            <w:noWrap/>
            <w:vAlign w:val="center"/>
            <w:hideMark/>
          </w:tcPr>
          <w:p w14:paraId="1BAC607C"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3EFE2BAC"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F</w:t>
            </w:r>
          </w:p>
        </w:tc>
        <w:tc>
          <w:tcPr>
            <w:tcW w:w="1494" w:type="dxa"/>
            <w:gridSpan w:val="2"/>
            <w:tcBorders>
              <w:top w:val="nil"/>
              <w:left w:val="nil"/>
              <w:bottom w:val="dotted" w:sz="4" w:space="0" w:color="BFBFBF"/>
              <w:right w:val="nil"/>
            </w:tcBorders>
            <w:shd w:val="clear" w:color="auto" w:fill="auto"/>
            <w:noWrap/>
            <w:vAlign w:val="center"/>
            <w:hideMark/>
          </w:tcPr>
          <w:p w14:paraId="37DE28EC"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Court</w:t>
            </w:r>
          </w:p>
        </w:tc>
        <w:tc>
          <w:tcPr>
            <w:tcW w:w="1100" w:type="dxa"/>
            <w:tcBorders>
              <w:top w:val="nil"/>
              <w:left w:val="nil"/>
              <w:bottom w:val="dotted" w:sz="4" w:space="0" w:color="BFBFBF"/>
              <w:right w:val="nil"/>
            </w:tcBorders>
            <w:shd w:val="clear" w:color="auto" w:fill="auto"/>
            <w:noWrap/>
            <w:vAlign w:val="center"/>
            <w:hideMark/>
          </w:tcPr>
          <w:p w14:paraId="60D4AB7E"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auto"/>
            <w:noWrap/>
            <w:vAlign w:val="center"/>
            <w:hideMark/>
          </w:tcPr>
          <w:p w14:paraId="59C3DEBB"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115BF2F1"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4644DB21"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RI</w:t>
            </w:r>
          </w:p>
        </w:tc>
        <w:tc>
          <w:tcPr>
            <w:tcW w:w="595" w:type="dxa"/>
            <w:tcBorders>
              <w:top w:val="nil"/>
              <w:left w:val="nil"/>
              <w:bottom w:val="dotted" w:sz="4" w:space="0" w:color="BFBFBF"/>
              <w:right w:val="nil"/>
            </w:tcBorders>
            <w:shd w:val="clear" w:color="auto" w:fill="D9D9D9"/>
            <w:noWrap/>
            <w:vAlign w:val="center"/>
            <w:hideMark/>
          </w:tcPr>
          <w:p w14:paraId="5A9763D1"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2</w:t>
            </w:r>
          </w:p>
        </w:tc>
        <w:tc>
          <w:tcPr>
            <w:tcW w:w="1368" w:type="dxa"/>
            <w:gridSpan w:val="2"/>
            <w:tcBorders>
              <w:top w:val="nil"/>
              <w:left w:val="nil"/>
              <w:bottom w:val="dotted" w:sz="4" w:space="0" w:color="BFBFBF"/>
              <w:right w:val="nil"/>
            </w:tcBorders>
            <w:shd w:val="clear" w:color="auto" w:fill="D9D9D9"/>
            <w:noWrap/>
            <w:vAlign w:val="center"/>
            <w:hideMark/>
          </w:tcPr>
          <w:p w14:paraId="7CDD392A"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4DE70435"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DEM</w:t>
            </w:r>
          </w:p>
        </w:tc>
        <w:tc>
          <w:tcPr>
            <w:tcW w:w="1312" w:type="dxa"/>
            <w:gridSpan w:val="2"/>
            <w:tcBorders>
              <w:top w:val="nil"/>
              <w:left w:val="nil"/>
              <w:bottom w:val="dotted" w:sz="4" w:space="0" w:color="BFBFBF"/>
              <w:right w:val="nil"/>
            </w:tcBorders>
            <w:shd w:val="clear" w:color="auto" w:fill="D9D9D9"/>
            <w:noWrap/>
            <w:vAlign w:val="center"/>
            <w:hideMark/>
          </w:tcPr>
          <w:p w14:paraId="32993A26" w14:textId="77777777" w:rsidR="0066410C" w:rsidRPr="00802497" w:rsidRDefault="0066410C" w:rsidP="00F8649F">
            <w:pPr>
              <w:keepNext/>
              <w:keepLines/>
              <w:pageBreakBefore/>
              <w:jc w:val="center"/>
              <w:rPr>
                <w:rFonts w:eastAsia="Times New Roman" w:cs="Times New Roman"/>
                <w:kern w:val="0"/>
                <w:sz w:val="16"/>
                <w:szCs w:val="16"/>
              </w:rPr>
            </w:pPr>
          </w:p>
        </w:tc>
        <w:tc>
          <w:tcPr>
            <w:tcW w:w="1494" w:type="dxa"/>
            <w:gridSpan w:val="2"/>
            <w:tcBorders>
              <w:top w:val="nil"/>
              <w:left w:val="nil"/>
              <w:bottom w:val="dotted" w:sz="4" w:space="0" w:color="BFBFBF"/>
              <w:right w:val="nil"/>
            </w:tcBorders>
            <w:shd w:val="clear" w:color="auto" w:fill="D9D9D9"/>
            <w:noWrap/>
            <w:vAlign w:val="center"/>
            <w:hideMark/>
          </w:tcPr>
          <w:p w14:paraId="3B5895ED"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Leg</w:t>
            </w:r>
          </w:p>
        </w:tc>
        <w:tc>
          <w:tcPr>
            <w:tcW w:w="1100" w:type="dxa"/>
            <w:tcBorders>
              <w:top w:val="nil"/>
              <w:left w:val="nil"/>
              <w:bottom w:val="dotted" w:sz="4" w:space="0" w:color="BFBFBF"/>
              <w:right w:val="nil"/>
            </w:tcBorders>
            <w:shd w:val="clear" w:color="auto" w:fill="D9D9D9"/>
            <w:noWrap/>
            <w:vAlign w:val="center"/>
            <w:hideMark/>
          </w:tcPr>
          <w:p w14:paraId="507C81EF" w14:textId="77777777" w:rsidR="0066410C" w:rsidRPr="00802497" w:rsidRDefault="0066410C" w:rsidP="00F8649F">
            <w:pPr>
              <w:keepNext/>
              <w:keepLines/>
              <w:pageBreakBefore/>
              <w:jc w:val="center"/>
              <w:rPr>
                <w:rFonts w:eastAsia="Times New Roman" w:cs="Times New Roman"/>
                <w:kern w:val="0"/>
                <w:sz w:val="16"/>
                <w:szCs w:val="16"/>
              </w:rPr>
            </w:pPr>
          </w:p>
        </w:tc>
        <w:tc>
          <w:tcPr>
            <w:tcW w:w="1145" w:type="dxa"/>
            <w:gridSpan w:val="2"/>
            <w:tcBorders>
              <w:top w:val="nil"/>
              <w:left w:val="nil"/>
              <w:bottom w:val="dotted" w:sz="4" w:space="0" w:color="BFBFBF"/>
              <w:right w:val="single" w:sz="4" w:space="0" w:color="auto"/>
            </w:tcBorders>
            <w:shd w:val="clear" w:color="auto" w:fill="D9D9D9"/>
            <w:noWrap/>
            <w:vAlign w:val="center"/>
            <w:hideMark/>
          </w:tcPr>
          <w:p w14:paraId="539189AF"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7FE72906"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0F83BE67"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SC</w:t>
            </w:r>
          </w:p>
        </w:tc>
        <w:tc>
          <w:tcPr>
            <w:tcW w:w="595" w:type="dxa"/>
            <w:tcBorders>
              <w:top w:val="nil"/>
              <w:left w:val="nil"/>
              <w:bottom w:val="dotted" w:sz="4" w:space="0" w:color="BFBFBF"/>
              <w:right w:val="nil"/>
            </w:tcBorders>
            <w:shd w:val="clear" w:color="auto" w:fill="D9D9D9"/>
            <w:noWrap/>
            <w:vAlign w:val="center"/>
            <w:hideMark/>
          </w:tcPr>
          <w:p w14:paraId="4C2C2765"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7</w:t>
            </w:r>
          </w:p>
        </w:tc>
        <w:tc>
          <w:tcPr>
            <w:tcW w:w="1368" w:type="dxa"/>
            <w:gridSpan w:val="2"/>
            <w:tcBorders>
              <w:top w:val="nil"/>
              <w:left w:val="nil"/>
              <w:bottom w:val="dotted" w:sz="4" w:space="0" w:color="BFBFBF"/>
              <w:right w:val="nil"/>
            </w:tcBorders>
            <w:shd w:val="clear" w:color="auto" w:fill="D9D9D9"/>
            <w:noWrap/>
            <w:vAlign w:val="center"/>
            <w:hideMark/>
          </w:tcPr>
          <w:p w14:paraId="54F02D7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1D0C73DD"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01C5AC0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R</w:t>
            </w:r>
          </w:p>
        </w:tc>
        <w:tc>
          <w:tcPr>
            <w:tcW w:w="1494" w:type="dxa"/>
            <w:gridSpan w:val="2"/>
            <w:tcBorders>
              <w:top w:val="nil"/>
              <w:left w:val="nil"/>
              <w:bottom w:val="dotted" w:sz="4" w:space="0" w:color="BFBFBF"/>
              <w:right w:val="nil"/>
            </w:tcBorders>
            <w:shd w:val="clear" w:color="auto" w:fill="D9D9D9"/>
            <w:noWrap/>
            <w:vAlign w:val="center"/>
            <w:hideMark/>
          </w:tcPr>
          <w:p w14:paraId="17650147" w14:textId="77777777" w:rsidR="0066410C" w:rsidRPr="00802497" w:rsidRDefault="0066410C" w:rsidP="00F8649F">
            <w:pPr>
              <w:keepNext/>
              <w:keepLines/>
              <w:pageBreakBefore/>
              <w:jc w:val="center"/>
              <w:rPr>
                <w:rFonts w:eastAsia="Times New Roman" w:cs="Times New Roman"/>
                <w:kern w:val="0"/>
                <w:sz w:val="16"/>
                <w:szCs w:val="16"/>
              </w:rPr>
            </w:pPr>
            <w:bookmarkStart w:id="288" w:name="RANGE!F42"/>
            <w:r w:rsidRPr="00802497">
              <w:rPr>
                <w:rFonts w:eastAsia="Times New Roman" w:cs="Times New Roman"/>
                <w:kern w:val="0"/>
                <w:sz w:val="16"/>
                <w:szCs w:val="16"/>
              </w:rPr>
              <w:t>Leg</w:t>
            </w:r>
            <w:bookmarkEnd w:id="288"/>
          </w:p>
        </w:tc>
        <w:tc>
          <w:tcPr>
            <w:tcW w:w="1100" w:type="dxa"/>
            <w:tcBorders>
              <w:top w:val="nil"/>
              <w:left w:val="nil"/>
              <w:bottom w:val="dotted" w:sz="4" w:space="0" w:color="BFBFBF"/>
              <w:right w:val="nil"/>
            </w:tcBorders>
            <w:shd w:val="clear" w:color="auto" w:fill="D9D9D9"/>
            <w:noWrap/>
            <w:vAlign w:val="center"/>
            <w:hideMark/>
          </w:tcPr>
          <w:p w14:paraId="18EEC2E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D9D9D9"/>
            <w:noWrap/>
            <w:vAlign w:val="center"/>
            <w:hideMark/>
          </w:tcPr>
          <w:p w14:paraId="1AB72A86"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118A7800"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621DBCEB"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SD</w:t>
            </w:r>
          </w:p>
        </w:tc>
        <w:tc>
          <w:tcPr>
            <w:tcW w:w="595" w:type="dxa"/>
            <w:tcBorders>
              <w:top w:val="nil"/>
              <w:left w:val="nil"/>
              <w:bottom w:val="dotted" w:sz="4" w:space="0" w:color="BFBFBF"/>
              <w:right w:val="nil"/>
            </w:tcBorders>
            <w:shd w:val="clear" w:color="auto" w:fill="auto"/>
            <w:noWrap/>
            <w:vAlign w:val="center"/>
            <w:hideMark/>
          </w:tcPr>
          <w:p w14:paraId="29E5796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w:t>
            </w:r>
          </w:p>
        </w:tc>
        <w:tc>
          <w:tcPr>
            <w:tcW w:w="1368" w:type="dxa"/>
            <w:gridSpan w:val="2"/>
            <w:tcBorders>
              <w:top w:val="nil"/>
              <w:left w:val="nil"/>
              <w:bottom w:val="dotted" w:sz="4" w:space="0" w:color="BFBFBF"/>
              <w:right w:val="nil"/>
            </w:tcBorders>
            <w:shd w:val="clear" w:color="auto" w:fill="auto"/>
            <w:noWrap/>
            <w:vAlign w:val="center"/>
            <w:hideMark/>
          </w:tcPr>
          <w:p w14:paraId="636E81A9"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081" w:type="dxa"/>
            <w:gridSpan w:val="2"/>
            <w:tcBorders>
              <w:top w:val="nil"/>
              <w:left w:val="nil"/>
              <w:bottom w:val="dotted" w:sz="4" w:space="0" w:color="BFBFBF"/>
              <w:right w:val="nil"/>
            </w:tcBorders>
            <w:shd w:val="clear" w:color="auto" w:fill="auto"/>
            <w:noWrap/>
            <w:vAlign w:val="center"/>
            <w:hideMark/>
          </w:tcPr>
          <w:p w14:paraId="2171212A"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312" w:type="dxa"/>
            <w:gridSpan w:val="2"/>
            <w:tcBorders>
              <w:top w:val="nil"/>
              <w:left w:val="nil"/>
              <w:bottom w:val="dotted" w:sz="4" w:space="0" w:color="BFBFBF"/>
              <w:right w:val="nil"/>
            </w:tcBorders>
            <w:shd w:val="clear" w:color="auto" w:fill="auto"/>
            <w:noWrap/>
            <w:vAlign w:val="center"/>
            <w:hideMark/>
          </w:tcPr>
          <w:p w14:paraId="0C1209E6" w14:textId="77777777" w:rsidR="0066410C" w:rsidRPr="00802497" w:rsidRDefault="0066410C" w:rsidP="00F8649F">
            <w:pPr>
              <w:keepNext/>
              <w:keepLines/>
              <w:pageBreakBefore/>
              <w:jc w:val="center"/>
              <w:rPr>
                <w:rFonts w:eastAsia="Times New Roman" w:cs="Times New Roman"/>
                <w:kern w:val="0"/>
                <w:sz w:val="16"/>
                <w:szCs w:val="16"/>
              </w:rPr>
            </w:pPr>
          </w:p>
        </w:tc>
        <w:tc>
          <w:tcPr>
            <w:tcW w:w="1494" w:type="dxa"/>
            <w:gridSpan w:val="2"/>
            <w:tcBorders>
              <w:top w:val="nil"/>
              <w:left w:val="nil"/>
              <w:bottom w:val="dotted" w:sz="4" w:space="0" w:color="BFBFBF"/>
              <w:right w:val="nil"/>
            </w:tcBorders>
            <w:shd w:val="clear" w:color="auto" w:fill="auto"/>
            <w:noWrap/>
            <w:vAlign w:val="center"/>
            <w:hideMark/>
          </w:tcPr>
          <w:p w14:paraId="2B127487"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100" w:type="dxa"/>
            <w:tcBorders>
              <w:top w:val="nil"/>
              <w:left w:val="nil"/>
              <w:bottom w:val="dotted" w:sz="4" w:space="0" w:color="BFBFBF"/>
              <w:right w:val="nil"/>
            </w:tcBorders>
            <w:shd w:val="clear" w:color="auto" w:fill="auto"/>
            <w:noWrap/>
            <w:vAlign w:val="center"/>
            <w:hideMark/>
          </w:tcPr>
          <w:p w14:paraId="7E0D2CD1"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auto"/>
            <w:noWrap/>
            <w:vAlign w:val="center"/>
            <w:hideMark/>
          </w:tcPr>
          <w:p w14:paraId="5A7D3C98"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22FC844D"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082A573E"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TN</w:t>
            </w:r>
          </w:p>
        </w:tc>
        <w:tc>
          <w:tcPr>
            <w:tcW w:w="595" w:type="dxa"/>
            <w:tcBorders>
              <w:top w:val="nil"/>
              <w:left w:val="nil"/>
              <w:bottom w:val="dotted" w:sz="4" w:space="0" w:color="BFBFBF"/>
              <w:right w:val="nil"/>
            </w:tcBorders>
            <w:shd w:val="clear" w:color="auto" w:fill="D9D9D9"/>
            <w:noWrap/>
            <w:vAlign w:val="center"/>
            <w:hideMark/>
          </w:tcPr>
          <w:p w14:paraId="5B61A4B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9</w:t>
            </w:r>
          </w:p>
        </w:tc>
        <w:tc>
          <w:tcPr>
            <w:tcW w:w="1368" w:type="dxa"/>
            <w:gridSpan w:val="2"/>
            <w:tcBorders>
              <w:top w:val="nil"/>
              <w:left w:val="nil"/>
              <w:bottom w:val="dotted" w:sz="4" w:space="0" w:color="BFBFBF"/>
              <w:right w:val="nil"/>
            </w:tcBorders>
            <w:shd w:val="clear" w:color="auto" w:fill="D9D9D9"/>
            <w:noWrap/>
            <w:vAlign w:val="center"/>
            <w:hideMark/>
          </w:tcPr>
          <w:p w14:paraId="4BF7D27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7D5334D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7C1E183A"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R</w:t>
            </w:r>
          </w:p>
        </w:tc>
        <w:tc>
          <w:tcPr>
            <w:tcW w:w="1494" w:type="dxa"/>
            <w:gridSpan w:val="2"/>
            <w:tcBorders>
              <w:top w:val="nil"/>
              <w:left w:val="nil"/>
              <w:bottom w:val="dotted" w:sz="4" w:space="0" w:color="BFBFBF"/>
              <w:right w:val="nil"/>
            </w:tcBorders>
            <w:shd w:val="clear" w:color="auto" w:fill="D9D9D9"/>
            <w:noWrap/>
            <w:vAlign w:val="center"/>
            <w:hideMark/>
          </w:tcPr>
          <w:p w14:paraId="2994754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00" w:type="dxa"/>
            <w:tcBorders>
              <w:top w:val="nil"/>
              <w:left w:val="nil"/>
              <w:bottom w:val="dotted" w:sz="4" w:space="0" w:color="BFBFBF"/>
              <w:right w:val="nil"/>
            </w:tcBorders>
            <w:shd w:val="clear" w:color="auto" w:fill="D9D9D9"/>
            <w:noWrap/>
            <w:vAlign w:val="center"/>
            <w:hideMark/>
          </w:tcPr>
          <w:p w14:paraId="3F635F7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D9D9D9"/>
            <w:noWrap/>
            <w:vAlign w:val="center"/>
            <w:hideMark/>
          </w:tcPr>
          <w:p w14:paraId="6252F136"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06AA3613"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4C6C5617"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TX</w:t>
            </w:r>
          </w:p>
        </w:tc>
        <w:tc>
          <w:tcPr>
            <w:tcW w:w="595" w:type="dxa"/>
            <w:tcBorders>
              <w:top w:val="nil"/>
              <w:left w:val="nil"/>
              <w:bottom w:val="dotted" w:sz="4" w:space="0" w:color="BFBFBF"/>
              <w:right w:val="nil"/>
            </w:tcBorders>
            <w:shd w:val="clear" w:color="auto" w:fill="D9D9D9"/>
            <w:noWrap/>
            <w:vAlign w:val="center"/>
            <w:hideMark/>
          </w:tcPr>
          <w:p w14:paraId="732F7B35"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38</w:t>
            </w:r>
          </w:p>
        </w:tc>
        <w:tc>
          <w:tcPr>
            <w:tcW w:w="1368" w:type="dxa"/>
            <w:gridSpan w:val="2"/>
            <w:tcBorders>
              <w:top w:val="nil"/>
              <w:left w:val="nil"/>
              <w:bottom w:val="dotted" w:sz="4" w:space="0" w:color="BFBFBF"/>
              <w:right w:val="nil"/>
            </w:tcBorders>
            <w:shd w:val="clear" w:color="auto" w:fill="D9D9D9"/>
            <w:noWrap/>
            <w:vAlign w:val="center"/>
            <w:hideMark/>
          </w:tcPr>
          <w:p w14:paraId="7F968BB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4D7A3E2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65AF15D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R</w:t>
            </w:r>
          </w:p>
        </w:tc>
        <w:tc>
          <w:tcPr>
            <w:tcW w:w="1494" w:type="dxa"/>
            <w:gridSpan w:val="2"/>
            <w:tcBorders>
              <w:top w:val="nil"/>
              <w:left w:val="nil"/>
              <w:bottom w:val="dotted" w:sz="4" w:space="0" w:color="BFBFBF"/>
              <w:right w:val="nil"/>
            </w:tcBorders>
            <w:shd w:val="clear" w:color="auto" w:fill="D9D9D9"/>
            <w:noWrap/>
            <w:vAlign w:val="center"/>
            <w:hideMark/>
          </w:tcPr>
          <w:p w14:paraId="08E5B16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00" w:type="dxa"/>
            <w:tcBorders>
              <w:top w:val="nil"/>
              <w:left w:val="nil"/>
              <w:bottom w:val="dotted" w:sz="4" w:space="0" w:color="BFBFBF"/>
              <w:right w:val="nil"/>
            </w:tcBorders>
            <w:shd w:val="clear" w:color="auto" w:fill="D9D9D9"/>
            <w:noWrap/>
            <w:vAlign w:val="center"/>
            <w:hideMark/>
          </w:tcPr>
          <w:p w14:paraId="6ED2624D"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D9D9D9"/>
            <w:noWrap/>
            <w:vAlign w:val="center"/>
            <w:hideMark/>
          </w:tcPr>
          <w:p w14:paraId="1812072E"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57834AEA"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4AE91985"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UT</w:t>
            </w:r>
          </w:p>
        </w:tc>
        <w:tc>
          <w:tcPr>
            <w:tcW w:w="595" w:type="dxa"/>
            <w:tcBorders>
              <w:top w:val="nil"/>
              <w:left w:val="nil"/>
              <w:bottom w:val="dotted" w:sz="4" w:space="0" w:color="BFBFBF"/>
              <w:right w:val="nil"/>
            </w:tcBorders>
            <w:shd w:val="clear" w:color="auto" w:fill="D9D9D9"/>
            <w:noWrap/>
            <w:vAlign w:val="center"/>
            <w:hideMark/>
          </w:tcPr>
          <w:p w14:paraId="6B84DA0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4</w:t>
            </w:r>
          </w:p>
        </w:tc>
        <w:tc>
          <w:tcPr>
            <w:tcW w:w="1368" w:type="dxa"/>
            <w:gridSpan w:val="2"/>
            <w:tcBorders>
              <w:top w:val="nil"/>
              <w:left w:val="nil"/>
              <w:bottom w:val="dotted" w:sz="4" w:space="0" w:color="BFBFBF"/>
              <w:right w:val="nil"/>
            </w:tcBorders>
            <w:shd w:val="clear" w:color="auto" w:fill="D9D9D9"/>
            <w:noWrap/>
            <w:vAlign w:val="center"/>
            <w:hideMark/>
          </w:tcPr>
          <w:p w14:paraId="62AC5EA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09B759E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59FFA4DD" w14:textId="77777777" w:rsidR="0066410C" w:rsidRPr="00802497" w:rsidRDefault="0066410C" w:rsidP="00F8649F">
            <w:pPr>
              <w:keepNext/>
              <w:keepLines/>
              <w:pageBreakBefore/>
              <w:jc w:val="center"/>
              <w:rPr>
                <w:rFonts w:eastAsia="Times New Roman" w:cs="Times New Roman"/>
                <w:kern w:val="0"/>
                <w:sz w:val="16"/>
                <w:szCs w:val="16"/>
              </w:rPr>
            </w:pPr>
            <w:bookmarkStart w:id="289" w:name="RANGE!E46"/>
            <w:r w:rsidRPr="00802497">
              <w:rPr>
                <w:rFonts w:eastAsia="Times New Roman" w:cs="Times New Roman"/>
                <w:kern w:val="0"/>
                <w:sz w:val="16"/>
                <w:szCs w:val="16"/>
              </w:rPr>
              <w:t>P</w:t>
            </w:r>
            <w:bookmarkEnd w:id="289"/>
            <w:r w:rsidRPr="00802497">
              <w:rPr>
                <w:rFonts w:eastAsia="Times New Roman" w:cs="Times New Roman"/>
                <w:kern w:val="0"/>
                <w:sz w:val="16"/>
                <w:szCs w:val="16"/>
                <w:vertAlign w:val="superscript"/>
              </w:rPr>
              <w:footnoteReference w:id="42"/>
            </w:r>
          </w:p>
        </w:tc>
        <w:tc>
          <w:tcPr>
            <w:tcW w:w="1494" w:type="dxa"/>
            <w:gridSpan w:val="2"/>
            <w:tcBorders>
              <w:top w:val="nil"/>
              <w:left w:val="nil"/>
              <w:bottom w:val="dotted" w:sz="4" w:space="0" w:color="BFBFBF"/>
              <w:right w:val="nil"/>
            </w:tcBorders>
            <w:shd w:val="clear" w:color="auto" w:fill="D9D9D9"/>
            <w:noWrap/>
            <w:vAlign w:val="center"/>
            <w:hideMark/>
          </w:tcPr>
          <w:p w14:paraId="3F649ED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00" w:type="dxa"/>
            <w:tcBorders>
              <w:top w:val="nil"/>
              <w:left w:val="nil"/>
              <w:bottom w:val="dotted" w:sz="4" w:space="0" w:color="BFBFBF"/>
              <w:right w:val="nil"/>
            </w:tcBorders>
            <w:shd w:val="clear" w:color="auto" w:fill="D9D9D9"/>
            <w:noWrap/>
            <w:vAlign w:val="center"/>
            <w:hideMark/>
          </w:tcPr>
          <w:p w14:paraId="122F18F8"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D9D9D9"/>
            <w:noWrap/>
            <w:vAlign w:val="center"/>
            <w:hideMark/>
          </w:tcPr>
          <w:p w14:paraId="33DD9AAA"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66410C" w:rsidRPr="00802497" w14:paraId="5639210B"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62DDE712"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VT</w:t>
            </w:r>
          </w:p>
        </w:tc>
        <w:tc>
          <w:tcPr>
            <w:tcW w:w="595" w:type="dxa"/>
            <w:tcBorders>
              <w:top w:val="nil"/>
              <w:left w:val="nil"/>
              <w:bottom w:val="dotted" w:sz="4" w:space="0" w:color="BFBFBF"/>
              <w:right w:val="nil"/>
            </w:tcBorders>
            <w:shd w:val="clear" w:color="auto" w:fill="auto"/>
            <w:noWrap/>
            <w:vAlign w:val="center"/>
            <w:hideMark/>
          </w:tcPr>
          <w:p w14:paraId="75F6853D"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w:t>
            </w:r>
          </w:p>
        </w:tc>
        <w:tc>
          <w:tcPr>
            <w:tcW w:w="1368" w:type="dxa"/>
            <w:gridSpan w:val="2"/>
            <w:tcBorders>
              <w:top w:val="nil"/>
              <w:left w:val="nil"/>
              <w:bottom w:val="dotted" w:sz="4" w:space="0" w:color="BFBFBF"/>
              <w:right w:val="nil"/>
            </w:tcBorders>
            <w:shd w:val="clear" w:color="auto" w:fill="auto"/>
            <w:noWrap/>
            <w:vAlign w:val="center"/>
            <w:hideMark/>
          </w:tcPr>
          <w:p w14:paraId="0D625DFD"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081" w:type="dxa"/>
            <w:gridSpan w:val="2"/>
            <w:tcBorders>
              <w:top w:val="nil"/>
              <w:left w:val="nil"/>
              <w:bottom w:val="dotted" w:sz="4" w:space="0" w:color="BFBFBF"/>
              <w:right w:val="nil"/>
            </w:tcBorders>
            <w:shd w:val="clear" w:color="auto" w:fill="auto"/>
            <w:noWrap/>
            <w:vAlign w:val="center"/>
            <w:hideMark/>
          </w:tcPr>
          <w:p w14:paraId="11BC6AE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312" w:type="dxa"/>
            <w:gridSpan w:val="2"/>
            <w:tcBorders>
              <w:top w:val="nil"/>
              <w:left w:val="nil"/>
              <w:bottom w:val="dotted" w:sz="4" w:space="0" w:color="BFBFBF"/>
              <w:right w:val="nil"/>
            </w:tcBorders>
            <w:shd w:val="clear" w:color="auto" w:fill="auto"/>
            <w:noWrap/>
            <w:vAlign w:val="center"/>
            <w:hideMark/>
          </w:tcPr>
          <w:p w14:paraId="045D2DE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494" w:type="dxa"/>
            <w:gridSpan w:val="2"/>
            <w:tcBorders>
              <w:top w:val="nil"/>
              <w:left w:val="nil"/>
              <w:bottom w:val="dotted" w:sz="4" w:space="0" w:color="BFBFBF"/>
              <w:right w:val="nil"/>
            </w:tcBorders>
            <w:shd w:val="clear" w:color="auto" w:fill="auto"/>
            <w:noWrap/>
            <w:vAlign w:val="center"/>
            <w:hideMark/>
          </w:tcPr>
          <w:p w14:paraId="05B5D90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100" w:type="dxa"/>
            <w:tcBorders>
              <w:top w:val="nil"/>
              <w:left w:val="nil"/>
              <w:bottom w:val="dotted" w:sz="4" w:space="0" w:color="BFBFBF"/>
              <w:right w:val="nil"/>
            </w:tcBorders>
            <w:shd w:val="clear" w:color="auto" w:fill="auto"/>
            <w:noWrap/>
            <w:vAlign w:val="center"/>
            <w:hideMark/>
          </w:tcPr>
          <w:p w14:paraId="2C545FB4"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auto"/>
            <w:noWrap/>
            <w:vAlign w:val="center"/>
            <w:hideMark/>
          </w:tcPr>
          <w:p w14:paraId="3BE834AA"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3EF4E749"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68B5812E"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VA</w:t>
            </w:r>
          </w:p>
        </w:tc>
        <w:tc>
          <w:tcPr>
            <w:tcW w:w="595" w:type="dxa"/>
            <w:tcBorders>
              <w:top w:val="nil"/>
              <w:left w:val="nil"/>
              <w:bottom w:val="dotted" w:sz="4" w:space="0" w:color="BFBFBF"/>
              <w:right w:val="nil"/>
            </w:tcBorders>
            <w:shd w:val="clear" w:color="auto" w:fill="auto"/>
            <w:noWrap/>
            <w:vAlign w:val="center"/>
            <w:hideMark/>
          </w:tcPr>
          <w:p w14:paraId="1629A7EA"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11</w:t>
            </w:r>
          </w:p>
        </w:tc>
        <w:tc>
          <w:tcPr>
            <w:tcW w:w="1368" w:type="dxa"/>
            <w:gridSpan w:val="2"/>
            <w:tcBorders>
              <w:top w:val="nil"/>
              <w:left w:val="nil"/>
              <w:bottom w:val="dotted" w:sz="4" w:space="0" w:color="BFBFBF"/>
              <w:right w:val="nil"/>
            </w:tcBorders>
            <w:shd w:val="clear" w:color="auto" w:fill="auto"/>
            <w:noWrap/>
            <w:vAlign w:val="center"/>
            <w:hideMark/>
          </w:tcPr>
          <w:p w14:paraId="571B8C8E"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081" w:type="dxa"/>
            <w:gridSpan w:val="2"/>
            <w:tcBorders>
              <w:top w:val="nil"/>
              <w:left w:val="nil"/>
              <w:bottom w:val="dotted" w:sz="4" w:space="0" w:color="BFBFBF"/>
              <w:right w:val="nil"/>
            </w:tcBorders>
            <w:shd w:val="clear" w:color="auto" w:fill="auto"/>
            <w:noWrap/>
            <w:vAlign w:val="center"/>
            <w:hideMark/>
          </w:tcPr>
          <w:p w14:paraId="56EC078A"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37EA1ED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F</w:t>
            </w:r>
          </w:p>
        </w:tc>
        <w:tc>
          <w:tcPr>
            <w:tcW w:w="1494" w:type="dxa"/>
            <w:gridSpan w:val="2"/>
            <w:tcBorders>
              <w:top w:val="nil"/>
              <w:left w:val="nil"/>
              <w:bottom w:val="dotted" w:sz="4" w:space="0" w:color="BFBFBF"/>
              <w:right w:val="nil"/>
            </w:tcBorders>
            <w:shd w:val="clear" w:color="auto" w:fill="auto"/>
            <w:noWrap/>
            <w:vAlign w:val="center"/>
            <w:hideMark/>
          </w:tcPr>
          <w:p w14:paraId="2BACD7B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Court</w:t>
            </w:r>
          </w:p>
        </w:tc>
        <w:tc>
          <w:tcPr>
            <w:tcW w:w="1100" w:type="dxa"/>
            <w:tcBorders>
              <w:top w:val="nil"/>
              <w:left w:val="nil"/>
              <w:bottom w:val="dotted" w:sz="4" w:space="0" w:color="BFBFBF"/>
              <w:right w:val="nil"/>
            </w:tcBorders>
            <w:shd w:val="clear" w:color="auto" w:fill="auto"/>
            <w:noWrap/>
            <w:vAlign w:val="center"/>
            <w:hideMark/>
          </w:tcPr>
          <w:p w14:paraId="20DBA21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auto"/>
            <w:noWrap/>
            <w:vAlign w:val="center"/>
            <w:hideMark/>
          </w:tcPr>
          <w:p w14:paraId="24E6A281"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6AC1F846"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5459ACBE"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WA</w:t>
            </w:r>
          </w:p>
        </w:tc>
        <w:tc>
          <w:tcPr>
            <w:tcW w:w="595" w:type="dxa"/>
            <w:tcBorders>
              <w:top w:val="nil"/>
              <w:left w:val="nil"/>
              <w:bottom w:val="dotted" w:sz="4" w:space="0" w:color="BFBFBF"/>
              <w:right w:val="nil"/>
            </w:tcBorders>
            <w:shd w:val="clear" w:color="auto" w:fill="auto"/>
            <w:noWrap/>
            <w:vAlign w:val="center"/>
            <w:hideMark/>
          </w:tcPr>
          <w:p w14:paraId="0F44CAF8"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10</w:t>
            </w:r>
          </w:p>
        </w:tc>
        <w:tc>
          <w:tcPr>
            <w:tcW w:w="1368" w:type="dxa"/>
            <w:gridSpan w:val="2"/>
            <w:tcBorders>
              <w:top w:val="nil"/>
              <w:left w:val="nil"/>
              <w:bottom w:val="dotted" w:sz="4" w:space="0" w:color="BFBFBF"/>
              <w:right w:val="nil"/>
            </w:tcBorders>
            <w:shd w:val="clear" w:color="auto" w:fill="auto"/>
            <w:noWrap/>
            <w:vAlign w:val="center"/>
            <w:hideMark/>
          </w:tcPr>
          <w:p w14:paraId="5D2B4CAE"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081" w:type="dxa"/>
            <w:gridSpan w:val="2"/>
            <w:tcBorders>
              <w:top w:val="nil"/>
              <w:left w:val="nil"/>
              <w:bottom w:val="dotted" w:sz="4" w:space="0" w:color="BFBFBF"/>
              <w:right w:val="nil"/>
            </w:tcBorders>
            <w:shd w:val="clear" w:color="auto" w:fill="auto"/>
            <w:noWrap/>
            <w:vAlign w:val="center"/>
            <w:hideMark/>
          </w:tcPr>
          <w:p w14:paraId="61299F14"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14C8A360" w14:textId="77777777" w:rsidR="0066410C" w:rsidRPr="00802497" w:rsidRDefault="0066410C" w:rsidP="00F8649F">
            <w:pPr>
              <w:keepNext/>
              <w:keepLines/>
              <w:pageBreakBefore/>
              <w:jc w:val="center"/>
              <w:rPr>
                <w:rFonts w:eastAsia="Times New Roman" w:cs="Times New Roman"/>
                <w:kern w:val="0"/>
                <w:sz w:val="16"/>
                <w:szCs w:val="16"/>
              </w:rPr>
            </w:pPr>
          </w:p>
        </w:tc>
        <w:tc>
          <w:tcPr>
            <w:tcW w:w="1494" w:type="dxa"/>
            <w:gridSpan w:val="2"/>
            <w:tcBorders>
              <w:top w:val="nil"/>
              <w:left w:val="nil"/>
              <w:bottom w:val="dotted" w:sz="4" w:space="0" w:color="BFBFBF"/>
              <w:right w:val="nil"/>
            </w:tcBorders>
            <w:shd w:val="clear" w:color="auto" w:fill="auto"/>
            <w:noWrap/>
            <w:vAlign w:val="center"/>
            <w:hideMark/>
          </w:tcPr>
          <w:p w14:paraId="70305CEF" w14:textId="77777777" w:rsidR="0066410C" w:rsidRPr="00802497" w:rsidRDefault="0066410C" w:rsidP="00F8649F">
            <w:pPr>
              <w:keepNext/>
              <w:keepLines/>
              <w:pageBreakBefore/>
              <w:jc w:val="center"/>
              <w:rPr>
                <w:rFonts w:eastAsia="Times New Roman" w:cs="Times New Roman"/>
                <w:kern w:val="0"/>
                <w:sz w:val="16"/>
                <w:szCs w:val="16"/>
              </w:rPr>
            </w:pPr>
            <w:bookmarkStart w:id="290" w:name="RANGE!F49"/>
            <w:r w:rsidRPr="00802497">
              <w:rPr>
                <w:rFonts w:eastAsia="Times New Roman" w:cs="Times New Roman"/>
                <w:kern w:val="0"/>
                <w:sz w:val="16"/>
                <w:szCs w:val="16"/>
              </w:rPr>
              <w:t>Comm</w:t>
            </w:r>
            <w:bookmarkEnd w:id="290"/>
            <w:r w:rsidRPr="00802497">
              <w:rPr>
                <w:rFonts w:eastAsia="Times New Roman" w:cs="Times New Roman"/>
                <w:kern w:val="0"/>
                <w:sz w:val="16"/>
                <w:szCs w:val="16"/>
              </w:rPr>
              <w:t>.</w:t>
            </w:r>
            <w:r w:rsidRPr="00802497">
              <w:rPr>
                <w:rFonts w:eastAsia="Times New Roman" w:cs="Times New Roman"/>
                <w:kern w:val="0"/>
                <w:sz w:val="16"/>
                <w:szCs w:val="16"/>
                <w:vertAlign w:val="superscript"/>
              </w:rPr>
              <w:footnoteReference w:id="43"/>
            </w:r>
          </w:p>
        </w:tc>
        <w:tc>
          <w:tcPr>
            <w:tcW w:w="1100" w:type="dxa"/>
            <w:tcBorders>
              <w:top w:val="nil"/>
              <w:left w:val="nil"/>
              <w:bottom w:val="dotted" w:sz="4" w:space="0" w:color="BFBFBF"/>
              <w:right w:val="nil"/>
            </w:tcBorders>
            <w:shd w:val="clear" w:color="auto" w:fill="auto"/>
            <w:noWrap/>
            <w:vAlign w:val="center"/>
            <w:hideMark/>
          </w:tcPr>
          <w:p w14:paraId="0A6A2C79"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auto"/>
            <w:noWrap/>
            <w:vAlign w:val="center"/>
            <w:hideMark/>
          </w:tcPr>
          <w:p w14:paraId="2638C3F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66410C" w:rsidRPr="00802497" w14:paraId="63F13C2A"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2E5E7BB5"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WV</w:t>
            </w:r>
          </w:p>
        </w:tc>
        <w:tc>
          <w:tcPr>
            <w:tcW w:w="595" w:type="dxa"/>
            <w:tcBorders>
              <w:top w:val="nil"/>
              <w:left w:val="nil"/>
              <w:bottom w:val="dotted" w:sz="4" w:space="0" w:color="BFBFBF"/>
              <w:right w:val="nil"/>
            </w:tcBorders>
            <w:shd w:val="clear" w:color="auto" w:fill="D9D9D9"/>
            <w:noWrap/>
            <w:vAlign w:val="center"/>
            <w:hideMark/>
          </w:tcPr>
          <w:p w14:paraId="79BCA644"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2</w:t>
            </w:r>
          </w:p>
        </w:tc>
        <w:tc>
          <w:tcPr>
            <w:tcW w:w="1368" w:type="dxa"/>
            <w:gridSpan w:val="2"/>
            <w:tcBorders>
              <w:top w:val="nil"/>
              <w:left w:val="nil"/>
              <w:bottom w:val="dotted" w:sz="4" w:space="0" w:color="BFBFBF"/>
              <w:right w:val="nil"/>
            </w:tcBorders>
            <w:shd w:val="clear" w:color="auto" w:fill="D9D9D9"/>
            <w:noWrap/>
            <w:vAlign w:val="center"/>
            <w:hideMark/>
          </w:tcPr>
          <w:p w14:paraId="554384E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1A4E51A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49A07027" w14:textId="77777777" w:rsidR="0066410C" w:rsidRPr="00802497" w:rsidRDefault="0066410C" w:rsidP="00F8649F">
            <w:pPr>
              <w:keepNext/>
              <w:keepLines/>
              <w:pageBreakBefore/>
              <w:jc w:val="center"/>
              <w:rPr>
                <w:rFonts w:eastAsia="Times New Roman" w:cs="Times New Roman"/>
                <w:kern w:val="0"/>
                <w:sz w:val="16"/>
                <w:szCs w:val="16"/>
              </w:rPr>
            </w:pPr>
          </w:p>
        </w:tc>
        <w:tc>
          <w:tcPr>
            <w:tcW w:w="1494" w:type="dxa"/>
            <w:gridSpan w:val="2"/>
            <w:tcBorders>
              <w:top w:val="nil"/>
              <w:left w:val="nil"/>
              <w:bottom w:val="dotted" w:sz="4" w:space="0" w:color="BFBFBF"/>
              <w:right w:val="nil"/>
            </w:tcBorders>
            <w:shd w:val="clear" w:color="auto" w:fill="D9D9D9"/>
            <w:noWrap/>
            <w:vAlign w:val="center"/>
            <w:hideMark/>
          </w:tcPr>
          <w:p w14:paraId="2AFB703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00" w:type="dxa"/>
            <w:tcBorders>
              <w:top w:val="nil"/>
              <w:left w:val="nil"/>
              <w:bottom w:val="dotted" w:sz="4" w:space="0" w:color="BFBFBF"/>
              <w:right w:val="nil"/>
            </w:tcBorders>
            <w:shd w:val="clear" w:color="auto" w:fill="D9D9D9"/>
            <w:noWrap/>
            <w:vAlign w:val="center"/>
            <w:hideMark/>
          </w:tcPr>
          <w:p w14:paraId="0B0DDFD4" w14:textId="77777777" w:rsidR="0066410C" w:rsidRPr="00802497" w:rsidRDefault="0066410C" w:rsidP="00F8649F">
            <w:pPr>
              <w:keepNext/>
              <w:keepLines/>
              <w:pageBreakBefore/>
              <w:jc w:val="center"/>
              <w:rPr>
                <w:rFonts w:eastAsia="Times New Roman" w:cs="Times New Roman"/>
                <w:kern w:val="0"/>
                <w:sz w:val="16"/>
                <w:szCs w:val="16"/>
              </w:rPr>
            </w:pPr>
          </w:p>
        </w:tc>
        <w:tc>
          <w:tcPr>
            <w:tcW w:w="1145" w:type="dxa"/>
            <w:gridSpan w:val="2"/>
            <w:tcBorders>
              <w:top w:val="nil"/>
              <w:left w:val="nil"/>
              <w:bottom w:val="dotted" w:sz="4" w:space="0" w:color="BFBFBF"/>
              <w:right w:val="single" w:sz="4" w:space="0" w:color="auto"/>
            </w:tcBorders>
            <w:shd w:val="clear" w:color="auto" w:fill="D9D9D9"/>
            <w:noWrap/>
            <w:vAlign w:val="center"/>
            <w:hideMark/>
          </w:tcPr>
          <w:p w14:paraId="2E5091AC"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77E1DE2A"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389DF871"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WI</w:t>
            </w:r>
          </w:p>
        </w:tc>
        <w:tc>
          <w:tcPr>
            <w:tcW w:w="595" w:type="dxa"/>
            <w:tcBorders>
              <w:top w:val="nil"/>
              <w:left w:val="nil"/>
              <w:bottom w:val="dotted" w:sz="4" w:space="0" w:color="BFBFBF"/>
              <w:right w:val="nil"/>
            </w:tcBorders>
            <w:shd w:val="clear" w:color="auto" w:fill="auto"/>
            <w:noWrap/>
            <w:vAlign w:val="center"/>
            <w:hideMark/>
          </w:tcPr>
          <w:p w14:paraId="1F50D115"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8</w:t>
            </w:r>
          </w:p>
        </w:tc>
        <w:tc>
          <w:tcPr>
            <w:tcW w:w="1368" w:type="dxa"/>
            <w:gridSpan w:val="2"/>
            <w:tcBorders>
              <w:top w:val="nil"/>
              <w:left w:val="nil"/>
              <w:bottom w:val="dotted" w:sz="4" w:space="0" w:color="BFBFBF"/>
              <w:right w:val="nil"/>
            </w:tcBorders>
            <w:shd w:val="clear" w:color="auto" w:fill="auto"/>
            <w:noWrap/>
            <w:vAlign w:val="center"/>
            <w:hideMark/>
          </w:tcPr>
          <w:p w14:paraId="7A71D7C9"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auto"/>
            <w:noWrap/>
            <w:vAlign w:val="center"/>
            <w:hideMark/>
          </w:tcPr>
          <w:p w14:paraId="7C702CF5"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7679A56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F</w:t>
            </w:r>
          </w:p>
        </w:tc>
        <w:tc>
          <w:tcPr>
            <w:tcW w:w="1494" w:type="dxa"/>
            <w:gridSpan w:val="2"/>
            <w:tcBorders>
              <w:top w:val="nil"/>
              <w:left w:val="nil"/>
              <w:bottom w:val="dotted" w:sz="4" w:space="0" w:color="BFBFBF"/>
              <w:right w:val="nil"/>
            </w:tcBorders>
            <w:shd w:val="clear" w:color="auto" w:fill="auto"/>
            <w:noWrap/>
            <w:vAlign w:val="center"/>
            <w:hideMark/>
          </w:tcPr>
          <w:p w14:paraId="33CBE1CC" w14:textId="77777777" w:rsidR="0066410C" w:rsidRPr="009F192F" w:rsidRDefault="0066410C" w:rsidP="00F8649F">
            <w:pPr>
              <w:keepNext/>
              <w:keepLines/>
              <w:pageBreakBefore/>
              <w:jc w:val="center"/>
              <w:rPr>
                <w:rFonts w:eastAsia="Times New Roman" w:cs="Times New Roman"/>
                <w:b/>
                <w:bCs/>
                <w:kern w:val="0"/>
                <w:sz w:val="16"/>
                <w:szCs w:val="16"/>
              </w:rPr>
            </w:pPr>
            <w:r w:rsidRPr="00802497">
              <w:rPr>
                <w:rFonts w:eastAsia="Times New Roman" w:cs="Times New Roman"/>
                <w:kern w:val="0"/>
                <w:sz w:val="16"/>
                <w:szCs w:val="16"/>
              </w:rPr>
              <w:t>Court</w:t>
            </w:r>
            <w:commentRangeStart w:id="291"/>
            <w:commentRangeStart w:id="292"/>
            <w:r w:rsidRPr="00802497">
              <w:rPr>
                <w:rFonts w:eastAsia="Times New Roman" w:cs="Times New Roman"/>
                <w:kern w:val="0"/>
                <w:sz w:val="16"/>
                <w:szCs w:val="16"/>
                <w:vertAlign w:val="superscript"/>
              </w:rPr>
              <w:footnoteReference w:id="44"/>
            </w:r>
            <w:commentRangeEnd w:id="291"/>
            <w:r>
              <w:rPr>
                <w:rStyle w:val="CommentReference"/>
                <w:szCs w:val="20"/>
              </w:rPr>
              <w:commentReference w:id="291"/>
            </w:r>
            <w:commentRangeEnd w:id="292"/>
            <w:r>
              <w:rPr>
                <w:rStyle w:val="CommentReference"/>
                <w:szCs w:val="20"/>
              </w:rPr>
              <w:commentReference w:id="292"/>
            </w:r>
          </w:p>
        </w:tc>
        <w:tc>
          <w:tcPr>
            <w:tcW w:w="1100" w:type="dxa"/>
            <w:tcBorders>
              <w:top w:val="nil"/>
              <w:left w:val="nil"/>
              <w:bottom w:val="dotted" w:sz="4" w:space="0" w:color="BFBFBF"/>
              <w:right w:val="nil"/>
            </w:tcBorders>
            <w:shd w:val="clear" w:color="auto" w:fill="auto"/>
            <w:noWrap/>
            <w:vAlign w:val="center"/>
            <w:hideMark/>
          </w:tcPr>
          <w:p w14:paraId="2FA2268D" w14:textId="77777777" w:rsidR="0066410C" w:rsidRPr="00802497" w:rsidRDefault="0066410C" w:rsidP="00F8649F">
            <w:pPr>
              <w:keepNext/>
              <w:keepLines/>
              <w:pageBreakBefore/>
              <w:jc w:val="center"/>
              <w:rPr>
                <w:rFonts w:eastAsia="Times New Roman" w:cs="Times New Roman"/>
                <w:kern w:val="0"/>
                <w:sz w:val="16"/>
                <w:szCs w:val="16"/>
              </w:rPr>
            </w:pPr>
          </w:p>
        </w:tc>
        <w:tc>
          <w:tcPr>
            <w:tcW w:w="1145" w:type="dxa"/>
            <w:gridSpan w:val="2"/>
            <w:tcBorders>
              <w:top w:val="nil"/>
              <w:left w:val="nil"/>
              <w:bottom w:val="dotted" w:sz="4" w:space="0" w:color="BFBFBF"/>
              <w:right w:val="single" w:sz="4" w:space="0" w:color="auto"/>
            </w:tcBorders>
            <w:shd w:val="clear" w:color="auto" w:fill="auto"/>
            <w:noWrap/>
            <w:vAlign w:val="center"/>
            <w:hideMark/>
          </w:tcPr>
          <w:p w14:paraId="7AADC816"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61B6D769" w14:textId="77777777" w:rsidTr="00F8649F">
        <w:tc>
          <w:tcPr>
            <w:tcW w:w="1255" w:type="dxa"/>
            <w:tcBorders>
              <w:top w:val="nil"/>
              <w:left w:val="single" w:sz="4" w:space="0" w:color="auto"/>
              <w:bottom w:val="single" w:sz="4" w:space="0" w:color="auto"/>
              <w:right w:val="nil"/>
            </w:tcBorders>
            <w:shd w:val="clear" w:color="auto" w:fill="auto"/>
            <w:noWrap/>
            <w:vAlign w:val="center"/>
            <w:hideMark/>
          </w:tcPr>
          <w:p w14:paraId="2F14D9EF"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WY</w:t>
            </w:r>
          </w:p>
        </w:tc>
        <w:tc>
          <w:tcPr>
            <w:tcW w:w="595" w:type="dxa"/>
            <w:tcBorders>
              <w:top w:val="nil"/>
              <w:left w:val="nil"/>
              <w:bottom w:val="single" w:sz="4" w:space="0" w:color="auto"/>
              <w:right w:val="nil"/>
            </w:tcBorders>
            <w:shd w:val="clear" w:color="auto" w:fill="auto"/>
            <w:noWrap/>
            <w:vAlign w:val="center"/>
            <w:hideMark/>
          </w:tcPr>
          <w:p w14:paraId="4DF97639"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w:t>
            </w:r>
          </w:p>
        </w:tc>
        <w:tc>
          <w:tcPr>
            <w:tcW w:w="1368" w:type="dxa"/>
            <w:gridSpan w:val="2"/>
            <w:tcBorders>
              <w:top w:val="nil"/>
              <w:left w:val="nil"/>
              <w:bottom w:val="single" w:sz="4" w:space="0" w:color="auto"/>
              <w:right w:val="nil"/>
            </w:tcBorders>
            <w:shd w:val="clear" w:color="auto" w:fill="auto"/>
            <w:noWrap/>
            <w:vAlign w:val="center"/>
            <w:hideMark/>
          </w:tcPr>
          <w:p w14:paraId="76393EB9"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081" w:type="dxa"/>
            <w:gridSpan w:val="2"/>
            <w:tcBorders>
              <w:top w:val="nil"/>
              <w:left w:val="nil"/>
              <w:bottom w:val="single" w:sz="4" w:space="0" w:color="auto"/>
              <w:right w:val="nil"/>
            </w:tcBorders>
            <w:shd w:val="clear" w:color="auto" w:fill="auto"/>
            <w:noWrap/>
            <w:vAlign w:val="center"/>
            <w:hideMark/>
          </w:tcPr>
          <w:p w14:paraId="0D282D21"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312" w:type="dxa"/>
            <w:gridSpan w:val="2"/>
            <w:tcBorders>
              <w:top w:val="nil"/>
              <w:left w:val="nil"/>
              <w:bottom w:val="single" w:sz="4" w:space="0" w:color="auto"/>
              <w:right w:val="nil"/>
            </w:tcBorders>
            <w:shd w:val="clear" w:color="auto" w:fill="auto"/>
            <w:noWrap/>
            <w:vAlign w:val="center"/>
            <w:hideMark/>
          </w:tcPr>
          <w:p w14:paraId="5958107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494" w:type="dxa"/>
            <w:gridSpan w:val="2"/>
            <w:tcBorders>
              <w:top w:val="nil"/>
              <w:left w:val="nil"/>
              <w:bottom w:val="single" w:sz="4" w:space="0" w:color="auto"/>
              <w:right w:val="nil"/>
            </w:tcBorders>
            <w:shd w:val="clear" w:color="auto" w:fill="auto"/>
            <w:noWrap/>
            <w:vAlign w:val="center"/>
            <w:hideMark/>
          </w:tcPr>
          <w:p w14:paraId="227BCDDE"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100" w:type="dxa"/>
            <w:tcBorders>
              <w:top w:val="nil"/>
              <w:left w:val="nil"/>
              <w:bottom w:val="single" w:sz="4" w:space="0" w:color="auto"/>
              <w:right w:val="nil"/>
            </w:tcBorders>
            <w:shd w:val="clear" w:color="auto" w:fill="auto"/>
            <w:noWrap/>
            <w:vAlign w:val="center"/>
            <w:hideMark/>
          </w:tcPr>
          <w:p w14:paraId="0295791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commentRangeEnd w:id="230"/>
            <w:r>
              <w:rPr>
                <w:rStyle w:val="CommentReference"/>
                <w:szCs w:val="20"/>
              </w:rPr>
              <w:commentReference w:id="230"/>
            </w:r>
            <w:r w:rsidR="00B65090">
              <w:rPr>
                <w:rStyle w:val="CommentReference"/>
                <w:szCs w:val="20"/>
              </w:rPr>
              <w:commentReference w:id="231"/>
            </w:r>
          </w:p>
        </w:tc>
        <w:tc>
          <w:tcPr>
            <w:tcW w:w="1145" w:type="dxa"/>
            <w:gridSpan w:val="2"/>
            <w:tcBorders>
              <w:top w:val="nil"/>
              <w:left w:val="nil"/>
              <w:bottom w:val="single" w:sz="4" w:space="0" w:color="auto"/>
              <w:right w:val="single" w:sz="4" w:space="0" w:color="auto"/>
            </w:tcBorders>
            <w:shd w:val="clear" w:color="auto" w:fill="auto"/>
            <w:noWrap/>
            <w:vAlign w:val="center"/>
            <w:hideMark/>
          </w:tcPr>
          <w:p w14:paraId="3B525C97" w14:textId="77777777" w:rsidR="0066410C" w:rsidRPr="00802497" w:rsidRDefault="0066410C" w:rsidP="00F8649F">
            <w:pPr>
              <w:keepNext/>
              <w:keepLines/>
              <w:pageBreakBefore/>
              <w:jc w:val="center"/>
              <w:rPr>
                <w:rFonts w:eastAsia="Times New Roman" w:cs="Times New Roman"/>
                <w:kern w:val="0"/>
                <w:sz w:val="16"/>
                <w:szCs w:val="16"/>
              </w:rPr>
            </w:pPr>
          </w:p>
        </w:tc>
      </w:tr>
    </w:tbl>
    <w:commentRangeEnd w:id="231"/>
    <w:p w14:paraId="3E72BDB9" w14:textId="77777777" w:rsidR="0066410C" w:rsidRPr="00C7247B" w:rsidRDefault="0066410C" w:rsidP="0066410C">
      <w:pPr>
        <w:tabs>
          <w:tab w:val="left" w:pos="360"/>
        </w:tabs>
        <w:spacing w:before="60"/>
        <w:ind w:right="360"/>
        <w:jc w:val="both"/>
        <w:rPr>
          <w:rFonts w:eastAsia="Yu Gothic Light" w:cs="Times New Roman"/>
          <w:strike/>
          <w:kern w:val="0"/>
          <w:sz w:val="15"/>
          <w:szCs w:val="15"/>
        </w:rPr>
      </w:pPr>
      <w:r w:rsidRPr="00041668">
        <w:rPr>
          <w:rFonts w:eastAsia="Yu Gothic Light" w:cs="Times New Roman"/>
          <w:kern w:val="0"/>
          <w:sz w:val="15"/>
          <w:szCs w:val="15"/>
        </w:rPr>
        <w:t xml:space="preserve">Note: States where there is full partisan control of the redistricting process </w:t>
      </w:r>
      <w:r w:rsidRPr="008A2C19">
        <w:rPr>
          <w:rFonts w:eastAsia="Yu Gothic Light" w:cs="Times New Roman"/>
          <w:kern w:val="0"/>
          <w:sz w:val="15"/>
          <w:szCs w:val="15"/>
        </w:rPr>
        <w:t>are highlighted in gray.</w:t>
      </w:r>
      <w:r>
        <w:rPr>
          <w:rFonts w:eastAsia="Yu Gothic Light" w:cs="Times New Roman"/>
          <w:kern w:val="0"/>
          <w:sz w:val="15"/>
          <w:szCs w:val="15"/>
        </w:rPr>
        <w:t xml:space="preserve">  P</w:t>
      </w:r>
      <w:r w:rsidRPr="00041668">
        <w:rPr>
          <w:rFonts w:eastAsia="Yu Gothic Light" w:cs="Times New Roman"/>
          <w:kern w:val="0"/>
          <w:sz w:val="15"/>
          <w:szCs w:val="15"/>
        </w:rPr>
        <w:t xml:space="preserve">arty control and identification of redistricting authority </w:t>
      </w:r>
      <w:r w:rsidRPr="001D4152">
        <w:rPr>
          <w:rFonts w:eastAsia="Yu Gothic Light" w:cs="Times New Roman"/>
          <w:kern w:val="0"/>
          <w:sz w:val="15"/>
          <w:szCs w:val="15"/>
          <w:highlight w:val="yellow"/>
        </w:rPr>
        <w:t>is</w:t>
      </w:r>
      <w:r>
        <w:rPr>
          <w:rFonts w:eastAsia="Yu Gothic Light" w:cs="Times New Roman"/>
          <w:kern w:val="0"/>
          <w:sz w:val="15"/>
          <w:szCs w:val="15"/>
        </w:rPr>
        <w:t xml:space="preserve"> </w:t>
      </w:r>
      <w:r w:rsidRPr="00041668">
        <w:rPr>
          <w:rFonts w:eastAsia="Yu Gothic Light" w:cs="Times New Roman"/>
          <w:kern w:val="0"/>
          <w:sz w:val="15"/>
          <w:szCs w:val="15"/>
        </w:rPr>
        <w:t xml:space="preserve">from </w:t>
      </w:r>
      <w:r>
        <w:rPr>
          <w:rFonts w:eastAsia="Yu Gothic Light" w:cs="Times New Roman"/>
          <w:i/>
          <w:iCs/>
          <w:kern w:val="0"/>
          <w:sz w:val="15"/>
          <w:szCs w:val="15"/>
        </w:rPr>
        <w:t>Elections and Redistricting Standing Committee</w:t>
      </w:r>
      <w:r>
        <w:rPr>
          <w:rFonts w:eastAsia="Yu Gothic Light" w:cs="Times New Roman"/>
          <w:kern w:val="0"/>
          <w:sz w:val="15"/>
          <w:szCs w:val="15"/>
        </w:rPr>
        <w:t>,</w:t>
      </w:r>
      <w:r>
        <w:rPr>
          <w:rFonts w:eastAsia="Yu Gothic Light" w:cs="Times New Roman"/>
          <w:i/>
          <w:iCs/>
          <w:kern w:val="0"/>
          <w:sz w:val="15"/>
          <w:szCs w:val="15"/>
        </w:rPr>
        <w:t xml:space="preserve"> </w:t>
      </w:r>
      <w:proofErr w:type="spellStart"/>
      <w:r w:rsidRPr="00E62CF2">
        <w:rPr>
          <w:rFonts w:eastAsia="Yu Gothic Light" w:cs="Times New Roman"/>
          <w:smallCaps/>
          <w:kern w:val="0"/>
          <w:sz w:val="15"/>
          <w:szCs w:val="15"/>
        </w:rPr>
        <w:t>Nat’l</w:t>
      </w:r>
      <w:proofErr w:type="spellEnd"/>
      <w:r w:rsidRPr="00E62CF2">
        <w:rPr>
          <w:rFonts w:eastAsia="Yu Gothic Light" w:cs="Times New Roman"/>
          <w:smallCaps/>
          <w:kern w:val="0"/>
          <w:sz w:val="15"/>
          <w:szCs w:val="15"/>
        </w:rPr>
        <w:t xml:space="preserve"> Conf. of State Legislatures</w:t>
      </w:r>
      <w:r w:rsidRPr="00041668">
        <w:rPr>
          <w:rFonts w:eastAsia="Yu Gothic Light" w:cs="Times New Roman"/>
          <w:kern w:val="0"/>
          <w:sz w:val="15"/>
          <w:szCs w:val="15"/>
        </w:rPr>
        <w:t xml:space="preserve">, </w:t>
      </w:r>
      <w:r w:rsidRPr="00E62CF2">
        <w:rPr>
          <w:rFonts w:eastAsia="Yu Gothic Light" w:cs="Times New Roman"/>
          <w:kern w:val="0"/>
          <w:sz w:val="15"/>
          <w:szCs w:val="15"/>
        </w:rPr>
        <w:t>https://www.ncsl.org/in-dc/standing-</w:t>
      </w:r>
      <w:r w:rsidRPr="00E62CF2">
        <w:rPr>
          <w:rFonts w:eastAsia="Yu Gothic Light" w:cs="Times New Roman"/>
          <w:kern w:val="0"/>
          <w:sz w:val="15"/>
          <w:szCs w:val="15"/>
        </w:rPr>
        <w:lastRenderedPageBreak/>
        <w:t>committees/redistricting-and-</w:t>
      </w:r>
      <w:r w:rsidRPr="00320F15">
        <w:rPr>
          <w:rFonts w:eastAsia="Yu Gothic Light" w:cs="Times New Roman"/>
          <w:kern w:val="0"/>
          <w:sz w:val="15"/>
          <w:szCs w:val="15"/>
        </w:rPr>
        <w:t xml:space="preserve">elections [https://perma.cc/28TX-7VHF]; Justin Levitt, </w:t>
      </w:r>
      <w:r w:rsidRPr="00320F15">
        <w:rPr>
          <w:rFonts w:eastAsia="Yu Gothic Light" w:cs="Times New Roman"/>
          <w:i/>
          <w:iCs/>
          <w:kern w:val="0"/>
          <w:sz w:val="15"/>
          <w:szCs w:val="15"/>
        </w:rPr>
        <w:t>Redistricting Across States</w:t>
      </w:r>
      <w:r w:rsidRPr="00320F15">
        <w:rPr>
          <w:rFonts w:eastAsia="Yu Gothic Light" w:cs="Times New Roman"/>
          <w:kern w:val="0"/>
          <w:sz w:val="15"/>
          <w:szCs w:val="15"/>
        </w:rPr>
        <w:t xml:space="preserve">, </w:t>
      </w:r>
      <w:r w:rsidRPr="00320F15">
        <w:rPr>
          <w:rFonts w:eastAsia="Yu Gothic Light" w:cs="Times New Roman"/>
          <w:smallCaps/>
          <w:kern w:val="0"/>
          <w:sz w:val="15"/>
          <w:szCs w:val="15"/>
        </w:rPr>
        <w:t>All About Redistricting</w:t>
      </w:r>
      <w:r w:rsidRPr="00320F15">
        <w:rPr>
          <w:rFonts w:eastAsia="Yu Gothic Light" w:cs="Times New Roman"/>
          <w:kern w:val="0"/>
          <w:sz w:val="15"/>
          <w:szCs w:val="15"/>
        </w:rPr>
        <w:t xml:space="preserve">, https://redistricting.lls.edu [https://perma.cc/735A-LH4K].  Data on long-standing constitutional language on Free and Equal/Open is from Joshua A Douglas, </w:t>
      </w:r>
      <w:r w:rsidRPr="00320F15">
        <w:rPr>
          <w:rFonts w:eastAsia="Yu Gothic Light" w:cs="Times New Roman"/>
          <w:i/>
          <w:iCs/>
          <w:kern w:val="0"/>
          <w:sz w:val="15"/>
          <w:szCs w:val="15"/>
        </w:rPr>
        <w:t>The Right to Vote Under State Constitutions</w:t>
      </w:r>
      <w:r w:rsidRPr="00320F15">
        <w:rPr>
          <w:rFonts w:eastAsia="Yu Gothic Light" w:cs="Times New Roman"/>
          <w:kern w:val="0"/>
          <w:sz w:val="15"/>
          <w:szCs w:val="15"/>
        </w:rPr>
        <w:t xml:space="preserve">, 67 </w:t>
      </w:r>
      <w:r w:rsidRPr="00320F15">
        <w:rPr>
          <w:rFonts w:eastAsia="Yu Gothic Light" w:cs="Times New Roman"/>
          <w:smallCaps/>
          <w:kern w:val="0"/>
          <w:sz w:val="15"/>
          <w:szCs w:val="15"/>
        </w:rPr>
        <w:t>Vand. L. Rev</w:t>
      </w:r>
      <w:r w:rsidRPr="00320F15">
        <w:rPr>
          <w:rFonts w:eastAsia="Yu Gothic Light" w:cs="Times New Roman"/>
          <w:kern w:val="0"/>
          <w:sz w:val="15"/>
          <w:szCs w:val="15"/>
        </w:rPr>
        <w:t xml:space="preserve">. 61 (2014); </w:t>
      </w:r>
      <w:r w:rsidRPr="00320F15">
        <w:rPr>
          <w:rFonts w:eastAsia="Yu Gothic Light" w:cs="Times New Roman"/>
          <w:i/>
          <w:iCs/>
          <w:kern w:val="0"/>
          <w:sz w:val="15"/>
          <w:szCs w:val="15"/>
        </w:rPr>
        <w:t>see also</w:t>
      </w:r>
      <w:r w:rsidRPr="00320F15">
        <w:rPr>
          <w:rFonts w:eastAsia="Yu Gothic Light" w:cs="Times New Roman"/>
          <w:kern w:val="0"/>
          <w:sz w:val="15"/>
          <w:szCs w:val="15"/>
        </w:rPr>
        <w:t xml:space="preserve"> </w:t>
      </w:r>
      <w:r w:rsidRPr="00320F15">
        <w:rPr>
          <w:rFonts w:eastAsia="Yu Gothic Light" w:cs="Times New Roman"/>
          <w:i/>
          <w:iCs/>
          <w:kern w:val="0"/>
          <w:sz w:val="15"/>
          <w:szCs w:val="15"/>
        </w:rPr>
        <w:t>Free and Equal Election Clauses in State Constitutions</w:t>
      </w:r>
      <w:r w:rsidRPr="00320F15">
        <w:rPr>
          <w:rFonts w:eastAsia="Yu Gothic Light" w:cs="Times New Roman"/>
          <w:kern w:val="0"/>
          <w:sz w:val="15"/>
          <w:szCs w:val="15"/>
        </w:rPr>
        <w:t xml:space="preserve">, </w:t>
      </w:r>
      <w:proofErr w:type="spellStart"/>
      <w:r w:rsidRPr="00320F15">
        <w:rPr>
          <w:rFonts w:eastAsia="Yu Gothic Light" w:cs="Times New Roman"/>
          <w:smallCaps/>
          <w:kern w:val="0"/>
          <w:sz w:val="15"/>
          <w:szCs w:val="15"/>
        </w:rPr>
        <w:t>Nat’l</w:t>
      </w:r>
      <w:proofErr w:type="spellEnd"/>
      <w:r w:rsidRPr="00320F15">
        <w:rPr>
          <w:rFonts w:eastAsia="Yu Gothic Light" w:cs="Times New Roman"/>
          <w:smallCaps/>
          <w:kern w:val="0"/>
          <w:sz w:val="15"/>
          <w:szCs w:val="15"/>
        </w:rPr>
        <w:t xml:space="preserve"> Conf. State Legislatures</w:t>
      </w:r>
      <w:r w:rsidRPr="00320F15">
        <w:rPr>
          <w:rFonts w:eastAsia="Yu Gothic Light" w:cs="Times New Roman"/>
          <w:kern w:val="0"/>
          <w:sz w:val="15"/>
          <w:szCs w:val="15"/>
        </w:rPr>
        <w:t xml:space="preserve">, https://www.ncsl.org/redistricting-and-census/free-and-equal-election-clauses-in-state-constitutions [https://perma.cc/FP9N-EH33] (Nov. 4, 2019).  Information on direct language in current constitutions regarding gerrymandering is from the National Conference of State Legislatures.  </w:t>
      </w:r>
      <w:r w:rsidRPr="00320F15">
        <w:rPr>
          <w:rFonts w:eastAsia="Yu Gothic Light" w:cs="Times New Roman"/>
          <w:i/>
          <w:iCs/>
          <w:kern w:val="0"/>
          <w:sz w:val="15"/>
          <w:szCs w:val="15"/>
        </w:rPr>
        <w:t>See</w:t>
      </w:r>
      <w:r w:rsidRPr="00320F15">
        <w:rPr>
          <w:rFonts w:eastAsia="Yu Gothic Light" w:cs="Times New Roman"/>
          <w:kern w:val="0"/>
          <w:sz w:val="15"/>
          <w:szCs w:val="15"/>
        </w:rPr>
        <w:t xml:space="preserve"> </w:t>
      </w:r>
      <w:r w:rsidRPr="00320F15">
        <w:rPr>
          <w:rFonts w:eastAsia="Yu Gothic Light" w:cs="Times New Roman"/>
          <w:i/>
          <w:iCs/>
          <w:kern w:val="0"/>
          <w:sz w:val="15"/>
          <w:szCs w:val="15"/>
        </w:rPr>
        <w:t>Redistricting Criteria</w:t>
      </w:r>
      <w:r w:rsidRPr="00320F15">
        <w:rPr>
          <w:rFonts w:eastAsia="Yu Gothic Light" w:cs="Times New Roman"/>
          <w:kern w:val="0"/>
          <w:sz w:val="15"/>
          <w:szCs w:val="15"/>
        </w:rPr>
        <w:t xml:space="preserve">, </w:t>
      </w:r>
      <w:proofErr w:type="spellStart"/>
      <w:r w:rsidRPr="00320F15">
        <w:rPr>
          <w:rFonts w:eastAsia="Yu Gothic Light" w:cs="Times New Roman"/>
          <w:smallCaps/>
          <w:kern w:val="0"/>
          <w:sz w:val="15"/>
          <w:szCs w:val="15"/>
        </w:rPr>
        <w:t>Nat’l</w:t>
      </w:r>
      <w:proofErr w:type="spellEnd"/>
      <w:r w:rsidRPr="00320F15">
        <w:rPr>
          <w:rFonts w:eastAsia="Yu Gothic Light" w:cs="Times New Roman"/>
          <w:smallCaps/>
          <w:kern w:val="0"/>
          <w:sz w:val="15"/>
          <w:szCs w:val="15"/>
        </w:rPr>
        <w:t xml:space="preserve"> Conf. State Legislatures</w:t>
      </w:r>
      <w:r w:rsidRPr="00320F15">
        <w:rPr>
          <w:rFonts w:eastAsia="Yu Gothic Light" w:cs="Times New Roman"/>
          <w:kern w:val="0"/>
          <w:sz w:val="15"/>
          <w:szCs w:val="15"/>
        </w:rPr>
        <w:t>, https://www.ncsl.org/redistricting-and-census/redistricting-criteria [https://perma.cc/FS4X-FJBV] (July 16, 2021).  By comparing who drew the map used in November 2022 with who had initial primary authority to draw the map, the involvement of state courts can be inferred.  However, it is important to note that a number of state courts have maps constitutionally limited to use in the 2022 election only (North Carolina and Ohio); and others where state courts have postponed a decision on the merits until 2023 (Florida, New Mexico, Utah, and Kentucky); and</w:t>
      </w:r>
      <w:r w:rsidRPr="00041668">
        <w:rPr>
          <w:rFonts w:eastAsia="Yu Gothic Light" w:cs="Times New Roman"/>
          <w:kern w:val="0"/>
          <w:sz w:val="15"/>
          <w:szCs w:val="15"/>
        </w:rPr>
        <w:t xml:space="preserve"> other states where the U.S. Supreme Court has intervened to block final decisions by lower courts on redistricting challenges related to race (</w:t>
      </w:r>
      <w:r w:rsidRPr="00F8649F">
        <w:rPr>
          <w:rFonts w:eastAsia="Yu Gothic Light" w:cs="Times New Roman"/>
          <w:i/>
          <w:iCs/>
          <w:kern w:val="0"/>
          <w:sz w:val="15"/>
          <w:szCs w:val="15"/>
        </w:rPr>
        <w:t>e.g.</w:t>
      </w:r>
      <w:r w:rsidRPr="00041668">
        <w:rPr>
          <w:rFonts w:eastAsia="Yu Gothic Light" w:cs="Times New Roman"/>
          <w:kern w:val="0"/>
          <w:sz w:val="15"/>
          <w:szCs w:val="15"/>
        </w:rPr>
        <w:t xml:space="preserve">, Alabama, Georgia); and in New </w:t>
      </w:r>
      <w:r w:rsidRPr="008A2C19">
        <w:rPr>
          <w:rFonts w:eastAsia="Yu Gothic Light" w:cs="Times New Roman"/>
          <w:kern w:val="0"/>
          <w:sz w:val="15"/>
          <w:szCs w:val="15"/>
        </w:rPr>
        <w:t>York where the state court ordered a new congressional map to be used for the next election season.</w:t>
      </w:r>
      <w:r>
        <w:rPr>
          <w:rFonts w:eastAsia="Yu Gothic Light" w:cs="Times New Roman"/>
          <w:kern w:val="0"/>
          <w:sz w:val="15"/>
          <w:szCs w:val="15"/>
        </w:rPr>
        <w:t xml:space="preserve">  </w:t>
      </w:r>
    </w:p>
    <w:p w14:paraId="52E52F3C" w14:textId="77777777" w:rsidR="0066410C" w:rsidRPr="00802497" w:rsidRDefault="0066410C" w:rsidP="0066410C">
      <w:pPr>
        <w:jc w:val="center"/>
        <w:rPr>
          <w:rFonts w:eastAsia="Times New Roman" w:cs="Times New Roman"/>
          <w:i/>
          <w:iCs/>
          <w:kern w:val="0"/>
          <w:szCs w:val="24"/>
        </w:rPr>
      </w:pPr>
    </w:p>
    <w:p w14:paraId="3D51E025" w14:textId="77777777" w:rsidR="0066410C" w:rsidRPr="00802497" w:rsidRDefault="0066410C" w:rsidP="0066410C">
      <w:pPr>
        <w:keepNext/>
        <w:keepLines/>
        <w:jc w:val="center"/>
        <w:rPr>
          <w:rFonts w:eastAsia="Times New Roman" w:cs="Times New Roman"/>
          <w:kern w:val="0"/>
          <w:szCs w:val="24"/>
        </w:rPr>
      </w:pPr>
      <w:commentRangeStart w:id="310"/>
      <w:commentRangeStart w:id="311"/>
      <w:commentRangeStart w:id="312"/>
      <w:r w:rsidRPr="00802497">
        <w:rPr>
          <w:rFonts w:eastAsia="Times New Roman" w:cs="Times New Roman"/>
          <w:i/>
          <w:iCs/>
          <w:kern w:val="0"/>
          <w:szCs w:val="24"/>
        </w:rPr>
        <w:lastRenderedPageBreak/>
        <w:t>Figure 1</w:t>
      </w:r>
      <w:commentRangeEnd w:id="310"/>
      <w:r>
        <w:rPr>
          <w:rStyle w:val="CommentReference"/>
          <w:szCs w:val="20"/>
        </w:rPr>
        <w:commentReference w:id="310"/>
      </w:r>
      <w:commentRangeEnd w:id="311"/>
      <w:r>
        <w:rPr>
          <w:rStyle w:val="CommentReference"/>
          <w:szCs w:val="20"/>
        </w:rPr>
        <w:commentReference w:id="311"/>
      </w:r>
      <w:commentRangeEnd w:id="312"/>
      <w:r w:rsidR="00DF00C6">
        <w:rPr>
          <w:rStyle w:val="CommentReference"/>
          <w:szCs w:val="20"/>
        </w:rPr>
        <w:commentReference w:id="312"/>
      </w:r>
      <w:r w:rsidRPr="00802497">
        <w:rPr>
          <w:rFonts w:eastAsia="Times New Roman" w:cs="Times New Roman"/>
          <w:kern w:val="0"/>
          <w:szCs w:val="24"/>
        </w:rPr>
        <w:t>.  Control Over Redistricting in 2022</w:t>
      </w:r>
    </w:p>
    <w:p w14:paraId="0910D2FF" w14:textId="77777777" w:rsidR="0066410C" w:rsidRPr="00802497" w:rsidRDefault="0066410C" w:rsidP="0066410C">
      <w:pPr>
        <w:keepNext/>
        <w:keepLines/>
        <w:jc w:val="center"/>
        <w:rPr>
          <w:rFonts w:eastAsia="Yu Gothic Light" w:cs="Times New Roman"/>
          <w:kern w:val="0"/>
          <w:szCs w:val="24"/>
        </w:rPr>
      </w:pPr>
    </w:p>
    <w:p w14:paraId="657B3529" w14:textId="77777777" w:rsidR="0066410C" w:rsidRPr="00802497" w:rsidRDefault="0066410C" w:rsidP="0066410C">
      <w:pPr>
        <w:keepNext/>
        <w:keepLines/>
        <w:ind w:firstLine="5760"/>
        <w:rPr>
          <w:rFonts w:eastAsia="Yu Gothic Light" w:cs="Times New Roman"/>
          <w:i/>
          <w:iCs/>
          <w:kern w:val="0"/>
          <w:szCs w:val="24"/>
        </w:rPr>
      </w:pPr>
      <w:r>
        <w:rPr>
          <w:rFonts w:eastAsia="Yu Gothic Light" w:cs="Times New Roman"/>
          <w:i/>
          <w:iCs/>
          <w:noProof/>
          <w:kern w:val="0"/>
          <w:szCs w:val="24"/>
          <w14:ligatures w14:val="standardContextual"/>
        </w:rPr>
        <w:drawing>
          <wp:inline distT="0" distB="0" distL="0" distR="0" wp14:anchorId="08BC00AD" wp14:editId="600C3E09">
            <wp:extent cx="625928" cy="571500"/>
            <wp:effectExtent l="0" t="0" r="0" b="0"/>
            <wp:docPr id="1396740522" name="Graphic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40522" name="Graphic 1" descr="A close-up of a lis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5928" cy="571500"/>
                    </a:xfrm>
                    <a:prstGeom prst="rect">
                      <a:avLst/>
                    </a:prstGeom>
                  </pic:spPr>
                </pic:pic>
              </a:graphicData>
            </a:graphic>
          </wp:inline>
        </w:drawing>
      </w:r>
    </w:p>
    <w:p w14:paraId="42B34C66" w14:textId="77777777" w:rsidR="0066410C" w:rsidRDefault="0066410C" w:rsidP="0066410C">
      <w:pPr>
        <w:keepNext/>
        <w:keepLines/>
        <w:jc w:val="center"/>
        <w:rPr>
          <w:rFonts w:eastAsia="Yu Gothic Light" w:cs="Times New Roman"/>
          <w:i/>
          <w:iCs/>
          <w:kern w:val="0"/>
          <w:szCs w:val="24"/>
        </w:rPr>
      </w:pPr>
      <w:r w:rsidRPr="00802497">
        <w:rPr>
          <w:rFonts w:eastAsia="Yu Gothic Light" w:cs="Times New Roman"/>
          <w:i/>
          <w:iCs/>
          <w:noProof/>
          <w:kern w:val="0"/>
          <w:szCs w:val="24"/>
        </w:rPr>
        <w:drawing>
          <wp:inline distT="0" distB="0" distL="0" distR="0" wp14:anchorId="5AC28A3B" wp14:editId="743DD225">
            <wp:extent cx="4495800" cy="2809875"/>
            <wp:effectExtent l="0" t="0" r="0" b="0"/>
            <wp:docPr id="1614958391" name="Picture 161495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58391" name="Picture 161495839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495800" cy="2809875"/>
                    </a:xfrm>
                    <a:prstGeom prst="rect">
                      <a:avLst/>
                    </a:prstGeom>
                  </pic:spPr>
                </pic:pic>
              </a:graphicData>
            </a:graphic>
          </wp:inline>
        </w:drawing>
      </w:r>
    </w:p>
    <w:p w14:paraId="7386AB1C" w14:textId="77777777" w:rsidR="0066410C" w:rsidRDefault="0066410C" w:rsidP="0066410C">
      <w:pPr>
        <w:jc w:val="center"/>
        <w:rPr>
          <w:rFonts w:eastAsia="Yu Gothic Light" w:cs="Times New Roman"/>
          <w:i/>
          <w:iCs/>
          <w:kern w:val="0"/>
          <w:szCs w:val="24"/>
        </w:rPr>
      </w:pPr>
    </w:p>
    <w:p w14:paraId="105F4B02" w14:textId="77777777" w:rsidR="0066410C" w:rsidRDefault="0066410C" w:rsidP="0066410C">
      <w:pPr>
        <w:jc w:val="center"/>
        <w:rPr>
          <w:rFonts w:eastAsia="Times New Roman" w:cs="Times New Roman"/>
          <w:i/>
          <w:iCs/>
          <w:kern w:val="0"/>
          <w:szCs w:val="24"/>
        </w:rPr>
      </w:pPr>
    </w:p>
    <w:p w14:paraId="32CD4CB1" w14:textId="77777777" w:rsidR="0066410C" w:rsidRDefault="0066410C" w:rsidP="0066410C">
      <w:pPr>
        <w:jc w:val="center"/>
        <w:rPr>
          <w:rFonts w:eastAsia="Times New Roman" w:cs="Times New Roman"/>
          <w:i/>
          <w:iCs/>
          <w:kern w:val="0"/>
          <w:szCs w:val="24"/>
        </w:rPr>
      </w:pPr>
    </w:p>
    <w:p w14:paraId="0903E84A" w14:textId="77777777" w:rsidR="0066410C" w:rsidRDefault="0066410C" w:rsidP="0066410C">
      <w:pPr>
        <w:jc w:val="center"/>
        <w:rPr>
          <w:rFonts w:eastAsia="Times New Roman" w:cs="Times New Roman"/>
          <w:i/>
          <w:iCs/>
          <w:kern w:val="0"/>
          <w:szCs w:val="24"/>
        </w:rPr>
      </w:pPr>
    </w:p>
    <w:p w14:paraId="75F30505" w14:textId="77777777" w:rsidR="0066410C" w:rsidRDefault="0066410C" w:rsidP="0066410C">
      <w:pPr>
        <w:jc w:val="center"/>
        <w:rPr>
          <w:rFonts w:eastAsia="Times New Roman" w:cs="Times New Roman"/>
          <w:i/>
          <w:iCs/>
          <w:kern w:val="0"/>
          <w:szCs w:val="24"/>
        </w:rPr>
      </w:pPr>
    </w:p>
    <w:p w14:paraId="07147C1E" w14:textId="77777777" w:rsidR="0066410C" w:rsidRDefault="0066410C" w:rsidP="0066410C">
      <w:pPr>
        <w:jc w:val="center"/>
        <w:rPr>
          <w:rFonts w:eastAsia="Times New Roman" w:cs="Times New Roman"/>
          <w:i/>
          <w:iCs/>
          <w:kern w:val="0"/>
          <w:szCs w:val="24"/>
        </w:rPr>
      </w:pPr>
    </w:p>
    <w:p w14:paraId="37EA4292" w14:textId="77777777" w:rsidR="0066410C" w:rsidRDefault="0066410C" w:rsidP="0066410C">
      <w:pPr>
        <w:jc w:val="center"/>
        <w:rPr>
          <w:rFonts w:eastAsia="Times New Roman" w:cs="Times New Roman"/>
          <w:i/>
          <w:iCs/>
          <w:kern w:val="0"/>
          <w:szCs w:val="24"/>
        </w:rPr>
      </w:pPr>
    </w:p>
    <w:p w14:paraId="3108B34E" w14:textId="77777777" w:rsidR="0066410C" w:rsidRDefault="0066410C" w:rsidP="0066410C">
      <w:pPr>
        <w:jc w:val="center"/>
        <w:rPr>
          <w:rFonts w:eastAsia="Times New Roman" w:cs="Times New Roman"/>
          <w:i/>
          <w:iCs/>
          <w:kern w:val="0"/>
          <w:szCs w:val="24"/>
        </w:rPr>
      </w:pPr>
    </w:p>
    <w:p w14:paraId="35D39020" w14:textId="77777777" w:rsidR="0066410C" w:rsidRDefault="0066410C" w:rsidP="0066410C">
      <w:pPr>
        <w:jc w:val="center"/>
        <w:rPr>
          <w:rFonts w:eastAsia="Times New Roman" w:cs="Times New Roman"/>
          <w:i/>
          <w:iCs/>
          <w:kern w:val="0"/>
          <w:szCs w:val="24"/>
        </w:rPr>
      </w:pPr>
    </w:p>
    <w:p w14:paraId="104CFED5" w14:textId="77777777" w:rsidR="0066410C" w:rsidRPr="00802497" w:rsidRDefault="0066410C" w:rsidP="0066410C">
      <w:pPr>
        <w:keepNext/>
        <w:keepLines/>
        <w:jc w:val="center"/>
        <w:rPr>
          <w:rFonts w:eastAsia="Times New Roman" w:cs="Times New Roman"/>
          <w:kern w:val="0"/>
          <w:szCs w:val="24"/>
        </w:rPr>
      </w:pPr>
      <w:r>
        <w:rPr>
          <w:rFonts w:eastAsia="Times New Roman" w:cs="Times New Roman"/>
          <w:i/>
          <w:iCs/>
          <w:kern w:val="0"/>
          <w:szCs w:val="24"/>
        </w:rPr>
        <w:lastRenderedPageBreak/>
        <w:t xml:space="preserve">Figure 2: </w:t>
      </w:r>
      <w:r>
        <w:rPr>
          <w:rFonts w:eastAsia="Times New Roman" w:cs="Times New Roman"/>
          <w:kern w:val="0"/>
          <w:szCs w:val="24"/>
        </w:rPr>
        <w:t>Who Drew Lines for</w:t>
      </w:r>
      <w:r w:rsidRPr="00802497">
        <w:rPr>
          <w:rFonts w:eastAsia="Times New Roman" w:cs="Times New Roman"/>
          <w:kern w:val="0"/>
          <w:szCs w:val="24"/>
        </w:rPr>
        <w:t xml:space="preserve"> 2022</w:t>
      </w:r>
      <w:r>
        <w:rPr>
          <w:rFonts w:eastAsia="Times New Roman" w:cs="Times New Roman"/>
          <w:kern w:val="0"/>
          <w:szCs w:val="24"/>
        </w:rPr>
        <w:t xml:space="preserve"> Congressional Elections</w:t>
      </w:r>
    </w:p>
    <w:p w14:paraId="74D8F7BC" w14:textId="77777777" w:rsidR="0066410C" w:rsidRPr="00802497" w:rsidRDefault="0066410C" w:rsidP="0066410C">
      <w:pPr>
        <w:keepNext/>
        <w:keepLines/>
        <w:ind w:firstLine="5760"/>
        <w:rPr>
          <w:rFonts w:eastAsia="Yu Gothic Light" w:cs="Times New Roman"/>
          <w:i/>
          <w:iCs/>
          <w:kern w:val="0"/>
          <w:szCs w:val="24"/>
        </w:rPr>
      </w:pPr>
      <w:r>
        <w:rPr>
          <w:rFonts w:eastAsia="Yu Gothic Light" w:cs="Times New Roman"/>
          <w:i/>
          <w:iCs/>
          <w:noProof/>
          <w:kern w:val="0"/>
          <w:szCs w:val="24"/>
          <w14:ligatures w14:val="standardContextual"/>
        </w:rPr>
        <w:drawing>
          <wp:inline distT="0" distB="0" distL="0" distR="0" wp14:anchorId="02B3D80C" wp14:editId="4088ED81">
            <wp:extent cx="737204" cy="673100"/>
            <wp:effectExtent l="0" t="0" r="0" b="0"/>
            <wp:docPr id="1543041609" name="Graphic 2" descr="A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41609" name="Graphic 2" descr="A colorful squares with black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37204" cy="673100"/>
                    </a:xfrm>
                    <a:prstGeom prst="rect">
                      <a:avLst/>
                    </a:prstGeom>
                  </pic:spPr>
                </pic:pic>
              </a:graphicData>
            </a:graphic>
          </wp:inline>
        </w:drawing>
      </w:r>
    </w:p>
    <w:p w14:paraId="42A4D6A4" w14:textId="77777777" w:rsidR="0066410C" w:rsidRDefault="0066410C" w:rsidP="0066410C">
      <w:pPr>
        <w:keepNext/>
        <w:keepLines/>
        <w:jc w:val="center"/>
        <w:rPr>
          <w:rFonts w:eastAsia="Yu Gothic Light" w:cs="Times New Roman"/>
          <w:i/>
          <w:iCs/>
          <w:kern w:val="0"/>
          <w:szCs w:val="24"/>
        </w:rPr>
      </w:pPr>
      <w:r w:rsidRPr="00802497">
        <w:rPr>
          <w:rFonts w:eastAsia="Yu Gothic Light" w:cs="Times New Roman"/>
          <w:noProof/>
          <w:kern w:val="0"/>
          <w:szCs w:val="24"/>
        </w:rPr>
        <w:drawing>
          <wp:inline distT="0" distB="0" distL="0" distR="0" wp14:anchorId="21AD38CD" wp14:editId="0D68D735">
            <wp:extent cx="4495800" cy="2809875"/>
            <wp:effectExtent l="0" t="0" r="0" b="0"/>
            <wp:docPr id="689228614" name="Picture 68922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28614" name="Picture 689228614"/>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495800" cy="2809875"/>
                    </a:xfrm>
                    <a:prstGeom prst="rect">
                      <a:avLst/>
                    </a:prstGeom>
                  </pic:spPr>
                </pic:pic>
              </a:graphicData>
            </a:graphic>
          </wp:inline>
        </w:drawing>
      </w:r>
    </w:p>
    <w:p w14:paraId="48CB286B" w14:textId="77777777" w:rsidR="0066410C" w:rsidRPr="00802497" w:rsidRDefault="0066410C" w:rsidP="0066410C">
      <w:pPr>
        <w:jc w:val="center"/>
        <w:rPr>
          <w:rFonts w:eastAsia="Yu Gothic Light" w:cs="Times New Roman"/>
          <w:i/>
          <w:iCs/>
          <w:kern w:val="0"/>
          <w:szCs w:val="24"/>
        </w:rPr>
      </w:pPr>
    </w:p>
    <w:p w14:paraId="34DA7EB8" w14:textId="77777777" w:rsidR="0066410C" w:rsidRPr="00802497" w:rsidRDefault="0066410C" w:rsidP="0066410C">
      <w:pPr>
        <w:spacing w:line="480" w:lineRule="auto"/>
        <w:rPr>
          <w:rFonts w:eastAsia="Yu Gothic Light" w:cs="Times New Roman"/>
          <w:kern w:val="0"/>
          <w:szCs w:val="24"/>
        </w:rPr>
      </w:pPr>
    </w:p>
    <w:p w14:paraId="3D3C1742" w14:textId="77777777" w:rsidR="0066410C" w:rsidRPr="00802497" w:rsidRDefault="0066410C" w:rsidP="0066410C">
      <w:pPr>
        <w:pStyle w:val="BodyText"/>
        <w:spacing w:after="0" w:line="480" w:lineRule="auto"/>
        <w:ind w:firstLine="720"/>
        <w:rPr>
          <w:rFonts w:eastAsia="Times New Roman" w:cs="Times New Roman"/>
          <w:kern w:val="0"/>
          <w:szCs w:val="24"/>
        </w:rPr>
      </w:pPr>
      <w:r w:rsidRPr="00190B6A">
        <w:rPr>
          <w:rFonts w:eastAsia="Times New Roman" w:cs="Times New Roman"/>
          <w:kern w:val="0"/>
          <w:szCs w:val="24"/>
        </w:rPr>
        <w:t>In</w:t>
      </w:r>
      <w:r w:rsidRPr="00283FA3">
        <w:rPr>
          <w:rFonts w:eastAsia="Times New Roman" w:cs="Times New Roman"/>
          <w:kern w:val="0"/>
          <w:szCs w:val="24"/>
          <w:highlight w:val="magenta"/>
        </w:rPr>
        <w:t xml:space="preserve"> </w:t>
      </w:r>
      <w:commentRangeStart w:id="313"/>
      <w:commentRangeStart w:id="314"/>
      <w:commentRangeStart w:id="315"/>
      <w:commentRangeStart w:id="316"/>
      <w:commentRangeStart w:id="317"/>
      <w:r w:rsidRPr="00283FA3">
        <w:rPr>
          <w:rFonts w:eastAsia="Times New Roman" w:cs="Times New Roman"/>
          <w:kern w:val="0"/>
          <w:szCs w:val="24"/>
          <w:highlight w:val="magenta"/>
        </w:rPr>
        <w:t>3</w:t>
      </w:r>
      <w:commentRangeEnd w:id="313"/>
      <w:r>
        <w:rPr>
          <w:rStyle w:val="CommentReference"/>
          <w:szCs w:val="20"/>
        </w:rPr>
        <w:commentReference w:id="313"/>
      </w:r>
      <w:commentRangeEnd w:id="314"/>
      <w:r>
        <w:rPr>
          <w:rStyle w:val="CommentReference"/>
          <w:szCs w:val="20"/>
        </w:rPr>
        <w:commentReference w:id="314"/>
      </w:r>
      <w:commentRangeEnd w:id="315"/>
      <w:r>
        <w:rPr>
          <w:rStyle w:val="CommentReference"/>
          <w:szCs w:val="20"/>
        </w:rPr>
        <w:commentReference w:id="315"/>
      </w:r>
      <w:commentRangeEnd w:id="316"/>
      <w:r>
        <w:rPr>
          <w:rStyle w:val="CommentReference"/>
          <w:szCs w:val="20"/>
        </w:rPr>
        <w:commentReference w:id="316"/>
      </w:r>
      <w:commentRangeEnd w:id="317"/>
      <w:r w:rsidR="00DF00C6">
        <w:rPr>
          <w:rStyle w:val="CommentReference"/>
          <w:szCs w:val="20"/>
        </w:rPr>
        <w:commentReference w:id="317"/>
      </w:r>
      <w:r>
        <w:rPr>
          <w:rFonts w:eastAsia="Times New Roman" w:cs="Times New Roman"/>
          <w:kern w:val="0"/>
          <w:szCs w:val="24"/>
          <w:highlight w:val="magenta"/>
        </w:rPr>
        <w:t>3</w:t>
      </w:r>
      <w:r w:rsidRPr="00283FA3">
        <w:rPr>
          <w:rFonts w:eastAsia="Times New Roman" w:cs="Times New Roman"/>
          <w:kern w:val="0"/>
          <w:szCs w:val="24"/>
          <w:highlight w:val="magenta"/>
        </w:rPr>
        <w:t xml:space="preserve"> </w:t>
      </w:r>
      <w:r w:rsidRPr="00190B6A">
        <w:rPr>
          <w:rFonts w:eastAsia="Times New Roman" w:cs="Times New Roman"/>
          <w:kern w:val="0"/>
          <w:szCs w:val="24"/>
        </w:rPr>
        <w:t>of the 44 states</w:t>
      </w:r>
      <w:r w:rsidRPr="00802497">
        <w:rPr>
          <w:rFonts w:eastAsia="Times New Roman" w:cs="Times New Roman"/>
          <w:kern w:val="0"/>
          <w:szCs w:val="24"/>
        </w:rPr>
        <w:t xml:space="preserve"> where there was more than a single congressional district, line drawing remained in the hands of state legislatures in 2021.</w:t>
      </w:r>
      <w:bookmarkStart w:id="318" w:name="_Ref140237252"/>
      <w:commentRangeStart w:id="319"/>
      <w:r w:rsidRPr="00802497">
        <w:rPr>
          <w:rFonts w:eastAsia="Yu Mincho" w:cs="Times New Roman"/>
          <w:kern w:val="0"/>
          <w:szCs w:val="24"/>
          <w:vertAlign w:val="superscript"/>
        </w:rPr>
        <w:footnoteReference w:id="45"/>
      </w:r>
      <w:bookmarkEnd w:id="318"/>
      <w:r w:rsidRPr="00802497">
        <w:rPr>
          <w:rFonts w:eastAsia="Times New Roman" w:cs="Times New Roman"/>
          <w:kern w:val="0"/>
          <w:szCs w:val="24"/>
        </w:rPr>
        <w:t xml:space="preserve"> </w:t>
      </w:r>
      <w:commentRangeEnd w:id="319"/>
      <w:r>
        <w:rPr>
          <w:rStyle w:val="CommentReference"/>
          <w:szCs w:val="20"/>
        </w:rPr>
        <w:commentReference w:id="319"/>
      </w:r>
      <w:r w:rsidRPr="00802497">
        <w:rPr>
          <w:rFonts w:eastAsia="Times New Roman" w:cs="Times New Roman"/>
          <w:kern w:val="0"/>
          <w:szCs w:val="24"/>
        </w:rPr>
        <w:t xml:space="preserve"> But this reflected a </w:t>
      </w:r>
      <w:r w:rsidRPr="00802497">
        <w:rPr>
          <w:rFonts w:eastAsia="Times New Roman" w:cs="Times New Roman"/>
          <w:i/>
          <w:iCs/>
          <w:kern w:val="0"/>
          <w:szCs w:val="24"/>
        </w:rPr>
        <w:t>reduction</w:t>
      </w:r>
      <w:r w:rsidRPr="00802497">
        <w:rPr>
          <w:rFonts w:eastAsia="Times New Roman" w:cs="Times New Roman"/>
          <w:kern w:val="0"/>
          <w:szCs w:val="24"/>
        </w:rPr>
        <w:t xml:space="preserve"> in the proportion of districts that were drawn by legislatures.</w:t>
      </w:r>
      <w:r w:rsidRPr="00802497">
        <w:rPr>
          <w:rFonts w:eastAsia="Times New Roman" w:cs="Times New Roman"/>
          <w:kern w:val="0"/>
          <w:szCs w:val="24"/>
          <w:vertAlign w:val="superscript"/>
        </w:rPr>
        <w:footnoteReference w:id="46"/>
      </w:r>
      <w:r w:rsidRPr="00802497">
        <w:rPr>
          <w:rFonts w:eastAsia="Times New Roman" w:cs="Times New Roman"/>
          <w:kern w:val="0"/>
          <w:szCs w:val="24"/>
        </w:rPr>
        <w:t xml:space="preserve">  Initiative procedures created the possibility that in states where redistricting had been in legislative hands, that control could be removed from the legislature and put into the hands of a bipartisan or ostensible non-partisan commission.</w:t>
      </w:r>
      <w:r w:rsidRPr="00802497">
        <w:rPr>
          <w:rFonts w:eastAsia="Times New Roman" w:cs="Times New Roman"/>
          <w:kern w:val="0"/>
          <w:szCs w:val="24"/>
          <w:vertAlign w:val="superscript"/>
        </w:rPr>
        <w:footnoteReference w:id="47"/>
      </w:r>
      <w:r w:rsidRPr="00802497">
        <w:rPr>
          <w:rFonts w:eastAsia="Times New Roman" w:cs="Times New Roman"/>
          <w:kern w:val="0"/>
          <w:szCs w:val="24"/>
        </w:rPr>
        <w:t xml:space="preserve">  In 2011, commissions drew congressional maps in six states</w:t>
      </w:r>
      <w:r w:rsidRPr="00190B6A">
        <w:rPr>
          <w:rFonts w:eastAsia="Times New Roman" w:cs="Times New Roman"/>
          <w:kern w:val="0"/>
          <w:szCs w:val="24"/>
        </w:rPr>
        <w:t>;</w:t>
      </w:r>
      <w:r w:rsidRPr="00802497">
        <w:rPr>
          <w:rFonts w:eastAsia="Times New Roman" w:cs="Times New Roman"/>
          <w:kern w:val="0"/>
          <w:szCs w:val="24"/>
          <w:vertAlign w:val="superscript"/>
        </w:rPr>
        <w:footnoteReference w:id="48"/>
      </w:r>
      <w:r w:rsidRPr="00802497">
        <w:rPr>
          <w:rFonts w:eastAsia="Times New Roman" w:cs="Times New Roman"/>
          <w:kern w:val="0"/>
          <w:szCs w:val="24"/>
        </w:rPr>
        <w:t xml:space="preserve"> in 2021, commissions drew—or attempted to draw—congressional maps in 11 states.</w:t>
      </w:r>
      <w:r w:rsidRPr="00802497">
        <w:rPr>
          <w:rFonts w:eastAsia="Yu Mincho" w:cs="Times New Roman"/>
          <w:kern w:val="0"/>
          <w:szCs w:val="24"/>
          <w:vertAlign w:val="superscript"/>
        </w:rPr>
        <w:footnoteReference w:id="49"/>
      </w:r>
    </w:p>
    <w:p w14:paraId="45552494" w14:textId="77777777" w:rsidR="0066410C" w:rsidRPr="00802497" w:rsidRDefault="0066410C" w:rsidP="0066410C">
      <w:pPr>
        <w:pStyle w:val="BodyText"/>
        <w:spacing w:after="0" w:line="480" w:lineRule="auto"/>
        <w:ind w:firstLine="720"/>
        <w:rPr>
          <w:rFonts w:eastAsia="Times New Roman" w:cs="Times New Roman"/>
          <w:kern w:val="0"/>
          <w:szCs w:val="24"/>
        </w:rPr>
      </w:pPr>
      <w:r w:rsidRPr="00802497">
        <w:rPr>
          <w:rFonts w:eastAsia="Times New Roman" w:cs="Times New Roman"/>
          <w:kern w:val="0"/>
          <w:szCs w:val="24"/>
        </w:rPr>
        <w:lastRenderedPageBreak/>
        <w:t>Common sense and the empirical evidence tells us that the likelihood of partisan gerrymandering is highest in situations where one political party fully controls the redistricting process.</w:t>
      </w:r>
      <w:r w:rsidRPr="00802497">
        <w:rPr>
          <w:rFonts w:eastAsia="Yu Mincho" w:cs="Times New Roman"/>
          <w:kern w:val="0"/>
          <w:szCs w:val="24"/>
          <w:vertAlign w:val="superscript"/>
        </w:rPr>
        <w:footnoteReference w:id="50"/>
      </w:r>
      <w:r w:rsidRPr="00802497">
        <w:rPr>
          <w:rFonts w:eastAsia="Times New Roman" w:cs="Times New Roman"/>
          <w:kern w:val="0"/>
          <w:szCs w:val="24"/>
        </w:rPr>
        <w:t xml:space="preserve">  The most common way in which full party control occurs is with what is called trifecta control, where the map is legislatively drawn and both branches of the legislature and the governor are under the control of the same party,</w:t>
      </w:r>
      <w:r w:rsidRPr="00802497">
        <w:rPr>
          <w:rFonts w:eastAsia="Times New Roman" w:cs="Times New Roman"/>
          <w:kern w:val="0"/>
          <w:szCs w:val="24"/>
          <w:vertAlign w:val="superscript"/>
        </w:rPr>
        <w:footnoteReference w:id="51"/>
      </w:r>
      <w:r w:rsidRPr="00802497">
        <w:rPr>
          <w:rFonts w:eastAsia="Times New Roman" w:cs="Times New Roman"/>
          <w:kern w:val="0"/>
          <w:szCs w:val="24"/>
        </w:rPr>
        <w:t xml:space="preserve"> but it can also occur even without trifecta control if the governor has no veto power over a redistricting map,</w:t>
      </w:r>
      <w:r w:rsidRPr="00802497">
        <w:rPr>
          <w:rFonts w:eastAsia="Yu Mincho" w:cs="Times New Roman"/>
          <w:kern w:val="0"/>
          <w:szCs w:val="24"/>
          <w:vertAlign w:val="superscript"/>
        </w:rPr>
        <w:footnoteReference w:id="52"/>
      </w:r>
      <w:r w:rsidRPr="00802497">
        <w:rPr>
          <w:rFonts w:eastAsia="Times New Roman" w:cs="Times New Roman"/>
          <w:kern w:val="0"/>
          <w:szCs w:val="24"/>
        </w:rPr>
        <w:t xml:space="preserve"> or if one party controls both branches of the legislature and the governor is of the opposite party but the majorities in each branch of the legislature</w:t>
      </w:r>
      <w:r w:rsidRPr="00802497">
        <w:rPr>
          <w:rFonts w:eastAsia="Yu Mincho" w:cs="Times New Roman"/>
          <w:kern w:val="0"/>
          <w:szCs w:val="24"/>
        </w:rPr>
        <w:t xml:space="preserve"> </w:t>
      </w:r>
      <w:r w:rsidRPr="00802497">
        <w:rPr>
          <w:rFonts w:eastAsia="Times New Roman" w:cs="Times New Roman"/>
          <w:kern w:val="0"/>
          <w:szCs w:val="24"/>
        </w:rPr>
        <w:t>are sufficiently large to override a gubernatorial veto.</w:t>
      </w:r>
      <w:r w:rsidRPr="00802497">
        <w:rPr>
          <w:rFonts w:eastAsia="Times New Roman" w:cs="Times New Roman"/>
          <w:kern w:val="0"/>
          <w:szCs w:val="24"/>
          <w:vertAlign w:val="superscript"/>
        </w:rPr>
        <w:footnoteReference w:id="53"/>
      </w:r>
      <w:r w:rsidRPr="00802497">
        <w:rPr>
          <w:rFonts w:eastAsia="Times New Roman" w:cs="Times New Roman"/>
          <w:kern w:val="0"/>
          <w:szCs w:val="24"/>
        </w:rPr>
        <w:t xml:space="preserve">  Given the rise in partisan polarization operating at all levels of government,</w:t>
      </w:r>
      <w:r w:rsidRPr="00802497">
        <w:rPr>
          <w:rFonts w:eastAsia="Times New Roman" w:cs="Times New Roman"/>
          <w:kern w:val="0"/>
          <w:szCs w:val="24"/>
          <w:vertAlign w:val="superscript"/>
        </w:rPr>
        <w:footnoteReference w:id="54"/>
      </w:r>
      <w:r w:rsidRPr="00802497">
        <w:rPr>
          <w:rFonts w:eastAsia="Times New Roman" w:cs="Times New Roman"/>
          <w:kern w:val="0"/>
          <w:szCs w:val="24"/>
        </w:rPr>
        <w:t xml:space="preserve"> the number of states with trifecta control has increased since the 1980s</w:t>
      </w:r>
      <w:r w:rsidRPr="00190B6A">
        <w:rPr>
          <w:rFonts w:eastAsia="Times New Roman" w:cs="Times New Roman"/>
          <w:kern w:val="0"/>
          <w:szCs w:val="24"/>
        </w:rPr>
        <w:t>, especially</w:t>
      </w:r>
      <w:r w:rsidRPr="00802497">
        <w:rPr>
          <w:rFonts w:eastAsia="Times New Roman" w:cs="Times New Roman"/>
          <w:kern w:val="0"/>
          <w:szCs w:val="24"/>
        </w:rPr>
        <w:t xml:space="preserve"> as states have realigned after the “Solid South” </w:t>
      </w:r>
      <w:r w:rsidRPr="00802497">
        <w:rPr>
          <w:rFonts w:eastAsia="Times New Roman" w:cs="Times New Roman"/>
          <w:kern w:val="0"/>
          <w:szCs w:val="24"/>
        </w:rPr>
        <w:lastRenderedPageBreak/>
        <w:t>transitioned from Democratic control to Republican control.</w:t>
      </w:r>
      <w:r w:rsidRPr="00802497">
        <w:rPr>
          <w:rFonts w:eastAsia="Yu Mincho" w:cs="Times New Roman"/>
          <w:kern w:val="0"/>
          <w:szCs w:val="24"/>
          <w:vertAlign w:val="superscript"/>
        </w:rPr>
        <w:footnoteReference w:id="55"/>
      </w:r>
      <w:r w:rsidRPr="00802497">
        <w:rPr>
          <w:rFonts w:eastAsia="Times New Roman" w:cs="Times New Roman"/>
          <w:kern w:val="0"/>
          <w:szCs w:val="24"/>
        </w:rPr>
        <w:t xml:space="preserve">  However, although the total number of states where the redistricting process was wholly controlled by a single party increased from 2010 to 2020, the number of total </w:t>
      </w:r>
      <w:r w:rsidRPr="00802497">
        <w:rPr>
          <w:rFonts w:eastAsia="Times New Roman" w:cs="Times New Roman"/>
          <w:i/>
          <w:iCs/>
          <w:kern w:val="0"/>
          <w:szCs w:val="24"/>
        </w:rPr>
        <w:t>districts</w:t>
      </w:r>
      <w:r w:rsidRPr="00802497">
        <w:rPr>
          <w:rFonts w:eastAsia="Times New Roman" w:cs="Times New Roman"/>
          <w:kern w:val="0"/>
          <w:szCs w:val="24"/>
        </w:rPr>
        <w:t xml:space="preserve"> in states under one party control decreased from 2010 to 2020.</w:t>
      </w:r>
      <w:r w:rsidRPr="00802497">
        <w:rPr>
          <w:rFonts w:eastAsia="Yu Mincho" w:cs="Times New Roman"/>
          <w:kern w:val="0"/>
          <w:szCs w:val="24"/>
          <w:vertAlign w:val="superscript"/>
        </w:rPr>
        <w:footnoteReference w:id="56"/>
      </w:r>
    </w:p>
    <w:p w14:paraId="6E69274A" w14:textId="77777777" w:rsidR="0066410C" w:rsidRPr="00802497" w:rsidRDefault="0066410C" w:rsidP="0066410C">
      <w:pPr>
        <w:spacing w:line="480" w:lineRule="auto"/>
        <w:ind w:firstLine="720"/>
        <w:rPr>
          <w:rFonts w:eastAsia="Times New Roman" w:cs="Times New Roman"/>
        </w:rPr>
      </w:pPr>
      <w:r w:rsidRPr="00802497">
        <w:rPr>
          <w:rFonts w:eastAsia="Times New Roman" w:cs="Times New Roman"/>
          <w:kern w:val="0"/>
          <w:szCs w:val="24"/>
        </w:rPr>
        <w:t xml:space="preserve">Although it is possible to have partisan gerrymandering even when </w:t>
      </w:r>
      <w:r w:rsidRPr="00320F15">
        <w:rPr>
          <w:rFonts w:eastAsia="Times New Roman" w:cs="Times New Roman"/>
          <w:kern w:val="0"/>
          <w:szCs w:val="24"/>
        </w:rPr>
        <w:t>it is not legislative decisions that determine the shape of the map,</w:t>
      </w:r>
      <w:r w:rsidRPr="00320F15">
        <w:rPr>
          <w:rFonts w:eastAsia="Yu Mincho" w:cs="Times New Roman"/>
          <w:kern w:val="0"/>
          <w:szCs w:val="24"/>
          <w:vertAlign w:val="superscript"/>
        </w:rPr>
        <w:footnoteReference w:id="57"/>
      </w:r>
      <w:r w:rsidRPr="00320F15">
        <w:rPr>
          <w:rFonts w:eastAsia="Times New Roman" w:cs="Times New Roman"/>
          <w:kern w:val="0"/>
          <w:szCs w:val="24"/>
        </w:rPr>
        <w:t xml:space="preserve"> </w:t>
      </w:r>
      <w:r w:rsidRPr="00320F15">
        <w:rPr>
          <w:rFonts w:eastAsia="Times New Roman" w:cs="Times New Roman"/>
        </w:rPr>
        <w:t>reformers viewed replacing legislative control over the map-making process with a reapportionment commission of a bipartisan or non-partisan nature as a major goal.</w:t>
      </w:r>
      <w:r w:rsidRPr="00320F15">
        <w:rPr>
          <w:rFonts w:eastAsia="Yu Mincho" w:cs="Times New Roman"/>
          <w:vertAlign w:val="superscript"/>
        </w:rPr>
        <w:footnoteReference w:id="58"/>
      </w:r>
      <w:r w:rsidRPr="00320F15">
        <w:rPr>
          <w:rFonts w:eastAsia="Times New Roman" w:cs="Times New Roman"/>
        </w:rPr>
        <w:t xml:space="preserve">  Most of the state court cases we consider from the 2020s’ redistricting</w:t>
      </w:r>
      <w:r w:rsidRPr="00802497">
        <w:rPr>
          <w:rFonts w:eastAsia="Times New Roman" w:cs="Times New Roman"/>
        </w:rPr>
        <w:t xml:space="preserve"> </w:t>
      </w:r>
      <w:r w:rsidRPr="00802497">
        <w:rPr>
          <w:rFonts w:eastAsia="Times New Roman" w:cs="Times New Roman"/>
        </w:rPr>
        <w:lastRenderedPageBreak/>
        <w:t>round involved states where the legislature is the primary redistricting authority.</w:t>
      </w:r>
      <w:commentRangeStart w:id="337"/>
      <w:commentRangeStart w:id="338"/>
      <w:commentRangeStart w:id="339"/>
      <w:r w:rsidRPr="00802497">
        <w:rPr>
          <w:rFonts w:eastAsia="Times New Roman" w:cs="Times New Roman"/>
          <w:vertAlign w:val="superscript"/>
        </w:rPr>
        <w:footnoteReference w:id="59"/>
      </w:r>
      <w:r w:rsidRPr="00802497">
        <w:rPr>
          <w:rFonts w:eastAsia="Times New Roman" w:cs="Times New Roman"/>
        </w:rPr>
        <w:t xml:space="preserve"> </w:t>
      </w:r>
      <w:commentRangeEnd w:id="337"/>
      <w:r>
        <w:rPr>
          <w:rStyle w:val="CommentReference"/>
          <w:szCs w:val="20"/>
        </w:rPr>
        <w:commentReference w:id="337"/>
      </w:r>
      <w:commentRangeEnd w:id="338"/>
      <w:r>
        <w:rPr>
          <w:rStyle w:val="CommentReference"/>
          <w:szCs w:val="20"/>
        </w:rPr>
        <w:commentReference w:id="338"/>
      </w:r>
      <w:commentRangeEnd w:id="339"/>
      <w:r w:rsidR="00DF00C6">
        <w:rPr>
          <w:rStyle w:val="CommentReference"/>
          <w:szCs w:val="20"/>
        </w:rPr>
        <w:commentReference w:id="339"/>
      </w:r>
      <w:r w:rsidRPr="00802497">
        <w:rPr>
          <w:rFonts w:eastAsia="Times New Roman" w:cs="Times New Roman"/>
        </w:rPr>
        <w:t xml:space="preserve"> The belief in the need for institutional reform of the redistricting process only increased after the Supreme Court’s decision in </w:t>
      </w:r>
      <w:r w:rsidRPr="00802497">
        <w:rPr>
          <w:rFonts w:eastAsia="Times New Roman" w:cs="Times New Roman"/>
          <w:i/>
          <w:iCs/>
        </w:rPr>
        <w:t>Rucho</w:t>
      </w:r>
      <w:r w:rsidRPr="00802497">
        <w:rPr>
          <w:rFonts w:eastAsia="Times New Roman" w:cs="Times New Roman"/>
        </w:rPr>
        <w:t>.</w:t>
      </w:r>
      <w:r w:rsidRPr="00802497">
        <w:rPr>
          <w:rFonts w:eastAsia="Yu Mincho" w:cs="Times New Roman"/>
          <w:vertAlign w:val="superscript"/>
        </w:rPr>
        <w:footnoteReference w:id="60"/>
      </w:r>
    </w:p>
    <w:p w14:paraId="531546CE" w14:textId="77777777" w:rsidR="0066410C" w:rsidRPr="00DF075F" w:rsidRDefault="0066410C" w:rsidP="0066410C">
      <w:pPr>
        <w:spacing w:line="480" w:lineRule="auto"/>
        <w:ind w:firstLine="720"/>
        <w:rPr>
          <w:rFonts w:eastAsia="Times New Roman" w:cs="Times New Roman"/>
        </w:rPr>
      </w:pPr>
      <w:r w:rsidRPr="00320F15">
        <w:rPr>
          <w:rFonts w:eastAsia="Times New Roman" w:cs="Times New Roman"/>
        </w:rPr>
        <w:t>Table 2 shows a different type of information about the litigation in states where partisan gerrymandering challenges were raised in state court—it shows who the plaintiffs were in those cases.  Plaintiffs may have different motivations for bringing partisan gerrymandering</w:t>
      </w:r>
      <w:r w:rsidRPr="00802497">
        <w:rPr>
          <w:rFonts w:eastAsia="Times New Roman" w:cs="Times New Roman"/>
        </w:rPr>
        <w:t xml:space="preserve"> challenges.  The minority party may hope to improve their electoral chances by overturning a gerrymander benefiting the party that drew the map, or racial and community groups may wish to overturn a </w:t>
      </w:r>
      <w:r w:rsidRPr="00320F15">
        <w:rPr>
          <w:rFonts w:eastAsia="Times New Roman" w:cs="Times New Roman"/>
        </w:rPr>
        <w:t>map that has consequences for their representation.  On the other hand, good</w:t>
      </w:r>
      <w:r w:rsidRPr="00320F15">
        <w:rPr>
          <w:rFonts w:eastAsia="Times New Roman" w:cs="Times New Roman"/>
        </w:rPr>
        <w:noBreakHyphen/>
        <w:t>government groups may simply be concerned with traditional districting criteria or their own notions of overall</w:t>
      </w:r>
      <w:r w:rsidRPr="00802497">
        <w:rPr>
          <w:rFonts w:eastAsia="Times New Roman" w:cs="Times New Roman"/>
        </w:rPr>
        <w:t xml:space="preserve"> “fairness.”  Perhaps the most important point to be made about Table 2 comes when we compare the limited number of partisan gerrymandering challenges in the 2010 redistricting in state courts, compared to the number of partisan gerrymandering challenges in </w:t>
      </w:r>
      <w:r w:rsidRPr="00802497">
        <w:rPr>
          <w:rFonts w:eastAsia="Times New Roman" w:cs="Times New Roman"/>
        </w:rPr>
        <w:lastRenderedPageBreak/>
        <w:t xml:space="preserve">state courts in the 2020 redistricting round.  But in making comparisons between 2010 round partisan gerrymandering litigants and 2020 round partisan gerrymandering litigants, we also need to take into account </w:t>
      </w:r>
      <w:r w:rsidRPr="000A3CDC">
        <w:rPr>
          <w:rFonts w:eastAsia="Times New Roman" w:cs="Times New Roman"/>
        </w:rPr>
        <w:t>the partisan gerrymandering challenges filed in federal courts in the 2010 redistricting round, including Pennsylvania, Maryland, North Carolina, and Wisconsin, since such federal challenges were not yet ruled out, and indeed the challenges in three of these four states—all but Pennsylvania—were successful in the lower federal courts.  The next most important point to make about this table is that</w:t>
      </w:r>
      <w:r w:rsidRPr="00802497">
        <w:rPr>
          <w:rFonts w:eastAsia="Times New Roman" w:cs="Times New Roman"/>
        </w:rPr>
        <w:t xml:space="preserve"> we can see that while state chapters of the League of Women Voters and groups such as Common Cause remain important in partisan gerrymandering litigation in state courts in the 2020 redistricting round, they were more important in state and federal courts in the previous round.  Although groups of individual plaintiffs were also found in the 2010 round, redistricting challenges of the 2020 round were more likely to have the lawyers for such groups of “individuals” as key players.  It does not seem unduly cynical to believe that partisan actors recruited members of the public to serve as named plaintiffs, so that what may appear to be civic-minded complaints about neutrality or fairness have partisan underpinnings, and the evidence here to that effect is clear.</w:t>
      </w:r>
      <w:r w:rsidRPr="00802497">
        <w:rPr>
          <w:rFonts w:eastAsia="Yu Mincho" w:cs="Times New Roman"/>
          <w:vertAlign w:val="superscript"/>
        </w:rPr>
        <w:footnoteReference w:id="61"/>
      </w:r>
      <w:r w:rsidRPr="00802497">
        <w:rPr>
          <w:rFonts w:eastAsia="Times New Roman" w:cs="Times New Roman"/>
        </w:rPr>
        <w:t xml:space="preserve">  Of course, it is very </w:t>
      </w:r>
      <w:r w:rsidRPr="00802497">
        <w:rPr>
          <w:rFonts w:eastAsia="Times New Roman" w:cs="Times New Roman"/>
        </w:rPr>
        <w:lastRenderedPageBreak/>
        <w:t xml:space="preserve">difficult to infer “true” motivations.  Interest groups that are ostensibly non-partisan may have been “captured” by a </w:t>
      </w:r>
      <w:r w:rsidRPr="00DF075F">
        <w:rPr>
          <w:rFonts w:eastAsia="Times New Roman" w:cs="Times New Roman"/>
        </w:rPr>
        <w:t xml:space="preserve">political interest, or racial groups may recognize a kind of common fate with the party which provides most of the descriptive representation to members of their group. </w:t>
      </w:r>
    </w:p>
    <w:p w14:paraId="724A2FAA" w14:textId="77777777" w:rsidR="0066410C" w:rsidRPr="00802497" w:rsidRDefault="0066410C" w:rsidP="0066410C">
      <w:pPr>
        <w:jc w:val="center"/>
        <w:rPr>
          <w:rFonts w:eastAsia="Times New Roman" w:cs="Times New Roman"/>
        </w:rPr>
      </w:pPr>
      <w:r w:rsidRPr="00DF075F">
        <w:rPr>
          <w:rFonts w:eastAsia="Yu Gothic Light" w:cs="Times New Roman"/>
          <w:i/>
          <w:iCs/>
        </w:rPr>
        <w:t>Table 2</w:t>
      </w:r>
      <w:r w:rsidRPr="00DF075F">
        <w:rPr>
          <w:rFonts w:eastAsia="Yu Gothic Light" w:cs="Times New Roman"/>
        </w:rPr>
        <w:t xml:space="preserve">.  </w:t>
      </w:r>
      <w:r w:rsidRPr="00DF075F">
        <w:rPr>
          <w:rFonts w:eastAsia="Times New Roman" w:cs="Times New Roman"/>
        </w:rPr>
        <w:t>Who Challenges in State Courts?  The Plaintiffs Identified in Partisan Gerrymandering Lawsuits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4675"/>
      </w:tblGrid>
      <w:tr w:rsidR="0066410C" w:rsidRPr="00802497" w14:paraId="08397D0E" w14:textId="77777777" w:rsidTr="00F8649F">
        <w:trPr>
          <w:jc w:val="center"/>
        </w:trPr>
        <w:tc>
          <w:tcPr>
            <w:tcW w:w="3535" w:type="dxa"/>
            <w:shd w:val="clear" w:color="000000" w:fill="D9D9D9"/>
            <w:vAlign w:val="center"/>
            <w:hideMark/>
          </w:tcPr>
          <w:p w14:paraId="23137D01" w14:textId="77777777" w:rsidR="0066410C" w:rsidRPr="00802497" w:rsidRDefault="0066410C" w:rsidP="00F8649F">
            <w:pPr>
              <w:jc w:val="center"/>
              <w:rPr>
                <w:rFonts w:eastAsia="Times New Roman" w:cs="Times New Roman"/>
                <w:color w:val="000000"/>
                <w:sz w:val="19"/>
                <w:szCs w:val="19"/>
              </w:rPr>
            </w:pPr>
            <w:r w:rsidRPr="00802497">
              <w:rPr>
                <w:rFonts w:eastAsia="Times New Roman" w:cs="Times New Roman"/>
                <w:color w:val="000000"/>
                <w:sz w:val="19"/>
                <w:szCs w:val="19"/>
              </w:rPr>
              <w:t>Redistricting Cases in State Court</w:t>
            </w:r>
          </w:p>
        </w:tc>
        <w:tc>
          <w:tcPr>
            <w:tcW w:w="3535" w:type="dxa"/>
            <w:shd w:val="clear" w:color="000000" w:fill="D9D9D9"/>
            <w:vAlign w:val="center"/>
            <w:hideMark/>
          </w:tcPr>
          <w:p w14:paraId="3DAF46BC" w14:textId="77777777" w:rsidR="0066410C" w:rsidRPr="00802497" w:rsidRDefault="0066410C" w:rsidP="00F8649F">
            <w:pPr>
              <w:jc w:val="center"/>
              <w:rPr>
                <w:rFonts w:eastAsia="Times New Roman" w:cs="Times New Roman"/>
                <w:color w:val="000000"/>
                <w:sz w:val="19"/>
                <w:szCs w:val="19"/>
              </w:rPr>
            </w:pPr>
            <w:r w:rsidRPr="00802497">
              <w:rPr>
                <w:rFonts w:eastAsia="Times New Roman" w:cs="Times New Roman"/>
                <w:color w:val="000000"/>
                <w:sz w:val="19"/>
                <w:szCs w:val="19"/>
              </w:rPr>
              <w:t>Plaintiffs</w:t>
            </w:r>
          </w:p>
        </w:tc>
      </w:tr>
      <w:tr w:rsidR="0066410C" w:rsidRPr="00802497" w14:paraId="4D86CC58" w14:textId="77777777" w:rsidTr="00F8649F">
        <w:trPr>
          <w:jc w:val="center"/>
        </w:trPr>
        <w:tc>
          <w:tcPr>
            <w:tcW w:w="7070" w:type="dxa"/>
            <w:gridSpan w:val="2"/>
            <w:shd w:val="clear" w:color="auto" w:fill="auto"/>
            <w:vAlign w:val="center"/>
          </w:tcPr>
          <w:p w14:paraId="207F4500" w14:textId="77777777" w:rsidR="0066410C" w:rsidRPr="00802497" w:rsidRDefault="0066410C" w:rsidP="00F8649F">
            <w:pPr>
              <w:jc w:val="center"/>
              <w:rPr>
                <w:rFonts w:eastAsia="Times New Roman" w:cs="Times New Roman"/>
                <w:color w:val="000000"/>
                <w:sz w:val="18"/>
                <w:szCs w:val="18"/>
              </w:rPr>
            </w:pPr>
            <w:r w:rsidRPr="00802497">
              <w:rPr>
                <w:rFonts w:eastAsia="Times New Roman" w:cs="Times New Roman"/>
                <w:color w:val="000000"/>
                <w:sz w:val="18"/>
                <w:szCs w:val="18"/>
              </w:rPr>
              <w:t>Florida</w:t>
            </w:r>
          </w:p>
        </w:tc>
      </w:tr>
      <w:tr w:rsidR="0066410C" w:rsidRPr="00802497" w14:paraId="18A0220C" w14:textId="77777777" w:rsidTr="00F8649F">
        <w:trPr>
          <w:jc w:val="center"/>
        </w:trPr>
        <w:tc>
          <w:tcPr>
            <w:tcW w:w="3535" w:type="dxa"/>
            <w:shd w:val="clear" w:color="auto" w:fill="auto"/>
            <w:vAlign w:val="center"/>
            <w:hideMark/>
          </w:tcPr>
          <w:p w14:paraId="475A206A"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i/>
                <w:iCs/>
                <w:color w:val="000000"/>
                <w:sz w:val="18"/>
                <w:szCs w:val="18"/>
              </w:rPr>
              <w:t>League of Women Voters of Fla. v. Detzner</w:t>
            </w:r>
            <w:r w:rsidRPr="00DF075F">
              <w:rPr>
                <w:rFonts w:eastAsia="Times New Roman" w:cs="Times New Roman"/>
                <w:color w:val="000000"/>
                <w:sz w:val="18"/>
                <w:szCs w:val="18"/>
              </w:rPr>
              <w:t>, 172 So. 3d 363 (Fla. 2015)</w:t>
            </w:r>
          </w:p>
        </w:tc>
        <w:tc>
          <w:tcPr>
            <w:tcW w:w="3535" w:type="dxa"/>
            <w:shd w:val="clear" w:color="auto" w:fill="auto"/>
            <w:vAlign w:val="center"/>
            <w:hideMark/>
          </w:tcPr>
          <w:p w14:paraId="679A512E"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color w:val="000000"/>
                <w:sz w:val="18"/>
                <w:szCs w:val="18"/>
              </w:rPr>
              <w:t>League Plaintiffs: The League of Women Voters of Florida, Common Cause, Citizens registered to vote in Florida.</w:t>
            </w:r>
          </w:p>
          <w:p w14:paraId="26294746"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color w:val="000000"/>
                <w:sz w:val="18"/>
                <w:szCs w:val="18"/>
              </w:rPr>
              <w:t>Romo Plaintiffs: Citizens registered to vote in Florida.</w:t>
            </w:r>
          </w:p>
        </w:tc>
      </w:tr>
      <w:tr w:rsidR="0066410C" w:rsidRPr="00802497" w14:paraId="5D0DDE57" w14:textId="77777777" w:rsidTr="00F8649F">
        <w:trPr>
          <w:jc w:val="center"/>
        </w:trPr>
        <w:tc>
          <w:tcPr>
            <w:tcW w:w="3535" w:type="dxa"/>
            <w:shd w:val="clear" w:color="auto" w:fill="auto"/>
            <w:vAlign w:val="center"/>
          </w:tcPr>
          <w:p w14:paraId="5246E320"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i/>
                <w:iCs/>
                <w:color w:val="000000"/>
                <w:sz w:val="18"/>
                <w:szCs w:val="18"/>
              </w:rPr>
              <w:t>Black Voters Matter Capacity Bldg. Inst., Inc. v. Fla. Sec’y of State</w:t>
            </w:r>
            <w:r w:rsidRPr="00DF075F">
              <w:rPr>
                <w:rFonts w:eastAsia="Times New Roman" w:cs="Times New Roman"/>
                <w:color w:val="000000"/>
                <w:sz w:val="18"/>
                <w:szCs w:val="18"/>
              </w:rPr>
              <w:t xml:space="preserve">, No. SC2023-1671 (Fla. Jan. 24, 2024) (Fl. </w:t>
            </w:r>
            <w:proofErr w:type="spellStart"/>
            <w:r w:rsidRPr="00DF075F">
              <w:rPr>
                <w:rFonts w:eastAsia="Times New Roman" w:cs="Times New Roman"/>
                <w:color w:val="000000"/>
                <w:sz w:val="18"/>
                <w:szCs w:val="18"/>
              </w:rPr>
              <w:t>Cts</w:t>
            </w:r>
            <w:proofErr w:type="spellEnd"/>
            <w:r w:rsidRPr="00DF075F">
              <w:rPr>
                <w:rFonts w:eastAsia="Times New Roman" w:cs="Times New Roman"/>
                <w:color w:val="000000"/>
                <w:sz w:val="18"/>
                <w:szCs w:val="18"/>
              </w:rPr>
              <w:t xml:space="preserve">. ACIS) (outcome pending) </w:t>
            </w:r>
          </w:p>
        </w:tc>
        <w:tc>
          <w:tcPr>
            <w:tcW w:w="3535" w:type="dxa"/>
            <w:shd w:val="clear" w:color="auto" w:fill="auto"/>
            <w:vAlign w:val="center"/>
          </w:tcPr>
          <w:p w14:paraId="04842862"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color w:val="000000"/>
                <w:sz w:val="18"/>
                <w:szCs w:val="18"/>
              </w:rPr>
              <w:t>Black Voters Matter Capacity Building Institute, Inc., Equal Ground Education Fund, Inc., League of Women Voters of Florida, Inc., League of Women Voters of Florida Education Fund, Inc., Florida Rising Together, Citizens registered to vote in Florida.</w:t>
            </w:r>
          </w:p>
        </w:tc>
      </w:tr>
      <w:tr w:rsidR="0066410C" w:rsidRPr="00802497" w14:paraId="3979922A" w14:textId="77777777" w:rsidTr="00F8649F">
        <w:trPr>
          <w:jc w:val="center"/>
        </w:trPr>
        <w:tc>
          <w:tcPr>
            <w:tcW w:w="7070" w:type="dxa"/>
            <w:gridSpan w:val="2"/>
            <w:shd w:val="clear" w:color="auto" w:fill="auto"/>
            <w:vAlign w:val="center"/>
          </w:tcPr>
          <w:p w14:paraId="781785EB" w14:textId="77777777" w:rsidR="0066410C" w:rsidRPr="00802497" w:rsidRDefault="0066410C" w:rsidP="00F8649F">
            <w:pPr>
              <w:jc w:val="center"/>
              <w:rPr>
                <w:rFonts w:eastAsia="Times New Roman" w:cs="Times New Roman"/>
                <w:color w:val="000000"/>
                <w:sz w:val="18"/>
                <w:szCs w:val="18"/>
              </w:rPr>
            </w:pPr>
            <w:r w:rsidRPr="00802497">
              <w:rPr>
                <w:rFonts w:eastAsia="Times New Roman" w:cs="Times New Roman"/>
                <w:color w:val="000000"/>
                <w:sz w:val="18"/>
                <w:szCs w:val="18"/>
              </w:rPr>
              <w:t>Kansas</w:t>
            </w:r>
          </w:p>
        </w:tc>
      </w:tr>
      <w:tr w:rsidR="0066410C" w:rsidRPr="00802497" w14:paraId="33D7A47D" w14:textId="77777777" w:rsidTr="00F8649F">
        <w:trPr>
          <w:jc w:val="center"/>
        </w:trPr>
        <w:tc>
          <w:tcPr>
            <w:tcW w:w="3535" w:type="dxa"/>
            <w:shd w:val="clear" w:color="auto" w:fill="auto"/>
            <w:vAlign w:val="center"/>
            <w:hideMark/>
          </w:tcPr>
          <w:p w14:paraId="07E93099"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i/>
                <w:iCs/>
                <w:color w:val="000000"/>
                <w:sz w:val="18"/>
                <w:szCs w:val="18"/>
              </w:rPr>
              <w:t>Rivera v. Schwab</w:t>
            </w:r>
            <w:r w:rsidRPr="00DF075F">
              <w:rPr>
                <w:rFonts w:eastAsia="Times New Roman" w:cs="Times New Roman"/>
                <w:color w:val="000000"/>
                <w:sz w:val="18"/>
                <w:szCs w:val="18"/>
              </w:rPr>
              <w:t>, 512 P.3d 168 (Kan. 2022) (consolidated with </w:t>
            </w:r>
            <w:r w:rsidRPr="00DF075F">
              <w:rPr>
                <w:rFonts w:eastAsia="Times New Roman" w:cs="Times New Roman"/>
                <w:i/>
                <w:iCs/>
                <w:color w:val="000000"/>
                <w:sz w:val="18"/>
                <w:szCs w:val="18"/>
              </w:rPr>
              <w:t>Alonzo v. Schwab</w:t>
            </w:r>
            <w:r w:rsidRPr="00DF075F">
              <w:rPr>
                <w:rFonts w:eastAsia="Times New Roman" w:cs="Times New Roman"/>
                <w:color w:val="000000"/>
                <w:sz w:val="18"/>
                <w:szCs w:val="18"/>
              </w:rPr>
              <w:t xml:space="preserve">, No. 2022-CV-90 (Kan. Dist. Ct. Feb. 14, 2022); and </w:t>
            </w:r>
            <w:r w:rsidRPr="00DF075F">
              <w:rPr>
                <w:rFonts w:eastAsia="Times New Roman" w:cs="Times New Roman"/>
                <w:i/>
                <w:iCs/>
                <w:color w:val="000000"/>
                <w:sz w:val="18"/>
                <w:szCs w:val="18"/>
              </w:rPr>
              <w:t>Frick v. Schwab</w:t>
            </w:r>
            <w:r w:rsidRPr="00DF075F">
              <w:rPr>
                <w:rFonts w:eastAsia="Times New Roman" w:cs="Times New Roman"/>
                <w:color w:val="000000"/>
                <w:sz w:val="18"/>
                <w:szCs w:val="18"/>
              </w:rPr>
              <w:t>, No. 2022-CV-71 (Kan. Dist. Ct. Mar. 1, 2022))</w:t>
            </w:r>
          </w:p>
        </w:tc>
        <w:tc>
          <w:tcPr>
            <w:tcW w:w="3535" w:type="dxa"/>
            <w:shd w:val="clear" w:color="auto" w:fill="auto"/>
            <w:vAlign w:val="center"/>
            <w:hideMark/>
          </w:tcPr>
          <w:p w14:paraId="17FA212C"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color w:val="000000"/>
                <w:sz w:val="18"/>
                <w:szCs w:val="18"/>
              </w:rPr>
              <w:t>Rivera Plaintiffs: Citizens registered to vote in Kansas.</w:t>
            </w:r>
          </w:p>
          <w:p w14:paraId="71D74250"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color w:val="000000"/>
                <w:sz w:val="18"/>
                <w:szCs w:val="18"/>
              </w:rPr>
              <w:t>Alonzo Plaintiffs: Citizens registered to vote in Kansas.</w:t>
            </w:r>
          </w:p>
          <w:p w14:paraId="6A17F324"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color w:val="000000"/>
                <w:sz w:val="18"/>
                <w:szCs w:val="18"/>
              </w:rPr>
              <w:t>Frick Plaintiffs: Citizens registered to vote in Kansas.</w:t>
            </w:r>
          </w:p>
        </w:tc>
      </w:tr>
      <w:tr w:rsidR="0066410C" w:rsidRPr="00802497" w14:paraId="6978F4C6" w14:textId="77777777" w:rsidTr="00F8649F">
        <w:trPr>
          <w:jc w:val="center"/>
        </w:trPr>
        <w:tc>
          <w:tcPr>
            <w:tcW w:w="7070" w:type="dxa"/>
            <w:gridSpan w:val="2"/>
            <w:shd w:val="clear" w:color="auto" w:fill="auto"/>
            <w:vAlign w:val="center"/>
          </w:tcPr>
          <w:p w14:paraId="72CE2546" w14:textId="77777777" w:rsidR="0066410C" w:rsidRPr="00802497" w:rsidRDefault="0066410C" w:rsidP="00F8649F">
            <w:pPr>
              <w:jc w:val="center"/>
              <w:rPr>
                <w:rFonts w:eastAsia="Times New Roman" w:cs="Times New Roman"/>
                <w:color w:val="000000"/>
                <w:sz w:val="18"/>
                <w:szCs w:val="18"/>
              </w:rPr>
            </w:pPr>
            <w:r w:rsidRPr="00802497">
              <w:rPr>
                <w:rFonts w:eastAsia="Times New Roman" w:cs="Times New Roman"/>
                <w:color w:val="000000"/>
                <w:sz w:val="18"/>
                <w:szCs w:val="18"/>
              </w:rPr>
              <w:t>Kentucky</w:t>
            </w:r>
          </w:p>
        </w:tc>
      </w:tr>
      <w:tr w:rsidR="0066410C" w:rsidRPr="00802497" w14:paraId="24368F49" w14:textId="77777777" w:rsidTr="00F8649F">
        <w:trPr>
          <w:jc w:val="center"/>
        </w:trPr>
        <w:tc>
          <w:tcPr>
            <w:tcW w:w="3535" w:type="dxa"/>
            <w:shd w:val="clear" w:color="auto" w:fill="auto"/>
            <w:vAlign w:val="center"/>
            <w:hideMark/>
          </w:tcPr>
          <w:p w14:paraId="605343FE" w14:textId="4D9B2FE0" w:rsidR="0066410C" w:rsidRPr="00DF075F" w:rsidRDefault="0066410C" w:rsidP="00F8649F">
            <w:pPr>
              <w:rPr>
                <w:rFonts w:eastAsia="Times New Roman" w:cs="Times New Roman"/>
                <w:color w:val="000000"/>
                <w:sz w:val="18"/>
                <w:szCs w:val="18"/>
              </w:rPr>
            </w:pPr>
            <w:r w:rsidRPr="00DF075F">
              <w:rPr>
                <w:rFonts w:eastAsia="Times New Roman" w:cs="Times New Roman"/>
                <w:i/>
                <w:iCs/>
                <w:color w:val="000000"/>
                <w:sz w:val="18"/>
                <w:szCs w:val="18"/>
              </w:rPr>
              <w:t xml:space="preserve">Graham v. </w:t>
            </w:r>
            <w:del w:id="346" w:author="Chase, Noah" w:date="2024-10-14T15:18:00Z" w16du:dateUtc="2024-10-14T19:18:00Z">
              <w:r w:rsidRPr="00DF075F" w:rsidDel="00383F59">
                <w:rPr>
                  <w:rFonts w:eastAsia="Times New Roman" w:cs="Times New Roman"/>
                  <w:i/>
                  <w:iCs/>
                  <w:color w:val="000000"/>
                  <w:sz w:val="18"/>
                  <w:szCs w:val="18"/>
                </w:rPr>
                <w:delText xml:space="preserve">Sec’y of State Michael </w:delText>
              </w:r>
            </w:del>
            <w:r w:rsidRPr="00DF075F">
              <w:rPr>
                <w:rFonts w:eastAsia="Times New Roman" w:cs="Times New Roman"/>
                <w:i/>
                <w:iCs/>
                <w:color w:val="000000"/>
                <w:sz w:val="18"/>
                <w:szCs w:val="18"/>
              </w:rPr>
              <w:t>Adams</w:t>
            </w:r>
            <w:r w:rsidRPr="00DF075F">
              <w:rPr>
                <w:rFonts w:eastAsia="Times New Roman" w:cs="Times New Roman"/>
                <w:color w:val="000000"/>
                <w:sz w:val="18"/>
                <w:szCs w:val="18"/>
              </w:rPr>
              <w:t xml:space="preserve">, </w:t>
            </w:r>
            <w:del w:id="347" w:author="Chase, Noah" w:date="2024-10-14T12:06:00Z" w16du:dateUtc="2024-10-14T16:06:00Z">
              <w:r w:rsidRPr="00DF075F" w:rsidDel="009F4EFA">
                <w:rPr>
                  <w:rFonts w:eastAsia="Times New Roman" w:cs="Times New Roman"/>
                  <w:color w:val="000000"/>
                  <w:sz w:val="18"/>
                  <w:szCs w:val="18"/>
                </w:rPr>
                <w:delText xml:space="preserve">No. 2023-SC-0139, 2023 WL 8640825 </w:delText>
              </w:r>
            </w:del>
            <w:ins w:id="348" w:author="Chase, Noah" w:date="2024-10-14T12:06:00Z" w16du:dateUtc="2024-10-14T16:06:00Z">
              <w:r w:rsidR="008424E0">
                <w:rPr>
                  <w:rFonts w:eastAsia="Times New Roman" w:cs="Times New Roman"/>
                  <w:color w:val="000000"/>
                  <w:sz w:val="18"/>
                  <w:szCs w:val="18"/>
                </w:rPr>
                <w:t xml:space="preserve">684 </w:t>
              </w:r>
            </w:ins>
            <w:ins w:id="349" w:author="Chase, Noah" w:date="2024-10-14T12:11:00Z" w16du:dateUtc="2024-10-14T16:11:00Z">
              <w:r w:rsidR="00B21896" w:rsidRPr="00B21896">
                <w:rPr>
                  <w:color w:val="000000"/>
                  <w:rPrChange w:id="350" w:author="Chase, Noah" w:date="2024-10-14T12:11:00Z" w16du:dateUtc="2024-10-14T16:11:00Z">
                    <w:rPr>
                      <w:rStyle w:val="Hyperlink"/>
                      <w:rFonts w:eastAsia="Times New Roman" w:cs="Times New Roman"/>
                      <w:sz w:val="18"/>
                      <w:szCs w:val="18"/>
                    </w:rPr>
                  </w:rPrChange>
                </w:rPr>
                <w:t>S.W.3d</w:t>
              </w:r>
            </w:ins>
            <w:ins w:id="351" w:author="Chase, Noah" w:date="2024-10-14T12:06:00Z" w16du:dateUtc="2024-10-14T16:06:00Z">
              <w:r w:rsidR="008424E0">
                <w:rPr>
                  <w:rFonts w:eastAsia="Times New Roman" w:cs="Times New Roman"/>
                  <w:color w:val="000000"/>
                  <w:sz w:val="18"/>
                  <w:szCs w:val="18"/>
                </w:rPr>
                <w:t xml:space="preserve"> 663 </w:t>
              </w:r>
            </w:ins>
            <w:r w:rsidRPr="00DF075F">
              <w:rPr>
                <w:rFonts w:eastAsia="Times New Roman" w:cs="Times New Roman"/>
                <w:color w:val="000000"/>
                <w:sz w:val="18"/>
                <w:szCs w:val="18"/>
              </w:rPr>
              <w:t xml:space="preserve">(Ky. </w:t>
            </w:r>
            <w:del w:id="352" w:author="Chase, Noah" w:date="2024-10-14T12:06:00Z" w16du:dateUtc="2024-10-14T16:06:00Z">
              <w:r w:rsidRPr="00DF075F" w:rsidDel="008424E0">
                <w:rPr>
                  <w:rFonts w:eastAsia="Times New Roman" w:cs="Times New Roman"/>
                  <w:color w:val="000000"/>
                  <w:sz w:val="18"/>
                  <w:szCs w:val="18"/>
                </w:rPr>
                <w:delText xml:space="preserve">Dec. 14, </w:delText>
              </w:r>
            </w:del>
            <w:r w:rsidRPr="00DF075F">
              <w:rPr>
                <w:rFonts w:eastAsia="Times New Roman" w:cs="Times New Roman"/>
                <w:color w:val="000000"/>
                <w:sz w:val="18"/>
                <w:szCs w:val="18"/>
              </w:rPr>
              <w:t>2023)</w:t>
            </w:r>
          </w:p>
        </w:tc>
        <w:tc>
          <w:tcPr>
            <w:tcW w:w="3535" w:type="dxa"/>
            <w:shd w:val="clear" w:color="auto" w:fill="auto"/>
            <w:vAlign w:val="center"/>
            <w:hideMark/>
          </w:tcPr>
          <w:p w14:paraId="75644EF9"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color w:val="000000"/>
                <w:sz w:val="18"/>
                <w:szCs w:val="18"/>
              </w:rPr>
              <w:t>Kentucky democratic party, Citizens registered to vote in Kentucky.</w:t>
            </w:r>
          </w:p>
        </w:tc>
      </w:tr>
      <w:tr w:rsidR="0066410C" w:rsidRPr="00802497" w14:paraId="5D10FE8C" w14:textId="77777777" w:rsidTr="00F8649F">
        <w:trPr>
          <w:jc w:val="center"/>
        </w:trPr>
        <w:tc>
          <w:tcPr>
            <w:tcW w:w="7070" w:type="dxa"/>
            <w:gridSpan w:val="2"/>
            <w:shd w:val="clear" w:color="auto" w:fill="auto"/>
            <w:vAlign w:val="center"/>
          </w:tcPr>
          <w:p w14:paraId="5C239B7D" w14:textId="77777777" w:rsidR="0066410C" w:rsidRPr="00802497" w:rsidRDefault="0066410C" w:rsidP="00F8649F">
            <w:pPr>
              <w:jc w:val="center"/>
              <w:rPr>
                <w:rFonts w:eastAsia="Times New Roman" w:cs="Times New Roman"/>
                <w:color w:val="000000"/>
                <w:sz w:val="18"/>
                <w:szCs w:val="18"/>
              </w:rPr>
            </w:pPr>
            <w:r w:rsidRPr="00802497">
              <w:rPr>
                <w:rFonts w:eastAsia="Times New Roman" w:cs="Times New Roman"/>
                <w:color w:val="000000"/>
                <w:sz w:val="18"/>
                <w:szCs w:val="18"/>
              </w:rPr>
              <w:t>Maryland</w:t>
            </w:r>
          </w:p>
        </w:tc>
      </w:tr>
      <w:tr w:rsidR="0066410C" w:rsidRPr="00802497" w14:paraId="0035A806" w14:textId="77777777" w:rsidTr="00F8649F">
        <w:trPr>
          <w:jc w:val="center"/>
        </w:trPr>
        <w:tc>
          <w:tcPr>
            <w:tcW w:w="3535" w:type="dxa"/>
            <w:shd w:val="clear" w:color="auto" w:fill="auto"/>
            <w:vAlign w:val="center"/>
            <w:hideMark/>
          </w:tcPr>
          <w:p w14:paraId="70022F87" w14:textId="77777777" w:rsidR="0066410C" w:rsidRPr="00DF075F" w:rsidRDefault="0066410C" w:rsidP="00F8649F">
            <w:pPr>
              <w:rPr>
                <w:rFonts w:eastAsia="Times New Roman" w:cs="Times New Roman"/>
                <w:color w:val="000000"/>
                <w:sz w:val="18"/>
                <w:szCs w:val="18"/>
              </w:rPr>
            </w:pPr>
            <w:proofErr w:type="spellStart"/>
            <w:r w:rsidRPr="00DF075F">
              <w:rPr>
                <w:rFonts w:eastAsia="Times New Roman" w:cs="Times New Roman"/>
                <w:i/>
                <w:iCs/>
                <w:color w:val="000000"/>
                <w:sz w:val="18"/>
                <w:szCs w:val="18"/>
              </w:rPr>
              <w:t>Lamone</w:t>
            </w:r>
            <w:proofErr w:type="spellEnd"/>
            <w:r w:rsidRPr="00DF075F">
              <w:rPr>
                <w:rFonts w:eastAsia="Times New Roman" w:cs="Times New Roman"/>
                <w:i/>
                <w:iCs/>
                <w:color w:val="000000"/>
                <w:sz w:val="18"/>
                <w:szCs w:val="18"/>
              </w:rPr>
              <w:t xml:space="preserve"> v. </w:t>
            </w:r>
            <w:proofErr w:type="spellStart"/>
            <w:r w:rsidRPr="00DF075F">
              <w:rPr>
                <w:rFonts w:eastAsia="Times New Roman" w:cs="Times New Roman"/>
                <w:i/>
                <w:iCs/>
                <w:color w:val="000000"/>
                <w:sz w:val="18"/>
                <w:szCs w:val="18"/>
              </w:rPr>
              <w:t>Benisek</w:t>
            </w:r>
            <w:proofErr w:type="spellEnd"/>
            <w:r w:rsidRPr="00DF075F">
              <w:rPr>
                <w:rFonts w:eastAsia="Times New Roman" w:cs="Times New Roman"/>
                <w:color w:val="000000"/>
                <w:sz w:val="18"/>
                <w:szCs w:val="18"/>
              </w:rPr>
              <w:t xml:space="preserve">, 348 F. Supp. 3d 493 (D. Md. 2018) (consolidated with </w:t>
            </w:r>
            <w:r w:rsidRPr="00DF075F">
              <w:rPr>
                <w:rFonts w:eastAsia="Times New Roman" w:cs="Times New Roman"/>
                <w:i/>
                <w:iCs/>
                <w:color w:val="000000"/>
                <w:sz w:val="18"/>
                <w:szCs w:val="18"/>
              </w:rPr>
              <w:t>Rucho v. Common Cau</w:t>
            </w:r>
            <w:r w:rsidRPr="00DF075F">
              <w:rPr>
                <w:rFonts w:eastAsia="Times New Roman" w:cs="Times New Roman"/>
                <w:color w:val="000000"/>
                <w:sz w:val="18"/>
                <w:szCs w:val="18"/>
              </w:rPr>
              <w:t>se)</w:t>
            </w:r>
          </w:p>
        </w:tc>
        <w:tc>
          <w:tcPr>
            <w:tcW w:w="3535" w:type="dxa"/>
            <w:shd w:val="clear" w:color="auto" w:fill="auto"/>
            <w:vAlign w:val="center"/>
            <w:hideMark/>
          </w:tcPr>
          <w:p w14:paraId="1EE632C0"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color w:val="000000"/>
                <w:sz w:val="18"/>
                <w:szCs w:val="18"/>
              </w:rPr>
              <w:t>Citizens registered to vote in Maryland.</w:t>
            </w:r>
          </w:p>
        </w:tc>
      </w:tr>
      <w:tr w:rsidR="0066410C" w:rsidRPr="00802497" w14:paraId="7F68A5D5" w14:textId="77777777" w:rsidTr="00F8649F">
        <w:trPr>
          <w:jc w:val="center"/>
        </w:trPr>
        <w:tc>
          <w:tcPr>
            <w:tcW w:w="3535" w:type="dxa"/>
            <w:shd w:val="clear" w:color="auto" w:fill="auto"/>
            <w:vAlign w:val="center"/>
            <w:hideMark/>
          </w:tcPr>
          <w:p w14:paraId="257BB178"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i/>
                <w:iCs/>
                <w:color w:val="000000"/>
                <w:sz w:val="18"/>
                <w:szCs w:val="18"/>
              </w:rPr>
              <w:t xml:space="preserve">Szeliga v. </w:t>
            </w:r>
            <w:proofErr w:type="spellStart"/>
            <w:r w:rsidRPr="00DF075F">
              <w:rPr>
                <w:rFonts w:eastAsia="Times New Roman" w:cs="Times New Roman"/>
                <w:i/>
                <w:iCs/>
                <w:color w:val="000000"/>
                <w:sz w:val="18"/>
                <w:szCs w:val="18"/>
              </w:rPr>
              <w:t>Lamone</w:t>
            </w:r>
            <w:proofErr w:type="spellEnd"/>
            <w:r w:rsidRPr="00DF075F">
              <w:rPr>
                <w:rFonts w:eastAsia="Times New Roman" w:cs="Times New Roman"/>
                <w:color w:val="000000"/>
                <w:sz w:val="18"/>
                <w:szCs w:val="18"/>
              </w:rPr>
              <w:t>, No. C-02-CV-21-001816, 2022 Md. Cir. Ct. LEXIS 9 (Mar. 25, 2022)</w:t>
            </w:r>
          </w:p>
        </w:tc>
        <w:tc>
          <w:tcPr>
            <w:tcW w:w="3535" w:type="dxa"/>
            <w:shd w:val="clear" w:color="auto" w:fill="auto"/>
            <w:vAlign w:val="center"/>
            <w:hideMark/>
          </w:tcPr>
          <w:p w14:paraId="1554006B"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color w:val="000000"/>
                <w:sz w:val="18"/>
                <w:szCs w:val="18"/>
              </w:rPr>
              <w:t>Szeliga Plaintiffs: Citizens registered to vote in Maryland.</w:t>
            </w:r>
          </w:p>
          <w:p w14:paraId="52A0D718"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color w:val="000000"/>
                <w:sz w:val="18"/>
                <w:szCs w:val="18"/>
              </w:rPr>
              <w:t>Parrott Plaintiffs: Citizens registered to vote in Maryland.</w:t>
            </w:r>
          </w:p>
        </w:tc>
      </w:tr>
      <w:tr w:rsidR="0066410C" w:rsidRPr="00802497" w14:paraId="093D49E1" w14:textId="77777777" w:rsidTr="00F8649F">
        <w:trPr>
          <w:jc w:val="center"/>
        </w:trPr>
        <w:tc>
          <w:tcPr>
            <w:tcW w:w="7070" w:type="dxa"/>
            <w:gridSpan w:val="2"/>
            <w:shd w:val="clear" w:color="auto" w:fill="auto"/>
            <w:vAlign w:val="center"/>
          </w:tcPr>
          <w:p w14:paraId="6CAECEB8" w14:textId="77777777" w:rsidR="0066410C" w:rsidRPr="00802497" w:rsidRDefault="0066410C" w:rsidP="00F8649F">
            <w:pPr>
              <w:jc w:val="center"/>
              <w:rPr>
                <w:rFonts w:eastAsia="Times New Roman" w:cs="Times New Roman"/>
                <w:color w:val="000000"/>
                <w:sz w:val="18"/>
                <w:szCs w:val="18"/>
              </w:rPr>
            </w:pPr>
            <w:r w:rsidRPr="00802497">
              <w:rPr>
                <w:rFonts w:eastAsia="Times New Roman" w:cs="Times New Roman"/>
                <w:color w:val="000000"/>
                <w:sz w:val="18"/>
                <w:szCs w:val="18"/>
              </w:rPr>
              <w:t>New Mexico</w:t>
            </w:r>
          </w:p>
        </w:tc>
      </w:tr>
      <w:tr w:rsidR="0066410C" w:rsidRPr="00802497" w14:paraId="3599BE60" w14:textId="77777777" w:rsidTr="00F8649F">
        <w:trPr>
          <w:jc w:val="center"/>
        </w:trPr>
        <w:tc>
          <w:tcPr>
            <w:tcW w:w="3535" w:type="dxa"/>
            <w:shd w:val="clear" w:color="auto" w:fill="auto"/>
            <w:vAlign w:val="center"/>
            <w:hideMark/>
          </w:tcPr>
          <w:p w14:paraId="0F47F8E9" w14:textId="77777777" w:rsidR="0066410C" w:rsidRPr="00802497" w:rsidRDefault="0066410C" w:rsidP="00F8649F">
            <w:pPr>
              <w:rPr>
                <w:rFonts w:eastAsia="Times New Roman" w:cs="Times New Roman"/>
                <w:color w:val="000000"/>
                <w:sz w:val="18"/>
                <w:szCs w:val="18"/>
              </w:rPr>
            </w:pPr>
            <w:bookmarkStart w:id="353" w:name="_Hlk179797266"/>
            <w:r w:rsidRPr="00F8649F">
              <w:rPr>
                <w:rFonts w:eastAsia="Times New Roman" w:cs="Times New Roman"/>
                <w:i/>
                <w:iCs/>
                <w:color w:val="000000"/>
                <w:sz w:val="18"/>
                <w:szCs w:val="18"/>
              </w:rPr>
              <w:t xml:space="preserve">Republican Party </w:t>
            </w:r>
            <w:commentRangeStart w:id="354"/>
            <w:commentRangeStart w:id="355"/>
            <w:r w:rsidRPr="00F8649F">
              <w:rPr>
                <w:rFonts w:eastAsia="Times New Roman" w:cs="Times New Roman"/>
                <w:i/>
                <w:iCs/>
                <w:color w:val="000000"/>
                <w:sz w:val="18"/>
                <w:szCs w:val="18"/>
              </w:rPr>
              <w:t>of</w:t>
            </w:r>
            <w:r w:rsidRPr="00562C82">
              <w:rPr>
                <w:rFonts w:eastAsia="Times New Roman" w:cs="Times New Roman"/>
                <w:i/>
                <w:iCs/>
                <w:color w:val="000000"/>
                <w:sz w:val="18"/>
                <w:szCs w:val="18"/>
              </w:rPr>
              <w:t xml:space="preserve"> </w:t>
            </w:r>
            <w:r w:rsidRPr="00F8649F">
              <w:rPr>
                <w:rFonts w:eastAsia="Times New Roman" w:cs="Times New Roman"/>
                <w:i/>
                <w:iCs/>
                <w:color w:val="000000"/>
                <w:sz w:val="18"/>
                <w:szCs w:val="18"/>
              </w:rPr>
              <w:t>N.M.</w:t>
            </w:r>
            <w:r w:rsidRPr="00562C82">
              <w:rPr>
                <w:rFonts w:eastAsia="Times New Roman" w:cs="Times New Roman"/>
                <w:i/>
                <w:iCs/>
                <w:color w:val="000000"/>
                <w:sz w:val="18"/>
                <w:szCs w:val="18"/>
              </w:rPr>
              <w:t xml:space="preserve"> </w:t>
            </w:r>
            <w:r w:rsidRPr="00F8649F">
              <w:rPr>
                <w:rFonts w:eastAsia="Times New Roman" w:cs="Times New Roman"/>
                <w:i/>
                <w:iCs/>
                <w:color w:val="000000"/>
                <w:sz w:val="18"/>
                <w:szCs w:val="18"/>
              </w:rPr>
              <w:t>v. Oliver</w:t>
            </w:r>
            <w:commentRangeEnd w:id="354"/>
            <w:r w:rsidRPr="00562C82">
              <w:rPr>
                <w:rStyle w:val="CommentReference"/>
                <w:szCs w:val="20"/>
              </w:rPr>
              <w:commentReference w:id="354"/>
            </w:r>
            <w:commentRangeEnd w:id="355"/>
            <w:r w:rsidRPr="00562C82">
              <w:rPr>
                <w:rStyle w:val="CommentReference"/>
                <w:szCs w:val="20"/>
              </w:rPr>
              <w:commentReference w:id="355"/>
            </w:r>
            <w:r w:rsidRPr="00F8649F">
              <w:rPr>
                <w:rFonts w:eastAsia="Times New Roman" w:cs="Times New Roman"/>
                <w:color w:val="000000"/>
                <w:sz w:val="18"/>
                <w:szCs w:val="18"/>
              </w:rPr>
              <w:t>,</w:t>
            </w:r>
            <w:r w:rsidRPr="00562C82">
              <w:rPr>
                <w:rFonts w:eastAsia="Times New Roman" w:cs="Times New Roman"/>
                <w:color w:val="000000"/>
                <w:sz w:val="18"/>
                <w:szCs w:val="18"/>
              </w:rPr>
              <w:t xml:space="preserve"> No.</w:t>
            </w:r>
            <w:r>
              <w:rPr>
                <w:rFonts w:eastAsia="Times New Roman" w:cs="Times New Roman"/>
                <w:color w:val="000000"/>
                <w:sz w:val="18"/>
                <w:szCs w:val="18"/>
              </w:rPr>
              <w:t xml:space="preserve"> </w:t>
            </w:r>
            <w:r w:rsidRPr="00562C82">
              <w:rPr>
                <w:rFonts w:eastAsia="Times New Roman" w:cs="Times New Roman"/>
                <w:color w:val="000000"/>
                <w:sz w:val="18"/>
                <w:szCs w:val="18"/>
              </w:rPr>
              <w:t xml:space="preserve">D-506-CV-20220041, (N.M. Dist. Ct. Oct. 6, 2023) (Am. Redistricting </w:t>
            </w:r>
            <w:proofErr w:type="spellStart"/>
            <w:r w:rsidRPr="00562C82">
              <w:rPr>
                <w:rFonts w:eastAsia="Times New Roman" w:cs="Times New Roman"/>
                <w:color w:val="000000"/>
                <w:sz w:val="18"/>
                <w:szCs w:val="18"/>
              </w:rPr>
              <w:t>Proj</w:t>
            </w:r>
            <w:proofErr w:type="spellEnd"/>
            <w:r w:rsidRPr="00562C82">
              <w:rPr>
                <w:rFonts w:eastAsia="Times New Roman" w:cs="Times New Roman"/>
                <w:color w:val="000000"/>
                <w:sz w:val="18"/>
                <w:szCs w:val="18"/>
              </w:rPr>
              <w:t>.)</w:t>
            </w:r>
            <w:bookmarkEnd w:id="353"/>
          </w:p>
        </w:tc>
        <w:tc>
          <w:tcPr>
            <w:tcW w:w="3535" w:type="dxa"/>
            <w:shd w:val="clear" w:color="auto" w:fill="auto"/>
            <w:vAlign w:val="center"/>
            <w:hideMark/>
          </w:tcPr>
          <w:p w14:paraId="5724B0A6" w14:textId="77777777" w:rsidR="0066410C" w:rsidRPr="00F204CA" w:rsidRDefault="0066410C" w:rsidP="00F8649F">
            <w:pPr>
              <w:rPr>
                <w:rFonts w:eastAsia="Times New Roman" w:cs="Times New Roman"/>
                <w:color w:val="000000"/>
                <w:sz w:val="18"/>
                <w:szCs w:val="18"/>
              </w:rPr>
            </w:pPr>
            <w:r w:rsidRPr="00F204CA">
              <w:rPr>
                <w:rFonts w:eastAsia="Times New Roman" w:cs="Times New Roman"/>
                <w:color w:val="000000"/>
                <w:sz w:val="18"/>
                <w:szCs w:val="18"/>
              </w:rPr>
              <w:t>Republican Party of New Mexico</w:t>
            </w:r>
            <w:r w:rsidRPr="00DD416D">
              <w:rPr>
                <w:rFonts w:eastAsia="Times New Roman" w:cs="Times New Roman"/>
                <w:color w:val="000000"/>
                <w:sz w:val="18"/>
                <w:szCs w:val="18"/>
              </w:rPr>
              <w:t>,</w:t>
            </w:r>
            <w:r w:rsidRPr="00F204CA">
              <w:rPr>
                <w:rFonts w:eastAsia="Times New Roman" w:cs="Times New Roman"/>
                <w:color w:val="000000"/>
                <w:sz w:val="18"/>
                <w:szCs w:val="18"/>
              </w:rPr>
              <w:t xml:space="preserve"> Citizens registered to vote in New Mexico.</w:t>
            </w:r>
          </w:p>
        </w:tc>
      </w:tr>
      <w:tr w:rsidR="0066410C" w:rsidRPr="00802497" w14:paraId="56F72367" w14:textId="77777777" w:rsidTr="00F8649F">
        <w:trPr>
          <w:jc w:val="center"/>
        </w:trPr>
        <w:tc>
          <w:tcPr>
            <w:tcW w:w="7070" w:type="dxa"/>
            <w:gridSpan w:val="2"/>
            <w:shd w:val="clear" w:color="auto" w:fill="auto"/>
            <w:vAlign w:val="center"/>
          </w:tcPr>
          <w:p w14:paraId="66293C31" w14:textId="77777777" w:rsidR="0066410C" w:rsidRPr="00F204CA" w:rsidRDefault="0066410C" w:rsidP="00F8649F">
            <w:pPr>
              <w:jc w:val="center"/>
              <w:rPr>
                <w:rFonts w:eastAsia="Times New Roman" w:cs="Times New Roman"/>
                <w:color w:val="000000"/>
                <w:sz w:val="18"/>
                <w:szCs w:val="18"/>
              </w:rPr>
            </w:pPr>
            <w:r w:rsidRPr="00F204CA">
              <w:rPr>
                <w:rFonts w:eastAsia="Times New Roman" w:cs="Times New Roman"/>
                <w:color w:val="000000"/>
                <w:sz w:val="18"/>
                <w:szCs w:val="18"/>
              </w:rPr>
              <w:t>New Jersey</w:t>
            </w:r>
          </w:p>
        </w:tc>
      </w:tr>
      <w:tr w:rsidR="0066410C" w:rsidRPr="00802497" w14:paraId="3B923600" w14:textId="77777777" w:rsidTr="00F8649F">
        <w:trPr>
          <w:jc w:val="center"/>
        </w:trPr>
        <w:tc>
          <w:tcPr>
            <w:tcW w:w="3535" w:type="dxa"/>
            <w:shd w:val="clear" w:color="auto" w:fill="auto"/>
            <w:vAlign w:val="center"/>
            <w:hideMark/>
          </w:tcPr>
          <w:p w14:paraId="62160D11" w14:textId="77777777" w:rsidR="0066410C" w:rsidRPr="00802497" w:rsidRDefault="0066410C" w:rsidP="00F8649F">
            <w:pPr>
              <w:rPr>
                <w:rFonts w:eastAsia="Times New Roman" w:cs="Times New Roman"/>
                <w:color w:val="000000"/>
                <w:sz w:val="18"/>
                <w:szCs w:val="18"/>
              </w:rPr>
            </w:pPr>
            <w:r>
              <w:rPr>
                <w:rFonts w:eastAsia="Times New Roman" w:cs="Times New Roman"/>
                <w:i/>
                <w:iCs/>
                <w:color w:val="000000"/>
                <w:sz w:val="18"/>
                <w:szCs w:val="18"/>
              </w:rPr>
              <w:t>In re</w:t>
            </w:r>
            <w:r w:rsidRPr="00802497">
              <w:rPr>
                <w:rFonts w:eastAsia="Times New Roman" w:cs="Times New Roman"/>
                <w:i/>
                <w:iCs/>
                <w:color w:val="000000"/>
                <w:sz w:val="18"/>
                <w:szCs w:val="18"/>
              </w:rPr>
              <w:t xml:space="preserve"> Congressional Districts by New Jersey Redistricting Comm’n</w:t>
            </w:r>
            <w:r w:rsidRPr="00802497">
              <w:rPr>
                <w:rFonts w:eastAsia="Times New Roman" w:cs="Times New Roman"/>
                <w:color w:val="000000"/>
                <w:sz w:val="18"/>
                <w:szCs w:val="18"/>
              </w:rPr>
              <w:t>, 268 A.3d 299 (N.J. 2022)</w:t>
            </w:r>
          </w:p>
        </w:tc>
        <w:tc>
          <w:tcPr>
            <w:tcW w:w="3535" w:type="dxa"/>
            <w:shd w:val="clear" w:color="auto" w:fill="auto"/>
            <w:vAlign w:val="center"/>
            <w:hideMark/>
          </w:tcPr>
          <w:p w14:paraId="03003F8A" w14:textId="77777777" w:rsidR="0066410C" w:rsidRPr="00F204CA" w:rsidRDefault="0066410C" w:rsidP="00F8649F">
            <w:pPr>
              <w:rPr>
                <w:rFonts w:eastAsia="Times New Roman" w:cs="Times New Roman"/>
                <w:color w:val="000000"/>
                <w:sz w:val="18"/>
                <w:szCs w:val="18"/>
              </w:rPr>
            </w:pPr>
            <w:r w:rsidRPr="00F204CA">
              <w:rPr>
                <w:rFonts w:eastAsia="Times New Roman" w:cs="Times New Roman"/>
                <w:color w:val="000000"/>
                <w:sz w:val="18"/>
                <w:szCs w:val="18"/>
              </w:rPr>
              <w:t>New Jersey redistricting commission members</w:t>
            </w:r>
            <w:r w:rsidRPr="00DD416D">
              <w:rPr>
                <w:rFonts w:eastAsia="Times New Roman" w:cs="Times New Roman"/>
                <w:color w:val="000000"/>
                <w:sz w:val="18"/>
                <w:szCs w:val="18"/>
              </w:rPr>
              <w:t>.</w:t>
            </w:r>
          </w:p>
        </w:tc>
      </w:tr>
      <w:tr w:rsidR="0066410C" w:rsidRPr="00802497" w14:paraId="551505AE" w14:textId="77777777" w:rsidTr="00F8649F">
        <w:trPr>
          <w:jc w:val="center"/>
        </w:trPr>
        <w:tc>
          <w:tcPr>
            <w:tcW w:w="7070" w:type="dxa"/>
            <w:gridSpan w:val="2"/>
            <w:shd w:val="clear" w:color="auto" w:fill="auto"/>
            <w:vAlign w:val="center"/>
          </w:tcPr>
          <w:p w14:paraId="732E5F90" w14:textId="77777777" w:rsidR="0066410C" w:rsidRPr="00F204CA" w:rsidRDefault="0066410C" w:rsidP="00F8649F">
            <w:pPr>
              <w:jc w:val="center"/>
              <w:rPr>
                <w:rFonts w:eastAsia="Times New Roman" w:cs="Times New Roman"/>
                <w:color w:val="000000"/>
                <w:sz w:val="18"/>
                <w:szCs w:val="18"/>
              </w:rPr>
            </w:pPr>
            <w:r w:rsidRPr="00F204CA">
              <w:rPr>
                <w:rFonts w:eastAsia="Times New Roman" w:cs="Times New Roman"/>
                <w:color w:val="000000"/>
                <w:sz w:val="18"/>
                <w:szCs w:val="18"/>
              </w:rPr>
              <w:t>New York</w:t>
            </w:r>
          </w:p>
        </w:tc>
      </w:tr>
      <w:tr w:rsidR="0066410C" w:rsidRPr="00802497" w14:paraId="6915AACF" w14:textId="77777777" w:rsidTr="00F8649F">
        <w:trPr>
          <w:jc w:val="center"/>
        </w:trPr>
        <w:tc>
          <w:tcPr>
            <w:tcW w:w="3535" w:type="dxa"/>
            <w:shd w:val="clear" w:color="auto" w:fill="auto"/>
            <w:vAlign w:val="center"/>
            <w:hideMark/>
          </w:tcPr>
          <w:p w14:paraId="2287D37B" w14:textId="77777777" w:rsidR="0066410C" w:rsidRPr="00802497" w:rsidRDefault="0066410C" w:rsidP="00F8649F">
            <w:pPr>
              <w:rPr>
                <w:rFonts w:eastAsia="Times New Roman" w:cs="Times New Roman"/>
                <w:color w:val="000000"/>
                <w:sz w:val="18"/>
                <w:szCs w:val="18"/>
              </w:rPr>
            </w:pPr>
            <w:proofErr w:type="spellStart"/>
            <w:r w:rsidRPr="00802497">
              <w:rPr>
                <w:rFonts w:eastAsia="Times New Roman" w:cs="Times New Roman"/>
                <w:i/>
                <w:iCs/>
                <w:color w:val="000000"/>
                <w:sz w:val="18"/>
                <w:szCs w:val="18"/>
              </w:rPr>
              <w:t>Harkenrider</w:t>
            </w:r>
            <w:proofErr w:type="spellEnd"/>
            <w:r w:rsidRPr="00802497">
              <w:rPr>
                <w:rFonts w:eastAsia="Times New Roman" w:cs="Times New Roman"/>
                <w:i/>
                <w:iCs/>
                <w:color w:val="000000"/>
                <w:sz w:val="18"/>
                <w:szCs w:val="18"/>
              </w:rPr>
              <w:t xml:space="preserve"> v. </w:t>
            </w:r>
            <w:r w:rsidRPr="00DF075F">
              <w:rPr>
                <w:rFonts w:eastAsia="Times New Roman" w:cs="Times New Roman"/>
                <w:i/>
                <w:iCs/>
                <w:color w:val="000000"/>
                <w:sz w:val="18"/>
                <w:szCs w:val="18"/>
              </w:rPr>
              <w:t>Hochul</w:t>
            </w:r>
            <w:r w:rsidRPr="00DF075F">
              <w:rPr>
                <w:rFonts w:eastAsia="Times New Roman" w:cs="Times New Roman"/>
                <w:color w:val="000000"/>
                <w:sz w:val="18"/>
                <w:szCs w:val="18"/>
              </w:rPr>
              <w:t>, 197 N.E.3d 437 (N.Y. 2022)</w:t>
            </w:r>
          </w:p>
        </w:tc>
        <w:tc>
          <w:tcPr>
            <w:tcW w:w="3535" w:type="dxa"/>
            <w:shd w:val="clear" w:color="auto" w:fill="auto"/>
            <w:vAlign w:val="center"/>
            <w:hideMark/>
          </w:tcPr>
          <w:p w14:paraId="4FC8E568" w14:textId="77777777" w:rsidR="0066410C" w:rsidRPr="00F204CA" w:rsidRDefault="0066410C" w:rsidP="00F8649F">
            <w:pPr>
              <w:rPr>
                <w:rFonts w:eastAsia="Times New Roman" w:cs="Times New Roman"/>
                <w:color w:val="000000"/>
                <w:sz w:val="18"/>
                <w:szCs w:val="18"/>
              </w:rPr>
            </w:pPr>
            <w:r w:rsidRPr="00F204CA">
              <w:rPr>
                <w:rFonts w:eastAsia="Times New Roman" w:cs="Times New Roman"/>
                <w:color w:val="000000"/>
                <w:sz w:val="18"/>
                <w:szCs w:val="18"/>
              </w:rPr>
              <w:t>Citizens registered to vote in New York.</w:t>
            </w:r>
          </w:p>
        </w:tc>
      </w:tr>
      <w:tr w:rsidR="0066410C" w:rsidRPr="00802497" w14:paraId="566E4DD8" w14:textId="77777777" w:rsidTr="00F8649F">
        <w:trPr>
          <w:jc w:val="center"/>
        </w:trPr>
        <w:tc>
          <w:tcPr>
            <w:tcW w:w="7070" w:type="dxa"/>
            <w:gridSpan w:val="2"/>
            <w:shd w:val="clear" w:color="auto" w:fill="auto"/>
            <w:vAlign w:val="center"/>
          </w:tcPr>
          <w:p w14:paraId="7F46B3D7" w14:textId="77777777" w:rsidR="0066410C" w:rsidRPr="00F204CA" w:rsidRDefault="0066410C" w:rsidP="00F8649F">
            <w:pPr>
              <w:jc w:val="center"/>
              <w:rPr>
                <w:rFonts w:eastAsia="Times New Roman" w:cs="Times New Roman"/>
                <w:color w:val="000000"/>
                <w:sz w:val="18"/>
                <w:szCs w:val="18"/>
              </w:rPr>
            </w:pPr>
            <w:r w:rsidRPr="00F204CA">
              <w:rPr>
                <w:rFonts w:eastAsia="Times New Roman" w:cs="Times New Roman"/>
                <w:color w:val="000000"/>
                <w:sz w:val="18"/>
                <w:szCs w:val="18"/>
              </w:rPr>
              <w:t>North Carolina</w:t>
            </w:r>
          </w:p>
        </w:tc>
      </w:tr>
      <w:tr w:rsidR="0066410C" w:rsidRPr="00802497" w14:paraId="0E5E4D0F" w14:textId="77777777" w:rsidTr="00F8649F">
        <w:trPr>
          <w:jc w:val="center"/>
        </w:trPr>
        <w:tc>
          <w:tcPr>
            <w:tcW w:w="3535" w:type="dxa"/>
            <w:shd w:val="clear" w:color="auto" w:fill="auto"/>
            <w:vAlign w:val="center"/>
            <w:hideMark/>
          </w:tcPr>
          <w:p w14:paraId="60AD325B"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i/>
                <w:iCs/>
                <w:color w:val="000000"/>
                <w:sz w:val="18"/>
                <w:szCs w:val="18"/>
              </w:rPr>
              <w:t>Harper v. Lewis</w:t>
            </w:r>
            <w:r w:rsidRPr="00DF075F">
              <w:rPr>
                <w:rFonts w:eastAsia="Times New Roman" w:cs="Times New Roman"/>
                <w:color w:val="000000"/>
                <w:sz w:val="18"/>
                <w:szCs w:val="18"/>
              </w:rPr>
              <w:t>, No. 19-CVS-012667, 2019 N.C. Super. LEXIS 122 (Oct. 28, 2019)</w:t>
            </w:r>
          </w:p>
        </w:tc>
        <w:tc>
          <w:tcPr>
            <w:tcW w:w="3535" w:type="dxa"/>
            <w:shd w:val="clear" w:color="auto" w:fill="auto"/>
            <w:vAlign w:val="center"/>
            <w:hideMark/>
          </w:tcPr>
          <w:p w14:paraId="6F71B38F" w14:textId="77777777" w:rsidR="0066410C" w:rsidRPr="00F204CA" w:rsidRDefault="0066410C" w:rsidP="00F8649F">
            <w:pPr>
              <w:rPr>
                <w:rFonts w:eastAsia="Times New Roman" w:cs="Times New Roman"/>
                <w:color w:val="000000"/>
                <w:sz w:val="18"/>
                <w:szCs w:val="18"/>
              </w:rPr>
            </w:pPr>
            <w:r w:rsidRPr="00F204CA">
              <w:rPr>
                <w:rFonts w:eastAsia="Times New Roman" w:cs="Times New Roman"/>
                <w:color w:val="000000"/>
                <w:sz w:val="18"/>
                <w:szCs w:val="18"/>
              </w:rPr>
              <w:t>Harper Plaintiffs: Citizens registered to vote in North Carolina.</w:t>
            </w:r>
          </w:p>
          <w:p w14:paraId="7802615E" w14:textId="77777777" w:rsidR="0066410C" w:rsidRPr="00F204CA" w:rsidRDefault="0066410C" w:rsidP="00F8649F">
            <w:pPr>
              <w:rPr>
                <w:rFonts w:eastAsia="Times New Roman" w:cs="Times New Roman"/>
                <w:color w:val="000000"/>
                <w:sz w:val="18"/>
                <w:szCs w:val="18"/>
              </w:rPr>
            </w:pPr>
            <w:r w:rsidRPr="00F204CA">
              <w:rPr>
                <w:rFonts w:eastAsia="Times New Roman" w:cs="Times New Roman"/>
                <w:color w:val="000000"/>
                <w:sz w:val="18"/>
                <w:szCs w:val="18"/>
              </w:rPr>
              <w:t>NCLCV Plaintiffs: North Carolina League of Conservation Voters, Inc., Citizens registered to vote in North Carolina.</w:t>
            </w:r>
          </w:p>
        </w:tc>
      </w:tr>
      <w:tr w:rsidR="0066410C" w:rsidRPr="00802497" w14:paraId="138D4538" w14:textId="77777777" w:rsidTr="00F8649F">
        <w:trPr>
          <w:jc w:val="center"/>
        </w:trPr>
        <w:tc>
          <w:tcPr>
            <w:tcW w:w="3535" w:type="dxa"/>
            <w:shd w:val="clear" w:color="auto" w:fill="auto"/>
            <w:vAlign w:val="center"/>
            <w:hideMark/>
          </w:tcPr>
          <w:p w14:paraId="52BF004E"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i/>
                <w:iCs/>
                <w:color w:val="000000"/>
                <w:sz w:val="18"/>
                <w:szCs w:val="18"/>
              </w:rPr>
              <w:t>Rucho v. Common Cause</w:t>
            </w:r>
            <w:r w:rsidRPr="00DF075F">
              <w:rPr>
                <w:rFonts w:eastAsia="Times New Roman" w:cs="Times New Roman"/>
                <w:color w:val="000000"/>
                <w:sz w:val="18"/>
                <w:szCs w:val="18"/>
              </w:rPr>
              <w:t>, 139 S. Ct. 2484 (2019)</w:t>
            </w:r>
          </w:p>
        </w:tc>
        <w:tc>
          <w:tcPr>
            <w:tcW w:w="3535" w:type="dxa"/>
            <w:shd w:val="clear" w:color="auto" w:fill="auto"/>
            <w:vAlign w:val="center"/>
            <w:hideMark/>
          </w:tcPr>
          <w:p w14:paraId="047B9199" w14:textId="77777777" w:rsidR="0066410C" w:rsidRPr="00F204CA" w:rsidRDefault="0066410C" w:rsidP="00F8649F">
            <w:pPr>
              <w:rPr>
                <w:rFonts w:eastAsia="Times New Roman" w:cs="Times New Roman"/>
                <w:color w:val="000000"/>
                <w:sz w:val="18"/>
                <w:szCs w:val="18"/>
              </w:rPr>
            </w:pPr>
            <w:r w:rsidRPr="00F204CA">
              <w:rPr>
                <w:rFonts w:eastAsia="Times New Roman" w:cs="Times New Roman"/>
                <w:color w:val="000000"/>
                <w:sz w:val="18"/>
                <w:szCs w:val="18"/>
              </w:rPr>
              <w:t>Common Cause, North Carolina Democratic Party, Citizens registered to vote in North Carolina.</w:t>
            </w:r>
          </w:p>
        </w:tc>
      </w:tr>
      <w:tr w:rsidR="0066410C" w:rsidRPr="00802497" w14:paraId="3A8F65EF" w14:textId="77777777" w:rsidTr="00F8649F">
        <w:trPr>
          <w:jc w:val="center"/>
        </w:trPr>
        <w:tc>
          <w:tcPr>
            <w:tcW w:w="3535" w:type="dxa"/>
            <w:shd w:val="clear" w:color="auto" w:fill="auto"/>
            <w:vAlign w:val="center"/>
            <w:hideMark/>
          </w:tcPr>
          <w:p w14:paraId="2DA53662"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i/>
                <w:iCs/>
                <w:color w:val="000000"/>
                <w:sz w:val="18"/>
                <w:szCs w:val="18"/>
              </w:rPr>
              <w:t>Harper v. Hall</w:t>
            </w:r>
            <w:r w:rsidRPr="00DF075F">
              <w:rPr>
                <w:rFonts w:eastAsia="Times New Roman" w:cs="Times New Roman"/>
                <w:color w:val="000000"/>
                <w:sz w:val="18"/>
                <w:szCs w:val="18"/>
              </w:rPr>
              <w:t xml:space="preserve">, 868 S.E.2d 499 (N.C. 2022), </w:t>
            </w:r>
            <w:r w:rsidRPr="00DF075F">
              <w:rPr>
                <w:rFonts w:eastAsia="Times New Roman" w:cs="Times New Roman"/>
                <w:i/>
                <w:iCs/>
                <w:color w:val="000000"/>
                <w:sz w:val="18"/>
                <w:szCs w:val="18"/>
              </w:rPr>
              <w:t xml:space="preserve">overruled by </w:t>
            </w:r>
            <w:r w:rsidRPr="00DF075F">
              <w:rPr>
                <w:rFonts w:eastAsia="Times New Roman" w:cs="Times New Roman"/>
                <w:color w:val="000000"/>
                <w:sz w:val="18"/>
                <w:szCs w:val="18"/>
              </w:rPr>
              <w:t>886 S.E.2d 393 (N.C. 2023)</w:t>
            </w:r>
          </w:p>
        </w:tc>
        <w:tc>
          <w:tcPr>
            <w:tcW w:w="3535" w:type="dxa"/>
            <w:shd w:val="clear" w:color="auto" w:fill="auto"/>
            <w:vAlign w:val="center"/>
            <w:hideMark/>
          </w:tcPr>
          <w:p w14:paraId="36241A8E" w14:textId="77777777" w:rsidR="0066410C" w:rsidRPr="00F204CA" w:rsidRDefault="0066410C" w:rsidP="00F8649F">
            <w:pPr>
              <w:rPr>
                <w:rFonts w:eastAsia="Times New Roman" w:cs="Times New Roman"/>
                <w:color w:val="000000"/>
                <w:sz w:val="18"/>
                <w:szCs w:val="18"/>
              </w:rPr>
            </w:pPr>
            <w:r w:rsidRPr="00F204CA">
              <w:rPr>
                <w:rFonts w:eastAsia="Times New Roman" w:cs="Times New Roman"/>
                <w:color w:val="000000"/>
                <w:sz w:val="18"/>
                <w:szCs w:val="18"/>
              </w:rPr>
              <w:t xml:space="preserve">Harper Plaintiffs: Citizens registered to vote in North Carolina. </w:t>
            </w:r>
          </w:p>
          <w:p w14:paraId="221B81F8" w14:textId="77777777" w:rsidR="0066410C" w:rsidRPr="00F204CA" w:rsidRDefault="0066410C" w:rsidP="00F8649F">
            <w:pPr>
              <w:rPr>
                <w:rFonts w:eastAsia="Times New Roman" w:cs="Times New Roman"/>
                <w:color w:val="000000"/>
                <w:sz w:val="18"/>
                <w:szCs w:val="18"/>
              </w:rPr>
            </w:pPr>
            <w:r w:rsidRPr="00F204CA">
              <w:rPr>
                <w:rFonts w:eastAsia="Times New Roman" w:cs="Times New Roman"/>
                <w:color w:val="000000"/>
                <w:sz w:val="18"/>
                <w:szCs w:val="18"/>
              </w:rPr>
              <w:t>NCLCV Plaintiffs: North Carolina League of Conservation Voters, Inc., Citizens registered to vote in North Carolina.</w:t>
            </w:r>
          </w:p>
          <w:p w14:paraId="1455CC68" w14:textId="77777777" w:rsidR="0066410C" w:rsidRPr="00F204CA" w:rsidRDefault="0066410C" w:rsidP="00F8649F">
            <w:pPr>
              <w:rPr>
                <w:rFonts w:eastAsia="Times New Roman" w:cs="Times New Roman"/>
                <w:color w:val="000000"/>
                <w:sz w:val="18"/>
                <w:szCs w:val="18"/>
              </w:rPr>
            </w:pPr>
          </w:p>
        </w:tc>
      </w:tr>
      <w:tr w:rsidR="0066410C" w:rsidRPr="00802497" w14:paraId="64E480B5" w14:textId="77777777" w:rsidTr="00F8649F">
        <w:trPr>
          <w:jc w:val="center"/>
        </w:trPr>
        <w:tc>
          <w:tcPr>
            <w:tcW w:w="7070" w:type="dxa"/>
            <w:gridSpan w:val="2"/>
            <w:shd w:val="clear" w:color="auto" w:fill="auto"/>
            <w:vAlign w:val="center"/>
          </w:tcPr>
          <w:p w14:paraId="2A46457C" w14:textId="77777777" w:rsidR="0066410C" w:rsidRPr="00F204CA" w:rsidRDefault="0066410C" w:rsidP="00F8649F">
            <w:pPr>
              <w:jc w:val="center"/>
              <w:rPr>
                <w:rFonts w:eastAsia="Times New Roman" w:cs="Times New Roman"/>
                <w:color w:val="000000"/>
                <w:sz w:val="18"/>
                <w:szCs w:val="18"/>
              </w:rPr>
            </w:pPr>
            <w:r w:rsidRPr="00F204CA">
              <w:rPr>
                <w:rFonts w:eastAsia="Times New Roman" w:cs="Times New Roman"/>
                <w:color w:val="000000"/>
                <w:sz w:val="18"/>
                <w:szCs w:val="18"/>
              </w:rPr>
              <w:t>Ohio</w:t>
            </w:r>
          </w:p>
        </w:tc>
      </w:tr>
      <w:tr w:rsidR="0066410C" w:rsidRPr="00802497" w14:paraId="02ED8545" w14:textId="77777777" w:rsidTr="00F8649F">
        <w:trPr>
          <w:jc w:val="center"/>
        </w:trPr>
        <w:tc>
          <w:tcPr>
            <w:tcW w:w="3535" w:type="dxa"/>
            <w:shd w:val="clear" w:color="auto" w:fill="auto"/>
            <w:vAlign w:val="center"/>
            <w:hideMark/>
          </w:tcPr>
          <w:p w14:paraId="2D2A97B7"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i/>
                <w:iCs/>
                <w:color w:val="000000"/>
                <w:sz w:val="18"/>
                <w:szCs w:val="18"/>
              </w:rPr>
              <w:t>Adams v. DeWine</w:t>
            </w:r>
            <w:r w:rsidRPr="00DF075F">
              <w:rPr>
                <w:rFonts w:eastAsia="Times New Roman" w:cs="Times New Roman"/>
                <w:color w:val="000000"/>
                <w:sz w:val="18"/>
                <w:szCs w:val="18"/>
              </w:rPr>
              <w:t>, 195 N.E.3d 74 (Ohio 2022)</w:t>
            </w:r>
          </w:p>
        </w:tc>
        <w:tc>
          <w:tcPr>
            <w:tcW w:w="3535" w:type="dxa"/>
            <w:shd w:val="clear" w:color="auto" w:fill="auto"/>
            <w:vAlign w:val="center"/>
            <w:hideMark/>
          </w:tcPr>
          <w:p w14:paraId="560B19E7" w14:textId="77777777" w:rsidR="0066410C" w:rsidRPr="00F204CA" w:rsidRDefault="0066410C" w:rsidP="00F8649F">
            <w:pPr>
              <w:rPr>
                <w:rFonts w:eastAsia="Times New Roman" w:cs="Times New Roman"/>
                <w:color w:val="000000"/>
                <w:sz w:val="18"/>
                <w:szCs w:val="18"/>
              </w:rPr>
            </w:pPr>
            <w:r w:rsidRPr="00F204CA">
              <w:rPr>
                <w:rFonts w:eastAsia="Times New Roman" w:cs="Times New Roman"/>
                <w:color w:val="000000"/>
                <w:sz w:val="18"/>
                <w:szCs w:val="18"/>
              </w:rPr>
              <w:t>Citizens registered to vote in Ohio.</w:t>
            </w:r>
          </w:p>
        </w:tc>
      </w:tr>
      <w:tr w:rsidR="0066410C" w:rsidRPr="00802497" w14:paraId="3E7FEE21" w14:textId="77777777" w:rsidTr="00F8649F">
        <w:trPr>
          <w:jc w:val="center"/>
        </w:trPr>
        <w:tc>
          <w:tcPr>
            <w:tcW w:w="7070" w:type="dxa"/>
            <w:gridSpan w:val="2"/>
            <w:shd w:val="clear" w:color="auto" w:fill="auto"/>
            <w:vAlign w:val="center"/>
          </w:tcPr>
          <w:p w14:paraId="6D1E4D14" w14:textId="77777777" w:rsidR="0066410C" w:rsidRPr="00F204CA" w:rsidRDefault="0066410C" w:rsidP="00F8649F">
            <w:pPr>
              <w:jc w:val="center"/>
              <w:rPr>
                <w:rFonts w:eastAsia="Times New Roman" w:cs="Times New Roman"/>
                <w:color w:val="000000"/>
                <w:sz w:val="18"/>
                <w:szCs w:val="18"/>
              </w:rPr>
            </w:pPr>
            <w:r w:rsidRPr="00F204CA">
              <w:rPr>
                <w:rFonts w:eastAsia="Times New Roman" w:cs="Times New Roman"/>
                <w:color w:val="000000"/>
                <w:sz w:val="18"/>
                <w:szCs w:val="18"/>
              </w:rPr>
              <w:t>Oregon</w:t>
            </w:r>
          </w:p>
        </w:tc>
      </w:tr>
      <w:tr w:rsidR="0066410C" w:rsidRPr="00802497" w14:paraId="6B009665" w14:textId="77777777" w:rsidTr="00F8649F">
        <w:trPr>
          <w:jc w:val="center"/>
        </w:trPr>
        <w:tc>
          <w:tcPr>
            <w:tcW w:w="3535" w:type="dxa"/>
            <w:shd w:val="clear" w:color="auto" w:fill="auto"/>
            <w:vAlign w:val="center"/>
            <w:hideMark/>
          </w:tcPr>
          <w:p w14:paraId="4CDF4E1D"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i/>
                <w:iCs/>
                <w:color w:val="000000"/>
                <w:sz w:val="18"/>
                <w:szCs w:val="18"/>
              </w:rPr>
              <w:t>Clarno v. Fagan</w:t>
            </w:r>
            <w:r w:rsidRPr="00DF075F">
              <w:rPr>
                <w:rFonts w:eastAsia="Times New Roman" w:cs="Times New Roman"/>
                <w:color w:val="000000"/>
                <w:sz w:val="18"/>
                <w:szCs w:val="18"/>
              </w:rPr>
              <w:t>, No. 21CV40180, 2021 WL 5632371 (Or. Cir. Ct. Nov. 24, 2021).</w:t>
            </w:r>
          </w:p>
        </w:tc>
        <w:tc>
          <w:tcPr>
            <w:tcW w:w="3535" w:type="dxa"/>
            <w:shd w:val="clear" w:color="auto" w:fill="auto"/>
            <w:vAlign w:val="center"/>
            <w:hideMark/>
          </w:tcPr>
          <w:p w14:paraId="2DC49E7B" w14:textId="77777777" w:rsidR="0066410C" w:rsidRPr="00F204CA" w:rsidRDefault="0066410C" w:rsidP="00F8649F">
            <w:pPr>
              <w:rPr>
                <w:rFonts w:eastAsia="Times New Roman" w:cs="Times New Roman"/>
                <w:color w:val="000000"/>
                <w:sz w:val="18"/>
                <w:szCs w:val="18"/>
              </w:rPr>
            </w:pPr>
            <w:r w:rsidRPr="00F204CA">
              <w:rPr>
                <w:rFonts w:eastAsia="Times New Roman" w:cs="Times New Roman"/>
                <w:color w:val="000000"/>
                <w:sz w:val="18"/>
                <w:szCs w:val="18"/>
              </w:rPr>
              <w:t>Citizens registered to vote in Oregon.</w:t>
            </w:r>
          </w:p>
        </w:tc>
      </w:tr>
      <w:tr w:rsidR="0066410C" w:rsidRPr="00802497" w14:paraId="799F514A" w14:textId="77777777" w:rsidTr="00F8649F">
        <w:trPr>
          <w:jc w:val="center"/>
        </w:trPr>
        <w:tc>
          <w:tcPr>
            <w:tcW w:w="7070" w:type="dxa"/>
            <w:gridSpan w:val="2"/>
            <w:shd w:val="clear" w:color="auto" w:fill="auto"/>
            <w:vAlign w:val="center"/>
          </w:tcPr>
          <w:p w14:paraId="109685FF" w14:textId="77777777" w:rsidR="0066410C" w:rsidRPr="00F204CA" w:rsidRDefault="0066410C" w:rsidP="00F8649F">
            <w:pPr>
              <w:jc w:val="center"/>
              <w:rPr>
                <w:rFonts w:eastAsia="Times New Roman" w:cs="Times New Roman"/>
                <w:color w:val="000000"/>
                <w:sz w:val="18"/>
                <w:szCs w:val="18"/>
              </w:rPr>
            </w:pPr>
            <w:r w:rsidRPr="00F204CA">
              <w:rPr>
                <w:rFonts w:eastAsia="Times New Roman" w:cs="Times New Roman"/>
                <w:color w:val="000000"/>
                <w:sz w:val="18"/>
                <w:szCs w:val="18"/>
              </w:rPr>
              <w:t>Pennsylvania</w:t>
            </w:r>
          </w:p>
        </w:tc>
      </w:tr>
      <w:tr w:rsidR="0066410C" w:rsidRPr="00802497" w14:paraId="01A18701" w14:textId="77777777" w:rsidTr="00F8649F">
        <w:trPr>
          <w:jc w:val="center"/>
        </w:trPr>
        <w:tc>
          <w:tcPr>
            <w:tcW w:w="3535" w:type="dxa"/>
            <w:shd w:val="clear" w:color="auto" w:fill="auto"/>
            <w:vAlign w:val="center"/>
          </w:tcPr>
          <w:p w14:paraId="6FFE72ED" w14:textId="77777777" w:rsidR="0066410C" w:rsidRPr="00F204CA" w:rsidRDefault="0066410C" w:rsidP="00F8649F">
            <w:pPr>
              <w:rPr>
                <w:rFonts w:eastAsia="Times New Roman" w:cs="Times New Roman"/>
                <w:color w:val="000000"/>
                <w:sz w:val="18"/>
                <w:szCs w:val="18"/>
              </w:rPr>
            </w:pPr>
            <w:r w:rsidRPr="00F204CA">
              <w:rPr>
                <w:rFonts w:eastAsia="Times New Roman" w:cs="Times New Roman"/>
                <w:i/>
                <w:iCs/>
                <w:color w:val="000000"/>
                <w:sz w:val="18"/>
                <w:szCs w:val="18"/>
              </w:rPr>
              <w:lastRenderedPageBreak/>
              <w:t>League of Women Voters of Pa. v. Commonwealth</w:t>
            </w:r>
            <w:r w:rsidRPr="00F204CA">
              <w:rPr>
                <w:rFonts w:eastAsia="Times New Roman" w:cs="Times New Roman"/>
                <w:color w:val="000000"/>
                <w:sz w:val="18"/>
                <w:szCs w:val="18"/>
              </w:rPr>
              <w:t>, 178 A.3d 737 (Pa. 2018)</w:t>
            </w:r>
          </w:p>
        </w:tc>
        <w:tc>
          <w:tcPr>
            <w:tcW w:w="3535" w:type="dxa"/>
            <w:shd w:val="clear" w:color="auto" w:fill="auto"/>
            <w:vAlign w:val="center"/>
          </w:tcPr>
          <w:p w14:paraId="0F8BCF6F" w14:textId="77777777" w:rsidR="0066410C" w:rsidRPr="00F204CA" w:rsidRDefault="0066410C" w:rsidP="00F8649F">
            <w:pPr>
              <w:rPr>
                <w:rFonts w:eastAsia="Times New Roman" w:cs="Times New Roman"/>
                <w:color w:val="000000"/>
                <w:sz w:val="18"/>
                <w:szCs w:val="18"/>
              </w:rPr>
            </w:pPr>
            <w:r w:rsidRPr="00F204CA">
              <w:rPr>
                <w:rFonts w:eastAsia="Times New Roman" w:cs="Times New Roman"/>
                <w:color w:val="000000"/>
                <w:sz w:val="18"/>
                <w:szCs w:val="18"/>
              </w:rPr>
              <w:t>League of Woman Voters of Pennsylvania</w:t>
            </w:r>
            <w:r w:rsidRPr="00DD416D">
              <w:rPr>
                <w:rFonts w:eastAsia="Times New Roman" w:cs="Times New Roman"/>
                <w:color w:val="000000"/>
                <w:sz w:val="18"/>
                <w:szCs w:val="18"/>
              </w:rPr>
              <w:t>,</w:t>
            </w:r>
            <w:r w:rsidRPr="00F204CA">
              <w:rPr>
                <w:rFonts w:eastAsia="Times New Roman" w:cs="Times New Roman"/>
                <w:color w:val="000000"/>
                <w:sz w:val="18"/>
                <w:szCs w:val="18"/>
              </w:rPr>
              <w:t xml:space="preserve"> Citizens registered to vote in Pennsylvania</w:t>
            </w:r>
            <w:r w:rsidRPr="00DD416D">
              <w:rPr>
                <w:rFonts w:eastAsia="Times New Roman" w:cs="Times New Roman"/>
                <w:color w:val="000000"/>
                <w:sz w:val="18"/>
                <w:szCs w:val="18"/>
              </w:rPr>
              <w:t>.</w:t>
            </w:r>
          </w:p>
        </w:tc>
      </w:tr>
      <w:tr w:rsidR="0066410C" w:rsidRPr="00802497" w14:paraId="1F04963E" w14:textId="77777777" w:rsidTr="00F8649F">
        <w:trPr>
          <w:jc w:val="center"/>
        </w:trPr>
        <w:tc>
          <w:tcPr>
            <w:tcW w:w="3535" w:type="dxa"/>
            <w:shd w:val="clear" w:color="auto" w:fill="auto"/>
            <w:vAlign w:val="center"/>
          </w:tcPr>
          <w:p w14:paraId="2CC4F540"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i/>
                <w:iCs/>
                <w:color w:val="000000"/>
                <w:sz w:val="18"/>
                <w:szCs w:val="18"/>
              </w:rPr>
              <w:t>Corman v. Sec’y of Pa.</w:t>
            </w:r>
            <w:r w:rsidRPr="00DF075F">
              <w:rPr>
                <w:rFonts w:eastAsia="Times New Roman" w:cs="Times New Roman"/>
                <w:color w:val="000000"/>
                <w:sz w:val="18"/>
                <w:szCs w:val="18"/>
              </w:rPr>
              <w:t xml:space="preserve">, 751 Fed. </w:t>
            </w:r>
            <w:proofErr w:type="spellStart"/>
            <w:r w:rsidRPr="00DF075F">
              <w:rPr>
                <w:rFonts w:eastAsia="Times New Roman" w:cs="Times New Roman"/>
                <w:color w:val="000000"/>
                <w:sz w:val="18"/>
                <w:szCs w:val="18"/>
              </w:rPr>
              <w:t>App’x</w:t>
            </w:r>
            <w:proofErr w:type="spellEnd"/>
            <w:r w:rsidRPr="00DF075F">
              <w:rPr>
                <w:rFonts w:eastAsia="Times New Roman" w:cs="Times New Roman"/>
                <w:color w:val="000000"/>
                <w:sz w:val="18"/>
                <w:szCs w:val="18"/>
              </w:rPr>
              <w:t xml:space="preserve"> 157 (3d Cir. 2018) (per </w:t>
            </w:r>
            <w:proofErr w:type="spellStart"/>
            <w:r w:rsidRPr="00DF075F">
              <w:rPr>
                <w:rFonts w:eastAsia="Times New Roman" w:cs="Times New Roman"/>
                <w:color w:val="000000"/>
                <w:sz w:val="18"/>
                <w:szCs w:val="18"/>
              </w:rPr>
              <w:t>curiam</w:t>
            </w:r>
            <w:proofErr w:type="spellEnd"/>
            <w:r w:rsidRPr="00DF075F">
              <w:rPr>
                <w:rFonts w:eastAsia="Times New Roman" w:cs="Times New Roman"/>
                <w:color w:val="000000"/>
                <w:sz w:val="18"/>
                <w:szCs w:val="18"/>
              </w:rPr>
              <w:t>)</w:t>
            </w:r>
          </w:p>
        </w:tc>
        <w:tc>
          <w:tcPr>
            <w:tcW w:w="3535" w:type="dxa"/>
            <w:shd w:val="clear" w:color="auto" w:fill="auto"/>
            <w:vAlign w:val="center"/>
          </w:tcPr>
          <w:p w14:paraId="1B016175"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color w:val="000000"/>
                <w:sz w:val="18"/>
                <w:szCs w:val="18"/>
              </w:rPr>
              <w:t>Legislators/citizens registered to vote in Pennsylvania.</w:t>
            </w:r>
          </w:p>
        </w:tc>
      </w:tr>
      <w:tr w:rsidR="0066410C" w:rsidRPr="00802497" w14:paraId="00E09640" w14:textId="77777777" w:rsidTr="00F8649F">
        <w:trPr>
          <w:jc w:val="center"/>
        </w:trPr>
        <w:tc>
          <w:tcPr>
            <w:tcW w:w="3535" w:type="dxa"/>
            <w:shd w:val="clear" w:color="auto" w:fill="auto"/>
            <w:vAlign w:val="center"/>
          </w:tcPr>
          <w:p w14:paraId="0E04845B"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i/>
                <w:iCs/>
                <w:color w:val="000000"/>
                <w:sz w:val="18"/>
                <w:szCs w:val="18"/>
              </w:rPr>
              <w:t>Carter v. Chapman</w:t>
            </w:r>
            <w:r w:rsidRPr="00DF075F">
              <w:rPr>
                <w:rFonts w:eastAsia="Times New Roman" w:cs="Times New Roman"/>
                <w:color w:val="000000"/>
                <w:sz w:val="18"/>
                <w:szCs w:val="18"/>
              </w:rPr>
              <w:t>, 270 A.3d 444 (Pa. 2022)</w:t>
            </w:r>
          </w:p>
        </w:tc>
        <w:tc>
          <w:tcPr>
            <w:tcW w:w="3535" w:type="dxa"/>
            <w:shd w:val="clear" w:color="auto" w:fill="auto"/>
            <w:vAlign w:val="center"/>
          </w:tcPr>
          <w:p w14:paraId="5E565F40"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color w:val="000000"/>
                <w:sz w:val="18"/>
                <w:szCs w:val="18"/>
              </w:rPr>
              <w:t>Carter Petitioners: Citizens registered to vote in Pennsylvania.</w:t>
            </w:r>
          </w:p>
          <w:p w14:paraId="329107AF" w14:textId="77777777" w:rsidR="0066410C" w:rsidRPr="00DF075F" w:rsidRDefault="0066410C" w:rsidP="00F8649F">
            <w:pPr>
              <w:rPr>
                <w:rFonts w:eastAsia="Times New Roman" w:cs="Times New Roman"/>
                <w:color w:val="000000"/>
                <w:sz w:val="18"/>
                <w:szCs w:val="18"/>
              </w:rPr>
            </w:pPr>
            <w:proofErr w:type="spellStart"/>
            <w:r w:rsidRPr="00DF075F">
              <w:rPr>
                <w:rFonts w:eastAsia="Times New Roman" w:cs="Times New Roman"/>
                <w:color w:val="000000"/>
                <w:sz w:val="18"/>
                <w:szCs w:val="18"/>
              </w:rPr>
              <w:t>Gressman</w:t>
            </w:r>
            <w:proofErr w:type="spellEnd"/>
            <w:r w:rsidRPr="00DF075F">
              <w:rPr>
                <w:rFonts w:eastAsia="Times New Roman" w:cs="Times New Roman"/>
                <w:color w:val="000000"/>
                <w:sz w:val="18"/>
                <w:szCs w:val="18"/>
              </w:rPr>
              <w:t xml:space="preserve"> Petitioners: Citizens registered to vote in Pennsylvania, “leading professors of mathematics and science[.]”  </w:t>
            </w:r>
            <w:r w:rsidRPr="00DF075F">
              <w:rPr>
                <w:rFonts w:eastAsia="Times New Roman" w:cs="Times New Roman"/>
                <w:i/>
                <w:iCs/>
                <w:color w:val="000000"/>
                <w:sz w:val="18"/>
                <w:szCs w:val="18"/>
              </w:rPr>
              <w:t>Id.</w:t>
            </w:r>
            <w:r w:rsidRPr="00DF075F">
              <w:rPr>
                <w:rFonts w:eastAsia="Times New Roman" w:cs="Times New Roman"/>
                <w:color w:val="000000"/>
                <w:sz w:val="18"/>
                <w:szCs w:val="18"/>
              </w:rPr>
              <w:t xml:space="preserve"> at 452.</w:t>
            </w:r>
          </w:p>
        </w:tc>
      </w:tr>
      <w:tr w:rsidR="0066410C" w:rsidRPr="00802497" w14:paraId="2A401A05" w14:textId="77777777" w:rsidTr="00F8649F">
        <w:trPr>
          <w:jc w:val="center"/>
        </w:trPr>
        <w:tc>
          <w:tcPr>
            <w:tcW w:w="7070" w:type="dxa"/>
            <w:gridSpan w:val="2"/>
            <w:shd w:val="clear" w:color="auto" w:fill="auto"/>
            <w:vAlign w:val="center"/>
          </w:tcPr>
          <w:p w14:paraId="42F0C847" w14:textId="77777777" w:rsidR="0066410C" w:rsidRPr="00DF075F" w:rsidRDefault="0066410C" w:rsidP="00F8649F">
            <w:pPr>
              <w:jc w:val="center"/>
              <w:rPr>
                <w:rFonts w:eastAsia="Times New Roman" w:cs="Times New Roman"/>
                <w:color w:val="000000"/>
                <w:sz w:val="18"/>
                <w:szCs w:val="18"/>
              </w:rPr>
            </w:pPr>
            <w:r w:rsidRPr="00DF075F">
              <w:rPr>
                <w:rFonts w:eastAsia="Times New Roman" w:cs="Times New Roman"/>
                <w:color w:val="000000"/>
                <w:sz w:val="18"/>
                <w:szCs w:val="18"/>
              </w:rPr>
              <w:t>Utah</w:t>
            </w:r>
          </w:p>
        </w:tc>
      </w:tr>
      <w:tr w:rsidR="0066410C" w:rsidRPr="00802497" w14:paraId="4C3B41AE" w14:textId="77777777" w:rsidTr="00F8649F">
        <w:trPr>
          <w:jc w:val="center"/>
        </w:trPr>
        <w:tc>
          <w:tcPr>
            <w:tcW w:w="3535" w:type="dxa"/>
            <w:shd w:val="clear" w:color="auto" w:fill="auto"/>
            <w:vAlign w:val="center"/>
            <w:hideMark/>
          </w:tcPr>
          <w:p w14:paraId="78330908"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i/>
                <w:iCs/>
                <w:color w:val="000000"/>
                <w:sz w:val="18"/>
                <w:szCs w:val="18"/>
              </w:rPr>
              <w:t>League of Women Voters of Utah v. Utah State Legislature</w:t>
            </w:r>
            <w:r w:rsidRPr="00DF075F">
              <w:rPr>
                <w:rFonts w:eastAsia="Times New Roman" w:cs="Times New Roman"/>
                <w:color w:val="000000"/>
                <w:sz w:val="18"/>
                <w:szCs w:val="18"/>
              </w:rPr>
              <w:t>, No. 220901712, 2022 WL 21745734 (Utah Dist. Ct. Nov. 22, 2022) (outcome pending)</w:t>
            </w:r>
          </w:p>
        </w:tc>
        <w:tc>
          <w:tcPr>
            <w:tcW w:w="3535" w:type="dxa"/>
            <w:shd w:val="clear" w:color="auto" w:fill="auto"/>
            <w:vAlign w:val="center"/>
            <w:hideMark/>
          </w:tcPr>
          <w:p w14:paraId="58EE623A"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color w:val="000000"/>
                <w:sz w:val="18"/>
                <w:szCs w:val="18"/>
              </w:rPr>
              <w:t>League of Women Voters of Utah, Mormon Women for Ethical Government, Citizens registered to vote in Utah.</w:t>
            </w:r>
          </w:p>
        </w:tc>
      </w:tr>
      <w:tr w:rsidR="0066410C" w:rsidRPr="00802497" w14:paraId="5AFA62D4" w14:textId="77777777" w:rsidTr="00F8649F">
        <w:trPr>
          <w:jc w:val="center"/>
        </w:trPr>
        <w:tc>
          <w:tcPr>
            <w:tcW w:w="7070" w:type="dxa"/>
            <w:gridSpan w:val="2"/>
            <w:shd w:val="clear" w:color="auto" w:fill="auto"/>
            <w:vAlign w:val="center"/>
          </w:tcPr>
          <w:p w14:paraId="18539EA8" w14:textId="77777777" w:rsidR="0066410C" w:rsidRPr="00DF075F" w:rsidRDefault="0066410C" w:rsidP="00F8649F">
            <w:pPr>
              <w:jc w:val="center"/>
              <w:rPr>
                <w:rFonts w:eastAsia="Times New Roman" w:cs="Times New Roman"/>
                <w:color w:val="000000"/>
                <w:sz w:val="18"/>
                <w:szCs w:val="18"/>
              </w:rPr>
            </w:pPr>
            <w:r w:rsidRPr="00DF075F">
              <w:rPr>
                <w:rFonts w:eastAsia="Times New Roman" w:cs="Times New Roman"/>
                <w:color w:val="000000"/>
                <w:sz w:val="18"/>
                <w:szCs w:val="18"/>
              </w:rPr>
              <w:t>Wisconsin</w:t>
            </w:r>
          </w:p>
        </w:tc>
      </w:tr>
      <w:tr w:rsidR="0066410C" w:rsidRPr="00802497" w14:paraId="37FA98C9" w14:textId="77777777" w:rsidTr="00F8649F">
        <w:trPr>
          <w:jc w:val="center"/>
        </w:trPr>
        <w:tc>
          <w:tcPr>
            <w:tcW w:w="3535" w:type="dxa"/>
            <w:shd w:val="clear" w:color="auto" w:fill="auto"/>
            <w:vAlign w:val="center"/>
            <w:hideMark/>
          </w:tcPr>
          <w:p w14:paraId="52AE4A03"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i/>
                <w:iCs/>
                <w:color w:val="000000"/>
                <w:sz w:val="18"/>
                <w:szCs w:val="18"/>
              </w:rPr>
              <w:t>Baldus v. Members of the Wis. Gov’t Accountability Bd.</w:t>
            </w:r>
            <w:r w:rsidRPr="00DF075F">
              <w:rPr>
                <w:rFonts w:eastAsia="Times New Roman" w:cs="Times New Roman"/>
                <w:color w:val="000000"/>
                <w:sz w:val="18"/>
                <w:szCs w:val="18"/>
              </w:rPr>
              <w:t>, 849 F. Supp. 2d 840 (E.D. Wis. 2012)</w:t>
            </w:r>
          </w:p>
        </w:tc>
        <w:tc>
          <w:tcPr>
            <w:tcW w:w="3535" w:type="dxa"/>
            <w:shd w:val="clear" w:color="auto" w:fill="auto"/>
            <w:vAlign w:val="center"/>
            <w:hideMark/>
          </w:tcPr>
          <w:p w14:paraId="035A3D9E"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color w:val="000000"/>
                <w:sz w:val="18"/>
                <w:szCs w:val="18"/>
              </w:rPr>
              <w:t>Voces de la Frontera, Inc., Citizens registered to vote in Wisconsin.</w:t>
            </w:r>
          </w:p>
        </w:tc>
      </w:tr>
    </w:tbl>
    <w:p w14:paraId="23C42E50" w14:textId="77777777" w:rsidR="0066410C" w:rsidRPr="00802497" w:rsidRDefault="0066410C" w:rsidP="0066410C">
      <w:pPr>
        <w:spacing w:line="480" w:lineRule="auto"/>
        <w:ind w:firstLine="720"/>
        <w:rPr>
          <w:rFonts w:eastAsia="Times New Roman" w:cs="Times New Roman"/>
        </w:rPr>
      </w:pPr>
    </w:p>
    <w:p w14:paraId="38317DFE" w14:textId="77777777" w:rsidR="0066410C" w:rsidRPr="00DF075F" w:rsidRDefault="0066410C" w:rsidP="0066410C">
      <w:pPr>
        <w:spacing w:line="480" w:lineRule="auto"/>
        <w:ind w:firstLine="720"/>
        <w:rPr>
          <w:rFonts w:eastAsia="Times New Roman" w:cs="Times New Roman"/>
        </w:rPr>
      </w:pPr>
      <w:r w:rsidRPr="00802497">
        <w:rPr>
          <w:rFonts w:eastAsia="Times New Roman" w:cs="Times New Roman"/>
        </w:rPr>
        <w:t xml:space="preserve">Drawing on the </w:t>
      </w:r>
      <w:r w:rsidRPr="00DF075F">
        <w:rPr>
          <w:rFonts w:eastAsia="Times New Roman" w:cs="Times New Roman"/>
        </w:rPr>
        <w:t xml:space="preserve">information in Tables 1 and 2 and other data sources we can summarize some important facts about 2020s’ redistricting as of November 2022: </w:t>
      </w:r>
    </w:p>
    <w:p w14:paraId="5DBB4553" w14:textId="77777777" w:rsidR="0066410C" w:rsidRPr="00DF075F" w:rsidRDefault="0066410C" w:rsidP="0066410C">
      <w:pPr>
        <w:spacing w:line="480" w:lineRule="auto"/>
        <w:ind w:firstLine="720"/>
        <w:rPr>
          <w:rFonts w:eastAsia="Times New Roman" w:cs="Times New Roman"/>
        </w:rPr>
      </w:pPr>
      <w:r w:rsidRPr="00DF075F">
        <w:rPr>
          <w:rFonts w:eastAsia="Times New Roman" w:cs="Times New Roman"/>
        </w:rPr>
        <w:t>1.  Full partisan control is not a sufficient condition for a legislature to choose to impose a partisan gerrymander (or to maintain one already in place).  The removal of any possibility of a federal lawsuit to restrain gerrymandering led many legislatures under one party control in the 2020 round to offer congressional plans that were labeled as partisan gerrymanders (or as racial gerrymanders with important partisan implications</w:t>
      </w:r>
      <w:r w:rsidRPr="00DF075F">
        <w:rPr>
          <w:rFonts w:eastAsia="Yu Mincho"/>
          <w:vertAlign w:val="superscript"/>
        </w:rPr>
        <w:footnoteReference w:id="62"/>
      </w:r>
      <w:r w:rsidRPr="00DF075F">
        <w:rPr>
          <w:rFonts w:eastAsia="Times New Roman" w:cs="Times New Roman"/>
        </w:rPr>
        <w:t xml:space="preserve">) by journalists in the state (and/or by academics).  </w:t>
      </w:r>
      <w:bookmarkStart w:id="356" w:name="_Ref148024223"/>
      <w:bookmarkStart w:id="357" w:name="_Ref148798851"/>
      <w:r w:rsidRPr="00DF075F">
        <w:rPr>
          <w:rFonts w:eastAsia="Times New Roman" w:cs="Times New Roman"/>
        </w:rPr>
        <w:t>Ten</w:t>
      </w:r>
      <w:bookmarkEnd w:id="356"/>
      <w:bookmarkEnd w:id="357"/>
      <w:r w:rsidRPr="00DF075F">
        <w:rPr>
          <w:rFonts w:eastAsia="Times New Roman" w:cs="Times New Roman"/>
        </w:rPr>
        <w:t xml:space="preserve"> of the twenty-eight</w:t>
      </w:r>
      <w:r w:rsidRPr="00DF075F">
        <w:rPr>
          <w:vertAlign w:val="superscript"/>
        </w:rPr>
        <w:footnoteReference w:id="63"/>
      </w:r>
      <w:r w:rsidRPr="00DF075F">
        <w:rPr>
          <w:rFonts w:eastAsia="Times New Roman" w:cs="Times New Roman"/>
        </w:rPr>
        <w:t xml:space="preserve"> states under one party control (where the majority party could control redistricting without influence</w:t>
      </w:r>
      <w:r w:rsidRPr="00E27B1C">
        <w:rPr>
          <w:rFonts w:eastAsia="Times New Roman" w:cs="Times New Roman"/>
        </w:rPr>
        <w:t xml:space="preserve"> of the minority party) had an actual partisan gerrymandering challenge in state court to that congressional map prior to November 2022, although not all were resolved prior to the 2022 </w:t>
      </w:r>
      <w:r w:rsidRPr="00DF075F">
        <w:rPr>
          <w:rFonts w:eastAsia="Times New Roman" w:cs="Times New Roman"/>
        </w:rPr>
        <w:t xml:space="preserve">election. </w:t>
      </w:r>
    </w:p>
    <w:p w14:paraId="745F6900" w14:textId="77777777" w:rsidR="0066410C" w:rsidRPr="00DF075F" w:rsidRDefault="0066410C" w:rsidP="0066410C">
      <w:pPr>
        <w:spacing w:line="480" w:lineRule="auto"/>
        <w:ind w:firstLine="720"/>
        <w:rPr>
          <w:rFonts w:eastAsia="Times New Roman" w:cs="Times New Roman"/>
        </w:rPr>
      </w:pPr>
      <w:r w:rsidRPr="00DF075F">
        <w:rPr>
          <w:rFonts w:eastAsia="Times New Roman" w:cs="Times New Roman"/>
        </w:rPr>
        <w:t xml:space="preserve">2.  Full partisan control of the redistricting process is </w:t>
      </w:r>
      <w:r w:rsidRPr="00DF075F">
        <w:rPr>
          <w:rFonts w:eastAsia="Times New Roman" w:cs="Times New Roman"/>
          <w:i/>
          <w:iCs/>
        </w:rPr>
        <w:t>not</w:t>
      </w:r>
      <w:r w:rsidRPr="001B093D">
        <w:rPr>
          <w:rFonts w:eastAsia="Times New Roman" w:cs="Times New Roman"/>
        </w:rPr>
        <w:t xml:space="preserve"> a necessary condition to implement a map with partisan advantage.  States like Arizona, which have an independent commission with a tiebreaker, can still end up with maps that give one of the major parties an </w:t>
      </w:r>
      <w:r w:rsidRPr="001B093D">
        <w:rPr>
          <w:rFonts w:eastAsia="Times New Roman" w:cs="Times New Roman"/>
        </w:rPr>
        <w:lastRenderedPageBreak/>
        <w:t xml:space="preserve">advantage.  Additionally, </w:t>
      </w:r>
      <w:r w:rsidRPr="00DF075F">
        <w:rPr>
          <w:rFonts w:eastAsia="Times New Roman" w:cs="Times New Roman"/>
        </w:rPr>
        <w:t>courts can impose maps that have partisan bias.  The Wisconsin Supreme Court ordered a “least change” map derived from the previous decade’s gerrymander.</w:t>
      </w:r>
      <w:r w:rsidRPr="00DF075F">
        <w:rPr>
          <w:vertAlign w:val="superscript"/>
        </w:rPr>
        <w:footnoteReference w:id="64"/>
      </w:r>
      <w:r w:rsidRPr="00DF075F">
        <w:rPr>
          <w:rFonts w:eastAsia="Times New Roman" w:cs="Times New Roman"/>
        </w:rPr>
        <w:t xml:space="preserve">  A federal court ordered Ohio to implement a plan to be used for the 2022 midterm election that was determined by the state court to violate the state constitution.</w:t>
      </w:r>
      <w:r w:rsidRPr="00DF075F">
        <w:rPr>
          <w:vertAlign w:val="superscript"/>
        </w:rPr>
        <w:footnoteReference w:id="65"/>
      </w:r>
    </w:p>
    <w:p w14:paraId="0B4C1BC4" w14:textId="77777777" w:rsidR="0066410C" w:rsidRPr="0072618E" w:rsidRDefault="0066410C" w:rsidP="0066410C">
      <w:pPr>
        <w:spacing w:line="480" w:lineRule="auto"/>
        <w:ind w:firstLine="720"/>
        <w:rPr>
          <w:rFonts w:eastAsia="Times New Roman" w:cs="Times New Roman"/>
        </w:rPr>
      </w:pPr>
      <w:r w:rsidRPr="00DF075F">
        <w:rPr>
          <w:rFonts w:eastAsia="Times New Roman" w:cs="Times New Roman"/>
        </w:rPr>
        <w:t>3.  State courts were far more involved</w:t>
      </w:r>
      <w:r w:rsidRPr="0072618E">
        <w:rPr>
          <w:rFonts w:eastAsia="Times New Roman" w:cs="Times New Roman"/>
        </w:rPr>
        <w:t xml:space="preserve"> in redistricting in the 2020 round than in any previous redistricting round, with the most important cases involving challenges to congressional maps as partisan gerrymanders.  However, the anticipation of a successful state court challenge to a map was reduced in deterrent impact because of the uncertainty about whether state courts would choose to act on partisan gerrymandering challenges, and further reduced by the delay in obtaining the census data needed for redistricting, thus creating a greater potential for stretching out the redistricting process to the point that a legislative map might be used in 2022 even if later found to be an unconstitutional gerrymander.</w:t>
      </w:r>
      <w:r w:rsidRPr="00802497">
        <w:rPr>
          <w:rFonts w:eastAsia="Yu Mincho"/>
          <w:vertAlign w:val="superscript"/>
        </w:rPr>
        <w:footnoteReference w:id="66"/>
      </w:r>
    </w:p>
    <w:p w14:paraId="01D1DDF0" w14:textId="77777777" w:rsidR="0066410C" w:rsidRPr="00DF075F" w:rsidRDefault="0066410C" w:rsidP="0066410C">
      <w:pPr>
        <w:spacing w:line="480" w:lineRule="auto"/>
        <w:ind w:firstLine="720"/>
        <w:rPr>
          <w:rFonts w:eastAsia="Times New Roman" w:cs="Times New Roman"/>
        </w:rPr>
      </w:pPr>
      <w:r>
        <w:rPr>
          <w:rFonts w:cs="Times New Roman"/>
        </w:rPr>
        <w:t xml:space="preserve">4.  </w:t>
      </w:r>
      <w:r w:rsidRPr="00973A3D">
        <w:rPr>
          <w:rFonts w:cs="Times New Roman"/>
        </w:rPr>
        <w:t xml:space="preserve">There was a high proportion of states where partisan gerrymandering challenges were initiated before the first election but were left unresolved in the 2020 redistricting round (five of </w:t>
      </w:r>
      <w:r w:rsidRPr="00DF075F">
        <w:rPr>
          <w:rFonts w:cs="Times New Roman"/>
        </w:rPr>
        <w:lastRenderedPageBreak/>
        <w:t>eleven)</w:t>
      </w:r>
      <w:bookmarkStart w:id="358" w:name="_Ref148798668"/>
      <w:r w:rsidRPr="00DF075F">
        <w:rPr>
          <w:rFonts w:cs="Times New Roman"/>
        </w:rPr>
        <w:t>,</w:t>
      </w:r>
      <w:r w:rsidRPr="00DF075F">
        <w:rPr>
          <w:vertAlign w:val="superscript"/>
        </w:rPr>
        <w:footnoteReference w:id="67"/>
      </w:r>
      <w:bookmarkEnd w:id="358"/>
      <w:r w:rsidRPr="00DF075F">
        <w:rPr>
          <w:rFonts w:cs="Times New Roman"/>
        </w:rPr>
        <w:t xml:space="preserve"> and with other plans permitted for use in the 2022 election only.</w:t>
      </w:r>
      <w:commentRangeStart w:id="362"/>
      <w:commentRangeStart w:id="363"/>
      <w:commentRangeStart w:id="364"/>
      <w:r w:rsidRPr="00DF075F">
        <w:rPr>
          <w:rStyle w:val="FootnoteReference"/>
          <w:rFonts w:cs="Times New Roman"/>
        </w:rPr>
        <w:footnoteReference w:id="68"/>
      </w:r>
      <w:r w:rsidRPr="00DF075F">
        <w:rPr>
          <w:rFonts w:cs="Times New Roman"/>
        </w:rPr>
        <w:t xml:space="preserve"> </w:t>
      </w:r>
      <w:commentRangeEnd w:id="362"/>
      <w:r w:rsidRPr="00DF075F">
        <w:rPr>
          <w:rStyle w:val="CommentReference"/>
          <w:szCs w:val="20"/>
        </w:rPr>
        <w:commentReference w:id="362"/>
      </w:r>
      <w:commentRangeEnd w:id="363"/>
      <w:r w:rsidRPr="00DF075F">
        <w:rPr>
          <w:rStyle w:val="CommentReference"/>
          <w:szCs w:val="20"/>
        </w:rPr>
        <w:commentReference w:id="363"/>
      </w:r>
      <w:commentRangeEnd w:id="364"/>
      <w:r w:rsidR="00CD2413">
        <w:rPr>
          <w:rStyle w:val="CommentReference"/>
          <w:szCs w:val="20"/>
        </w:rPr>
        <w:commentReference w:id="364"/>
      </w:r>
      <w:r w:rsidRPr="00DF075F">
        <w:rPr>
          <w:rFonts w:cs="Times New Roman"/>
        </w:rPr>
        <w:t xml:space="preserve"> There are also maps that might yet be challenged as partisan or racial gerrymanders.</w:t>
      </w:r>
      <w:r w:rsidRPr="00DF075F">
        <w:rPr>
          <w:rFonts w:eastAsiaTheme="minorEastAsia"/>
          <w:vertAlign w:val="superscript"/>
        </w:rPr>
        <w:footnoteReference w:id="69"/>
      </w:r>
      <w:bookmarkStart w:id="377" w:name="_Ref148196063"/>
    </w:p>
    <w:p w14:paraId="6B3BE859" w14:textId="77777777" w:rsidR="0066410C" w:rsidRPr="00143830" w:rsidRDefault="0066410C" w:rsidP="0066410C">
      <w:pPr>
        <w:spacing w:line="480" w:lineRule="auto"/>
        <w:ind w:firstLine="720"/>
        <w:rPr>
          <w:rFonts w:eastAsia="Times New Roman" w:cs="Times New Roman"/>
        </w:rPr>
      </w:pPr>
      <w:r w:rsidRPr="00DF075F">
        <w:rPr>
          <w:rFonts w:cs="Times New Roman"/>
        </w:rPr>
        <w:t>5.  The proportion of partisan gerrymander challenges to maps in states under one party control (ten of twenty-eight)</w:t>
      </w:r>
      <w:r w:rsidRPr="00DF075F">
        <w:rPr>
          <w:rStyle w:val="FootnoteReference"/>
          <w:rFonts w:cs="Times New Roman"/>
        </w:rPr>
        <w:footnoteReference w:id="70"/>
      </w:r>
      <w:r w:rsidRPr="00DF075F">
        <w:rPr>
          <w:rFonts w:cs="Times New Roman"/>
        </w:rPr>
        <w:t xml:space="preserve"> is much higher than the proportion of partisan gerrymander challenges to legislative-drawn maps in states under divided control, since there were no such challenges (zero of six).</w:t>
      </w:r>
      <w:r w:rsidRPr="00DF075F">
        <w:rPr>
          <w:rStyle w:val="FootnoteReference"/>
          <w:rFonts w:cs="Times New Roman"/>
        </w:rPr>
        <w:footnoteReference w:id="71"/>
      </w:r>
      <w:bookmarkEnd w:id="377"/>
    </w:p>
    <w:p w14:paraId="744D85F5" w14:textId="77777777" w:rsidR="0066410C" w:rsidRPr="00DF075F" w:rsidRDefault="0066410C" w:rsidP="0066410C">
      <w:pPr>
        <w:spacing w:line="480" w:lineRule="auto"/>
        <w:ind w:firstLine="720"/>
        <w:rPr>
          <w:rFonts w:eastAsia="Times New Roman" w:cs="Times New Roman"/>
        </w:rPr>
      </w:pPr>
      <w:r>
        <w:rPr>
          <w:rFonts w:cs="Times New Roman"/>
        </w:rPr>
        <w:lastRenderedPageBreak/>
        <w:t xml:space="preserve">6.  </w:t>
      </w:r>
      <w:r w:rsidRPr="00143830">
        <w:rPr>
          <w:rFonts w:cs="Times New Roman"/>
        </w:rPr>
        <w:t xml:space="preserve">In half of the cases where </w:t>
      </w:r>
      <w:r w:rsidRPr="00DF075F">
        <w:rPr>
          <w:rFonts w:cs="Times New Roman"/>
        </w:rPr>
        <w:t>there was a partisan gerrymandering challenge resolved by November 2022, the state court found in favor of plaintiffs: three of six instances (Maryland, New York, and Ohio).</w:t>
      </w:r>
      <w:r w:rsidRPr="00DF075F">
        <w:rPr>
          <w:rFonts w:eastAsiaTheme="minorEastAsia"/>
          <w:vertAlign w:val="superscript"/>
        </w:rPr>
        <w:footnoteReference w:id="72"/>
      </w:r>
    </w:p>
    <w:p w14:paraId="5D1900DD" w14:textId="77777777" w:rsidR="0066410C" w:rsidRPr="00DF075F" w:rsidRDefault="0066410C" w:rsidP="0066410C">
      <w:pPr>
        <w:spacing w:line="480" w:lineRule="auto"/>
        <w:ind w:firstLine="720"/>
        <w:rPr>
          <w:rFonts w:eastAsia="Times New Roman" w:cs="Times New Roman"/>
        </w:rPr>
      </w:pPr>
      <w:r w:rsidRPr="00DF075F">
        <w:rPr>
          <w:rFonts w:cs="Times New Roman"/>
        </w:rPr>
        <w:t>7.  The proportion of successful partisan gerrymander challenges to legislatively drawn maps in states under one party control (three of six) resolved by November 2022 is much higher than the proportion of successful partisan gerrymander challenges to legislatively drawn maps in states under divided control (zero of zero), since the latter is an empty set.</w:t>
      </w:r>
      <w:r w:rsidRPr="00DF075F">
        <w:rPr>
          <w:rFonts w:eastAsiaTheme="minorEastAsia"/>
          <w:vertAlign w:val="superscript"/>
        </w:rPr>
        <w:footnoteReference w:id="73"/>
      </w:r>
    </w:p>
    <w:p w14:paraId="2342F7AD" w14:textId="77777777" w:rsidR="0066410C" w:rsidRPr="00802497" w:rsidRDefault="0066410C" w:rsidP="0066410C">
      <w:pPr>
        <w:pStyle w:val="BodyText"/>
        <w:spacing w:after="0" w:line="480" w:lineRule="auto"/>
        <w:ind w:firstLine="720"/>
      </w:pPr>
      <w:r w:rsidRPr="00DF075F">
        <w:t>8.  While these comparisons must be interpreted with care since the nature of the case facts obviously affects the outcome, and commissions differ in their institutional rules, we see that the likelihood of a partisan challenge being brought to a congressional plan was higher in challenges brought to a legislative-drawn map (ten challenges out of twenty-eight states)</w:t>
      </w:r>
      <w:r w:rsidRPr="00DF075F">
        <w:rPr>
          <w:rStyle w:val="FootnoteReference"/>
        </w:rPr>
        <w:footnoteReference w:id="74"/>
      </w:r>
      <w:r w:rsidRPr="00DF075F">
        <w:t xml:space="preserve"> than to a commission-drawn map (one challenge out of ten states).</w:t>
      </w:r>
      <w:r w:rsidRPr="00DF075F">
        <w:rPr>
          <w:rStyle w:val="FootnoteReference"/>
        </w:rPr>
        <w:footnoteReference w:id="75"/>
      </w:r>
      <w:r w:rsidRPr="00DF075F">
        <w:t xml:space="preserve">  The success rate of plaintiffs in challenges to a legislatively-drawn map (four of ten)</w:t>
      </w:r>
      <w:r w:rsidRPr="00DF075F">
        <w:rPr>
          <w:rStyle w:val="FootnoteReference"/>
        </w:rPr>
        <w:footnoteReference w:id="76"/>
      </w:r>
      <w:r w:rsidRPr="00DF075F">
        <w:t xml:space="preserve"> was higher than the success rate of challenges to a map drawn by a commission (zero of one).</w:t>
      </w:r>
      <w:r w:rsidRPr="00DF075F">
        <w:rPr>
          <w:rFonts w:eastAsiaTheme="minorEastAsia"/>
          <w:vertAlign w:val="superscript"/>
        </w:rPr>
        <w:footnoteReference w:id="77"/>
      </w:r>
    </w:p>
    <w:p w14:paraId="5B247612" w14:textId="77777777" w:rsidR="0066410C" w:rsidRPr="00802497" w:rsidRDefault="0066410C" w:rsidP="0066410C">
      <w:pPr>
        <w:pStyle w:val="BodyText"/>
        <w:spacing w:after="0" w:line="480" w:lineRule="auto"/>
        <w:ind w:firstLine="720"/>
      </w:pPr>
      <w:r>
        <w:lastRenderedPageBreak/>
        <w:t xml:space="preserve">9.  </w:t>
      </w:r>
      <w:r w:rsidRPr="00802497">
        <w:t xml:space="preserve">In the </w:t>
      </w:r>
      <w:r w:rsidRPr="00DF075F">
        <w:t>2020 redistricting round,</w:t>
      </w:r>
      <w:r w:rsidRPr="00DF075F">
        <w:rPr>
          <w:rFonts w:eastAsiaTheme="minorEastAsia"/>
        </w:rPr>
        <w:t xml:space="preserve"> </w:t>
      </w:r>
      <w:r w:rsidRPr="00DF075F">
        <w:t>not only did Republicans have many more states under one party control (twenty) than did the Democrats (eight),</w:t>
      </w:r>
      <w:r w:rsidRPr="00DF075F">
        <w:rPr>
          <w:rStyle w:val="FootnoteReference"/>
        </w:rPr>
        <w:footnoteReference w:id="78"/>
      </w:r>
      <w:r w:rsidRPr="00DF075F">
        <w:rPr>
          <w:rFonts w:eastAsiaTheme="minorEastAsia"/>
        </w:rPr>
        <w:t xml:space="preserve"> </w:t>
      </w:r>
      <w:r w:rsidRPr="00DF075F">
        <w:t>but there were also many more congressional districts in states under full Republican control (191 districts) than there were congressional districts in states under full Democratic control (seventy-five districts).</w:t>
      </w:r>
      <w:commentRangeStart w:id="388"/>
      <w:commentRangeStart w:id="389"/>
      <w:r w:rsidRPr="00DF075F">
        <w:rPr>
          <w:rStyle w:val="FootnoteReference"/>
        </w:rPr>
        <w:footnoteReference w:id="79"/>
      </w:r>
      <w:r w:rsidRPr="00DF075F">
        <w:t xml:space="preserve"> </w:t>
      </w:r>
      <w:commentRangeEnd w:id="388"/>
      <w:r w:rsidRPr="00DF075F">
        <w:rPr>
          <w:rStyle w:val="CommentReference"/>
          <w:szCs w:val="20"/>
        </w:rPr>
        <w:commentReference w:id="388"/>
      </w:r>
      <w:commentRangeEnd w:id="389"/>
      <w:r w:rsidRPr="00DF075F">
        <w:rPr>
          <w:rStyle w:val="CommentReference"/>
          <w:szCs w:val="20"/>
        </w:rPr>
        <w:commentReference w:id="389"/>
      </w:r>
      <w:r w:rsidRPr="00DF075F">
        <w:t xml:space="preserve"> Though the difference was smaller than in the 2010 round, partisan control in 2020s’ redistricting round still very disproportionately favored one party, the Republicans, and the partisan</w:t>
      </w:r>
      <w:r w:rsidRPr="00802497">
        <w:t xml:space="preserve"> disproportionality from the partisan gerrymandering in the 2010 round reinforced the Republican advantage in the 2020 round because of the advantages of incumbency that persisted even as district configurations changed.</w:t>
      </w:r>
      <w:bookmarkStart w:id="400" w:name="_Ref142309348"/>
      <w:r w:rsidRPr="00802497">
        <w:rPr>
          <w:rFonts w:eastAsiaTheme="minorEastAsia"/>
          <w:vertAlign w:val="superscript"/>
        </w:rPr>
        <w:footnoteReference w:id="80"/>
      </w:r>
      <w:bookmarkEnd w:id="400"/>
    </w:p>
    <w:p w14:paraId="20D282A8" w14:textId="77777777" w:rsidR="0066410C" w:rsidRPr="00DF075F" w:rsidRDefault="0066410C" w:rsidP="0066410C">
      <w:pPr>
        <w:pStyle w:val="BodyText"/>
        <w:spacing w:after="0" w:line="480" w:lineRule="auto"/>
        <w:ind w:firstLine="720"/>
      </w:pPr>
      <w:r>
        <w:lastRenderedPageBreak/>
        <w:t xml:space="preserve">10.  </w:t>
      </w:r>
      <w:r w:rsidRPr="00802497">
        <w:t xml:space="preserve">Partisan </w:t>
      </w:r>
      <w:r w:rsidRPr="00DF075F">
        <w:t>gerrymandering challenges to congressional maps were more likely in states under Republican control (six)</w:t>
      </w:r>
      <w:r w:rsidRPr="00DF075F">
        <w:rPr>
          <w:rStyle w:val="FootnoteReference"/>
        </w:rPr>
        <w:footnoteReference w:id="81"/>
      </w:r>
      <w:r w:rsidRPr="00DF075F">
        <w:t xml:space="preserve"> than in states under Democratic control (four).</w:t>
      </w:r>
      <w:r w:rsidRPr="00DF075F">
        <w:rPr>
          <w:rStyle w:val="FootnoteReference"/>
        </w:rPr>
        <w:footnoteReference w:id="82"/>
      </w:r>
    </w:p>
    <w:p w14:paraId="46EB3302" w14:textId="77777777" w:rsidR="0066410C" w:rsidRPr="00DF075F" w:rsidRDefault="0066410C" w:rsidP="0066410C">
      <w:pPr>
        <w:pStyle w:val="BodyText"/>
        <w:spacing w:after="0" w:line="480" w:lineRule="auto"/>
        <w:ind w:firstLine="720"/>
      </w:pPr>
      <w:r w:rsidRPr="00DF075F">
        <w:t>11.  Among the four successful partisan challenges to congressional maps, the same number of successful challenges happened in states under Democratic control (two)</w:t>
      </w:r>
      <w:r w:rsidRPr="00DF075F">
        <w:rPr>
          <w:rStyle w:val="FootnoteReference"/>
        </w:rPr>
        <w:footnoteReference w:id="83"/>
      </w:r>
      <w:r w:rsidRPr="00DF075F">
        <w:t xml:space="preserve"> as those under Republican control (two).</w:t>
      </w:r>
      <w:commentRangeStart w:id="405"/>
      <w:commentRangeStart w:id="406"/>
      <w:commentRangeStart w:id="407"/>
      <w:r w:rsidRPr="00DF075F">
        <w:rPr>
          <w:rStyle w:val="FootnoteReference"/>
        </w:rPr>
        <w:footnoteReference w:id="84"/>
      </w:r>
      <w:commentRangeEnd w:id="405"/>
      <w:r w:rsidRPr="00DF075F">
        <w:rPr>
          <w:rStyle w:val="CommentReference"/>
          <w:szCs w:val="20"/>
        </w:rPr>
        <w:commentReference w:id="405"/>
      </w:r>
      <w:commentRangeEnd w:id="406"/>
      <w:r w:rsidRPr="00DF075F">
        <w:rPr>
          <w:rStyle w:val="CommentReference"/>
          <w:szCs w:val="20"/>
        </w:rPr>
        <w:commentReference w:id="406"/>
      </w:r>
      <w:commentRangeEnd w:id="407"/>
      <w:r w:rsidR="00CD2413">
        <w:rPr>
          <w:rStyle w:val="CommentReference"/>
          <w:szCs w:val="20"/>
        </w:rPr>
        <w:commentReference w:id="407"/>
      </w:r>
    </w:p>
    <w:p w14:paraId="4810B49C" w14:textId="77777777" w:rsidR="0066410C" w:rsidRDefault="0066410C" w:rsidP="0066410C">
      <w:pPr>
        <w:pStyle w:val="BodyText"/>
        <w:spacing w:after="0" w:line="480" w:lineRule="auto"/>
        <w:ind w:firstLine="720"/>
      </w:pPr>
      <w:r w:rsidRPr="00DF075F">
        <w:t>12.  We might expect that partisan gerrymandering litigation will come from non-partisan groups, such as League of Women Voters or</w:t>
      </w:r>
      <w:r w:rsidRPr="00802497">
        <w:t xml:space="preserve"> Common Cause, or local groups that identify themselves in non-partisan terms, </w:t>
      </w:r>
      <w:r w:rsidRPr="00DF075F">
        <w:t>on the one hand, or groups of voters whose strong partisan identifications make them willing to sign on as plaintiffs to partisan gerrymandering litigation when recruited by party officials, on the other.  What we see from Table 2 is interesting.  In the 2010 round, since there were only a handful of cases brought in state court, it is easy to determine that it was good-government groups, such as the League of Women Voters, which were the plaintiffs in the these early partisan gerrymandering cases in state court, and good</w:t>
      </w:r>
      <w:r w:rsidRPr="00DF075F">
        <w:noBreakHyphen/>
        <w:t>government groups were also instrumental in the 2010 round in bringing partisan gerrymandering challenges in federal courts.</w:t>
      </w:r>
      <w:r w:rsidRPr="00DF075F">
        <w:rPr>
          <w:rFonts w:eastAsiaTheme="minorEastAsia"/>
          <w:vertAlign w:val="superscript"/>
        </w:rPr>
        <w:footnoteReference w:id="85"/>
      </w:r>
      <w:r w:rsidRPr="00DF075F">
        <w:t xml:space="preserve">  During the 2020 redistricting cycle, although</w:t>
      </w:r>
      <w:r w:rsidRPr="00802497">
        <w:t xml:space="preserve"> </w:t>
      </w:r>
      <w:r w:rsidRPr="00802497">
        <w:lastRenderedPageBreak/>
        <w:t>non-</w:t>
      </w:r>
      <w:r w:rsidRPr="00832C4E">
        <w:t>partisan groups continued to be active, many of the plaintiffs were explicitly (or implicitly) affiliated with the political party that served to gain from state courts overturning the enacted plan.</w:t>
      </w:r>
      <w:r w:rsidRPr="00832C4E">
        <w:rPr>
          <w:rStyle w:val="FootnoteReference"/>
        </w:rPr>
        <w:footnoteReference w:id="86"/>
      </w:r>
    </w:p>
    <w:p w14:paraId="43ED9931" w14:textId="77777777" w:rsidR="0066410C" w:rsidRPr="00802497" w:rsidRDefault="0066410C" w:rsidP="0066410C">
      <w:pPr>
        <w:pStyle w:val="BodyText"/>
        <w:spacing w:after="0" w:line="480" w:lineRule="auto"/>
        <w:ind w:firstLine="720"/>
      </w:pPr>
      <w:r w:rsidRPr="00802497">
        <w:t>Now we turn to the three key questions about state court jurisprudence in the 2020 redistricting round identified earlier.</w:t>
      </w:r>
    </w:p>
    <w:p w14:paraId="0D1AC272" w14:textId="77777777" w:rsidR="0066410C" w:rsidRPr="00832C4E" w:rsidRDefault="0066410C" w:rsidP="0066410C">
      <w:pPr>
        <w:jc w:val="center"/>
        <w:rPr>
          <w:rFonts w:cs="Times New Roman"/>
          <w:smallCaps/>
        </w:rPr>
      </w:pPr>
      <w:r w:rsidRPr="00832C4E">
        <w:rPr>
          <w:rFonts w:cs="Times New Roman"/>
          <w:smallCaps/>
        </w:rPr>
        <w:t>II.  Three Key Questions</w:t>
      </w:r>
    </w:p>
    <w:p w14:paraId="56A25A7E" w14:textId="77777777" w:rsidR="0066410C" w:rsidRPr="00832C4E" w:rsidRDefault="0066410C" w:rsidP="0066410C">
      <w:pPr>
        <w:jc w:val="center"/>
        <w:rPr>
          <w:rFonts w:cs="Times New Roman"/>
          <w:smallCaps/>
        </w:rPr>
      </w:pPr>
    </w:p>
    <w:p w14:paraId="2D766DC4" w14:textId="77777777" w:rsidR="0066410C" w:rsidRPr="00802497" w:rsidRDefault="0066410C" w:rsidP="0066410C">
      <w:pPr>
        <w:jc w:val="center"/>
        <w:rPr>
          <w:rFonts w:cs="Times New Roman"/>
          <w:i/>
          <w:iCs/>
        </w:rPr>
      </w:pPr>
      <w:r w:rsidRPr="00832C4E">
        <w:rPr>
          <w:rFonts w:cs="Times New Roman"/>
          <w:i/>
          <w:iCs/>
        </w:rPr>
        <w:t xml:space="preserve">A.  </w:t>
      </w:r>
      <w:bookmarkStart w:id="413" w:name="_Toc149557320"/>
      <w:r w:rsidRPr="00832C4E">
        <w:rPr>
          <w:rFonts w:cs="Times New Roman"/>
          <w:i/>
          <w:iCs/>
        </w:rPr>
        <w:t>How Did State Courts Faced with a Redistricting Challenge Based on a Claim of a Denial of Equal Treatment and “Excessive” Partisanship Decide Whether State Law Allowed them to Address the Actual Aspects of the Claim, Rather Than Following the U.S. Supreme Court and Treating the Claim as Non-justiciable?</w:t>
      </w:r>
      <w:bookmarkEnd w:id="413"/>
    </w:p>
    <w:p w14:paraId="335DB173" w14:textId="77777777" w:rsidR="0066410C" w:rsidRPr="00802497" w:rsidRDefault="0066410C" w:rsidP="0066410C">
      <w:pPr>
        <w:jc w:val="center"/>
        <w:rPr>
          <w:rFonts w:cs="Times New Roman"/>
          <w:i/>
          <w:iCs/>
        </w:rPr>
      </w:pPr>
    </w:p>
    <w:p w14:paraId="2C6D59ED" w14:textId="77777777" w:rsidR="0066410C" w:rsidRPr="00802497" w:rsidRDefault="0066410C" w:rsidP="0066410C">
      <w:pPr>
        <w:pStyle w:val="BodyText"/>
        <w:spacing w:after="0" w:line="480" w:lineRule="auto"/>
        <w:ind w:firstLine="660"/>
      </w:pPr>
      <w:r w:rsidRPr="00802497">
        <w:t>While decisions to bring a challenge to a map and judicial rulings depend upon the case facts, we can nonetheless ask whether the features of the state constitution that are of direct or potential effect on partisan gerrymandering appear to influence such choices.  The categories highlighted in Table 1 identify constitutions that have an explicit prohibition on partisan gerrymandering in the form of a prohibition on favoring or disfavoring particular parties or candidates.</w:t>
      </w:r>
      <w:r w:rsidRPr="00802497">
        <w:rPr>
          <w:rFonts w:eastAsiaTheme="minorEastAsia"/>
          <w:vertAlign w:val="superscript"/>
        </w:rPr>
        <w:footnoteReference w:id="87"/>
      </w:r>
      <w:r w:rsidRPr="00802497">
        <w:t xml:space="preserve">  Some state constitutions have other (older) language (</w:t>
      </w:r>
      <w:r w:rsidRPr="00F8649F">
        <w:rPr>
          <w:i/>
          <w:iCs/>
        </w:rPr>
        <w:t>e.g.</w:t>
      </w:r>
      <w:r w:rsidRPr="00802497">
        <w:t>, a requirement for free and open elections) that can be used to justify bringing a partisan gerrymandering challenge—as was shown in the Pennsylvania and North Carolina cases from the 2010 round.</w:t>
      </w:r>
      <w:r w:rsidRPr="00802497">
        <w:rPr>
          <w:rFonts w:eastAsiaTheme="minorEastAsia"/>
          <w:vertAlign w:val="superscript"/>
        </w:rPr>
        <w:footnoteReference w:id="88"/>
      </w:r>
      <w:r w:rsidRPr="00802497">
        <w:t xml:space="preserve">  </w:t>
      </w:r>
    </w:p>
    <w:p w14:paraId="7A1FA812" w14:textId="77777777" w:rsidR="0066410C" w:rsidRPr="00832C4E" w:rsidRDefault="0066410C" w:rsidP="0066410C">
      <w:pPr>
        <w:rPr>
          <w:rFonts w:cs="Times New Roman"/>
        </w:rPr>
      </w:pPr>
      <w:r w:rsidRPr="00832C4E">
        <w:rPr>
          <w:rFonts w:cs="Times New Roman"/>
        </w:rPr>
        <w:lastRenderedPageBreak/>
        <w:t>1.  Likelihood of a Challenge</w:t>
      </w:r>
    </w:p>
    <w:p w14:paraId="2B7FA59D" w14:textId="77777777" w:rsidR="0066410C" w:rsidRPr="00832C4E" w:rsidRDefault="0066410C" w:rsidP="0066410C">
      <w:pPr>
        <w:rPr>
          <w:rFonts w:cs="Times New Roman"/>
        </w:rPr>
      </w:pPr>
    </w:p>
    <w:p w14:paraId="5B01413D" w14:textId="77777777" w:rsidR="0066410C" w:rsidRPr="00832C4E" w:rsidRDefault="0066410C" w:rsidP="0066410C">
      <w:pPr>
        <w:pStyle w:val="BodyText"/>
        <w:spacing w:after="0" w:line="480" w:lineRule="auto"/>
        <w:ind w:firstLine="720"/>
      </w:pPr>
      <w:r w:rsidRPr="00832C4E">
        <w:t>Partisan gerrymandering challenges to legislative maps usually occur in states controlled by one party.</w:t>
      </w:r>
      <w:r w:rsidRPr="00832C4E">
        <w:rPr>
          <w:rStyle w:val="FootnoteReference"/>
        </w:rPr>
        <w:footnoteReference w:id="89"/>
      </w:r>
      <w:r w:rsidRPr="00832C4E">
        <w:t xml:space="preserve">  Presumably, this is not a coincidence since partisanship is more likely in these states.</w:t>
      </w:r>
      <w:r w:rsidRPr="00832C4E">
        <w:rPr>
          <w:rStyle w:val="FootnoteReference"/>
        </w:rPr>
        <w:footnoteReference w:id="90"/>
      </w:r>
      <w:r w:rsidRPr="00832C4E">
        <w:t xml:space="preserve">  But is the likelihood of challenge affected by the nature of state constitutional provisions? </w:t>
      </w:r>
    </w:p>
    <w:p w14:paraId="5A30ACC2" w14:textId="77777777" w:rsidR="0066410C" w:rsidRPr="00832C4E" w:rsidRDefault="0066410C" w:rsidP="0066410C">
      <w:pPr>
        <w:pStyle w:val="BodyText"/>
        <w:spacing w:after="0" w:line="480" w:lineRule="auto"/>
      </w:pPr>
      <w:r w:rsidRPr="00832C4E">
        <w:t>In particular:</w:t>
      </w:r>
    </w:p>
    <w:p w14:paraId="18606206" w14:textId="77777777" w:rsidR="0066410C" w:rsidRPr="00832C4E" w:rsidRDefault="0066410C" w:rsidP="0066410C">
      <w:pPr>
        <w:pStyle w:val="BodyText"/>
        <w:spacing w:after="0" w:line="480" w:lineRule="auto"/>
        <w:ind w:firstLine="720"/>
      </w:pPr>
      <w:r w:rsidRPr="00832C4E">
        <w:rPr>
          <w:i/>
          <w:iCs/>
        </w:rPr>
        <w:t>Hypothesis 1a</w:t>
      </w:r>
      <w:r w:rsidRPr="00832C4E">
        <w:t>.  The likelihood of a partisan gerrymandering challenge to congressional maps is highest in states where there is direct language affecting partisan gerrymandering, and lowest in states where there is neither direct nor indirect language that could be used to restrain partisan gerrymandering.</w:t>
      </w:r>
    </w:p>
    <w:p w14:paraId="449D47F6" w14:textId="77777777" w:rsidR="0066410C" w:rsidRPr="00832C4E" w:rsidRDefault="0066410C" w:rsidP="0066410C">
      <w:pPr>
        <w:pStyle w:val="BodyText"/>
        <w:spacing w:after="0" w:line="480" w:lineRule="auto"/>
        <w:ind w:firstLine="720"/>
      </w:pPr>
      <w:r w:rsidRPr="00832C4E">
        <w:rPr>
          <w:i/>
          <w:iCs/>
        </w:rPr>
        <w:t>Hypothesis 1b.</w:t>
      </w:r>
      <w:r w:rsidRPr="00832C4E">
        <w:t xml:space="preserve">  The states with only an indirect constitutional constraint on partisan gerrymandering will be between those at each end of Hypothesis 1a.</w:t>
      </w:r>
    </w:p>
    <w:p w14:paraId="60DE82A7" w14:textId="77777777" w:rsidR="0066410C" w:rsidRPr="00832C4E" w:rsidRDefault="0066410C" w:rsidP="0066410C">
      <w:pPr>
        <w:pStyle w:val="BodyText"/>
        <w:spacing w:after="0" w:line="480" w:lineRule="auto"/>
        <w:ind w:firstLine="720"/>
      </w:pPr>
      <w:r w:rsidRPr="00832C4E">
        <w:t>We now turn to the evidence.  As shown in Table 1, in states with an explicit constitutional prohibition on partisan gerrymandering, where congressional districting was under single party legislative control, and the redistricting authority offered a map, a challenge to the map was brought in only five of the seven such states (71.4%).</w:t>
      </w:r>
      <w:r w:rsidRPr="00832C4E">
        <w:rPr>
          <w:rStyle w:val="FootnoteReference"/>
        </w:rPr>
        <w:footnoteReference w:id="91"/>
      </w:r>
      <w:r w:rsidRPr="00832C4E">
        <w:t xml:space="preserve">  In states with an indirect constitutional provision (</w:t>
      </w:r>
      <w:r w:rsidRPr="00F8649F">
        <w:rPr>
          <w:i/>
          <w:iCs/>
        </w:rPr>
        <w:t>e.g.</w:t>
      </w:r>
      <w:r w:rsidRPr="00832C4E">
        <w:t>, Pennsylvania and North Carolina in the previous round) and the same prerequisites above, a challenge was brought in only six of the sixteen</w:t>
      </w:r>
      <w:r w:rsidRPr="00802497">
        <w:t xml:space="preserve"> states (37.5%) (note </w:t>
      </w:r>
      <w:r w:rsidRPr="00802497">
        <w:lastRenderedPageBreak/>
        <w:t>that some states have both provisions).</w:t>
      </w:r>
      <w:r w:rsidRPr="00802497">
        <w:rPr>
          <w:rStyle w:val="FootnoteReference"/>
        </w:rPr>
        <w:footnoteReference w:id="92"/>
      </w:r>
      <w:r w:rsidRPr="00802497">
        <w:t xml:space="preserve">  In states where neither direct nor indirect provisions </w:t>
      </w:r>
      <w:r w:rsidRPr="006B155F">
        <w:t xml:space="preserve">were found and the same prerequisites as above were met, a challenge was brought in only one </w:t>
      </w:r>
      <w:r w:rsidRPr="006B155F">
        <w:rPr>
          <w:rPrChange w:id="418" w:author="Marie-therese Witte" w:date="2024-10-29T08:46:00Z" w16du:dateUtc="2024-10-29T12:46:00Z">
            <w:rPr>
              <w:highlight w:val="magenta"/>
            </w:rPr>
          </w:rPrChange>
        </w:rPr>
        <w:t>of the eight states (12.5%)</w:t>
      </w:r>
      <w:r w:rsidRPr="006B155F">
        <w:t>.</w:t>
      </w:r>
      <w:commentRangeStart w:id="419"/>
      <w:commentRangeStart w:id="420"/>
      <w:commentRangeStart w:id="421"/>
      <w:r w:rsidRPr="006B155F">
        <w:rPr>
          <w:rStyle w:val="FootnoteReference"/>
        </w:rPr>
        <w:footnoteReference w:id="93"/>
      </w:r>
      <w:commentRangeEnd w:id="419"/>
      <w:r w:rsidRPr="006B155F">
        <w:rPr>
          <w:rStyle w:val="CommentReference"/>
          <w:szCs w:val="20"/>
        </w:rPr>
        <w:commentReference w:id="419"/>
      </w:r>
      <w:commentRangeEnd w:id="420"/>
      <w:r w:rsidRPr="006B155F">
        <w:rPr>
          <w:rStyle w:val="CommentReference"/>
          <w:szCs w:val="20"/>
        </w:rPr>
        <w:commentReference w:id="420"/>
      </w:r>
      <w:commentRangeEnd w:id="421"/>
      <w:r w:rsidRPr="006B155F">
        <w:rPr>
          <w:rStyle w:val="CommentReference"/>
          <w:szCs w:val="20"/>
        </w:rPr>
        <w:commentReference w:id="421"/>
      </w:r>
      <w:r w:rsidRPr="006B155F">
        <w:t xml:space="preserve">  Thus</w:t>
      </w:r>
      <w:r w:rsidRPr="00802497">
        <w:t xml:space="preserve">, the decision to bring a challenge is related to the strength of the provisions available, </w:t>
      </w:r>
      <w:r w:rsidRPr="00832C4E">
        <w:t>and the absence of any sort of prohibition on partisan gerrymandering resulted in fewer challenges being brought.</w:t>
      </w:r>
    </w:p>
    <w:p w14:paraId="53473C26" w14:textId="77777777" w:rsidR="0066410C" w:rsidRPr="00832C4E" w:rsidRDefault="0066410C" w:rsidP="0066410C">
      <w:pPr>
        <w:rPr>
          <w:rFonts w:cs="Times New Roman"/>
        </w:rPr>
      </w:pPr>
      <w:r w:rsidRPr="00832C4E">
        <w:rPr>
          <w:rFonts w:cs="Times New Roman"/>
        </w:rPr>
        <w:t>2.  Likelihood of a Successful Challenge</w:t>
      </w:r>
    </w:p>
    <w:p w14:paraId="6EDB64D4" w14:textId="77777777" w:rsidR="0066410C" w:rsidRPr="00832C4E" w:rsidRDefault="0066410C" w:rsidP="0066410C">
      <w:pPr>
        <w:rPr>
          <w:rFonts w:cs="Times New Roman"/>
        </w:rPr>
      </w:pPr>
    </w:p>
    <w:p w14:paraId="71B80FD9" w14:textId="77777777" w:rsidR="0066410C" w:rsidRPr="00832C4E" w:rsidRDefault="0066410C" w:rsidP="0066410C">
      <w:pPr>
        <w:pStyle w:val="BodyText"/>
        <w:spacing w:after="0" w:line="480" w:lineRule="auto"/>
        <w:ind w:firstLine="720"/>
      </w:pPr>
      <w:r w:rsidRPr="00832C4E">
        <w:t xml:space="preserve">But what can we say about the likely influence of state constitutional provisions on the </w:t>
      </w:r>
      <w:r w:rsidRPr="00832C4E">
        <w:rPr>
          <w:i/>
          <w:iCs/>
        </w:rPr>
        <w:t>success</w:t>
      </w:r>
      <w:r w:rsidRPr="00832C4E">
        <w:t xml:space="preserve"> of partisan gerrymandering challenges?  </w:t>
      </w:r>
      <w:proofErr w:type="gramStart"/>
      <w:r w:rsidRPr="00832C4E">
        <w:t>In particular, are</w:t>
      </w:r>
      <w:proofErr w:type="gramEnd"/>
      <w:r w:rsidRPr="00832C4E">
        <w:t xml:space="preserve"> states with constitutional provisions that prohibit favoring or disfavoring particular candidates more likely, </w:t>
      </w:r>
      <w:r w:rsidRPr="00832C4E">
        <w:rPr>
          <w:i/>
        </w:rPr>
        <w:t>ceteris paribus</w:t>
      </w:r>
      <w:r w:rsidRPr="00832C4E">
        <w:t>, to have a successful gerrymandering challenge?</w:t>
      </w:r>
      <w:r w:rsidRPr="00832C4E">
        <w:rPr>
          <w:rFonts w:eastAsiaTheme="minorEastAsia"/>
          <w:vertAlign w:val="superscript"/>
        </w:rPr>
        <w:footnoteReference w:id="94"/>
      </w:r>
    </w:p>
    <w:p w14:paraId="3D44FB55" w14:textId="77777777" w:rsidR="0066410C" w:rsidRPr="00802497" w:rsidRDefault="0066410C" w:rsidP="0066410C">
      <w:pPr>
        <w:pStyle w:val="BodyText"/>
        <w:spacing w:after="0" w:line="480" w:lineRule="auto"/>
        <w:ind w:firstLine="720"/>
      </w:pPr>
      <w:r w:rsidRPr="00832C4E">
        <w:t>There were seven partisan gerrymandering challenges to a congressional map in the 2020 round that were resolved before the 2022 election.</w:t>
      </w:r>
      <w:r w:rsidRPr="00832C4E">
        <w:rPr>
          <w:rStyle w:val="FootnoteReference"/>
        </w:rPr>
        <w:footnoteReference w:id="95"/>
      </w:r>
      <w:r w:rsidRPr="00832C4E">
        <w:t xml:space="preserve">  In four of the seven instances, the court agreed that the challenged map was unconstitutional.</w:t>
      </w:r>
      <w:bookmarkStart w:id="422" w:name="_Ref148350382"/>
      <w:r w:rsidRPr="00832C4E">
        <w:rPr>
          <w:rStyle w:val="FootnoteReference"/>
        </w:rPr>
        <w:footnoteReference w:id="96"/>
      </w:r>
      <w:bookmarkEnd w:id="422"/>
    </w:p>
    <w:p w14:paraId="1A6ABD54" w14:textId="77777777" w:rsidR="0066410C" w:rsidRPr="00802497" w:rsidRDefault="0066410C" w:rsidP="0066410C">
      <w:pPr>
        <w:pStyle w:val="BodyText"/>
        <w:spacing w:after="0" w:line="480" w:lineRule="auto"/>
        <w:ind w:firstLine="720"/>
      </w:pPr>
      <w:r w:rsidRPr="00802497">
        <w:rPr>
          <w:i/>
          <w:iCs/>
        </w:rPr>
        <w:t>Hypothesis 2a</w:t>
      </w:r>
      <w:r w:rsidRPr="00802497">
        <w:t xml:space="preserve">.  </w:t>
      </w:r>
      <w:r w:rsidRPr="00802497">
        <w:rPr>
          <w:iCs/>
        </w:rPr>
        <w:t>Pa</w:t>
      </w:r>
      <w:r w:rsidRPr="00802497">
        <w:t>rtisan gerrymandering challenges will be least successful in states where there is neither direct nor indirect state constitutional language that could be used to restrain partisan gerrymandering.</w:t>
      </w:r>
    </w:p>
    <w:p w14:paraId="0BEE0401" w14:textId="77777777" w:rsidR="0066410C" w:rsidRPr="00802497" w:rsidRDefault="0066410C" w:rsidP="0066410C">
      <w:pPr>
        <w:pStyle w:val="BodyText"/>
        <w:spacing w:after="0" w:line="480" w:lineRule="auto"/>
        <w:ind w:firstLine="720"/>
      </w:pPr>
      <w:r w:rsidRPr="00802497">
        <w:rPr>
          <w:i/>
          <w:iCs/>
        </w:rPr>
        <w:t>Hypothesis 2b</w:t>
      </w:r>
      <w:r w:rsidRPr="00802497">
        <w:t xml:space="preserve">.  </w:t>
      </w:r>
      <w:r w:rsidRPr="00802497">
        <w:rPr>
          <w:iCs/>
        </w:rPr>
        <w:t>P</w:t>
      </w:r>
      <w:r w:rsidRPr="00802497">
        <w:t>artisan gerrymandering challenges will be most successful in states where there is direct language affecting partisan gerrymandering.</w:t>
      </w:r>
    </w:p>
    <w:p w14:paraId="451C4E97" w14:textId="77777777" w:rsidR="0066410C" w:rsidRPr="00832C4E" w:rsidRDefault="0066410C" w:rsidP="0066410C">
      <w:pPr>
        <w:pStyle w:val="BodyText"/>
        <w:spacing w:after="0" w:line="480" w:lineRule="auto"/>
        <w:ind w:firstLine="720"/>
      </w:pPr>
      <w:r w:rsidRPr="00802497">
        <w:rPr>
          <w:i/>
          <w:iCs/>
        </w:rPr>
        <w:lastRenderedPageBreak/>
        <w:t>Hypothesis 2b’</w:t>
      </w:r>
      <w:r w:rsidRPr="00802497">
        <w:t xml:space="preserve">.  </w:t>
      </w:r>
      <w:r w:rsidRPr="00802497">
        <w:rPr>
          <w:i/>
        </w:rPr>
        <w:t>Alternatively</w:t>
      </w:r>
      <w:r w:rsidRPr="00802497">
        <w:t xml:space="preserve">, </w:t>
      </w:r>
      <w:r w:rsidRPr="00832C4E">
        <w:t xml:space="preserve">partisan gerrymandering challenges will be most successful in states where there is indirect but </w:t>
      </w:r>
      <w:r w:rsidRPr="00832C4E">
        <w:rPr>
          <w:i/>
          <w:iCs/>
        </w:rPr>
        <w:t>not</w:t>
      </w:r>
      <w:r w:rsidRPr="00832C4E">
        <w:t xml:space="preserve"> direct state constitutional language affecting partisan gerrymandering.</w:t>
      </w:r>
    </w:p>
    <w:p w14:paraId="69FFC17B" w14:textId="77777777" w:rsidR="0066410C" w:rsidRPr="00802497" w:rsidRDefault="0066410C" w:rsidP="0066410C">
      <w:pPr>
        <w:pStyle w:val="BodyText"/>
        <w:spacing w:after="0" w:line="480" w:lineRule="auto"/>
        <w:ind w:firstLine="720"/>
      </w:pPr>
      <w:r w:rsidRPr="00832C4E">
        <w:t>Hypotheses 2b and 2b’ are contradictory hypotheses.  Legislatures charged with drawing districts under explicit direction of state law may choose to follow the law, or at least avoid violating it in a blatant fashion, knowing that a consequence of not following the law is possible forfeiture of any control over the process in the remedial stage.</w:t>
      </w:r>
      <w:commentRangeStart w:id="423"/>
      <w:commentRangeStart w:id="424"/>
      <w:commentRangeStart w:id="425"/>
      <w:r w:rsidRPr="00832C4E">
        <w:rPr>
          <w:rFonts w:eastAsiaTheme="minorEastAsia"/>
          <w:vertAlign w:val="superscript"/>
        </w:rPr>
        <w:footnoteReference w:id="97"/>
      </w:r>
      <w:commentRangeEnd w:id="423"/>
      <w:r w:rsidRPr="00832C4E">
        <w:rPr>
          <w:rStyle w:val="CommentReference"/>
          <w:szCs w:val="20"/>
        </w:rPr>
        <w:commentReference w:id="423"/>
      </w:r>
      <w:commentRangeEnd w:id="424"/>
      <w:r w:rsidRPr="00832C4E">
        <w:rPr>
          <w:rStyle w:val="CommentReference"/>
          <w:szCs w:val="20"/>
        </w:rPr>
        <w:commentReference w:id="424"/>
      </w:r>
      <w:commentRangeEnd w:id="425"/>
      <w:r w:rsidR="00CD2413">
        <w:rPr>
          <w:rStyle w:val="CommentReference"/>
          <w:szCs w:val="20"/>
        </w:rPr>
        <w:commentReference w:id="425"/>
      </w:r>
      <w:r w:rsidRPr="00832C4E">
        <w:t xml:space="preserve">  There are arguments pointing in both directions.  On the one hand, absent a direct bar on gerrymandering we might expect it to be difficult for plaintiffs to prevail in gerrymandering litigation.  On the other hand, in states where there is a direct bar on partisan gerrymandering</w:t>
      </w:r>
      <w:r w:rsidRPr="00802497">
        <w:t>, we might expect mapmakers to be more cautious about drawing partisan gerrymanders and thus making it less likely that their plans are overturned.</w:t>
      </w:r>
      <w:r w:rsidRPr="00802497">
        <w:rPr>
          <w:rStyle w:val="FootnoteReference"/>
        </w:rPr>
        <w:footnoteReference w:id="98"/>
      </w:r>
    </w:p>
    <w:p w14:paraId="13AE8898" w14:textId="77777777" w:rsidR="0066410C" w:rsidRPr="00832C4E" w:rsidRDefault="0066410C" w:rsidP="0066410C">
      <w:pPr>
        <w:pStyle w:val="BodyText"/>
        <w:spacing w:after="0" w:line="480" w:lineRule="auto"/>
        <w:ind w:firstLine="720"/>
        <w:rPr>
          <w:vertAlign w:val="superscript"/>
        </w:rPr>
      </w:pPr>
      <w:r w:rsidRPr="006B155F">
        <w:lastRenderedPageBreak/>
        <w:t xml:space="preserve">There were only a small number of partisan gerrymandering challenges brought before the </w:t>
      </w:r>
      <w:commentRangeStart w:id="426"/>
      <w:r w:rsidRPr="006B155F">
        <w:t>202</w:t>
      </w:r>
      <w:r w:rsidRPr="006B155F">
        <w:rPr>
          <w:rPrChange w:id="427" w:author="Marie-therese Witte" w:date="2024-10-29T08:46:00Z" w16du:dateUtc="2024-10-29T12:46:00Z">
            <w:rPr>
              <w:highlight w:val="magenta"/>
            </w:rPr>
          </w:rPrChange>
        </w:rPr>
        <w:t>2</w:t>
      </w:r>
      <w:commentRangeEnd w:id="426"/>
      <w:r w:rsidRPr="006B155F">
        <w:rPr>
          <w:rStyle w:val="CommentReference"/>
          <w:szCs w:val="20"/>
        </w:rPr>
        <w:commentReference w:id="426"/>
      </w:r>
      <w:r w:rsidRPr="006B155F">
        <w:rPr>
          <w:rPrChange w:id="428" w:author="Marie-therese Witte" w:date="2024-10-29T08:46:00Z" w16du:dateUtc="2024-10-29T12:46:00Z">
            <w:rPr>
              <w:highlight w:val="magenta"/>
            </w:rPr>
          </w:rPrChange>
        </w:rPr>
        <w:t xml:space="preserve"> </w:t>
      </w:r>
      <w:r w:rsidRPr="006B155F">
        <w:t>midterm election (eleven states).</w:t>
      </w:r>
      <w:r w:rsidRPr="006B155F">
        <w:rPr>
          <w:rStyle w:val="FootnoteReference"/>
        </w:rPr>
        <w:footnoteReference w:id="99"/>
      </w:r>
      <w:r w:rsidRPr="006B155F">
        <w:t xml:space="preserve">  There were even fewer challenges that were both decided and successful (</w:t>
      </w:r>
      <w:commentRangeStart w:id="429"/>
      <w:r w:rsidRPr="006B155F">
        <w:rPr>
          <w:rPrChange w:id="430" w:author="Marie-therese Witte" w:date="2024-10-29T08:46:00Z" w16du:dateUtc="2024-10-29T12:46:00Z">
            <w:rPr>
              <w:highlight w:val="magenta"/>
            </w:rPr>
          </w:rPrChange>
        </w:rPr>
        <w:t>out of the eight states in which the cases were decided, only four cases were successful</w:t>
      </w:r>
      <w:commentRangeEnd w:id="429"/>
      <w:r w:rsidRPr="006B155F">
        <w:rPr>
          <w:rStyle w:val="CommentReference"/>
          <w:szCs w:val="20"/>
        </w:rPr>
        <w:commentReference w:id="429"/>
      </w:r>
      <w:r w:rsidRPr="006B155F">
        <w:t>).</w:t>
      </w:r>
      <w:r w:rsidRPr="006B155F">
        <w:rPr>
          <w:rStyle w:val="FootnoteReference"/>
        </w:rPr>
        <w:footnoteReference w:id="100"/>
      </w:r>
      <w:r w:rsidRPr="006B155F">
        <w:t xml:space="preserve">  The</w:t>
      </w:r>
      <w:r w:rsidRPr="00802497">
        <w:t xml:space="preserve"> data suggests that there are no clear differences regarding successful litigation in terms of differences in the state constitutional language upon which the challenge might hang.</w:t>
      </w:r>
      <w:r w:rsidRPr="00802497">
        <w:rPr>
          <w:rStyle w:val="FootnoteReference"/>
        </w:rPr>
        <w:footnoteReference w:id="101"/>
      </w:r>
      <w:r w:rsidRPr="00802497">
        <w:t xml:space="preserve">  Of the four successful partisan </w:t>
      </w:r>
      <w:r w:rsidRPr="00832C4E">
        <w:t>gerrymandering claims that were brought, two states had only indirect state constitutional provisions (Maryland and North Carolina), and two had direct constitutional provisions (New York and Ohio).</w:t>
      </w:r>
      <w:r w:rsidRPr="00832C4E">
        <w:rPr>
          <w:rStyle w:val="FootnoteReference"/>
        </w:rPr>
        <w:footnoteReference w:id="102"/>
      </w:r>
      <w:r w:rsidRPr="00802497">
        <w:t xml:space="preserve">  In the </w:t>
      </w:r>
      <w:r>
        <w:t>four</w:t>
      </w:r>
      <w:commentRangeStart w:id="433"/>
      <w:r w:rsidRPr="00802497">
        <w:t xml:space="preserve"> </w:t>
      </w:r>
      <w:commentRangeEnd w:id="433"/>
      <w:r>
        <w:rPr>
          <w:rStyle w:val="CommentReference"/>
          <w:szCs w:val="20"/>
        </w:rPr>
        <w:commentReference w:id="433"/>
      </w:r>
      <w:r w:rsidRPr="00832C4E">
        <w:t>unsuccessful partisan gerrymandering claims, two states had neither direct nor indirect constitutional provisions (New Jersey and Kansas)</w:t>
      </w:r>
      <w:r>
        <w:t>,</w:t>
      </w:r>
      <w:commentRangeStart w:id="434"/>
      <w:commentRangeStart w:id="435"/>
      <w:r w:rsidRPr="00832C4E">
        <w:t xml:space="preserve"> one state had both direct and indirect constitutional provisions (Oregon)</w:t>
      </w:r>
      <w:r>
        <w:t>, and the final state only had indirect constitutional provisions (Kentucky)</w:t>
      </w:r>
      <w:r w:rsidRPr="00832C4E">
        <w:t>.</w:t>
      </w:r>
      <w:r w:rsidRPr="00832C4E">
        <w:rPr>
          <w:rStyle w:val="FootnoteReference"/>
        </w:rPr>
        <w:footnoteReference w:id="103"/>
      </w:r>
      <w:commentRangeEnd w:id="434"/>
      <w:r>
        <w:rPr>
          <w:rStyle w:val="CommentReference"/>
          <w:szCs w:val="20"/>
        </w:rPr>
        <w:commentReference w:id="434"/>
      </w:r>
      <w:commentRangeEnd w:id="435"/>
      <w:r w:rsidR="00CD2413">
        <w:rPr>
          <w:rStyle w:val="CommentReference"/>
          <w:szCs w:val="20"/>
        </w:rPr>
        <w:commentReference w:id="435"/>
      </w:r>
    </w:p>
    <w:p w14:paraId="29BADAD4" w14:textId="77777777" w:rsidR="0066410C" w:rsidRPr="00802497" w:rsidRDefault="0066410C" w:rsidP="0066410C">
      <w:pPr>
        <w:jc w:val="center"/>
        <w:rPr>
          <w:rFonts w:cs="Times New Roman"/>
          <w:i/>
          <w:iCs/>
        </w:rPr>
      </w:pPr>
      <w:r w:rsidRPr="00832C4E">
        <w:rPr>
          <w:rFonts w:cs="Times New Roman"/>
          <w:i/>
          <w:iCs/>
        </w:rPr>
        <w:t>B.  How do Courts Determine What is an Unconstitutional Partisan Gerrymander?</w:t>
      </w:r>
    </w:p>
    <w:p w14:paraId="0069C5EB" w14:textId="77777777" w:rsidR="0066410C" w:rsidRPr="00802497" w:rsidRDefault="0066410C" w:rsidP="0066410C">
      <w:pPr>
        <w:jc w:val="center"/>
        <w:rPr>
          <w:rFonts w:cs="Times New Roman"/>
          <w:i/>
          <w:iCs/>
        </w:rPr>
      </w:pPr>
    </w:p>
    <w:p w14:paraId="74DA861C" w14:textId="77777777" w:rsidR="0066410C" w:rsidRPr="00802497" w:rsidRDefault="0066410C" w:rsidP="0066410C">
      <w:pPr>
        <w:pStyle w:val="BodyText"/>
        <w:spacing w:after="0" w:line="480" w:lineRule="auto"/>
        <w:ind w:firstLine="720"/>
      </w:pPr>
      <w:r w:rsidRPr="00832C4E">
        <w:t>Redistricting litigation is decided on the basis of one</w:t>
      </w:r>
      <w:r w:rsidRPr="00802497">
        <w:t xml:space="preserve"> or more of the following categories: (1) on the failure of maps to satisfy traditional good government </w:t>
      </w:r>
      <w:r w:rsidRPr="00832C4E">
        <w:t xml:space="preserve">criteria; (2) on statistical tests of partisan bias/partisan vote dilution; (3) on process grounds, such as failure to comply with requirements for public comment, or votes on passage that are entirely along partisan lines; (4) on examination of specific changes made in the proposed map </w:t>
      </w:r>
      <w:r w:rsidRPr="00832C4E">
        <w:rPr>
          <w:i/>
          <w:iCs/>
        </w:rPr>
        <w:t>vis-à-vis</w:t>
      </w:r>
      <w:r w:rsidRPr="00832C4E">
        <w:t xml:space="preserve"> the map from the last decade such that inferences could be drawn about a deliberate intent to achieve partisan advantage; and/or (5) as violative of the Voting Rights Act or of the Equal</w:t>
      </w:r>
      <w:r w:rsidRPr="00802497">
        <w:t xml:space="preserve"> Protection Clause of </w:t>
      </w:r>
      <w:r w:rsidRPr="00802497">
        <w:lastRenderedPageBreak/>
        <w:t>the U.S. Constitution</w:t>
      </w:r>
      <w:r w:rsidRPr="00832C4E">
        <w:t>.</w:t>
      </w:r>
      <w:r w:rsidRPr="00832C4E">
        <w:rPr>
          <w:rStyle w:val="FootnoteReference"/>
        </w:rPr>
        <w:footnoteReference w:id="104"/>
      </w:r>
      <w:r w:rsidRPr="00832C4E">
        <w:t xml:space="preserve">  The first four categories are all challenges brought in state court, and the fifth is usually brou</w:t>
      </w:r>
      <w:r w:rsidRPr="00802497">
        <w:t>ght in federal court.</w:t>
      </w:r>
      <w:r w:rsidRPr="00802497">
        <w:rPr>
          <w:rStyle w:val="FootnoteReference"/>
        </w:rPr>
        <w:footnoteReference w:id="105"/>
      </w:r>
      <w:r w:rsidRPr="00802497">
        <w:t xml:space="preserve">  Not all these items are explicitly about partisan advantage, but other issues may be used as indirect means of overturning plans that are based on the belief that one party has benefitted from the lines as they were drawn.  For instance, a disfavored party might challenge a plan for splitting too many political subdivisions when the state constitution requires the maintenance of these boundaries.</w:t>
      </w:r>
      <w:r w:rsidRPr="00802497">
        <w:rPr>
          <w:vertAlign w:val="superscript"/>
        </w:rPr>
        <w:footnoteReference w:id="106"/>
      </w:r>
      <w:r w:rsidRPr="00802497">
        <w:t xml:space="preserve">  </w:t>
      </w:r>
      <w:r w:rsidRPr="00DD416D">
        <w:t>Excessive political subdivision splits might allow for additional advantage for the majority party, and, therefore, a</w:t>
      </w:r>
      <w:r w:rsidRPr="00802497">
        <w:t xml:space="preserve"> court remedy could act to decrease excessive partisanship.</w:t>
      </w:r>
      <w:r>
        <w:rPr>
          <w:rStyle w:val="FootnoteReference"/>
        </w:rPr>
        <w:footnoteReference w:id="107"/>
      </w:r>
    </w:p>
    <w:p w14:paraId="7E57D3C9" w14:textId="77777777" w:rsidR="0066410C" w:rsidRPr="00802497" w:rsidRDefault="0066410C" w:rsidP="0066410C">
      <w:pPr>
        <w:spacing w:line="480" w:lineRule="auto"/>
        <w:ind w:firstLine="720"/>
        <w:rPr>
          <w:rFonts w:eastAsia="Times New Roman" w:cs="Times New Roman"/>
        </w:rPr>
      </w:pPr>
      <w:r w:rsidRPr="00802497">
        <w:rPr>
          <w:rFonts w:eastAsia="Times New Roman" w:cs="Times New Roman"/>
        </w:rPr>
        <w:t>Table 3, limited to claims made in state courts, uses the classification scheme above to identify the nature of the claim.  The table also includes quotes, or our own paraphrasing of the language used to define a partisan gerrymander, when this is available.</w:t>
      </w:r>
      <w:r w:rsidRPr="00802497">
        <w:rPr>
          <w:rFonts w:eastAsia="Yu Mincho" w:cs="Times New Roman"/>
          <w:vertAlign w:val="superscript"/>
        </w:rPr>
        <w:footnoteReference w:id="108"/>
      </w:r>
      <w:r w:rsidRPr="00802497">
        <w:rPr>
          <w:rFonts w:eastAsia="Times New Roman" w:cs="Times New Roman"/>
        </w:rPr>
        <w:t xml:space="preserve">  The table additionally provides the partisan affiliations of the deciding justices, with those justices voting in favor of the opinion on the first line, followed by those justices who dissent on the second line.</w:t>
      </w:r>
      <w:bookmarkStart w:id="438" w:name="_Ref148798693"/>
      <w:r w:rsidRPr="00802497">
        <w:rPr>
          <w:rFonts w:eastAsia="Times New Roman" w:cs="Times New Roman"/>
          <w:vertAlign w:val="superscript"/>
        </w:rPr>
        <w:footnoteReference w:id="109"/>
      </w:r>
      <w:bookmarkEnd w:id="438"/>
    </w:p>
    <w:p w14:paraId="0A64B8BD" w14:textId="77777777" w:rsidR="0066410C" w:rsidRDefault="0066410C" w:rsidP="0066410C">
      <w:pPr>
        <w:jc w:val="center"/>
        <w:rPr>
          <w:rFonts w:eastAsia="Yu Gothic Light" w:cs="Times New Roman"/>
          <w:i/>
          <w:iCs/>
        </w:rPr>
      </w:pPr>
    </w:p>
    <w:p w14:paraId="550FE1BB" w14:textId="77777777" w:rsidR="0066410C" w:rsidRDefault="0066410C" w:rsidP="0066410C">
      <w:pPr>
        <w:jc w:val="center"/>
        <w:rPr>
          <w:rFonts w:eastAsia="Times New Roman" w:cs="Times New Roman"/>
        </w:rPr>
      </w:pPr>
      <w:r w:rsidRPr="00802497">
        <w:rPr>
          <w:rFonts w:eastAsia="Yu Gothic Light" w:cs="Times New Roman"/>
          <w:i/>
          <w:iCs/>
        </w:rPr>
        <w:lastRenderedPageBreak/>
        <w:t>Table 3</w:t>
      </w:r>
      <w:r w:rsidRPr="00802497">
        <w:rPr>
          <w:rFonts w:eastAsia="Yu Gothic Light" w:cs="Times New Roman"/>
        </w:rPr>
        <w:t xml:space="preserve">. </w:t>
      </w:r>
      <w:r>
        <w:rPr>
          <w:rFonts w:eastAsia="Yu Gothic Light" w:cs="Times New Roman"/>
        </w:rPr>
        <w:t xml:space="preserve"> </w:t>
      </w:r>
      <w:r w:rsidRPr="00802497">
        <w:rPr>
          <w:rFonts w:eastAsia="Times New Roman" w:cs="Times New Roman"/>
        </w:rPr>
        <w:t>How State Courts Defined and Operationalized Partisan Gerrymandering</w:t>
      </w:r>
    </w:p>
    <w:p w14:paraId="5D53B02D" w14:textId="77777777" w:rsidR="0066410C" w:rsidRPr="00802497" w:rsidRDefault="0066410C" w:rsidP="0066410C">
      <w:pPr>
        <w:jc w:val="center"/>
        <w:rPr>
          <w:rFonts w:eastAsia="Times New Roman" w:cs="Times New Roman"/>
        </w:rPr>
      </w:pPr>
    </w:p>
    <w:p w14:paraId="6E9AA81B" w14:textId="77777777" w:rsidR="0066410C" w:rsidRPr="00802497" w:rsidRDefault="0066410C" w:rsidP="0066410C">
      <w:pPr>
        <w:jc w:val="both"/>
        <w:rPr>
          <w:rFonts w:eastAsia="Times New Roman" w:cs="Times New Roman"/>
        </w:rPr>
      </w:pPr>
      <w:r w:rsidRPr="00802497">
        <w:rPr>
          <w:rFonts w:eastAsia="Times New Roman" w:cs="Times New Roman"/>
          <w:i/>
          <w:iCs/>
          <w:sz w:val="20"/>
          <w:szCs w:val="20"/>
        </w:rPr>
        <w:t>Category 1 – violation of good government criteria</w:t>
      </w:r>
    </w:p>
    <w:p w14:paraId="3E2FF404" w14:textId="77777777" w:rsidR="0066410C" w:rsidRPr="00802497" w:rsidRDefault="0066410C" w:rsidP="0066410C">
      <w:pPr>
        <w:jc w:val="both"/>
        <w:rPr>
          <w:rFonts w:eastAsia="Times New Roman" w:cs="Times New Roman"/>
          <w:i/>
          <w:iCs/>
          <w:sz w:val="20"/>
          <w:szCs w:val="20"/>
        </w:rPr>
      </w:pPr>
      <w:r w:rsidRPr="00802497">
        <w:rPr>
          <w:rFonts w:eastAsia="Times New Roman" w:cs="Times New Roman"/>
          <w:i/>
          <w:iCs/>
          <w:sz w:val="20"/>
          <w:szCs w:val="20"/>
        </w:rPr>
        <w:t>Category 2 – statistical criteria</w:t>
      </w:r>
    </w:p>
    <w:p w14:paraId="50B11FFC" w14:textId="77777777" w:rsidR="0066410C" w:rsidRPr="00802497" w:rsidRDefault="0066410C" w:rsidP="0066410C">
      <w:pPr>
        <w:jc w:val="both"/>
        <w:rPr>
          <w:rFonts w:eastAsia="Times New Roman" w:cs="Times New Roman"/>
          <w:i/>
          <w:iCs/>
          <w:sz w:val="20"/>
          <w:szCs w:val="20"/>
        </w:rPr>
      </w:pPr>
      <w:r w:rsidRPr="00802497">
        <w:rPr>
          <w:rFonts w:eastAsia="Times New Roman" w:cs="Times New Roman"/>
          <w:i/>
          <w:iCs/>
          <w:sz w:val="20"/>
          <w:szCs w:val="20"/>
        </w:rPr>
        <w:t>Category 3 – process grounds</w:t>
      </w:r>
    </w:p>
    <w:p w14:paraId="3624DAEB" w14:textId="77777777" w:rsidR="0066410C" w:rsidRPr="00802497" w:rsidRDefault="0066410C" w:rsidP="0066410C">
      <w:pPr>
        <w:jc w:val="both"/>
        <w:rPr>
          <w:rFonts w:eastAsia="Times New Roman" w:cs="Times New Roman"/>
          <w:i/>
          <w:iCs/>
          <w:sz w:val="20"/>
          <w:szCs w:val="20"/>
        </w:rPr>
      </w:pPr>
      <w:r w:rsidRPr="00802497">
        <w:rPr>
          <w:rFonts w:eastAsia="Times New Roman" w:cs="Times New Roman"/>
          <w:i/>
          <w:iCs/>
          <w:sz w:val="20"/>
          <w:szCs w:val="20"/>
        </w:rPr>
        <w:t>Category 4 – deliberate intent to achieve partisan advantage</w:t>
      </w:r>
    </w:p>
    <w:tbl>
      <w:tblPr>
        <w:tblW w:w="9630" w:type="dxa"/>
        <w:tblInd w:w="-10" w:type="dxa"/>
        <w:tblLayout w:type="fixed"/>
        <w:tblLook w:val="04A0" w:firstRow="1" w:lastRow="0" w:firstColumn="1" w:lastColumn="0" w:noHBand="0" w:noVBand="1"/>
      </w:tblPr>
      <w:tblGrid>
        <w:gridCol w:w="10"/>
        <w:gridCol w:w="1155"/>
        <w:gridCol w:w="1035"/>
        <w:gridCol w:w="450"/>
        <w:gridCol w:w="417"/>
        <w:gridCol w:w="405"/>
        <w:gridCol w:w="405"/>
        <w:gridCol w:w="1455"/>
        <w:gridCol w:w="4298"/>
      </w:tblGrid>
      <w:tr w:rsidR="0066410C" w:rsidRPr="00802497" w14:paraId="5FF9AB26" w14:textId="77777777" w:rsidTr="00F8649F">
        <w:trPr>
          <w:gridBefore w:val="1"/>
          <w:wBefore w:w="10" w:type="dxa"/>
          <w:trHeight w:val="300"/>
        </w:trPr>
        <w:tc>
          <w:tcPr>
            <w:tcW w:w="1155" w:type="dxa"/>
            <w:tcBorders>
              <w:top w:val="single" w:sz="8" w:space="0" w:color="auto"/>
              <w:left w:val="single" w:sz="8" w:space="0" w:color="auto"/>
              <w:bottom w:val="single" w:sz="8" w:space="0" w:color="auto"/>
              <w:right w:val="single" w:sz="8" w:space="0" w:color="auto"/>
            </w:tcBorders>
            <w:shd w:val="clear" w:color="auto" w:fill="D9D9D9"/>
            <w:vAlign w:val="center"/>
          </w:tcPr>
          <w:p w14:paraId="3EEF3114" w14:textId="77777777" w:rsidR="0066410C" w:rsidRPr="00802497" w:rsidRDefault="0066410C" w:rsidP="00F8649F">
            <w:pPr>
              <w:jc w:val="center"/>
              <w:rPr>
                <w:rFonts w:eastAsia="Times New Roman" w:cs="Times New Roman"/>
              </w:rPr>
            </w:pPr>
            <w:r w:rsidRPr="00802497">
              <w:rPr>
                <w:rFonts w:eastAsia="Times New Roman" w:cs="Times New Roman"/>
                <w:color w:val="000000"/>
                <w:sz w:val="18"/>
                <w:szCs w:val="18"/>
              </w:rPr>
              <w:t>Case</w:t>
            </w:r>
          </w:p>
        </w:tc>
        <w:tc>
          <w:tcPr>
            <w:tcW w:w="1035" w:type="dxa"/>
            <w:tcBorders>
              <w:top w:val="single" w:sz="8" w:space="0" w:color="auto"/>
              <w:left w:val="single" w:sz="8" w:space="0" w:color="auto"/>
              <w:bottom w:val="single" w:sz="8" w:space="0" w:color="auto"/>
              <w:right w:val="single" w:sz="8" w:space="0" w:color="auto"/>
            </w:tcBorders>
            <w:shd w:val="clear" w:color="auto" w:fill="D9D9D9"/>
            <w:vAlign w:val="center"/>
          </w:tcPr>
          <w:p w14:paraId="793A9F95" w14:textId="77777777" w:rsidR="0066410C" w:rsidRPr="00802497" w:rsidRDefault="0066410C" w:rsidP="00F8649F">
            <w:pPr>
              <w:jc w:val="center"/>
              <w:rPr>
                <w:rFonts w:eastAsia="Times New Roman" w:cs="Times New Roman"/>
              </w:rPr>
            </w:pPr>
            <w:r w:rsidRPr="00802497">
              <w:rPr>
                <w:rFonts w:eastAsia="Times New Roman" w:cs="Times New Roman"/>
                <w:color w:val="000000"/>
                <w:sz w:val="18"/>
                <w:szCs w:val="18"/>
              </w:rPr>
              <w:t>Who drew the plan</w:t>
            </w:r>
          </w:p>
        </w:tc>
        <w:tc>
          <w:tcPr>
            <w:tcW w:w="450" w:type="dxa"/>
            <w:tcBorders>
              <w:top w:val="single" w:sz="8" w:space="0" w:color="auto"/>
              <w:left w:val="single" w:sz="8" w:space="0" w:color="auto"/>
              <w:bottom w:val="single" w:sz="8" w:space="0" w:color="auto"/>
              <w:right w:val="single" w:sz="8" w:space="0" w:color="auto"/>
            </w:tcBorders>
            <w:shd w:val="clear" w:color="auto" w:fill="D9D9D9"/>
            <w:vAlign w:val="center"/>
          </w:tcPr>
          <w:p w14:paraId="590916BB" w14:textId="77777777" w:rsidR="0066410C" w:rsidRPr="00802497" w:rsidRDefault="0066410C" w:rsidP="00F8649F">
            <w:pPr>
              <w:jc w:val="center"/>
              <w:rPr>
                <w:rFonts w:eastAsia="Times New Roman" w:cs="Times New Roman"/>
                <w:color w:val="000000"/>
                <w:sz w:val="18"/>
                <w:szCs w:val="18"/>
              </w:rPr>
            </w:pPr>
            <w:r w:rsidRPr="00802497">
              <w:rPr>
                <w:rFonts w:eastAsia="Times New Roman" w:cs="Times New Roman"/>
                <w:color w:val="000000"/>
                <w:sz w:val="18"/>
                <w:szCs w:val="18"/>
              </w:rPr>
              <w:t>C</w:t>
            </w:r>
          </w:p>
          <w:p w14:paraId="4CB9EAA9" w14:textId="77777777" w:rsidR="0066410C" w:rsidRPr="00802497" w:rsidRDefault="0066410C" w:rsidP="00F8649F">
            <w:pPr>
              <w:jc w:val="center"/>
              <w:rPr>
                <w:rFonts w:eastAsia="Times New Roman" w:cs="Times New Roman"/>
              </w:rPr>
            </w:pPr>
            <w:r w:rsidRPr="00802497">
              <w:rPr>
                <w:rFonts w:eastAsia="Times New Roman" w:cs="Times New Roman"/>
                <w:color w:val="000000"/>
                <w:sz w:val="18"/>
                <w:szCs w:val="18"/>
              </w:rPr>
              <w:t>1</w:t>
            </w:r>
          </w:p>
        </w:tc>
        <w:tc>
          <w:tcPr>
            <w:tcW w:w="417" w:type="dxa"/>
            <w:tcBorders>
              <w:top w:val="single" w:sz="8" w:space="0" w:color="auto"/>
              <w:left w:val="single" w:sz="8" w:space="0" w:color="auto"/>
              <w:bottom w:val="single" w:sz="8" w:space="0" w:color="auto"/>
              <w:right w:val="single" w:sz="8" w:space="0" w:color="auto"/>
            </w:tcBorders>
            <w:shd w:val="clear" w:color="auto" w:fill="D9D9D9"/>
            <w:vAlign w:val="center"/>
          </w:tcPr>
          <w:p w14:paraId="136C305C" w14:textId="77777777" w:rsidR="0066410C" w:rsidRPr="00802497" w:rsidRDefault="0066410C" w:rsidP="00F8649F">
            <w:pPr>
              <w:jc w:val="center"/>
              <w:rPr>
                <w:rFonts w:eastAsia="Times New Roman" w:cs="Times New Roman"/>
              </w:rPr>
            </w:pPr>
            <w:r w:rsidRPr="00802497">
              <w:rPr>
                <w:rFonts w:eastAsia="Times New Roman" w:cs="Times New Roman"/>
                <w:color w:val="000000"/>
                <w:sz w:val="18"/>
                <w:szCs w:val="18"/>
              </w:rPr>
              <w:t>C2</w:t>
            </w:r>
          </w:p>
        </w:tc>
        <w:tc>
          <w:tcPr>
            <w:tcW w:w="405" w:type="dxa"/>
            <w:tcBorders>
              <w:top w:val="single" w:sz="8" w:space="0" w:color="auto"/>
              <w:left w:val="single" w:sz="8" w:space="0" w:color="auto"/>
              <w:bottom w:val="single" w:sz="8" w:space="0" w:color="auto"/>
              <w:right w:val="single" w:sz="8" w:space="0" w:color="auto"/>
            </w:tcBorders>
            <w:shd w:val="clear" w:color="auto" w:fill="D9D9D9"/>
            <w:vAlign w:val="center"/>
          </w:tcPr>
          <w:p w14:paraId="38880088" w14:textId="77777777" w:rsidR="0066410C" w:rsidRPr="00802497" w:rsidRDefault="0066410C" w:rsidP="00F8649F">
            <w:pPr>
              <w:jc w:val="center"/>
              <w:rPr>
                <w:rFonts w:eastAsia="Times New Roman" w:cs="Times New Roman"/>
              </w:rPr>
            </w:pPr>
            <w:r w:rsidRPr="00802497">
              <w:rPr>
                <w:rFonts w:eastAsia="Times New Roman" w:cs="Times New Roman"/>
                <w:color w:val="000000"/>
                <w:sz w:val="18"/>
                <w:szCs w:val="18"/>
              </w:rPr>
              <w:t>C3</w:t>
            </w:r>
          </w:p>
        </w:tc>
        <w:tc>
          <w:tcPr>
            <w:tcW w:w="405" w:type="dxa"/>
            <w:tcBorders>
              <w:top w:val="single" w:sz="8" w:space="0" w:color="auto"/>
              <w:left w:val="single" w:sz="8" w:space="0" w:color="auto"/>
              <w:bottom w:val="single" w:sz="8" w:space="0" w:color="auto"/>
              <w:right w:val="single" w:sz="8" w:space="0" w:color="auto"/>
            </w:tcBorders>
            <w:shd w:val="clear" w:color="auto" w:fill="D9D9D9"/>
            <w:vAlign w:val="center"/>
          </w:tcPr>
          <w:p w14:paraId="54892358" w14:textId="77777777" w:rsidR="0066410C" w:rsidRPr="00802497" w:rsidRDefault="0066410C" w:rsidP="00F8649F">
            <w:pPr>
              <w:jc w:val="center"/>
              <w:rPr>
                <w:rFonts w:eastAsia="Times New Roman" w:cs="Times New Roman"/>
              </w:rPr>
            </w:pPr>
            <w:r w:rsidRPr="00802497">
              <w:rPr>
                <w:rFonts w:eastAsia="Times New Roman" w:cs="Times New Roman"/>
                <w:color w:val="000000"/>
                <w:sz w:val="18"/>
                <w:szCs w:val="18"/>
              </w:rPr>
              <w:t>C4</w:t>
            </w:r>
          </w:p>
        </w:tc>
        <w:tc>
          <w:tcPr>
            <w:tcW w:w="1455" w:type="dxa"/>
            <w:tcBorders>
              <w:top w:val="single" w:sz="8" w:space="0" w:color="auto"/>
              <w:left w:val="single" w:sz="8" w:space="0" w:color="auto"/>
              <w:bottom w:val="single" w:sz="8" w:space="0" w:color="auto"/>
              <w:right w:val="single" w:sz="8" w:space="0" w:color="auto"/>
            </w:tcBorders>
            <w:shd w:val="clear" w:color="auto" w:fill="D9D9D9"/>
            <w:vAlign w:val="center"/>
          </w:tcPr>
          <w:p w14:paraId="2C1DBAD1" w14:textId="77777777" w:rsidR="0066410C" w:rsidRPr="00802497" w:rsidRDefault="0066410C" w:rsidP="00F8649F">
            <w:pPr>
              <w:jc w:val="center"/>
              <w:rPr>
                <w:rFonts w:eastAsia="Times New Roman" w:cs="Times New Roman"/>
              </w:rPr>
            </w:pPr>
            <w:r w:rsidRPr="00802497">
              <w:rPr>
                <w:rFonts w:eastAsia="Times New Roman" w:cs="Times New Roman"/>
                <w:color w:val="000000"/>
                <w:sz w:val="18"/>
                <w:szCs w:val="18"/>
              </w:rPr>
              <w:t>Outcome</w:t>
            </w:r>
          </w:p>
        </w:tc>
        <w:tc>
          <w:tcPr>
            <w:tcW w:w="4298" w:type="dxa"/>
            <w:tcBorders>
              <w:top w:val="single" w:sz="8" w:space="0" w:color="auto"/>
              <w:left w:val="single" w:sz="8" w:space="0" w:color="auto"/>
              <w:bottom w:val="single" w:sz="8" w:space="0" w:color="auto"/>
              <w:right w:val="single" w:sz="8" w:space="0" w:color="auto"/>
            </w:tcBorders>
            <w:shd w:val="clear" w:color="auto" w:fill="D9D9D9"/>
            <w:vAlign w:val="center"/>
          </w:tcPr>
          <w:p w14:paraId="0B94A138" w14:textId="77777777" w:rsidR="0066410C" w:rsidRPr="00802497" w:rsidRDefault="0066410C" w:rsidP="00F8649F">
            <w:pPr>
              <w:jc w:val="center"/>
              <w:rPr>
                <w:rFonts w:eastAsia="Times New Roman" w:cs="Times New Roman"/>
              </w:rPr>
            </w:pPr>
            <w:r w:rsidRPr="00802497">
              <w:rPr>
                <w:rFonts w:eastAsia="Times New Roman" w:cs="Times New Roman"/>
                <w:color w:val="000000"/>
                <w:sz w:val="18"/>
                <w:szCs w:val="18"/>
              </w:rPr>
              <w:t>Definition – partisan gerrymander</w:t>
            </w:r>
          </w:p>
        </w:tc>
      </w:tr>
      <w:tr w:rsidR="0066410C" w:rsidRPr="00802497" w14:paraId="744EB32C" w14:textId="77777777" w:rsidTr="00F8649F">
        <w:trPr>
          <w:gridBefore w:val="1"/>
          <w:wBefore w:w="10" w:type="dxa"/>
          <w:trHeight w:val="300"/>
        </w:trPr>
        <w:tc>
          <w:tcPr>
            <w:tcW w:w="9620" w:type="dxa"/>
            <w:gridSpan w:val="8"/>
            <w:tcBorders>
              <w:top w:val="single" w:sz="8" w:space="0" w:color="auto"/>
              <w:left w:val="single" w:sz="8" w:space="0" w:color="auto"/>
              <w:bottom w:val="single" w:sz="8" w:space="0" w:color="auto"/>
              <w:right w:val="single" w:sz="8" w:space="0" w:color="auto"/>
            </w:tcBorders>
            <w:shd w:val="clear" w:color="auto" w:fill="D9D9D9"/>
            <w:vAlign w:val="center"/>
          </w:tcPr>
          <w:p w14:paraId="0827A76D" w14:textId="77777777" w:rsidR="0066410C" w:rsidRPr="00802497" w:rsidRDefault="0066410C" w:rsidP="00F8649F">
            <w:pPr>
              <w:jc w:val="center"/>
              <w:rPr>
                <w:rFonts w:eastAsia="Times New Roman" w:cs="Times New Roman"/>
              </w:rPr>
            </w:pPr>
            <w:r w:rsidRPr="00802497">
              <w:rPr>
                <w:rFonts w:eastAsia="Times New Roman" w:cs="Times New Roman"/>
                <w:color w:val="000000"/>
                <w:sz w:val="18"/>
                <w:szCs w:val="18"/>
              </w:rPr>
              <w:t>2010 REDISTRICTING ROUND</w:t>
            </w:r>
          </w:p>
        </w:tc>
      </w:tr>
      <w:tr w:rsidR="0066410C" w:rsidRPr="00802497" w14:paraId="50720041" w14:textId="77777777" w:rsidTr="00F8649F">
        <w:trPr>
          <w:gridBefore w:val="1"/>
          <w:wBefore w:w="10" w:type="dxa"/>
          <w:trHeight w:val="300"/>
        </w:trPr>
        <w:tc>
          <w:tcPr>
            <w:tcW w:w="9620" w:type="dxa"/>
            <w:gridSpan w:val="8"/>
            <w:tcBorders>
              <w:top w:val="single" w:sz="8" w:space="0" w:color="auto"/>
              <w:left w:val="single" w:sz="8" w:space="0" w:color="auto"/>
              <w:bottom w:val="single" w:sz="8" w:space="0" w:color="auto"/>
              <w:right w:val="single" w:sz="8" w:space="0" w:color="auto"/>
            </w:tcBorders>
            <w:vAlign w:val="center"/>
          </w:tcPr>
          <w:p w14:paraId="0A3C9021" w14:textId="77777777" w:rsidR="0066410C" w:rsidRPr="00802497" w:rsidRDefault="0066410C" w:rsidP="00F8649F">
            <w:pPr>
              <w:jc w:val="center"/>
              <w:rPr>
                <w:rFonts w:eastAsia="Times New Roman" w:cs="Times New Roman"/>
              </w:rPr>
            </w:pPr>
            <w:r w:rsidRPr="00802497">
              <w:rPr>
                <w:rFonts w:eastAsia="Times New Roman" w:cs="Times New Roman"/>
                <w:sz w:val="18"/>
                <w:szCs w:val="18"/>
              </w:rPr>
              <w:t>FLORIDA</w:t>
            </w:r>
          </w:p>
        </w:tc>
      </w:tr>
      <w:tr w:rsidR="0066410C" w:rsidRPr="00802497" w14:paraId="3AAA48C4" w14:textId="77777777" w:rsidTr="00F8649F">
        <w:trPr>
          <w:gridBefore w:val="1"/>
          <w:wBefore w:w="10" w:type="dxa"/>
          <w:trHeight w:val="300"/>
        </w:trPr>
        <w:tc>
          <w:tcPr>
            <w:tcW w:w="1155" w:type="dxa"/>
            <w:tcBorders>
              <w:top w:val="single" w:sz="8" w:space="0" w:color="auto"/>
              <w:left w:val="single" w:sz="8" w:space="0" w:color="auto"/>
              <w:bottom w:val="nil"/>
              <w:right w:val="single" w:sz="8" w:space="0" w:color="auto"/>
            </w:tcBorders>
            <w:vAlign w:val="center"/>
          </w:tcPr>
          <w:p w14:paraId="40809548" w14:textId="77777777" w:rsidR="0066410C" w:rsidRPr="00832C4E" w:rsidRDefault="0066410C" w:rsidP="00F8649F">
            <w:pPr>
              <w:jc w:val="center"/>
              <w:rPr>
                <w:rFonts w:eastAsia="Times New Roman" w:cs="Times New Roman"/>
              </w:rPr>
            </w:pPr>
            <w:r w:rsidRPr="00832C4E">
              <w:rPr>
                <w:rFonts w:eastAsia="Times New Roman" w:cs="Times New Roman"/>
                <w:i/>
                <w:iCs/>
                <w:sz w:val="18"/>
                <w:szCs w:val="18"/>
              </w:rPr>
              <w:t>League of Women Voters of Fla. v. Detzner</w:t>
            </w:r>
            <w:r w:rsidRPr="00832C4E">
              <w:rPr>
                <w:rFonts w:eastAsia="Times New Roman" w:cs="Times New Roman"/>
                <w:sz w:val="18"/>
                <w:szCs w:val="18"/>
              </w:rPr>
              <w:t>, 172 So. 3d 363 (Fla. 2015).</w:t>
            </w:r>
          </w:p>
        </w:tc>
        <w:tc>
          <w:tcPr>
            <w:tcW w:w="1035" w:type="dxa"/>
            <w:tcBorders>
              <w:top w:val="nil"/>
              <w:left w:val="single" w:sz="8" w:space="0" w:color="auto"/>
              <w:bottom w:val="nil"/>
              <w:right w:val="single" w:sz="8" w:space="0" w:color="auto"/>
            </w:tcBorders>
            <w:vAlign w:val="center"/>
          </w:tcPr>
          <w:p w14:paraId="1FEBB291"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(R) Legislature</w:t>
            </w:r>
          </w:p>
        </w:tc>
        <w:tc>
          <w:tcPr>
            <w:tcW w:w="450" w:type="dxa"/>
            <w:tcBorders>
              <w:top w:val="nil"/>
              <w:left w:val="single" w:sz="8" w:space="0" w:color="auto"/>
              <w:bottom w:val="nil"/>
              <w:right w:val="single" w:sz="8" w:space="0" w:color="auto"/>
            </w:tcBorders>
            <w:vAlign w:val="center"/>
          </w:tcPr>
          <w:p w14:paraId="302E1C20"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Y</w:t>
            </w:r>
          </w:p>
        </w:tc>
        <w:tc>
          <w:tcPr>
            <w:tcW w:w="417" w:type="dxa"/>
            <w:tcBorders>
              <w:top w:val="nil"/>
              <w:left w:val="single" w:sz="8" w:space="0" w:color="auto"/>
              <w:bottom w:val="nil"/>
              <w:right w:val="single" w:sz="8" w:space="0" w:color="auto"/>
            </w:tcBorders>
            <w:vAlign w:val="center"/>
          </w:tcPr>
          <w:p w14:paraId="73F9BAFC"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w:t>
            </w:r>
          </w:p>
        </w:tc>
        <w:tc>
          <w:tcPr>
            <w:tcW w:w="405" w:type="dxa"/>
            <w:tcBorders>
              <w:top w:val="nil"/>
              <w:left w:val="single" w:sz="8" w:space="0" w:color="auto"/>
              <w:bottom w:val="nil"/>
              <w:right w:val="single" w:sz="8" w:space="0" w:color="auto"/>
            </w:tcBorders>
            <w:vAlign w:val="center"/>
          </w:tcPr>
          <w:p w14:paraId="4E873AB3"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w:t>
            </w:r>
          </w:p>
        </w:tc>
        <w:tc>
          <w:tcPr>
            <w:tcW w:w="405" w:type="dxa"/>
            <w:tcBorders>
              <w:top w:val="nil"/>
              <w:left w:val="single" w:sz="8" w:space="0" w:color="auto"/>
              <w:bottom w:val="nil"/>
              <w:right w:val="single" w:sz="8" w:space="0" w:color="auto"/>
            </w:tcBorders>
            <w:vAlign w:val="center"/>
          </w:tcPr>
          <w:p w14:paraId="34E3C742"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Y</w:t>
            </w:r>
          </w:p>
        </w:tc>
        <w:tc>
          <w:tcPr>
            <w:tcW w:w="1455" w:type="dxa"/>
            <w:tcBorders>
              <w:top w:val="nil"/>
              <w:left w:val="single" w:sz="8" w:space="0" w:color="auto"/>
              <w:bottom w:val="nil"/>
              <w:right w:val="single" w:sz="8" w:space="0" w:color="auto"/>
            </w:tcBorders>
            <w:vAlign w:val="center"/>
          </w:tcPr>
          <w:p w14:paraId="21600DD7"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5-2 unconstitutional</w:t>
            </w:r>
          </w:p>
          <w:p w14:paraId="7CFFA2EE" w14:textId="77777777" w:rsidR="0066410C" w:rsidRPr="00832C4E" w:rsidRDefault="0066410C" w:rsidP="00F8649F">
            <w:pPr>
              <w:jc w:val="center"/>
              <w:rPr>
                <w:rFonts w:eastAsia="Times New Roman" w:cs="Times New Roman"/>
              </w:rPr>
            </w:pPr>
            <w:r w:rsidRPr="00832C4E">
              <w:rPr>
                <w:rFonts w:eastAsia="Segoe UI" w:cs="Times New Roman"/>
                <w:sz w:val="18"/>
                <w:szCs w:val="18"/>
              </w:rPr>
              <w:t xml:space="preserve"> </w:t>
            </w:r>
          </w:p>
          <w:p w14:paraId="761A7CA5" w14:textId="77777777" w:rsidR="0066410C" w:rsidRPr="00832C4E" w:rsidRDefault="0066410C" w:rsidP="00F8649F">
            <w:pPr>
              <w:jc w:val="center"/>
              <w:rPr>
                <w:rFonts w:eastAsia="Times New Roman" w:cs="Times New Roman"/>
              </w:rPr>
            </w:pPr>
            <w:r w:rsidRPr="00832C4E">
              <w:rPr>
                <w:rFonts w:eastAsia="Segoe UI" w:cs="Times New Roman"/>
                <w:sz w:val="18"/>
                <w:szCs w:val="18"/>
              </w:rPr>
              <w:t>1 (D) 4 (R)</w:t>
            </w:r>
          </w:p>
          <w:p w14:paraId="712CAD44" w14:textId="77777777" w:rsidR="0066410C" w:rsidRPr="00832C4E" w:rsidRDefault="0066410C" w:rsidP="00F8649F">
            <w:pPr>
              <w:jc w:val="center"/>
              <w:rPr>
                <w:rFonts w:eastAsia="Times New Roman" w:cs="Times New Roman"/>
              </w:rPr>
            </w:pPr>
            <w:r w:rsidRPr="00832C4E">
              <w:rPr>
                <w:rFonts w:eastAsia="Segoe UI" w:cs="Times New Roman"/>
                <w:sz w:val="18"/>
                <w:szCs w:val="18"/>
              </w:rPr>
              <w:t>-</w:t>
            </w:r>
          </w:p>
          <w:p w14:paraId="59FFF620" w14:textId="77777777" w:rsidR="0066410C" w:rsidRPr="00832C4E" w:rsidRDefault="0066410C" w:rsidP="00F8649F">
            <w:pPr>
              <w:jc w:val="center"/>
              <w:rPr>
                <w:rFonts w:eastAsia="Times New Roman" w:cs="Times New Roman"/>
              </w:rPr>
            </w:pPr>
            <w:r w:rsidRPr="00832C4E">
              <w:rPr>
                <w:rFonts w:eastAsia="Segoe UI" w:cs="Times New Roman"/>
                <w:sz w:val="18"/>
                <w:szCs w:val="18"/>
              </w:rPr>
              <w:t>2 (R)</w:t>
            </w:r>
          </w:p>
        </w:tc>
        <w:tc>
          <w:tcPr>
            <w:tcW w:w="4298" w:type="dxa"/>
            <w:tcBorders>
              <w:top w:val="nil"/>
              <w:left w:val="single" w:sz="8" w:space="0" w:color="auto"/>
              <w:bottom w:val="nil"/>
              <w:right w:val="single" w:sz="8" w:space="0" w:color="auto"/>
            </w:tcBorders>
            <w:vAlign w:val="center"/>
          </w:tcPr>
          <w:p w14:paraId="4B91FD2B" w14:textId="77777777" w:rsidR="0066410C" w:rsidRPr="00832C4E" w:rsidRDefault="0066410C" w:rsidP="00F8649F">
            <w:pPr>
              <w:jc w:val="center"/>
              <w:rPr>
                <w:rFonts w:eastAsia="Times New Roman" w:cs="Times New Roman"/>
                <w:sz w:val="18"/>
                <w:szCs w:val="18"/>
              </w:rPr>
            </w:pPr>
            <w:r w:rsidRPr="00832C4E">
              <w:rPr>
                <w:rFonts w:eastAsia="Times New Roman" w:cs="Times New Roman"/>
                <w:sz w:val="18"/>
                <w:szCs w:val="18"/>
              </w:rPr>
              <w:t>Was the plan or district drawn with an improper partisan intent in mind?</w:t>
            </w:r>
            <w:r w:rsidRPr="00832C4E">
              <w:rPr>
                <w:rFonts w:eastAsia="Times New Roman" w:cs="Times New Roman"/>
                <w:sz w:val="18"/>
                <w:szCs w:val="18"/>
                <w:vertAlign w:val="superscript"/>
              </w:rPr>
              <w:footnoteReference w:id="110"/>
            </w:r>
          </w:p>
        </w:tc>
      </w:tr>
      <w:tr w:rsidR="0066410C" w:rsidRPr="00802497" w14:paraId="3CC6F3E4" w14:textId="77777777" w:rsidTr="00F8649F">
        <w:trPr>
          <w:gridBefore w:val="1"/>
          <w:wBefore w:w="10" w:type="dxa"/>
          <w:trHeight w:val="300"/>
        </w:trPr>
        <w:tc>
          <w:tcPr>
            <w:tcW w:w="9620" w:type="dxa"/>
            <w:gridSpan w:val="8"/>
            <w:tcBorders>
              <w:top w:val="single" w:sz="8" w:space="0" w:color="auto"/>
              <w:left w:val="single" w:sz="8" w:space="0" w:color="auto"/>
              <w:bottom w:val="single" w:sz="8" w:space="0" w:color="auto"/>
              <w:right w:val="single" w:sz="8" w:space="0" w:color="auto"/>
            </w:tcBorders>
            <w:vAlign w:val="center"/>
          </w:tcPr>
          <w:p w14:paraId="31B6617E"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PENNSYLVANIA</w:t>
            </w:r>
          </w:p>
        </w:tc>
      </w:tr>
      <w:tr w:rsidR="0066410C" w:rsidRPr="00802497" w14:paraId="4A8CFEA3" w14:textId="77777777" w:rsidTr="00F8649F">
        <w:trPr>
          <w:gridBefore w:val="1"/>
          <w:wBefore w:w="10" w:type="dxa"/>
          <w:trHeight w:val="300"/>
        </w:trPr>
        <w:tc>
          <w:tcPr>
            <w:tcW w:w="1155" w:type="dxa"/>
            <w:tcBorders>
              <w:top w:val="single" w:sz="8" w:space="0" w:color="auto"/>
              <w:left w:val="single" w:sz="8" w:space="0" w:color="auto"/>
              <w:bottom w:val="single" w:sz="8" w:space="0" w:color="auto"/>
              <w:right w:val="single" w:sz="8" w:space="0" w:color="auto"/>
            </w:tcBorders>
            <w:vAlign w:val="center"/>
          </w:tcPr>
          <w:p w14:paraId="378758DB" w14:textId="77777777" w:rsidR="0066410C" w:rsidRPr="00832C4E" w:rsidRDefault="0066410C" w:rsidP="00F8649F">
            <w:pPr>
              <w:jc w:val="center"/>
              <w:rPr>
                <w:rFonts w:eastAsia="Times New Roman" w:cs="Times New Roman"/>
              </w:rPr>
            </w:pPr>
            <w:r w:rsidRPr="00832C4E">
              <w:rPr>
                <w:rFonts w:eastAsia="Times New Roman" w:cs="Times New Roman"/>
                <w:i/>
                <w:iCs/>
                <w:sz w:val="18"/>
                <w:szCs w:val="18"/>
              </w:rPr>
              <w:t>League of Women Voters of Pa. v. Commonwealth</w:t>
            </w:r>
            <w:r w:rsidRPr="00832C4E">
              <w:rPr>
                <w:rFonts w:eastAsia="Times New Roman" w:cs="Times New Roman"/>
                <w:sz w:val="18"/>
                <w:szCs w:val="18"/>
              </w:rPr>
              <w:t>, 178 A.3d 737 (Pa. 2018).</w:t>
            </w:r>
          </w:p>
        </w:tc>
        <w:tc>
          <w:tcPr>
            <w:tcW w:w="1035" w:type="dxa"/>
            <w:tcBorders>
              <w:top w:val="nil"/>
              <w:left w:val="single" w:sz="8" w:space="0" w:color="auto"/>
              <w:bottom w:val="single" w:sz="8" w:space="0" w:color="auto"/>
              <w:right w:val="single" w:sz="8" w:space="0" w:color="auto"/>
            </w:tcBorders>
            <w:vAlign w:val="center"/>
          </w:tcPr>
          <w:p w14:paraId="5E689A08"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(R) Legislature</w:t>
            </w:r>
          </w:p>
        </w:tc>
        <w:tc>
          <w:tcPr>
            <w:tcW w:w="450" w:type="dxa"/>
            <w:tcBorders>
              <w:top w:val="nil"/>
              <w:left w:val="single" w:sz="8" w:space="0" w:color="auto"/>
              <w:bottom w:val="single" w:sz="8" w:space="0" w:color="auto"/>
              <w:right w:val="single" w:sz="8" w:space="0" w:color="auto"/>
            </w:tcBorders>
            <w:vAlign w:val="center"/>
          </w:tcPr>
          <w:p w14:paraId="6DEA01E4"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w:t>
            </w:r>
          </w:p>
        </w:tc>
        <w:tc>
          <w:tcPr>
            <w:tcW w:w="417" w:type="dxa"/>
            <w:tcBorders>
              <w:top w:val="nil"/>
              <w:left w:val="single" w:sz="8" w:space="0" w:color="auto"/>
              <w:bottom w:val="single" w:sz="8" w:space="0" w:color="auto"/>
              <w:right w:val="single" w:sz="8" w:space="0" w:color="auto"/>
            </w:tcBorders>
            <w:vAlign w:val="center"/>
          </w:tcPr>
          <w:p w14:paraId="455771A0"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Y</w:t>
            </w:r>
          </w:p>
        </w:tc>
        <w:tc>
          <w:tcPr>
            <w:tcW w:w="405" w:type="dxa"/>
            <w:tcBorders>
              <w:top w:val="nil"/>
              <w:left w:val="single" w:sz="8" w:space="0" w:color="auto"/>
              <w:bottom w:val="single" w:sz="8" w:space="0" w:color="auto"/>
              <w:right w:val="single" w:sz="8" w:space="0" w:color="auto"/>
            </w:tcBorders>
            <w:vAlign w:val="center"/>
          </w:tcPr>
          <w:p w14:paraId="46AEF33F"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w:t>
            </w:r>
          </w:p>
        </w:tc>
        <w:tc>
          <w:tcPr>
            <w:tcW w:w="405" w:type="dxa"/>
            <w:tcBorders>
              <w:top w:val="nil"/>
              <w:left w:val="single" w:sz="8" w:space="0" w:color="auto"/>
              <w:bottom w:val="single" w:sz="8" w:space="0" w:color="auto"/>
              <w:right w:val="single" w:sz="8" w:space="0" w:color="auto"/>
            </w:tcBorders>
            <w:vAlign w:val="center"/>
          </w:tcPr>
          <w:p w14:paraId="40B695D9"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Y</w:t>
            </w:r>
          </w:p>
        </w:tc>
        <w:tc>
          <w:tcPr>
            <w:tcW w:w="1455" w:type="dxa"/>
            <w:tcBorders>
              <w:top w:val="nil"/>
              <w:left w:val="single" w:sz="8" w:space="0" w:color="auto"/>
              <w:bottom w:val="single" w:sz="8" w:space="0" w:color="auto"/>
              <w:right w:val="single" w:sz="8" w:space="0" w:color="auto"/>
            </w:tcBorders>
            <w:vAlign w:val="center"/>
          </w:tcPr>
          <w:p w14:paraId="379F7721"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5-2 unconstitutional</w:t>
            </w:r>
          </w:p>
          <w:p w14:paraId="7BAA09E5" w14:textId="77777777" w:rsidR="0066410C" w:rsidRPr="00832C4E" w:rsidRDefault="0066410C" w:rsidP="00F8649F">
            <w:pPr>
              <w:jc w:val="center"/>
              <w:rPr>
                <w:rFonts w:eastAsia="Times New Roman" w:cs="Times New Roman"/>
              </w:rPr>
            </w:pPr>
            <w:r w:rsidRPr="00832C4E">
              <w:rPr>
                <w:rFonts w:eastAsia="Segoe UI" w:cs="Times New Roman"/>
                <w:sz w:val="18"/>
                <w:szCs w:val="18"/>
              </w:rPr>
              <w:t xml:space="preserve"> </w:t>
            </w:r>
          </w:p>
          <w:p w14:paraId="454A9F63" w14:textId="77777777" w:rsidR="0066410C" w:rsidRPr="00832C4E" w:rsidRDefault="0066410C" w:rsidP="00F8649F">
            <w:pPr>
              <w:jc w:val="center"/>
              <w:rPr>
                <w:rFonts w:eastAsia="Times New Roman" w:cs="Times New Roman"/>
              </w:rPr>
            </w:pPr>
            <w:r w:rsidRPr="00832C4E">
              <w:rPr>
                <w:rFonts w:eastAsia="Segoe UI" w:cs="Times New Roman"/>
                <w:sz w:val="18"/>
                <w:szCs w:val="18"/>
              </w:rPr>
              <w:t>5 (D)</w:t>
            </w:r>
          </w:p>
          <w:p w14:paraId="5AD162EB" w14:textId="77777777" w:rsidR="0066410C" w:rsidRPr="00832C4E" w:rsidRDefault="0066410C" w:rsidP="00F8649F">
            <w:pPr>
              <w:jc w:val="center"/>
              <w:rPr>
                <w:rFonts w:eastAsia="Times New Roman" w:cs="Times New Roman"/>
              </w:rPr>
            </w:pPr>
            <w:r w:rsidRPr="00832C4E">
              <w:rPr>
                <w:rFonts w:eastAsia="Segoe UI" w:cs="Times New Roman"/>
                <w:sz w:val="18"/>
                <w:szCs w:val="18"/>
              </w:rPr>
              <w:t>-</w:t>
            </w:r>
          </w:p>
          <w:p w14:paraId="2DCCB5ED" w14:textId="77777777" w:rsidR="0066410C" w:rsidRPr="00832C4E" w:rsidRDefault="0066410C" w:rsidP="00F8649F">
            <w:pPr>
              <w:jc w:val="center"/>
              <w:rPr>
                <w:rFonts w:eastAsia="Times New Roman" w:cs="Times New Roman"/>
              </w:rPr>
            </w:pPr>
            <w:r w:rsidRPr="00832C4E">
              <w:rPr>
                <w:rFonts w:eastAsia="Segoe UI" w:cs="Times New Roman"/>
                <w:sz w:val="18"/>
                <w:szCs w:val="18"/>
              </w:rPr>
              <w:t>2 (R)</w:t>
            </w:r>
          </w:p>
        </w:tc>
        <w:tc>
          <w:tcPr>
            <w:tcW w:w="4298" w:type="dxa"/>
            <w:tcBorders>
              <w:top w:val="nil"/>
              <w:left w:val="single" w:sz="8" w:space="0" w:color="auto"/>
              <w:bottom w:val="single" w:sz="8" w:space="0" w:color="auto"/>
              <w:right w:val="single" w:sz="8" w:space="0" w:color="auto"/>
            </w:tcBorders>
            <w:vAlign w:val="center"/>
          </w:tcPr>
          <w:p w14:paraId="216C15CC" w14:textId="77777777" w:rsidR="0066410C" w:rsidRPr="00832C4E" w:rsidRDefault="0066410C" w:rsidP="00F8649F">
            <w:pPr>
              <w:jc w:val="center"/>
              <w:rPr>
                <w:rFonts w:eastAsia="Times New Roman" w:cs="Times New Roman"/>
                <w:sz w:val="18"/>
                <w:szCs w:val="18"/>
              </w:rPr>
            </w:pPr>
            <w:r w:rsidRPr="00832C4E">
              <w:rPr>
                <w:rFonts w:eastAsia="Times New Roman" w:cs="Times New Roman"/>
                <w:sz w:val="18"/>
                <w:szCs w:val="18"/>
              </w:rPr>
              <w:t>Partisan gerrymandering occurs when traditional neutral criteria are subordinated in favor of partisan advantage.</w:t>
            </w:r>
            <w:r w:rsidRPr="00832C4E">
              <w:rPr>
                <w:rFonts w:eastAsia="Times New Roman" w:cs="Times New Roman"/>
                <w:sz w:val="18"/>
                <w:szCs w:val="18"/>
                <w:vertAlign w:val="superscript"/>
              </w:rPr>
              <w:footnoteReference w:id="111"/>
            </w:r>
          </w:p>
        </w:tc>
      </w:tr>
      <w:tr w:rsidR="0066410C" w:rsidRPr="00802497" w14:paraId="22E71D8D" w14:textId="77777777" w:rsidTr="00F8649F">
        <w:trPr>
          <w:gridBefore w:val="1"/>
          <w:wBefore w:w="10" w:type="dxa"/>
          <w:trHeight w:val="300"/>
        </w:trPr>
        <w:tc>
          <w:tcPr>
            <w:tcW w:w="9620" w:type="dxa"/>
            <w:gridSpan w:val="8"/>
            <w:tcBorders>
              <w:top w:val="single" w:sz="8" w:space="0" w:color="auto"/>
              <w:left w:val="single" w:sz="8" w:space="0" w:color="auto"/>
              <w:bottom w:val="single" w:sz="8" w:space="0" w:color="auto"/>
              <w:right w:val="single" w:sz="8" w:space="0" w:color="auto"/>
            </w:tcBorders>
            <w:vAlign w:val="center"/>
          </w:tcPr>
          <w:p w14:paraId="1E1190A7" w14:textId="77777777" w:rsidR="0066410C" w:rsidRPr="00832C4E" w:rsidRDefault="0066410C" w:rsidP="00F8649F">
            <w:pPr>
              <w:jc w:val="center"/>
              <w:rPr>
                <w:rFonts w:eastAsia="Times New Roman" w:cs="Times New Roman"/>
                <w:sz w:val="18"/>
                <w:szCs w:val="18"/>
              </w:rPr>
            </w:pPr>
            <w:r w:rsidRPr="00832C4E">
              <w:rPr>
                <w:rFonts w:eastAsia="Times New Roman" w:cs="Times New Roman"/>
                <w:sz w:val="18"/>
                <w:szCs w:val="18"/>
              </w:rPr>
              <w:t>NORTH CAROLINA</w:t>
            </w:r>
          </w:p>
        </w:tc>
      </w:tr>
      <w:tr w:rsidR="0066410C" w:rsidRPr="00802497" w14:paraId="760B4D8D" w14:textId="77777777" w:rsidTr="00F8649F">
        <w:trPr>
          <w:gridBefore w:val="1"/>
          <w:wBefore w:w="10" w:type="dxa"/>
          <w:trHeight w:val="300"/>
        </w:trPr>
        <w:tc>
          <w:tcPr>
            <w:tcW w:w="1155" w:type="dxa"/>
            <w:tcBorders>
              <w:top w:val="single" w:sz="8" w:space="0" w:color="auto"/>
              <w:left w:val="single" w:sz="8" w:space="0" w:color="auto"/>
              <w:bottom w:val="single" w:sz="8" w:space="0" w:color="auto"/>
              <w:right w:val="single" w:sz="8" w:space="0" w:color="auto"/>
            </w:tcBorders>
            <w:vAlign w:val="center"/>
          </w:tcPr>
          <w:p w14:paraId="17657D9F" w14:textId="12CA4401" w:rsidR="0066410C" w:rsidRPr="00832C4E" w:rsidRDefault="0066410C" w:rsidP="00F8649F">
            <w:pPr>
              <w:jc w:val="center"/>
              <w:rPr>
                <w:rFonts w:eastAsia="Times New Roman" w:cs="Times New Roman"/>
                <w:sz w:val="18"/>
                <w:szCs w:val="18"/>
              </w:rPr>
            </w:pPr>
            <w:r w:rsidRPr="00832C4E">
              <w:rPr>
                <w:rFonts w:eastAsia="Times New Roman" w:cs="Times New Roman"/>
                <w:i/>
                <w:iCs/>
                <w:sz w:val="18"/>
                <w:szCs w:val="18"/>
              </w:rPr>
              <w:t>Harper v. Lewis</w:t>
            </w:r>
            <w:r w:rsidRPr="00832C4E">
              <w:rPr>
                <w:rFonts w:eastAsia="Times New Roman" w:cs="Times New Roman"/>
                <w:sz w:val="18"/>
                <w:szCs w:val="18"/>
              </w:rPr>
              <w:t xml:space="preserve">, No. 19-CVS-012667, </w:t>
            </w:r>
            <w:del w:id="445" w:author="Chase, Noah" w:date="2024-10-14T15:29:00Z" w16du:dateUtc="2024-10-14T19:29:00Z">
              <w:r w:rsidRPr="00832C4E" w:rsidDel="00F43ED2">
                <w:rPr>
                  <w:rFonts w:eastAsia="Times New Roman" w:cs="Times New Roman"/>
                  <w:sz w:val="18"/>
                  <w:szCs w:val="18"/>
                </w:rPr>
                <w:delText xml:space="preserve">2019 N.C. Super. LEXIS 122 </w:delText>
              </w:r>
            </w:del>
            <w:r w:rsidRPr="00832C4E">
              <w:rPr>
                <w:rFonts w:eastAsia="Times New Roman" w:cs="Times New Roman"/>
                <w:sz w:val="18"/>
                <w:szCs w:val="18"/>
              </w:rPr>
              <w:t>(</w:t>
            </w:r>
            <w:ins w:id="446" w:author="Chase, Noah" w:date="2024-10-14T15:29:00Z" w16du:dateUtc="2024-10-14T19:29:00Z">
              <w:r w:rsidR="00F43ED2">
                <w:rPr>
                  <w:rFonts w:eastAsia="Times New Roman" w:cs="Times New Roman"/>
                  <w:sz w:val="18"/>
                  <w:szCs w:val="18"/>
                </w:rPr>
                <w:t>N.C</w:t>
              </w:r>
              <w:commentRangeStart w:id="447"/>
              <w:r w:rsidR="00F43ED2">
                <w:rPr>
                  <w:rFonts w:eastAsia="Times New Roman" w:cs="Times New Roman"/>
                  <w:sz w:val="18"/>
                  <w:szCs w:val="18"/>
                </w:rPr>
                <w:t>. Sup</w:t>
              </w:r>
            </w:ins>
            <w:ins w:id="448" w:author="Chase, Noah" w:date="2024-10-14T15:30:00Z" w16du:dateUtc="2024-10-14T19:30:00Z">
              <w:r w:rsidR="00F43ED2">
                <w:rPr>
                  <w:rFonts w:eastAsia="Times New Roman" w:cs="Times New Roman"/>
                  <w:sz w:val="18"/>
                  <w:szCs w:val="18"/>
                </w:rPr>
                <w:t>er</w:t>
              </w:r>
            </w:ins>
            <w:commentRangeEnd w:id="447"/>
            <w:r w:rsidR="00CD2413">
              <w:rPr>
                <w:rStyle w:val="CommentReference"/>
                <w:szCs w:val="20"/>
              </w:rPr>
              <w:commentReference w:id="447"/>
            </w:r>
            <w:ins w:id="449" w:author="Chase, Noah" w:date="2024-10-14T15:30:00Z" w16du:dateUtc="2024-10-14T19:30:00Z">
              <w:r w:rsidR="00F43ED2">
                <w:rPr>
                  <w:rFonts w:eastAsia="Times New Roman" w:cs="Times New Roman"/>
                  <w:sz w:val="18"/>
                  <w:szCs w:val="18"/>
                </w:rPr>
                <w:t xml:space="preserve">. Ct. </w:t>
              </w:r>
            </w:ins>
            <w:r w:rsidRPr="00832C4E">
              <w:rPr>
                <w:rFonts w:eastAsia="Times New Roman" w:cs="Times New Roman"/>
                <w:sz w:val="18"/>
                <w:szCs w:val="18"/>
              </w:rPr>
              <w:t>Oct. 28, 2019).</w:t>
            </w:r>
          </w:p>
        </w:tc>
        <w:tc>
          <w:tcPr>
            <w:tcW w:w="1035" w:type="dxa"/>
            <w:tcBorders>
              <w:top w:val="nil"/>
              <w:left w:val="single" w:sz="8" w:space="0" w:color="auto"/>
              <w:bottom w:val="single" w:sz="8" w:space="0" w:color="auto"/>
              <w:right w:val="single" w:sz="8" w:space="0" w:color="auto"/>
            </w:tcBorders>
            <w:vAlign w:val="center"/>
          </w:tcPr>
          <w:p w14:paraId="2B90F69C" w14:textId="77777777" w:rsidR="0066410C" w:rsidRPr="00832C4E" w:rsidRDefault="0066410C" w:rsidP="00F8649F">
            <w:pPr>
              <w:jc w:val="center"/>
              <w:rPr>
                <w:rFonts w:eastAsia="Times New Roman" w:cs="Times New Roman"/>
                <w:sz w:val="18"/>
                <w:szCs w:val="18"/>
              </w:rPr>
            </w:pPr>
            <w:r w:rsidRPr="00832C4E">
              <w:rPr>
                <w:rFonts w:eastAsia="Times New Roman" w:cs="Times New Roman"/>
                <w:sz w:val="18"/>
                <w:szCs w:val="18"/>
              </w:rPr>
              <w:t>(R) Legislature</w:t>
            </w:r>
          </w:p>
        </w:tc>
        <w:tc>
          <w:tcPr>
            <w:tcW w:w="450" w:type="dxa"/>
            <w:tcBorders>
              <w:top w:val="nil"/>
              <w:left w:val="single" w:sz="8" w:space="0" w:color="auto"/>
              <w:bottom w:val="single" w:sz="8" w:space="0" w:color="auto"/>
              <w:right w:val="single" w:sz="8" w:space="0" w:color="auto"/>
            </w:tcBorders>
            <w:vAlign w:val="center"/>
          </w:tcPr>
          <w:p w14:paraId="73517AD6" w14:textId="77777777" w:rsidR="0066410C" w:rsidRPr="00832C4E" w:rsidRDefault="0066410C" w:rsidP="00F8649F">
            <w:pPr>
              <w:jc w:val="center"/>
              <w:rPr>
                <w:rFonts w:eastAsia="Times New Roman" w:cs="Times New Roman"/>
                <w:sz w:val="18"/>
                <w:szCs w:val="18"/>
              </w:rPr>
            </w:pPr>
            <w:r w:rsidRPr="00832C4E">
              <w:rPr>
                <w:rFonts w:eastAsia="Times New Roman" w:cs="Times New Roman"/>
                <w:sz w:val="18"/>
                <w:szCs w:val="18"/>
              </w:rPr>
              <w:t>Y</w:t>
            </w:r>
          </w:p>
        </w:tc>
        <w:tc>
          <w:tcPr>
            <w:tcW w:w="417" w:type="dxa"/>
            <w:tcBorders>
              <w:top w:val="nil"/>
              <w:left w:val="single" w:sz="8" w:space="0" w:color="auto"/>
              <w:bottom w:val="single" w:sz="8" w:space="0" w:color="auto"/>
              <w:right w:val="single" w:sz="8" w:space="0" w:color="auto"/>
            </w:tcBorders>
            <w:vAlign w:val="center"/>
          </w:tcPr>
          <w:p w14:paraId="17E25E7A" w14:textId="77777777" w:rsidR="0066410C" w:rsidRPr="00832C4E" w:rsidRDefault="0066410C" w:rsidP="00F8649F">
            <w:pPr>
              <w:jc w:val="center"/>
              <w:rPr>
                <w:rFonts w:eastAsia="Times New Roman" w:cs="Times New Roman"/>
                <w:sz w:val="18"/>
                <w:szCs w:val="18"/>
              </w:rPr>
            </w:pPr>
            <w:r w:rsidRPr="00832C4E">
              <w:rPr>
                <w:rFonts w:eastAsia="Times New Roman" w:cs="Times New Roman"/>
                <w:sz w:val="18"/>
                <w:szCs w:val="18"/>
              </w:rPr>
              <w:t>Y</w:t>
            </w:r>
          </w:p>
        </w:tc>
        <w:tc>
          <w:tcPr>
            <w:tcW w:w="405" w:type="dxa"/>
            <w:tcBorders>
              <w:top w:val="nil"/>
              <w:left w:val="single" w:sz="8" w:space="0" w:color="auto"/>
              <w:bottom w:val="single" w:sz="8" w:space="0" w:color="auto"/>
              <w:right w:val="single" w:sz="8" w:space="0" w:color="auto"/>
            </w:tcBorders>
            <w:vAlign w:val="center"/>
          </w:tcPr>
          <w:p w14:paraId="624F362D" w14:textId="77777777" w:rsidR="0066410C" w:rsidRPr="00832C4E" w:rsidRDefault="0066410C" w:rsidP="00F8649F">
            <w:pPr>
              <w:jc w:val="center"/>
              <w:rPr>
                <w:rFonts w:eastAsia="Times New Roman" w:cs="Times New Roman"/>
                <w:sz w:val="18"/>
                <w:szCs w:val="18"/>
              </w:rPr>
            </w:pPr>
            <w:r w:rsidRPr="00832C4E">
              <w:rPr>
                <w:rFonts w:eastAsia="Times New Roman" w:cs="Times New Roman"/>
                <w:sz w:val="18"/>
                <w:szCs w:val="18"/>
              </w:rPr>
              <w:t>-</w:t>
            </w:r>
          </w:p>
        </w:tc>
        <w:tc>
          <w:tcPr>
            <w:tcW w:w="405" w:type="dxa"/>
            <w:tcBorders>
              <w:top w:val="nil"/>
              <w:left w:val="single" w:sz="8" w:space="0" w:color="auto"/>
              <w:bottom w:val="single" w:sz="8" w:space="0" w:color="auto"/>
              <w:right w:val="single" w:sz="8" w:space="0" w:color="auto"/>
            </w:tcBorders>
            <w:vAlign w:val="center"/>
          </w:tcPr>
          <w:p w14:paraId="13DE3D9C" w14:textId="77777777" w:rsidR="0066410C" w:rsidRPr="00832C4E" w:rsidRDefault="0066410C" w:rsidP="00F8649F">
            <w:pPr>
              <w:jc w:val="center"/>
              <w:rPr>
                <w:rFonts w:eastAsia="Times New Roman" w:cs="Times New Roman"/>
                <w:sz w:val="18"/>
                <w:szCs w:val="18"/>
              </w:rPr>
            </w:pPr>
            <w:r w:rsidRPr="00832C4E">
              <w:rPr>
                <w:rFonts w:eastAsia="Times New Roman" w:cs="Times New Roman"/>
                <w:sz w:val="18"/>
                <w:szCs w:val="18"/>
              </w:rPr>
              <w:t>Y</w:t>
            </w:r>
          </w:p>
        </w:tc>
        <w:tc>
          <w:tcPr>
            <w:tcW w:w="1455" w:type="dxa"/>
            <w:tcBorders>
              <w:top w:val="nil"/>
              <w:left w:val="single" w:sz="8" w:space="0" w:color="auto"/>
              <w:bottom w:val="single" w:sz="8" w:space="0" w:color="auto"/>
              <w:right w:val="single" w:sz="8" w:space="0" w:color="auto"/>
            </w:tcBorders>
            <w:vAlign w:val="center"/>
          </w:tcPr>
          <w:p w14:paraId="4FEE344E" w14:textId="77777777" w:rsidR="0066410C" w:rsidRPr="00832C4E" w:rsidRDefault="0066410C" w:rsidP="00F8649F">
            <w:pPr>
              <w:jc w:val="center"/>
              <w:rPr>
                <w:rFonts w:eastAsia="Times New Roman" w:cs="Times New Roman"/>
                <w:b/>
                <w:bCs/>
                <w:sz w:val="18"/>
                <w:szCs w:val="18"/>
              </w:rPr>
            </w:pPr>
            <w:r w:rsidRPr="00832C4E">
              <w:rPr>
                <w:rFonts w:eastAsia="Times New Roman" w:cs="Times New Roman"/>
                <w:sz w:val="18"/>
                <w:szCs w:val="18"/>
              </w:rPr>
              <w:t>Granted preliminary injunction</w:t>
            </w:r>
            <w:r w:rsidRPr="00832C4E">
              <w:rPr>
                <w:rFonts w:eastAsia="Times New Roman" w:cs="Times New Roman"/>
                <w:sz w:val="18"/>
                <w:szCs w:val="18"/>
                <w:vertAlign w:val="superscript"/>
              </w:rPr>
              <w:footnoteReference w:id="112"/>
            </w:r>
          </w:p>
          <w:p w14:paraId="00597BBE" w14:textId="77777777" w:rsidR="0066410C" w:rsidRPr="00832C4E" w:rsidRDefault="0066410C" w:rsidP="00F8649F">
            <w:pPr>
              <w:jc w:val="center"/>
              <w:rPr>
                <w:rFonts w:eastAsia="Times New Roman" w:cs="Times New Roman"/>
                <w:sz w:val="18"/>
                <w:szCs w:val="18"/>
              </w:rPr>
            </w:pPr>
            <w:r w:rsidRPr="00832C4E">
              <w:rPr>
                <w:rFonts w:eastAsia="Times New Roman" w:cs="Times New Roman"/>
                <w:sz w:val="18"/>
                <w:szCs w:val="18"/>
              </w:rPr>
              <w:t xml:space="preserve"> </w:t>
            </w:r>
          </w:p>
          <w:p w14:paraId="03ECCE9E" w14:textId="77777777" w:rsidR="0066410C" w:rsidRPr="00832C4E" w:rsidRDefault="0066410C" w:rsidP="00F8649F">
            <w:pPr>
              <w:jc w:val="center"/>
              <w:rPr>
                <w:rFonts w:eastAsia="Times New Roman" w:cs="Times New Roman"/>
                <w:sz w:val="18"/>
                <w:szCs w:val="18"/>
              </w:rPr>
            </w:pPr>
            <w:r w:rsidRPr="00832C4E">
              <w:rPr>
                <w:rFonts w:eastAsia="Times New Roman" w:cs="Times New Roman"/>
                <w:sz w:val="18"/>
                <w:szCs w:val="18"/>
              </w:rPr>
              <w:t>2 (D) 1 (R)</w:t>
            </w:r>
          </w:p>
        </w:tc>
        <w:tc>
          <w:tcPr>
            <w:tcW w:w="4298" w:type="dxa"/>
            <w:tcBorders>
              <w:top w:val="nil"/>
              <w:left w:val="single" w:sz="8" w:space="0" w:color="auto"/>
              <w:bottom w:val="single" w:sz="8" w:space="0" w:color="auto"/>
              <w:right w:val="single" w:sz="8" w:space="0" w:color="auto"/>
            </w:tcBorders>
            <w:vAlign w:val="center"/>
          </w:tcPr>
          <w:p w14:paraId="2EBF256B" w14:textId="77777777" w:rsidR="0066410C" w:rsidRPr="00832C4E" w:rsidRDefault="0066410C" w:rsidP="00F8649F">
            <w:pPr>
              <w:jc w:val="center"/>
              <w:rPr>
                <w:rFonts w:eastAsia="Times New Roman" w:cs="Times New Roman"/>
                <w:sz w:val="18"/>
                <w:szCs w:val="18"/>
              </w:rPr>
            </w:pPr>
            <w:r w:rsidRPr="00832C4E">
              <w:rPr>
                <w:rFonts w:eastAsia="Times New Roman" w:cs="Times New Roman"/>
                <w:sz w:val="18"/>
                <w:szCs w:val="18"/>
              </w:rPr>
              <w:t>“[R]</w:t>
            </w:r>
            <w:proofErr w:type="spellStart"/>
            <w:r w:rsidRPr="00832C4E">
              <w:rPr>
                <w:rFonts w:eastAsia="Times New Roman" w:cs="Times New Roman"/>
                <w:sz w:val="18"/>
                <w:szCs w:val="18"/>
              </w:rPr>
              <w:t>edistricting</w:t>
            </w:r>
            <w:proofErr w:type="spellEnd"/>
            <w:r w:rsidRPr="00832C4E">
              <w:rPr>
                <w:rFonts w:eastAsia="Times New Roman" w:cs="Times New Roman"/>
                <w:sz w:val="18"/>
                <w:szCs w:val="18"/>
              </w:rPr>
              <w:t xml:space="preserve"> plans that entrench politicians in power, that evince a fundamental distrust of voters by serving the self-interest of political parties over the public good, and that dilute and devalue votes of some citizens compared to others . . . .”</w:t>
            </w:r>
            <w:r w:rsidRPr="00832C4E">
              <w:rPr>
                <w:rFonts w:eastAsia="Times New Roman" w:cs="Times New Roman"/>
                <w:sz w:val="18"/>
                <w:szCs w:val="18"/>
                <w:vertAlign w:val="superscript"/>
              </w:rPr>
              <w:footnoteReference w:id="113"/>
            </w:r>
          </w:p>
        </w:tc>
      </w:tr>
      <w:tr w:rsidR="0066410C" w:rsidRPr="00802497" w14:paraId="7D155800" w14:textId="77777777" w:rsidTr="00F8649F">
        <w:trPr>
          <w:gridBefore w:val="1"/>
          <w:wBefore w:w="10" w:type="dxa"/>
          <w:trHeight w:val="300"/>
        </w:trPr>
        <w:tc>
          <w:tcPr>
            <w:tcW w:w="9620" w:type="dxa"/>
            <w:gridSpan w:val="8"/>
            <w:tcBorders>
              <w:top w:val="single" w:sz="8" w:space="0" w:color="auto"/>
              <w:left w:val="single" w:sz="8" w:space="0" w:color="auto"/>
              <w:bottom w:val="single" w:sz="8" w:space="0" w:color="auto"/>
              <w:right w:val="single" w:sz="8" w:space="0" w:color="auto"/>
            </w:tcBorders>
            <w:shd w:val="clear" w:color="auto" w:fill="D9D9D9"/>
            <w:vAlign w:val="center"/>
          </w:tcPr>
          <w:p w14:paraId="2AAAFF6A" w14:textId="77777777" w:rsidR="0066410C" w:rsidRPr="00832C4E" w:rsidRDefault="0066410C" w:rsidP="00F8649F">
            <w:pPr>
              <w:jc w:val="center"/>
              <w:rPr>
                <w:rFonts w:eastAsia="Times New Roman" w:cs="Times New Roman"/>
              </w:rPr>
            </w:pPr>
            <w:r w:rsidRPr="00832C4E">
              <w:rPr>
                <w:rFonts w:eastAsia="Times New Roman" w:cs="Times New Roman"/>
                <w:color w:val="000000"/>
                <w:sz w:val="18"/>
                <w:szCs w:val="18"/>
              </w:rPr>
              <w:t>2020 REDISTRICTING ROUND</w:t>
            </w:r>
          </w:p>
        </w:tc>
      </w:tr>
      <w:tr w:rsidR="0066410C" w:rsidRPr="00802497" w14:paraId="7C739577" w14:textId="77777777" w:rsidTr="00F8649F">
        <w:trPr>
          <w:gridBefore w:val="1"/>
          <w:wBefore w:w="10" w:type="dxa"/>
          <w:trHeight w:val="300"/>
        </w:trPr>
        <w:tc>
          <w:tcPr>
            <w:tcW w:w="9620" w:type="dxa"/>
            <w:gridSpan w:val="8"/>
            <w:tcBorders>
              <w:top w:val="single" w:sz="8" w:space="0" w:color="auto"/>
              <w:left w:val="single" w:sz="8" w:space="0" w:color="auto"/>
              <w:bottom w:val="single" w:sz="8" w:space="0" w:color="auto"/>
              <w:right w:val="single" w:sz="8" w:space="0" w:color="auto"/>
            </w:tcBorders>
            <w:vAlign w:val="center"/>
          </w:tcPr>
          <w:p w14:paraId="36DDF7AE"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KANSAS</w:t>
            </w:r>
          </w:p>
        </w:tc>
      </w:tr>
      <w:tr w:rsidR="0066410C" w:rsidRPr="00802497" w14:paraId="2A1373AE" w14:textId="77777777" w:rsidTr="00F8649F">
        <w:trPr>
          <w:gridBefore w:val="1"/>
          <w:wBefore w:w="10" w:type="dxa"/>
          <w:trHeight w:val="300"/>
        </w:trPr>
        <w:tc>
          <w:tcPr>
            <w:tcW w:w="1155" w:type="dxa"/>
            <w:tcBorders>
              <w:top w:val="single" w:sz="8" w:space="0" w:color="auto"/>
              <w:left w:val="single" w:sz="8" w:space="0" w:color="auto"/>
              <w:bottom w:val="single" w:sz="8" w:space="0" w:color="auto"/>
              <w:right w:val="single" w:sz="8" w:space="0" w:color="auto"/>
            </w:tcBorders>
            <w:vAlign w:val="center"/>
          </w:tcPr>
          <w:p w14:paraId="7939EC77" w14:textId="77777777" w:rsidR="0066410C" w:rsidRPr="00832C4E" w:rsidRDefault="0066410C" w:rsidP="00F8649F">
            <w:pPr>
              <w:jc w:val="center"/>
              <w:rPr>
                <w:rFonts w:eastAsia="Times New Roman" w:cs="Times New Roman"/>
              </w:rPr>
            </w:pPr>
            <w:r w:rsidRPr="00832C4E">
              <w:rPr>
                <w:rFonts w:eastAsia="Times New Roman" w:cs="Times New Roman"/>
                <w:i/>
                <w:iCs/>
                <w:sz w:val="18"/>
                <w:szCs w:val="18"/>
              </w:rPr>
              <w:t>Rivera v. Schwab</w:t>
            </w:r>
            <w:r w:rsidRPr="00832C4E">
              <w:rPr>
                <w:rFonts w:eastAsia="Times New Roman" w:cs="Times New Roman"/>
                <w:sz w:val="18"/>
                <w:szCs w:val="18"/>
              </w:rPr>
              <w:t xml:space="preserve">, 512 </w:t>
            </w:r>
            <w:r w:rsidRPr="00832C4E">
              <w:rPr>
                <w:rFonts w:eastAsia="Times New Roman" w:cs="Times New Roman"/>
                <w:sz w:val="18"/>
                <w:szCs w:val="18"/>
              </w:rPr>
              <w:lastRenderedPageBreak/>
              <w:t>P.3d 168 (Kan. 2022).</w:t>
            </w:r>
          </w:p>
        </w:tc>
        <w:tc>
          <w:tcPr>
            <w:tcW w:w="1035" w:type="dxa"/>
            <w:tcBorders>
              <w:top w:val="nil"/>
              <w:left w:val="single" w:sz="8" w:space="0" w:color="auto"/>
              <w:bottom w:val="single" w:sz="8" w:space="0" w:color="auto"/>
              <w:right w:val="single" w:sz="8" w:space="0" w:color="auto"/>
            </w:tcBorders>
            <w:vAlign w:val="center"/>
          </w:tcPr>
          <w:p w14:paraId="3E318359"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lastRenderedPageBreak/>
              <w:t>(R) Legislature</w:t>
            </w:r>
          </w:p>
        </w:tc>
        <w:tc>
          <w:tcPr>
            <w:tcW w:w="450" w:type="dxa"/>
            <w:tcBorders>
              <w:top w:val="nil"/>
              <w:left w:val="single" w:sz="8" w:space="0" w:color="auto"/>
              <w:bottom w:val="single" w:sz="8" w:space="0" w:color="auto"/>
              <w:right w:val="single" w:sz="8" w:space="0" w:color="auto"/>
            </w:tcBorders>
            <w:vAlign w:val="center"/>
          </w:tcPr>
          <w:p w14:paraId="0C88B963"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Y</w:t>
            </w:r>
          </w:p>
        </w:tc>
        <w:tc>
          <w:tcPr>
            <w:tcW w:w="417" w:type="dxa"/>
            <w:tcBorders>
              <w:top w:val="nil"/>
              <w:left w:val="single" w:sz="8" w:space="0" w:color="auto"/>
              <w:bottom w:val="single" w:sz="8" w:space="0" w:color="auto"/>
              <w:right w:val="single" w:sz="8" w:space="0" w:color="auto"/>
            </w:tcBorders>
            <w:vAlign w:val="center"/>
          </w:tcPr>
          <w:p w14:paraId="743CCC73"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w:t>
            </w:r>
          </w:p>
        </w:tc>
        <w:tc>
          <w:tcPr>
            <w:tcW w:w="405" w:type="dxa"/>
            <w:tcBorders>
              <w:top w:val="nil"/>
              <w:left w:val="single" w:sz="8" w:space="0" w:color="auto"/>
              <w:bottom w:val="single" w:sz="8" w:space="0" w:color="auto"/>
              <w:right w:val="single" w:sz="8" w:space="0" w:color="auto"/>
            </w:tcBorders>
            <w:vAlign w:val="center"/>
          </w:tcPr>
          <w:p w14:paraId="5B7C4E8A"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w:t>
            </w:r>
          </w:p>
        </w:tc>
        <w:tc>
          <w:tcPr>
            <w:tcW w:w="405" w:type="dxa"/>
            <w:tcBorders>
              <w:top w:val="nil"/>
              <w:left w:val="single" w:sz="8" w:space="0" w:color="auto"/>
              <w:bottom w:val="single" w:sz="8" w:space="0" w:color="auto"/>
              <w:right w:val="single" w:sz="8" w:space="0" w:color="auto"/>
            </w:tcBorders>
            <w:vAlign w:val="center"/>
          </w:tcPr>
          <w:p w14:paraId="4ADDDA3A"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w:t>
            </w:r>
          </w:p>
        </w:tc>
        <w:tc>
          <w:tcPr>
            <w:tcW w:w="1455" w:type="dxa"/>
            <w:tcBorders>
              <w:top w:val="nil"/>
              <w:left w:val="single" w:sz="8" w:space="0" w:color="auto"/>
              <w:bottom w:val="single" w:sz="8" w:space="0" w:color="auto"/>
              <w:right w:val="single" w:sz="8" w:space="0" w:color="auto"/>
            </w:tcBorders>
            <w:vAlign w:val="center"/>
          </w:tcPr>
          <w:p w14:paraId="3C09B199"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4-3 non-justiciable</w:t>
            </w:r>
          </w:p>
          <w:p w14:paraId="5AEEFBD8" w14:textId="77777777" w:rsidR="0066410C" w:rsidRPr="00832C4E" w:rsidRDefault="0066410C" w:rsidP="00F8649F">
            <w:pPr>
              <w:jc w:val="center"/>
              <w:rPr>
                <w:rFonts w:eastAsia="Times New Roman" w:cs="Times New Roman"/>
              </w:rPr>
            </w:pPr>
            <w:r w:rsidRPr="00832C4E">
              <w:rPr>
                <w:rFonts w:eastAsia="Segoe UI" w:cs="Times New Roman"/>
                <w:sz w:val="18"/>
                <w:szCs w:val="18"/>
              </w:rPr>
              <w:lastRenderedPageBreak/>
              <w:t xml:space="preserve"> </w:t>
            </w:r>
          </w:p>
          <w:p w14:paraId="1D406F54" w14:textId="77777777" w:rsidR="0066410C" w:rsidRPr="00832C4E" w:rsidRDefault="0066410C" w:rsidP="00F8649F">
            <w:pPr>
              <w:jc w:val="center"/>
              <w:rPr>
                <w:rFonts w:eastAsia="Times New Roman" w:cs="Times New Roman"/>
              </w:rPr>
            </w:pPr>
            <w:r w:rsidRPr="00832C4E">
              <w:rPr>
                <w:rFonts w:eastAsia="Segoe UI" w:cs="Times New Roman"/>
                <w:sz w:val="18"/>
                <w:szCs w:val="18"/>
              </w:rPr>
              <w:t>2 (R) 2 (D)</w:t>
            </w:r>
          </w:p>
          <w:p w14:paraId="4BFBA588" w14:textId="77777777" w:rsidR="0066410C" w:rsidRPr="00832C4E" w:rsidRDefault="0066410C" w:rsidP="00F8649F">
            <w:pPr>
              <w:jc w:val="center"/>
              <w:rPr>
                <w:rFonts w:eastAsia="Times New Roman" w:cs="Times New Roman"/>
              </w:rPr>
            </w:pPr>
            <w:r w:rsidRPr="00832C4E">
              <w:rPr>
                <w:rFonts w:eastAsia="Segoe UI" w:cs="Times New Roman"/>
                <w:sz w:val="18"/>
                <w:szCs w:val="18"/>
              </w:rPr>
              <w:t>-</w:t>
            </w:r>
          </w:p>
          <w:p w14:paraId="100A3F35" w14:textId="77777777" w:rsidR="0066410C" w:rsidRPr="00832C4E" w:rsidRDefault="0066410C" w:rsidP="00F8649F">
            <w:pPr>
              <w:jc w:val="center"/>
              <w:rPr>
                <w:rFonts w:eastAsia="Times New Roman" w:cs="Times New Roman"/>
              </w:rPr>
            </w:pPr>
            <w:r w:rsidRPr="00832C4E">
              <w:rPr>
                <w:rFonts w:eastAsia="Segoe UI" w:cs="Times New Roman"/>
                <w:sz w:val="18"/>
                <w:szCs w:val="18"/>
              </w:rPr>
              <w:t>3 (D)</w:t>
            </w:r>
          </w:p>
        </w:tc>
        <w:tc>
          <w:tcPr>
            <w:tcW w:w="4298" w:type="dxa"/>
            <w:tcBorders>
              <w:top w:val="nil"/>
              <w:left w:val="single" w:sz="8" w:space="0" w:color="auto"/>
              <w:bottom w:val="single" w:sz="8" w:space="0" w:color="auto"/>
              <w:right w:val="single" w:sz="8" w:space="0" w:color="auto"/>
            </w:tcBorders>
            <w:vAlign w:val="center"/>
          </w:tcPr>
          <w:p w14:paraId="74277DD6" w14:textId="77777777" w:rsidR="0066410C" w:rsidRPr="00832C4E" w:rsidRDefault="0066410C" w:rsidP="00F8649F">
            <w:pPr>
              <w:jc w:val="center"/>
              <w:rPr>
                <w:rFonts w:eastAsia="Times New Roman" w:cs="Times New Roman"/>
                <w:sz w:val="18"/>
                <w:szCs w:val="18"/>
              </w:rPr>
            </w:pPr>
            <w:r w:rsidRPr="00832C4E">
              <w:rPr>
                <w:rFonts w:eastAsia="Times New Roman" w:cs="Times New Roman"/>
                <w:sz w:val="18"/>
                <w:szCs w:val="18"/>
              </w:rPr>
              <w:lastRenderedPageBreak/>
              <w:t>When partisan factors are used “too much.”</w:t>
            </w:r>
            <w:r w:rsidRPr="00832C4E">
              <w:rPr>
                <w:rFonts w:eastAsia="Times New Roman" w:cs="Times New Roman"/>
                <w:sz w:val="18"/>
                <w:szCs w:val="18"/>
                <w:vertAlign w:val="superscript"/>
              </w:rPr>
              <w:footnoteReference w:id="114"/>
            </w:r>
          </w:p>
        </w:tc>
      </w:tr>
      <w:tr w:rsidR="0066410C" w:rsidRPr="00802497" w14:paraId="6CCA5F3A" w14:textId="77777777" w:rsidTr="00F8649F">
        <w:trPr>
          <w:gridBefore w:val="1"/>
          <w:wBefore w:w="10" w:type="dxa"/>
          <w:trHeight w:val="300"/>
        </w:trPr>
        <w:tc>
          <w:tcPr>
            <w:tcW w:w="9620" w:type="dxa"/>
            <w:gridSpan w:val="8"/>
            <w:tcBorders>
              <w:top w:val="single" w:sz="8" w:space="0" w:color="auto"/>
              <w:left w:val="single" w:sz="8" w:space="0" w:color="auto"/>
              <w:bottom w:val="single" w:sz="8" w:space="0" w:color="auto"/>
              <w:right w:val="single" w:sz="8" w:space="0" w:color="auto"/>
            </w:tcBorders>
            <w:vAlign w:val="center"/>
          </w:tcPr>
          <w:p w14:paraId="47499448"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NEW JERSEY</w:t>
            </w:r>
          </w:p>
        </w:tc>
      </w:tr>
      <w:tr w:rsidR="0066410C" w:rsidRPr="00802497" w14:paraId="33DA5191" w14:textId="77777777" w:rsidTr="00F8649F">
        <w:trPr>
          <w:gridBefore w:val="1"/>
          <w:wBefore w:w="10" w:type="dxa"/>
          <w:trHeight w:val="300"/>
        </w:trPr>
        <w:tc>
          <w:tcPr>
            <w:tcW w:w="1155" w:type="dxa"/>
            <w:tcBorders>
              <w:top w:val="single" w:sz="8" w:space="0" w:color="auto"/>
              <w:left w:val="single" w:sz="8" w:space="0" w:color="auto"/>
              <w:bottom w:val="single" w:sz="8" w:space="0" w:color="auto"/>
              <w:right w:val="single" w:sz="8" w:space="0" w:color="auto"/>
            </w:tcBorders>
            <w:vAlign w:val="center"/>
          </w:tcPr>
          <w:p w14:paraId="2AB42271" w14:textId="77777777" w:rsidR="0066410C" w:rsidRPr="00832C4E" w:rsidRDefault="0066410C" w:rsidP="00F8649F">
            <w:pPr>
              <w:jc w:val="center"/>
              <w:rPr>
                <w:rFonts w:eastAsia="Times New Roman" w:cs="Times New Roman"/>
              </w:rPr>
            </w:pPr>
            <w:r w:rsidRPr="00832C4E">
              <w:rPr>
                <w:rFonts w:eastAsia="Times New Roman" w:cs="Times New Roman"/>
                <w:i/>
                <w:iCs/>
                <w:sz w:val="18"/>
                <w:szCs w:val="18"/>
              </w:rPr>
              <w:t xml:space="preserve">In re Cong. </w:t>
            </w:r>
            <w:proofErr w:type="spellStart"/>
            <w:r w:rsidRPr="00832C4E">
              <w:rPr>
                <w:rFonts w:eastAsia="Times New Roman" w:cs="Times New Roman"/>
                <w:i/>
                <w:iCs/>
                <w:sz w:val="18"/>
                <w:szCs w:val="18"/>
              </w:rPr>
              <w:t>Dists</w:t>
            </w:r>
            <w:proofErr w:type="spellEnd"/>
            <w:r w:rsidRPr="00832C4E">
              <w:rPr>
                <w:rFonts w:eastAsia="Times New Roman" w:cs="Times New Roman"/>
                <w:i/>
                <w:iCs/>
                <w:sz w:val="18"/>
                <w:szCs w:val="18"/>
              </w:rPr>
              <w:t>. by N.J. Redistricting Comm’n</w:t>
            </w:r>
            <w:r w:rsidRPr="00832C4E">
              <w:rPr>
                <w:rFonts w:eastAsia="Times New Roman" w:cs="Times New Roman"/>
                <w:sz w:val="18"/>
                <w:szCs w:val="18"/>
              </w:rPr>
              <w:t>, 268 A.3d 299 (N.J. 2022).</w:t>
            </w:r>
          </w:p>
        </w:tc>
        <w:tc>
          <w:tcPr>
            <w:tcW w:w="1035" w:type="dxa"/>
            <w:tcBorders>
              <w:top w:val="nil"/>
              <w:left w:val="single" w:sz="8" w:space="0" w:color="auto"/>
              <w:bottom w:val="single" w:sz="8" w:space="0" w:color="auto"/>
              <w:right w:val="single" w:sz="8" w:space="0" w:color="auto"/>
            </w:tcBorders>
            <w:vAlign w:val="center"/>
          </w:tcPr>
          <w:p w14:paraId="5B9A11F4" w14:textId="77777777" w:rsidR="0066410C" w:rsidRPr="00832C4E" w:rsidRDefault="0066410C" w:rsidP="00F8649F">
            <w:pPr>
              <w:jc w:val="center"/>
              <w:rPr>
                <w:rFonts w:eastAsia="Times New Roman" w:cs="Times New Roman"/>
              </w:rPr>
            </w:pPr>
            <w:proofErr w:type="spellStart"/>
            <w:r w:rsidRPr="00832C4E">
              <w:rPr>
                <w:rFonts w:eastAsia="Times New Roman" w:cs="Times New Roman"/>
                <w:sz w:val="18"/>
                <w:szCs w:val="18"/>
              </w:rPr>
              <w:t>Redist</w:t>
            </w:r>
            <w:proofErr w:type="spellEnd"/>
            <w:r w:rsidRPr="00832C4E">
              <w:rPr>
                <w:rFonts w:eastAsia="Times New Roman" w:cs="Times New Roman"/>
                <w:sz w:val="18"/>
                <w:szCs w:val="18"/>
              </w:rPr>
              <w:t>. Comm’n including partisan members</w:t>
            </w:r>
          </w:p>
        </w:tc>
        <w:tc>
          <w:tcPr>
            <w:tcW w:w="450" w:type="dxa"/>
            <w:tcBorders>
              <w:top w:val="nil"/>
              <w:left w:val="single" w:sz="8" w:space="0" w:color="auto"/>
              <w:bottom w:val="single" w:sz="8" w:space="0" w:color="auto"/>
              <w:right w:val="single" w:sz="8" w:space="0" w:color="auto"/>
            </w:tcBorders>
            <w:vAlign w:val="center"/>
          </w:tcPr>
          <w:p w14:paraId="40AFB3BA"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Y</w:t>
            </w:r>
          </w:p>
        </w:tc>
        <w:tc>
          <w:tcPr>
            <w:tcW w:w="417" w:type="dxa"/>
            <w:tcBorders>
              <w:top w:val="nil"/>
              <w:left w:val="single" w:sz="8" w:space="0" w:color="auto"/>
              <w:bottom w:val="single" w:sz="8" w:space="0" w:color="auto"/>
              <w:right w:val="single" w:sz="8" w:space="0" w:color="auto"/>
            </w:tcBorders>
            <w:vAlign w:val="center"/>
          </w:tcPr>
          <w:p w14:paraId="2F8ECA9A"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Y</w:t>
            </w:r>
          </w:p>
        </w:tc>
        <w:tc>
          <w:tcPr>
            <w:tcW w:w="405" w:type="dxa"/>
            <w:tcBorders>
              <w:top w:val="nil"/>
              <w:left w:val="single" w:sz="8" w:space="0" w:color="auto"/>
              <w:bottom w:val="single" w:sz="8" w:space="0" w:color="auto"/>
              <w:right w:val="single" w:sz="8" w:space="0" w:color="auto"/>
            </w:tcBorders>
            <w:vAlign w:val="center"/>
          </w:tcPr>
          <w:p w14:paraId="13FF3C3B"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w:t>
            </w:r>
          </w:p>
        </w:tc>
        <w:tc>
          <w:tcPr>
            <w:tcW w:w="405" w:type="dxa"/>
            <w:tcBorders>
              <w:top w:val="nil"/>
              <w:left w:val="single" w:sz="8" w:space="0" w:color="auto"/>
              <w:bottom w:val="single" w:sz="8" w:space="0" w:color="auto"/>
              <w:right w:val="single" w:sz="8" w:space="0" w:color="auto"/>
            </w:tcBorders>
            <w:vAlign w:val="center"/>
          </w:tcPr>
          <w:p w14:paraId="41B66572"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w:t>
            </w:r>
          </w:p>
        </w:tc>
        <w:tc>
          <w:tcPr>
            <w:tcW w:w="1455" w:type="dxa"/>
            <w:tcBorders>
              <w:top w:val="nil"/>
              <w:left w:val="single" w:sz="8" w:space="0" w:color="auto"/>
              <w:bottom w:val="single" w:sz="8" w:space="0" w:color="auto"/>
              <w:right w:val="single" w:sz="8" w:space="0" w:color="auto"/>
            </w:tcBorders>
            <w:vAlign w:val="center"/>
          </w:tcPr>
          <w:p w14:paraId="0D5EA13B" w14:textId="77777777" w:rsidR="0066410C" w:rsidRPr="00832C4E" w:rsidRDefault="0066410C" w:rsidP="00F8649F">
            <w:pPr>
              <w:jc w:val="center"/>
              <w:rPr>
                <w:rFonts w:eastAsia="Times New Roman" w:cs="Times New Roman"/>
                <w:sz w:val="18"/>
                <w:szCs w:val="18"/>
              </w:rPr>
            </w:pPr>
            <w:r w:rsidRPr="00832C4E">
              <w:rPr>
                <w:rFonts w:eastAsia="Times New Roman" w:cs="Times New Roman"/>
                <w:sz w:val="18"/>
                <w:szCs w:val="18"/>
              </w:rPr>
              <w:t>5-0 failure to state a claim</w:t>
            </w:r>
            <w:bookmarkStart w:id="452" w:name="_Ref148799245"/>
            <w:r w:rsidRPr="00832C4E">
              <w:rPr>
                <w:rFonts w:eastAsia="Times New Roman" w:cs="Times New Roman"/>
                <w:sz w:val="18"/>
                <w:szCs w:val="18"/>
                <w:vertAlign w:val="superscript"/>
              </w:rPr>
              <w:footnoteReference w:id="115"/>
            </w:r>
            <w:bookmarkEnd w:id="452"/>
          </w:p>
          <w:p w14:paraId="025C0D9C"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 xml:space="preserve"> </w:t>
            </w:r>
          </w:p>
          <w:p w14:paraId="2082BD7D"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3 (D)</w:t>
            </w:r>
            <w:r w:rsidRPr="00832C4E">
              <w:rPr>
                <w:rFonts w:eastAsia="Times New Roman" w:cs="Times New Roman"/>
                <w:sz w:val="18"/>
                <w:szCs w:val="18"/>
                <w:vertAlign w:val="superscript"/>
              </w:rPr>
              <w:footnoteReference w:id="116"/>
            </w:r>
            <w:r w:rsidRPr="00832C4E">
              <w:rPr>
                <w:rFonts w:eastAsia="Times New Roman" w:cs="Times New Roman"/>
                <w:sz w:val="18"/>
                <w:szCs w:val="18"/>
              </w:rPr>
              <w:t xml:space="preserve"> 2 (R)</w:t>
            </w:r>
          </w:p>
        </w:tc>
        <w:tc>
          <w:tcPr>
            <w:tcW w:w="4298" w:type="dxa"/>
            <w:tcBorders>
              <w:top w:val="nil"/>
              <w:left w:val="single" w:sz="8" w:space="0" w:color="auto"/>
              <w:bottom w:val="single" w:sz="8" w:space="0" w:color="auto"/>
              <w:right w:val="single" w:sz="8" w:space="0" w:color="auto"/>
            </w:tcBorders>
            <w:vAlign w:val="center"/>
          </w:tcPr>
          <w:p w14:paraId="52AC3782" w14:textId="77777777" w:rsidR="0066410C" w:rsidRPr="00832C4E" w:rsidRDefault="0066410C" w:rsidP="00F8649F">
            <w:pPr>
              <w:jc w:val="center"/>
              <w:rPr>
                <w:rFonts w:eastAsia="Segoe UI" w:cs="Times New Roman"/>
                <w:sz w:val="18"/>
                <w:szCs w:val="18"/>
              </w:rPr>
            </w:pPr>
            <w:r w:rsidRPr="00832C4E">
              <w:rPr>
                <w:rFonts w:eastAsia="Segoe UI" w:cs="Times New Roman"/>
                <w:sz w:val="18"/>
                <w:szCs w:val="18"/>
              </w:rPr>
              <w:t>N/A</w:t>
            </w:r>
            <w:r w:rsidRPr="00832C4E">
              <w:rPr>
                <w:rFonts w:eastAsia="Segoe UI" w:cs="Times New Roman"/>
                <w:sz w:val="18"/>
                <w:szCs w:val="18"/>
                <w:vertAlign w:val="superscript"/>
              </w:rPr>
              <w:footnoteReference w:id="117"/>
            </w:r>
          </w:p>
        </w:tc>
      </w:tr>
      <w:tr w:rsidR="0066410C" w:rsidRPr="00802497" w14:paraId="68893D08" w14:textId="77777777" w:rsidTr="00F8649F">
        <w:trPr>
          <w:gridBefore w:val="1"/>
          <w:wBefore w:w="10" w:type="dxa"/>
          <w:trHeight w:val="300"/>
        </w:trPr>
        <w:tc>
          <w:tcPr>
            <w:tcW w:w="9620" w:type="dxa"/>
            <w:gridSpan w:val="8"/>
            <w:tcBorders>
              <w:top w:val="single" w:sz="8" w:space="0" w:color="auto"/>
              <w:left w:val="single" w:sz="8" w:space="0" w:color="auto"/>
              <w:bottom w:val="single" w:sz="8" w:space="0" w:color="auto"/>
              <w:right w:val="single" w:sz="8" w:space="0" w:color="auto"/>
            </w:tcBorders>
            <w:vAlign w:val="center"/>
          </w:tcPr>
          <w:p w14:paraId="5977EB43"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NEW YORK</w:t>
            </w:r>
          </w:p>
        </w:tc>
      </w:tr>
      <w:tr w:rsidR="0066410C" w:rsidRPr="00802497" w14:paraId="72CC0682" w14:textId="77777777" w:rsidTr="00F8649F">
        <w:trPr>
          <w:gridBefore w:val="1"/>
          <w:wBefore w:w="10" w:type="dxa"/>
          <w:trHeight w:val="300"/>
        </w:trPr>
        <w:tc>
          <w:tcPr>
            <w:tcW w:w="1155" w:type="dxa"/>
            <w:tcBorders>
              <w:top w:val="single" w:sz="8" w:space="0" w:color="auto"/>
              <w:left w:val="single" w:sz="8" w:space="0" w:color="auto"/>
              <w:bottom w:val="single" w:sz="8" w:space="0" w:color="auto"/>
              <w:right w:val="single" w:sz="8" w:space="0" w:color="auto"/>
            </w:tcBorders>
            <w:vAlign w:val="center"/>
          </w:tcPr>
          <w:p w14:paraId="73F757FC" w14:textId="77777777" w:rsidR="0066410C" w:rsidRPr="00832C4E" w:rsidRDefault="0066410C" w:rsidP="00F8649F">
            <w:pPr>
              <w:jc w:val="center"/>
              <w:rPr>
                <w:rFonts w:eastAsia="Times New Roman" w:cs="Times New Roman"/>
              </w:rPr>
            </w:pPr>
            <w:proofErr w:type="spellStart"/>
            <w:r w:rsidRPr="00832C4E">
              <w:rPr>
                <w:rFonts w:eastAsia="Times New Roman" w:cs="Times New Roman"/>
                <w:i/>
                <w:iCs/>
                <w:sz w:val="18"/>
                <w:szCs w:val="18"/>
              </w:rPr>
              <w:t>Harkenrider</w:t>
            </w:r>
            <w:proofErr w:type="spellEnd"/>
            <w:r w:rsidRPr="00832C4E">
              <w:rPr>
                <w:rFonts w:eastAsia="Times New Roman" w:cs="Times New Roman"/>
                <w:i/>
                <w:iCs/>
                <w:sz w:val="18"/>
                <w:szCs w:val="18"/>
              </w:rPr>
              <w:t xml:space="preserve"> v. Hochul</w:t>
            </w:r>
            <w:r w:rsidRPr="00832C4E">
              <w:rPr>
                <w:rFonts w:eastAsia="Times New Roman" w:cs="Times New Roman"/>
                <w:sz w:val="18"/>
                <w:szCs w:val="18"/>
              </w:rPr>
              <w:t>, 197 N.E.3d 437 (N.Y. 2022).</w:t>
            </w:r>
          </w:p>
        </w:tc>
        <w:tc>
          <w:tcPr>
            <w:tcW w:w="1035" w:type="dxa"/>
            <w:tcBorders>
              <w:top w:val="nil"/>
              <w:left w:val="single" w:sz="8" w:space="0" w:color="auto"/>
              <w:bottom w:val="single" w:sz="8" w:space="0" w:color="auto"/>
              <w:right w:val="single" w:sz="8" w:space="0" w:color="auto"/>
            </w:tcBorders>
            <w:vAlign w:val="center"/>
          </w:tcPr>
          <w:p w14:paraId="72F756F4" w14:textId="77777777" w:rsidR="0066410C" w:rsidRPr="00832C4E" w:rsidRDefault="0066410C" w:rsidP="00F8649F">
            <w:pPr>
              <w:jc w:val="center"/>
              <w:rPr>
                <w:rFonts w:eastAsia="Times New Roman" w:cs="Times New Roman"/>
                <w:b/>
                <w:bCs/>
                <w:sz w:val="18"/>
                <w:szCs w:val="18"/>
              </w:rPr>
            </w:pPr>
            <w:r w:rsidRPr="00832C4E">
              <w:rPr>
                <w:rFonts w:eastAsia="Times New Roman" w:cs="Times New Roman"/>
                <w:sz w:val="18"/>
                <w:szCs w:val="18"/>
              </w:rPr>
              <w:t>(D) Legislature</w:t>
            </w:r>
            <w:r w:rsidRPr="00832C4E">
              <w:rPr>
                <w:rFonts w:eastAsia="Times New Roman" w:cs="Times New Roman"/>
                <w:sz w:val="18"/>
                <w:szCs w:val="18"/>
                <w:vertAlign w:val="superscript"/>
              </w:rPr>
              <w:footnoteReference w:id="118"/>
            </w:r>
          </w:p>
          <w:p w14:paraId="15CFCAF3" w14:textId="77777777" w:rsidR="0066410C" w:rsidRPr="00832C4E" w:rsidRDefault="0066410C" w:rsidP="00F8649F">
            <w:pPr>
              <w:jc w:val="center"/>
              <w:rPr>
                <w:rFonts w:eastAsia="Times New Roman" w:cs="Times New Roman"/>
                <w:sz w:val="18"/>
                <w:szCs w:val="18"/>
              </w:rPr>
            </w:pPr>
            <w:r w:rsidRPr="00832C4E">
              <w:rPr>
                <w:rFonts w:eastAsia="Times New Roman" w:cs="Times New Roman"/>
                <w:sz w:val="18"/>
                <w:szCs w:val="18"/>
              </w:rPr>
              <w:t>with</w:t>
            </w:r>
          </w:p>
          <w:p w14:paraId="5FA98CF0" w14:textId="77777777" w:rsidR="0066410C" w:rsidRPr="00832C4E" w:rsidRDefault="0066410C" w:rsidP="00F8649F">
            <w:pPr>
              <w:jc w:val="center"/>
              <w:rPr>
                <w:rFonts w:eastAsia="Times New Roman" w:cs="Times New Roman"/>
                <w:sz w:val="18"/>
                <w:szCs w:val="18"/>
              </w:rPr>
            </w:pPr>
            <w:r w:rsidRPr="00832C4E">
              <w:rPr>
                <w:rFonts w:eastAsia="Times New Roman" w:cs="Times New Roman"/>
                <w:sz w:val="18"/>
                <w:szCs w:val="18"/>
              </w:rPr>
              <w:t xml:space="preserve">Independent </w:t>
            </w:r>
            <w:proofErr w:type="spellStart"/>
            <w:r w:rsidRPr="00832C4E">
              <w:rPr>
                <w:rFonts w:eastAsia="Times New Roman" w:cs="Times New Roman"/>
                <w:sz w:val="18"/>
                <w:szCs w:val="18"/>
              </w:rPr>
              <w:t>Redist</w:t>
            </w:r>
            <w:proofErr w:type="spellEnd"/>
            <w:r w:rsidRPr="00832C4E">
              <w:rPr>
                <w:rFonts w:eastAsia="Times New Roman" w:cs="Times New Roman"/>
                <w:sz w:val="18"/>
                <w:szCs w:val="18"/>
              </w:rPr>
              <w:t>. Comm’n</w:t>
            </w:r>
          </w:p>
        </w:tc>
        <w:tc>
          <w:tcPr>
            <w:tcW w:w="450" w:type="dxa"/>
            <w:tcBorders>
              <w:top w:val="nil"/>
              <w:left w:val="single" w:sz="8" w:space="0" w:color="auto"/>
              <w:bottom w:val="single" w:sz="8" w:space="0" w:color="auto"/>
              <w:right w:val="single" w:sz="8" w:space="0" w:color="auto"/>
            </w:tcBorders>
            <w:vAlign w:val="center"/>
          </w:tcPr>
          <w:p w14:paraId="0690CA07"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w:t>
            </w:r>
          </w:p>
        </w:tc>
        <w:tc>
          <w:tcPr>
            <w:tcW w:w="417" w:type="dxa"/>
            <w:tcBorders>
              <w:top w:val="nil"/>
              <w:left w:val="single" w:sz="8" w:space="0" w:color="auto"/>
              <w:bottom w:val="single" w:sz="8" w:space="0" w:color="auto"/>
              <w:right w:val="single" w:sz="8" w:space="0" w:color="auto"/>
            </w:tcBorders>
            <w:vAlign w:val="center"/>
          </w:tcPr>
          <w:p w14:paraId="7BA3252A"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Y</w:t>
            </w:r>
          </w:p>
        </w:tc>
        <w:tc>
          <w:tcPr>
            <w:tcW w:w="405" w:type="dxa"/>
            <w:tcBorders>
              <w:top w:val="nil"/>
              <w:left w:val="single" w:sz="8" w:space="0" w:color="auto"/>
              <w:bottom w:val="single" w:sz="8" w:space="0" w:color="auto"/>
              <w:right w:val="single" w:sz="8" w:space="0" w:color="auto"/>
            </w:tcBorders>
            <w:vAlign w:val="center"/>
          </w:tcPr>
          <w:p w14:paraId="3CD5A60F"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Y</w:t>
            </w:r>
          </w:p>
        </w:tc>
        <w:tc>
          <w:tcPr>
            <w:tcW w:w="405" w:type="dxa"/>
            <w:tcBorders>
              <w:top w:val="nil"/>
              <w:left w:val="single" w:sz="8" w:space="0" w:color="auto"/>
              <w:bottom w:val="single" w:sz="8" w:space="0" w:color="auto"/>
              <w:right w:val="single" w:sz="8" w:space="0" w:color="auto"/>
            </w:tcBorders>
            <w:vAlign w:val="center"/>
          </w:tcPr>
          <w:p w14:paraId="6B505335"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Y</w:t>
            </w:r>
          </w:p>
        </w:tc>
        <w:tc>
          <w:tcPr>
            <w:tcW w:w="1455" w:type="dxa"/>
            <w:tcBorders>
              <w:top w:val="nil"/>
              <w:left w:val="single" w:sz="8" w:space="0" w:color="auto"/>
              <w:bottom w:val="single" w:sz="8" w:space="0" w:color="auto"/>
              <w:right w:val="single" w:sz="8" w:space="0" w:color="auto"/>
            </w:tcBorders>
            <w:vAlign w:val="center"/>
          </w:tcPr>
          <w:p w14:paraId="0394F638"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4-3 unconstitutional</w:t>
            </w:r>
          </w:p>
          <w:p w14:paraId="04B66D6E" w14:textId="77777777" w:rsidR="0066410C" w:rsidRPr="00832C4E" w:rsidRDefault="0066410C" w:rsidP="00F8649F">
            <w:pPr>
              <w:jc w:val="center"/>
              <w:rPr>
                <w:rFonts w:eastAsia="Times New Roman" w:cs="Times New Roman"/>
              </w:rPr>
            </w:pPr>
            <w:r w:rsidRPr="00832C4E">
              <w:rPr>
                <w:rFonts w:eastAsia="Segoe UI" w:cs="Times New Roman"/>
                <w:sz w:val="18"/>
                <w:szCs w:val="18"/>
              </w:rPr>
              <w:t xml:space="preserve"> </w:t>
            </w:r>
          </w:p>
          <w:p w14:paraId="6590D972" w14:textId="77777777" w:rsidR="0066410C" w:rsidRPr="00832C4E" w:rsidRDefault="0066410C" w:rsidP="00F8649F">
            <w:pPr>
              <w:jc w:val="center"/>
              <w:rPr>
                <w:rFonts w:eastAsia="Times New Roman" w:cs="Times New Roman"/>
              </w:rPr>
            </w:pPr>
            <w:r w:rsidRPr="00832C4E">
              <w:rPr>
                <w:rFonts w:eastAsia="Segoe UI" w:cs="Times New Roman"/>
                <w:sz w:val="18"/>
                <w:szCs w:val="18"/>
              </w:rPr>
              <w:t>3 (D) 1 (R)</w:t>
            </w:r>
          </w:p>
          <w:p w14:paraId="00F2C502" w14:textId="77777777" w:rsidR="0066410C" w:rsidRPr="00832C4E" w:rsidRDefault="0066410C" w:rsidP="00F8649F">
            <w:pPr>
              <w:jc w:val="center"/>
              <w:rPr>
                <w:rFonts w:eastAsia="Times New Roman" w:cs="Times New Roman"/>
              </w:rPr>
            </w:pPr>
            <w:r w:rsidRPr="00832C4E">
              <w:rPr>
                <w:rFonts w:eastAsia="Segoe UI" w:cs="Times New Roman"/>
                <w:sz w:val="18"/>
                <w:szCs w:val="18"/>
              </w:rPr>
              <w:t>-</w:t>
            </w:r>
          </w:p>
          <w:p w14:paraId="7C7C81FD" w14:textId="77777777" w:rsidR="0066410C" w:rsidRPr="00832C4E" w:rsidRDefault="0066410C" w:rsidP="00F8649F">
            <w:pPr>
              <w:jc w:val="center"/>
              <w:rPr>
                <w:rFonts w:eastAsia="Times New Roman" w:cs="Times New Roman"/>
              </w:rPr>
            </w:pPr>
            <w:r w:rsidRPr="00832C4E">
              <w:rPr>
                <w:rFonts w:eastAsia="Segoe UI" w:cs="Times New Roman"/>
                <w:sz w:val="18"/>
                <w:szCs w:val="18"/>
              </w:rPr>
              <w:t>3 (D)</w:t>
            </w:r>
          </w:p>
        </w:tc>
        <w:tc>
          <w:tcPr>
            <w:tcW w:w="4298" w:type="dxa"/>
            <w:tcBorders>
              <w:top w:val="nil"/>
              <w:left w:val="single" w:sz="8" w:space="0" w:color="auto"/>
              <w:bottom w:val="single" w:sz="8" w:space="0" w:color="auto"/>
              <w:right w:val="single" w:sz="8" w:space="0" w:color="auto"/>
            </w:tcBorders>
            <w:vAlign w:val="center"/>
          </w:tcPr>
          <w:p w14:paraId="4F93C3D1" w14:textId="77777777" w:rsidR="0066410C" w:rsidRPr="00832C4E" w:rsidRDefault="0066410C" w:rsidP="00F8649F">
            <w:pPr>
              <w:jc w:val="center"/>
              <w:rPr>
                <w:rFonts w:eastAsia="Times New Roman" w:cs="Times New Roman"/>
                <w:sz w:val="18"/>
                <w:szCs w:val="18"/>
              </w:rPr>
            </w:pPr>
            <w:r w:rsidRPr="00832C4E">
              <w:rPr>
                <w:rFonts w:eastAsia="Times New Roman" w:cs="Times New Roman"/>
                <w:sz w:val="18"/>
                <w:szCs w:val="18"/>
              </w:rPr>
              <w:t>“[C]</w:t>
            </w:r>
            <w:proofErr w:type="spellStart"/>
            <w:r w:rsidRPr="00832C4E">
              <w:rPr>
                <w:rFonts w:eastAsia="Times New Roman" w:cs="Times New Roman"/>
                <w:sz w:val="18"/>
                <w:szCs w:val="18"/>
              </w:rPr>
              <w:t>ongressional</w:t>
            </w:r>
            <w:proofErr w:type="spellEnd"/>
            <w:r w:rsidRPr="00832C4E">
              <w:rPr>
                <w:rFonts w:eastAsia="Times New Roman" w:cs="Times New Roman"/>
                <w:sz w:val="18"/>
                <w:szCs w:val="18"/>
              </w:rPr>
              <w:t xml:space="preserve"> districts were drawn with a particular impermissible intent or motive . . . to ‘discourage competition’ or to ‘favor[] or disfavor[] incumbents or other particular candidates or political parties.’”</w:t>
            </w:r>
            <w:r w:rsidRPr="00832C4E">
              <w:rPr>
                <w:rFonts w:eastAsia="Times New Roman" w:cs="Times New Roman"/>
                <w:sz w:val="18"/>
                <w:szCs w:val="18"/>
                <w:vertAlign w:val="superscript"/>
              </w:rPr>
              <w:footnoteReference w:id="119"/>
            </w:r>
          </w:p>
        </w:tc>
      </w:tr>
      <w:tr w:rsidR="0066410C" w:rsidRPr="003C13B7" w14:paraId="040A1B4D" w14:textId="77777777" w:rsidTr="00F8649F">
        <w:trPr>
          <w:gridBefore w:val="1"/>
          <w:wBefore w:w="10" w:type="dxa"/>
          <w:trHeight w:val="300"/>
        </w:trPr>
        <w:tc>
          <w:tcPr>
            <w:tcW w:w="9620" w:type="dxa"/>
            <w:gridSpan w:val="8"/>
            <w:tcBorders>
              <w:top w:val="single" w:sz="8" w:space="0" w:color="auto"/>
              <w:left w:val="single" w:sz="8" w:space="0" w:color="auto"/>
              <w:bottom w:val="single" w:sz="8" w:space="0" w:color="auto"/>
              <w:right w:val="single" w:sz="8" w:space="0" w:color="auto"/>
            </w:tcBorders>
            <w:vAlign w:val="center"/>
          </w:tcPr>
          <w:p w14:paraId="1822A469" w14:textId="77777777" w:rsidR="0066410C" w:rsidRPr="00832C4E" w:rsidRDefault="0066410C" w:rsidP="00F8649F">
            <w:pPr>
              <w:jc w:val="center"/>
            </w:pPr>
            <w:r w:rsidRPr="00832C4E">
              <w:rPr>
                <w:sz w:val="18"/>
                <w:szCs w:val="18"/>
              </w:rPr>
              <w:t>NORTH CAROLINA</w:t>
            </w:r>
          </w:p>
        </w:tc>
      </w:tr>
      <w:tr w:rsidR="0066410C" w:rsidRPr="003C13B7" w14:paraId="08478801" w14:textId="77777777" w:rsidTr="00F8649F">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12C61392" w14:textId="77777777" w:rsidR="0066410C" w:rsidRPr="00832C4E" w:rsidRDefault="0066410C" w:rsidP="00F8649F">
            <w:pPr>
              <w:jc w:val="center"/>
            </w:pPr>
            <w:r w:rsidRPr="00832C4E">
              <w:rPr>
                <w:i/>
                <w:iCs/>
                <w:sz w:val="18"/>
                <w:szCs w:val="18"/>
              </w:rPr>
              <w:t xml:space="preserve">Harper v. Hall </w:t>
            </w:r>
            <w:r w:rsidRPr="00832C4E">
              <w:rPr>
                <w:sz w:val="18"/>
                <w:szCs w:val="18"/>
              </w:rPr>
              <w:t>(</w:t>
            </w:r>
            <w:r w:rsidRPr="00832C4E">
              <w:rPr>
                <w:i/>
                <w:iCs/>
                <w:sz w:val="18"/>
                <w:szCs w:val="18"/>
              </w:rPr>
              <w:t>Harper I</w:t>
            </w:r>
            <w:r w:rsidRPr="00832C4E">
              <w:rPr>
                <w:sz w:val="18"/>
                <w:szCs w:val="18"/>
              </w:rPr>
              <w:t>), 868 S.E.2d 499 (N.C. 2022)</w:t>
            </w:r>
          </w:p>
        </w:tc>
        <w:tc>
          <w:tcPr>
            <w:tcW w:w="1035" w:type="dxa"/>
            <w:tcBorders>
              <w:top w:val="nil"/>
              <w:left w:val="single" w:sz="8" w:space="0" w:color="auto"/>
              <w:bottom w:val="single" w:sz="8" w:space="0" w:color="auto"/>
              <w:right w:val="single" w:sz="8" w:space="0" w:color="auto"/>
            </w:tcBorders>
            <w:vAlign w:val="center"/>
          </w:tcPr>
          <w:p w14:paraId="53E97D2A" w14:textId="77777777" w:rsidR="0066410C" w:rsidRPr="00832C4E" w:rsidRDefault="0066410C" w:rsidP="00F8649F">
            <w:pPr>
              <w:jc w:val="center"/>
            </w:pPr>
            <w:r w:rsidRPr="00832C4E">
              <w:rPr>
                <w:sz w:val="18"/>
                <w:szCs w:val="18"/>
              </w:rPr>
              <w:t>(R) Legislature</w:t>
            </w:r>
          </w:p>
          <w:p w14:paraId="3F7385C8" w14:textId="77777777" w:rsidR="0066410C" w:rsidRPr="00832C4E" w:rsidRDefault="0066410C" w:rsidP="00F8649F">
            <w:pPr>
              <w:jc w:val="center"/>
              <w:rPr>
                <w:sz w:val="18"/>
                <w:szCs w:val="18"/>
              </w:rPr>
            </w:pPr>
            <w:r w:rsidRPr="00832C4E">
              <w:rPr>
                <w:sz w:val="18"/>
                <w:szCs w:val="18"/>
              </w:rPr>
              <w:t xml:space="preserve">Joint </w:t>
            </w:r>
            <w:proofErr w:type="spellStart"/>
            <w:r w:rsidRPr="00832C4E">
              <w:rPr>
                <w:sz w:val="18"/>
                <w:szCs w:val="18"/>
              </w:rPr>
              <w:t>Redist</w:t>
            </w:r>
            <w:proofErr w:type="spellEnd"/>
            <w:r w:rsidRPr="00832C4E">
              <w:rPr>
                <w:sz w:val="18"/>
                <w:szCs w:val="18"/>
              </w:rPr>
              <w:t>. Committee</w:t>
            </w:r>
          </w:p>
        </w:tc>
        <w:tc>
          <w:tcPr>
            <w:tcW w:w="450" w:type="dxa"/>
            <w:tcBorders>
              <w:top w:val="nil"/>
              <w:left w:val="single" w:sz="8" w:space="0" w:color="auto"/>
              <w:bottom w:val="single" w:sz="8" w:space="0" w:color="auto"/>
              <w:right w:val="single" w:sz="8" w:space="0" w:color="auto"/>
            </w:tcBorders>
            <w:vAlign w:val="center"/>
          </w:tcPr>
          <w:p w14:paraId="4DE0151C" w14:textId="77777777" w:rsidR="0066410C" w:rsidRPr="00832C4E" w:rsidRDefault="0066410C" w:rsidP="00F8649F">
            <w:pPr>
              <w:jc w:val="center"/>
            </w:pPr>
            <w:r w:rsidRPr="00832C4E">
              <w:rPr>
                <w:sz w:val="18"/>
                <w:szCs w:val="18"/>
              </w:rPr>
              <w:t>Y</w:t>
            </w:r>
          </w:p>
        </w:tc>
        <w:tc>
          <w:tcPr>
            <w:tcW w:w="417" w:type="dxa"/>
            <w:tcBorders>
              <w:top w:val="nil"/>
              <w:left w:val="single" w:sz="8" w:space="0" w:color="auto"/>
              <w:bottom w:val="single" w:sz="8" w:space="0" w:color="auto"/>
              <w:right w:val="single" w:sz="8" w:space="0" w:color="auto"/>
            </w:tcBorders>
            <w:vAlign w:val="center"/>
          </w:tcPr>
          <w:p w14:paraId="2896A9A4" w14:textId="77777777" w:rsidR="0066410C" w:rsidRPr="00832C4E" w:rsidRDefault="0066410C" w:rsidP="00F8649F">
            <w:pPr>
              <w:jc w:val="center"/>
            </w:pPr>
            <w:r w:rsidRPr="00832C4E">
              <w:rPr>
                <w:sz w:val="18"/>
                <w:szCs w:val="18"/>
              </w:rPr>
              <w:t>Y</w:t>
            </w:r>
          </w:p>
        </w:tc>
        <w:tc>
          <w:tcPr>
            <w:tcW w:w="405" w:type="dxa"/>
            <w:tcBorders>
              <w:top w:val="nil"/>
              <w:left w:val="single" w:sz="8" w:space="0" w:color="auto"/>
              <w:bottom w:val="single" w:sz="8" w:space="0" w:color="auto"/>
              <w:right w:val="single" w:sz="8" w:space="0" w:color="auto"/>
            </w:tcBorders>
            <w:vAlign w:val="center"/>
          </w:tcPr>
          <w:p w14:paraId="36F6C395" w14:textId="77777777" w:rsidR="0066410C" w:rsidRPr="00832C4E" w:rsidRDefault="0066410C" w:rsidP="00F8649F">
            <w:pPr>
              <w:jc w:val="center"/>
            </w:pPr>
            <w:r w:rsidRPr="00832C4E">
              <w:rPr>
                <w:sz w:val="18"/>
                <w:szCs w:val="18"/>
              </w:rPr>
              <w:t>-</w:t>
            </w:r>
          </w:p>
        </w:tc>
        <w:tc>
          <w:tcPr>
            <w:tcW w:w="405" w:type="dxa"/>
            <w:tcBorders>
              <w:top w:val="nil"/>
              <w:left w:val="single" w:sz="8" w:space="0" w:color="auto"/>
              <w:bottom w:val="single" w:sz="8" w:space="0" w:color="auto"/>
              <w:right w:val="single" w:sz="8" w:space="0" w:color="auto"/>
            </w:tcBorders>
            <w:vAlign w:val="center"/>
          </w:tcPr>
          <w:p w14:paraId="33B9FE27" w14:textId="77777777" w:rsidR="0066410C" w:rsidRPr="00832C4E" w:rsidRDefault="0066410C" w:rsidP="00F8649F">
            <w:pPr>
              <w:jc w:val="center"/>
            </w:pPr>
            <w:r w:rsidRPr="00832C4E">
              <w:rPr>
                <w:sz w:val="18"/>
                <w:szCs w:val="18"/>
              </w:rPr>
              <w:t>-</w:t>
            </w:r>
          </w:p>
        </w:tc>
        <w:tc>
          <w:tcPr>
            <w:tcW w:w="1455" w:type="dxa"/>
            <w:tcBorders>
              <w:top w:val="nil"/>
              <w:left w:val="single" w:sz="8" w:space="0" w:color="auto"/>
              <w:bottom w:val="single" w:sz="8" w:space="0" w:color="auto"/>
              <w:right w:val="single" w:sz="8" w:space="0" w:color="auto"/>
            </w:tcBorders>
            <w:vAlign w:val="center"/>
          </w:tcPr>
          <w:p w14:paraId="0157DB8A" w14:textId="77777777" w:rsidR="0066410C" w:rsidRPr="00832C4E" w:rsidRDefault="0066410C" w:rsidP="00F8649F">
            <w:pPr>
              <w:jc w:val="center"/>
            </w:pPr>
            <w:r w:rsidRPr="00832C4E">
              <w:rPr>
                <w:sz w:val="18"/>
                <w:szCs w:val="18"/>
              </w:rPr>
              <w:t>4-3 unconstitutional</w:t>
            </w:r>
          </w:p>
          <w:p w14:paraId="228DE78B" w14:textId="77777777" w:rsidR="0066410C" w:rsidRPr="00832C4E" w:rsidRDefault="0066410C" w:rsidP="00F8649F">
            <w:pPr>
              <w:jc w:val="center"/>
            </w:pPr>
            <w:r w:rsidRPr="00832C4E">
              <w:rPr>
                <w:rFonts w:eastAsia="Segoe UI"/>
                <w:sz w:val="18"/>
                <w:szCs w:val="18"/>
              </w:rPr>
              <w:t xml:space="preserve"> </w:t>
            </w:r>
          </w:p>
          <w:p w14:paraId="38F891FE" w14:textId="77777777" w:rsidR="0066410C" w:rsidRPr="00832C4E" w:rsidRDefault="0066410C" w:rsidP="00F8649F">
            <w:pPr>
              <w:jc w:val="center"/>
            </w:pPr>
            <w:r w:rsidRPr="00832C4E">
              <w:rPr>
                <w:rFonts w:eastAsia="Segoe UI"/>
                <w:sz w:val="18"/>
                <w:szCs w:val="18"/>
              </w:rPr>
              <w:t>4 (D)</w:t>
            </w:r>
          </w:p>
          <w:p w14:paraId="3305A217" w14:textId="77777777" w:rsidR="0066410C" w:rsidRPr="00832C4E" w:rsidRDefault="0066410C" w:rsidP="00F8649F">
            <w:pPr>
              <w:jc w:val="center"/>
            </w:pPr>
            <w:r w:rsidRPr="00832C4E">
              <w:rPr>
                <w:rFonts w:eastAsia="Segoe UI"/>
                <w:sz w:val="18"/>
                <w:szCs w:val="18"/>
              </w:rPr>
              <w:t>-</w:t>
            </w:r>
          </w:p>
          <w:p w14:paraId="7A282238" w14:textId="77777777" w:rsidR="0066410C" w:rsidRPr="00832C4E" w:rsidRDefault="0066410C" w:rsidP="00F8649F">
            <w:pPr>
              <w:jc w:val="center"/>
            </w:pPr>
            <w:r w:rsidRPr="00832C4E">
              <w:rPr>
                <w:rFonts w:eastAsia="Segoe UI"/>
                <w:sz w:val="18"/>
                <w:szCs w:val="18"/>
              </w:rPr>
              <w:t>3 (R)</w:t>
            </w:r>
          </w:p>
        </w:tc>
        <w:tc>
          <w:tcPr>
            <w:tcW w:w="4298" w:type="dxa"/>
            <w:tcBorders>
              <w:top w:val="nil"/>
              <w:left w:val="single" w:sz="8" w:space="0" w:color="auto"/>
              <w:bottom w:val="single" w:sz="8" w:space="0" w:color="auto"/>
              <w:right w:val="single" w:sz="8" w:space="0" w:color="auto"/>
            </w:tcBorders>
            <w:vAlign w:val="center"/>
          </w:tcPr>
          <w:p w14:paraId="70B5C4B0" w14:textId="77777777" w:rsidR="0066410C" w:rsidRPr="00832C4E" w:rsidRDefault="0066410C" w:rsidP="00F8649F">
            <w:pPr>
              <w:jc w:val="center"/>
              <w:rPr>
                <w:sz w:val="18"/>
                <w:szCs w:val="18"/>
              </w:rPr>
            </w:pPr>
            <w:r w:rsidRPr="00832C4E">
              <w:rPr>
                <w:sz w:val="18"/>
                <w:szCs w:val="18"/>
              </w:rPr>
              <w:t>“[W]hen a districting plan systematically makes it harder for individuals because of their party affiliation to elect a governing majority than individuals in a favored party of equal size—the General Assembly deprives on the basis of partisan affiliation a voter of his or her right to equal voting power.”</w:t>
            </w:r>
            <w:r w:rsidRPr="00832C4E">
              <w:rPr>
                <w:rStyle w:val="FootnoteReference"/>
                <w:sz w:val="18"/>
                <w:szCs w:val="18"/>
              </w:rPr>
              <w:footnoteReference w:id="120"/>
            </w:r>
          </w:p>
        </w:tc>
      </w:tr>
      <w:tr w:rsidR="0066410C" w:rsidRPr="003C13B7" w14:paraId="20B64EBA" w14:textId="77777777" w:rsidTr="00F8649F">
        <w:trPr>
          <w:trHeight w:val="300"/>
        </w:trPr>
        <w:tc>
          <w:tcPr>
            <w:tcW w:w="9630" w:type="dxa"/>
            <w:gridSpan w:val="9"/>
            <w:tcBorders>
              <w:top w:val="single" w:sz="8" w:space="0" w:color="auto"/>
              <w:left w:val="single" w:sz="8" w:space="0" w:color="auto"/>
              <w:bottom w:val="single" w:sz="8" w:space="0" w:color="auto"/>
              <w:right w:val="single" w:sz="8" w:space="0" w:color="auto"/>
            </w:tcBorders>
            <w:vAlign w:val="center"/>
          </w:tcPr>
          <w:p w14:paraId="3B394FC7" w14:textId="77777777" w:rsidR="0066410C" w:rsidRPr="00832C4E" w:rsidRDefault="0066410C" w:rsidP="00F8649F">
            <w:pPr>
              <w:jc w:val="center"/>
            </w:pPr>
            <w:r w:rsidRPr="00832C4E">
              <w:rPr>
                <w:sz w:val="18"/>
                <w:szCs w:val="18"/>
              </w:rPr>
              <w:t>OHIO</w:t>
            </w:r>
          </w:p>
        </w:tc>
      </w:tr>
      <w:tr w:rsidR="0066410C" w:rsidRPr="003C13B7" w14:paraId="75495B7D" w14:textId="77777777" w:rsidTr="00F8649F">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0CF6E959" w14:textId="77777777" w:rsidR="0066410C" w:rsidRPr="00832C4E" w:rsidRDefault="0066410C" w:rsidP="00F8649F">
            <w:pPr>
              <w:jc w:val="center"/>
            </w:pPr>
            <w:r w:rsidRPr="00832C4E">
              <w:rPr>
                <w:i/>
                <w:iCs/>
                <w:sz w:val="18"/>
                <w:szCs w:val="18"/>
              </w:rPr>
              <w:lastRenderedPageBreak/>
              <w:t>Adams v. DeWine</w:t>
            </w:r>
            <w:r w:rsidRPr="00832C4E">
              <w:rPr>
                <w:sz w:val="18"/>
                <w:szCs w:val="18"/>
              </w:rPr>
              <w:t>, 195 N.E.3d 74 (Ohio 2022)</w:t>
            </w:r>
          </w:p>
        </w:tc>
        <w:tc>
          <w:tcPr>
            <w:tcW w:w="1035" w:type="dxa"/>
            <w:tcBorders>
              <w:top w:val="nil"/>
              <w:left w:val="single" w:sz="8" w:space="0" w:color="auto"/>
              <w:bottom w:val="single" w:sz="8" w:space="0" w:color="auto"/>
              <w:right w:val="single" w:sz="8" w:space="0" w:color="auto"/>
            </w:tcBorders>
            <w:vAlign w:val="center"/>
          </w:tcPr>
          <w:p w14:paraId="7762C283" w14:textId="77777777" w:rsidR="0066410C" w:rsidRPr="00832C4E" w:rsidRDefault="0066410C" w:rsidP="00F8649F">
            <w:pPr>
              <w:jc w:val="center"/>
            </w:pPr>
            <w:r w:rsidRPr="00832C4E">
              <w:rPr>
                <w:sz w:val="18"/>
                <w:szCs w:val="18"/>
              </w:rPr>
              <w:t>(R) Legislature</w:t>
            </w:r>
          </w:p>
        </w:tc>
        <w:tc>
          <w:tcPr>
            <w:tcW w:w="450" w:type="dxa"/>
            <w:tcBorders>
              <w:top w:val="nil"/>
              <w:left w:val="single" w:sz="8" w:space="0" w:color="auto"/>
              <w:bottom w:val="single" w:sz="8" w:space="0" w:color="auto"/>
              <w:right w:val="single" w:sz="8" w:space="0" w:color="auto"/>
            </w:tcBorders>
            <w:vAlign w:val="center"/>
          </w:tcPr>
          <w:p w14:paraId="22CD0ADC" w14:textId="77777777" w:rsidR="0066410C" w:rsidRPr="00832C4E" w:rsidRDefault="0066410C" w:rsidP="00F8649F">
            <w:pPr>
              <w:jc w:val="center"/>
            </w:pPr>
            <w:r w:rsidRPr="00832C4E">
              <w:rPr>
                <w:sz w:val="18"/>
                <w:szCs w:val="18"/>
              </w:rPr>
              <w:t>Y</w:t>
            </w:r>
          </w:p>
        </w:tc>
        <w:tc>
          <w:tcPr>
            <w:tcW w:w="417" w:type="dxa"/>
            <w:tcBorders>
              <w:top w:val="nil"/>
              <w:left w:val="single" w:sz="8" w:space="0" w:color="auto"/>
              <w:bottom w:val="single" w:sz="8" w:space="0" w:color="auto"/>
              <w:right w:val="single" w:sz="8" w:space="0" w:color="auto"/>
            </w:tcBorders>
            <w:vAlign w:val="center"/>
          </w:tcPr>
          <w:p w14:paraId="2F2669B9" w14:textId="77777777" w:rsidR="0066410C" w:rsidRPr="00832C4E" w:rsidRDefault="0066410C" w:rsidP="00F8649F">
            <w:pPr>
              <w:jc w:val="center"/>
            </w:pPr>
            <w:r w:rsidRPr="00832C4E">
              <w:rPr>
                <w:sz w:val="18"/>
                <w:szCs w:val="18"/>
              </w:rPr>
              <w:t>Y</w:t>
            </w:r>
          </w:p>
        </w:tc>
        <w:tc>
          <w:tcPr>
            <w:tcW w:w="405" w:type="dxa"/>
            <w:tcBorders>
              <w:top w:val="nil"/>
              <w:left w:val="single" w:sz="8" w:space="0" w:color="auto"/>
              <w:bottom w:val="single" w:sz="8" w:space="0" w:color="auto"/>
              <w:right w:val="single" w:sz="8" w:space="0" w:color="auto"/>
            </w:tcBorders>
            <w:vAlign w:val="center"/>
          </w:tcPr>
          <w:p w14:paraId="6FB2A2D7" w14:textId="77777777" w:rsidR="0066410C" w:rsidRPr="00832C4E" w:rsidRDefault="0066410C" w:rsidP="00F8649F">
            <w:pPr>
              <w:jc w:val="center"/>
            </w:pPr>
            <w:r w:rsidRPr="00832C4E">
              <w:rPr>
                <w:sz w:val="18"/>
                <w:szCs w:val="18"/>
              </w:rPr>
              <w:t>-</w:t>
            </w:r>
          </w:p>
        </w:tc>
        <w:tc>
          <w:tcPr>
            <w:tcW w:w="405" w:type="dxa"/>
            <w:tcBorders>
              <w:top w:val="nil"/>
              <w:left w:val="single" w:sz="8" w:space="0" w:color="auto"/>
              <w:bottom w:val="single" w:sz="8" w:space="0" w:color="auto"/>
              <w:right w:val="single" w:sz="8" w:space="0" w:color="auto"/>
            </w:tcBorders>
            <w:vAlign w:val="center"/>
          </w:tcPr>
          <w:p w14:paraId="331DFAA2" w14:textId="77777777" w:rsidR="0066410C" w:rsidRPr="00832C4E" w:rsidRDefault="0066410C" w:rsidP="00F8649F">
            <w:pPr>
              <w:jc w:val="center"/>
            </w:pPr>
            <w:r w:rsidRPr="00832C4E">
              <w:rPr>
                <w:sz w:val="18"/>
                <w:szCs w:val="18"/>
              </w:rPr>
              <w:t>-</w:t>
            </w:r>
          </w:p>
        </w:tc>
        <w:tc>
          <w:tcPr>
            <w:tcW w:w="1455" w:type="dxa"/>
            <w:tcBorders>
              <w:top w:val="nil"/>
              <w:left w:val="single" w:sz="8" w:space="0" w:color="auto"/>
              <w:bottom w:val="single" w:sz="8" w:space="0" w:color="auto"/>
              <w:right w:val="single" w:sz="8" w:space="0" w:color="auto"/>
            </w:tcBorders>
            <w:vAlign w:val="center"/>
          </w:tcPr>
          <w:p w14:paraId="2024DB51" w14:textId="77777777" w:rsidR="0066410C" w:rsidRPr="00832C4E" w:rsidRDefault="0066410C" w:rsidP="00F8649F">
            <w:pPr>
              <w:jc w:val="center"/>
            </w:pPr>
            <w:r w:rsidRPr="00832C4E">
              <w:rPr>
                <w:sz w:val="18"/>
                <w:szCs w:val="18"/>
              </w:rPr>
              <w:t>4-3 unconstitutional</w:t>
            </w:r>
          </w:p>
          <w:p w14:paraId="40FE6A53" w14:textId="77777777" w:rsidR="0066410C" w:rsidRPr="00832C4E" w:rsidRDefault="0066410C" w:rsidP="00F8649F">
            <w:pPr>
              <w:jc w:val="center"/>
            </w:pPr>
            <w:r w:rsidRPr="00832C4E">
              <w:rPr>
                <w:rFonts w:eastAsia="Segoe UI"/>
                <w:sz w:val="18"/>
                <w:szCs w:val="18"/>
              </w:rPr>
              <w:t xml:space="preserve"> </w:t>
            </w:r>
          </w:p>
          <w:p w14:paraId="7B41B8F5" w14:textId="77777777" w:rsidR="0066410C" w:rsidRPr="00832C4E" w:rsidRDefault="0066410C" w:rsidP="00F8649F">
            <w:pPr>
              <w:jc w:val="center"/>
            </w:pPr>
            <w:r w:rsidRPr="00832C4E">
              <w:rPr>
                <w:rFonts w:eastAsia="Segoe UI"/>
                <w:sz w:val="18"/>
                <w:szCs w:val="18"/>
              </w:rPr>
              <w:t>3 (D) 1 (R)</w:t>
            </w:r>
          </w:p>
          <w:p w14:paraId="236181CC" w14:textId="77777777" w:rsidR="0066410C" w:rsidRPr="00832C4E" w:rsidRDefault="0066410C" w:rsidP="00F8649F">
            <w:pPr>
              <w:jc w:val="center"/>
            </w:pPr>
            <w:r w:rsidRPr="00832C4E">
              <w:rPr>
                <w:rFonts w:eastAsia="Segoe UI"/>
                <w:sz w:val="18"/>
                <w:szCs w:val="18"/>
              </w:rPr>
              <w:t>-</w:t>
            </w:r>
          </w:p>
          <w:p w14:paraId="6EBD2D13" w14:textId="77777777" w:rsidR="0066410C" w:rsidRPr="00832C4E" w:rsidRDefault="0066410C" w:rsidP="00F8649F">
            <w:pPr>
              <w:jc w:val="center"/>
            </w:pPr>
            <w:r w:rsidRPr="00832C4E">
              <w:rPr>
                <w:rFonts w:eastAsia="Segoe UI"/>
                <w:sz w:val="18"/>
                <w:szCs w:val="18"/>
              </w:rPr>
              <w:t>3 (R)</w:t>
            </w:r>
          </w:p>
        </w:tc>
        <w:tc>
          <w:tcPr>
            <w:tcW w:w="4298" w:type="dxa"/>
            <w:tcBorders>
              <w:top w:val="nil"/>
              <w:left w:val="single" w:sz="8" w:space="0" w:color="auto"/>
              <w:bottom w:val="single" w:sz="8" w:space="0" w:color="auto"/>
              <w:right w:val="single" w:sz="8" w:space="0" w:color="auto"/>
            </w:tcBorders>
            <w:vAlign w:val="center"/>
          </w:tcPr>
          <w:p w14:paraId="6A77140E" w14:textId="77777777" w:rsidR="0066410C" w:rsidRPr="00832C4E" w:rsidRDefault="0066410C" w:rsidP="00F8649F">
            <w:pPr>
              <w:jc w:val="center"/>
              <w:rPr>
                <w:sz w:val="18"/>
                <w:szCs w:val="18"/>
              </w:rPr>
            </w:pPr>
            <w:r w:rsidRPr="00832C4E">
              <w:rPr>
                <w:sz w:val="18"/>
                <w:szCs w:val="18"/>
              </w:rPr>
              <w:t>“A plan with a partisan advantage that ‘is unwarranted by valid considerations, namely, the redistricting criteria set forth in Article XIX.’”</w:t>
            </w:r>
            <w:r w:rsidRPr="00832C4E">
              <w:rPr>
                <w:rStyle w:val="FootnoteReference"/>
                <w:sz w:val="18"/>
                <w:szCs w:val="18"/>
              </w:rPr>
              <w:footnoteReference w:id="121"/>
            </w:r>
          </w:p>
        </w:tc>
      </w:tr>
      <w:tr w:rsidR="0066410C" w:rsidRPr="003C13B7" w14:paraId="4BEA80C0" w14:textId="77777777" w:rsidTr="00F8649F">
        <w:trPr>
          <w:trHeight w:val="300"/>
        </w:trPr>
        <w:tc>
          <w:tcPr>
            <w:tcW w:w="9630" w:type="dxa"/>
            <w:gridSpan w:val="9"/>
            <w:tcBorders>
              <w:top w:val="single" w:sz="8" w:space="0" w:color="auto"/>
              <w:left w:val="single" w:sz="8" w:space="0" w:color="auto"/>
              <w:bottom w:val="single" w:sz="8" w:space="0" w:color="auto"/>
              <w:right w:val="single" w:sz="8" w:space="0" w:color="auto"/>
            </w:tcBorders>
            <w:vAlign w:val="center"/>
          </w:tcPr>
          <w:p w14:paraId="1A47B4A9" w14:textId="77777777" w:rsidR="0066410C" w:rsidRPr="00832C4E" w:rsidRDefault="0066410C" w:rsidP="00F8649F">
            <w:pPr>
              <w:jc w:val="center"/>
            </w:pPr>
            <w:r w:rsidRPr="00832C4E">
              <w:rPr>
                <w:sz w:val="18"/>
                <w:szCs w:val="18"/>
              </w:rPr>
              <w:t>PENNSYLVANIA</w:t>
            </w:r>
          </w:p>
        </w:tc>
      </w:tr>
      <w:tr w:rsidR="0066410C" w:rsidRPr="003C13B7" w14:paraId="748F660D" w14:textId="77777777" w:rsidTr="00F8649F">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7E5A18EB" w14:textId="77777777" w:rsidR="0066410C" w:rsidRPr="00832C4E" w:rsidRDefault="0066410C" w:rsidP="00F8649F">
            <w:pPr>
              <w:jc w:val="center"/>
            </w:pPr>
            <w:r w:rsidRPr="00832C4E">
              <w:rPr>
                <w:i/>
                <w:iCs/>
                <w:sz w:val="18"/>
                <w:szCs w:val="18"/>
              </w:rPr>
              <w:t>Carter v. Chapman</w:t>
            </w:r>
            <w:r w:rsidRPr="00832C4E">
              <w:rPr>
                <w:sz w:val="18"/>
                <w:szCs w:val="18"/>
              </w:rPr>
              <w:t>, 270 A.3d 444 (Pa. 2022)</w:t>
            </w:r>
          </w:p>
        </w:tc>
        <w:tc>
          <w:tcPr>
            <w:tcW w:w="1035" w:type="dxa"/>
            <w:tcBorders>
              <w:top w:val="nil"/>
              <w:left w:val="single" w:sz="8" w:space="0" w:color="auto"/>
              <w:bottom w:val="single" w:sz="8" w:space="0" w:color="auto"/>
              <w:right w:val="single" w:sz="8" w:space="0" w:color="auto"/>
            </w:tcBorders>
            <w:vAlign w:val="center"/>
          </w:tcPr>
          <w:p w14:paraId="617AE109" w14:textId="77777777" w:rsidR="0066410C" w:rsidRPr="00832C4E" w:rsidRDefault="0066410C" w:rsidP="00F8649F">
            <w:pPr>
              <w:jc w:val="center"/>
            </w:pPr>
            <w:r w:rsidRPr="00832C4E">
              <w:rPr>
                <w:sz w:val="18"/>
                <w:szCs w:val="18"/>
              </w:rPr>
              <w:t>PA Judiciary</w:t>
            </w:r>
          </w:p>
        </w:tc>
        <w:tc>
          <w:tcPr>
            <w:tcW w:w="450" w:type="dxa"/>
            <w:tcBorders>
              <w:top w:val="nil"/>
              <w:left w:val="single" w:sz="8" w:space="0" w:color="auto"/>
              <w:bottom w:val="single" w:sz="8" w:space="0" w:color="auto"/>
              <w:right w:val="single" w:sz="8" w:space="0" w:color="auto"/>
            </w:tcBorders>
            <w:vAlign w:val="center"/>
          </w:tcPr>
          <w:p w14:paraId="4218053D" w14:textId="77777777" w:rsidR="0066410C" w:rsidRPr="00832C4E" w:rsidRDefault="0066410C" w:rsidP="00F8649F">
            <w:pPr>
              <w:jc w:val="center"/>
            </w:pPr>
            <w:r w:rsidRPr="00832C4E">
              <w:rPr>
                <w:sz w:val="18"/>
                <w:szCs w:val="18"/>
              </w:rPr>
              <w:t>Y</w:t>
            </w:r>
          </w:p>
        </w:tc>
        <w:tc>
          <w:tcPr>
            <w:tcW w:w="417" w:type="dxa"/>
            <w:tcBorders>
              <w:top w:val="nil"/>
              <w:left w:val="single" w:sz="8" w:space="0" w:color="auto"/>
              <w:bottom w:val="single" w:sz="8" w:space="0" w:color="auto"/>
              <w:right w:val="single" w:sz="8" w:space="0" w:color="auto"/>
            </w:tcBorders>
            <w:vAlign w:val="center"/>
          </w:tcPr>
          <w:p w14:paraId="2E8DCF60" w14:textId="77777777" w:rsidR="0066410C" w:rsidRPr="00832C4E" w:rsidRDefault="0066410C" w:rsidP="00F8649F">
            <w:pPr>
              <w:jc w:val="center"/>
            </w:pPr>
            <w:r w:rsidRPr="00832C4E">
              <w:rPr>
                <w:sz w:val="18"/>
                <w:szCs w:val="18"/>
              </w:rPr>
              <w:t>Y</w:t>
            </w:r>
          </w:p>
        </w:tc>
        <w:tc>
          <w:tcPr>
            <w:tcW w:w="405" w:type="dxa"/>
            <w:tcBorders>
              <w:top w:val="nil"/>
              <w:left w:val="single" w:sz="8" w:space="0" w:color="auto"/>
              <w:bottom w:val="single" w:sz="8" w:space="0" w:color="auto"/>
              <w:right w:val="single" w:sz="8" w:space="0" w:color="auto"/>
            </w:tcBorders>
            <w:vAlign w:val="center"/>
          </w:tcPr>
          <w:p w14:paraId="11596407" w14:textId="77777777" w:rsidR="0066410C" w:rsidRPr="00832C4E" w:rsidRDefault="0066410C" w:rsidP="00F8649F">
            <w:pPr>
              <w:jc w:val="center"/>
            </w:pPr>
            <w:r w:rsidRPr="00832C4E">
              <w:rPr>
                <w:sz w:val="18"/>
                <w:szCs w:val="18"/>
              </w:rPr>
              <w:t>-</w:t>
            </w:r>
          </w:p>
        </w:tc>
        <w:tc>
          <w:tcPr>
            <w:tcW w:w="405" w:type="dxa"/>
            <w:tcBorders>
              <w:top w:val="nil"/>
              <w:left w:val="single" w:sz="8" w:space="0" w:color="auto"/>
              <w:bottom w:val="single" w:sz="8" w:space="0" w:color="auto"/>
              <w:right w:val="single" w:sz="8" w:space="0" w:color="auto"/>
            </w:tcBorders>
            <w:vAlign w:val="center"/>
          </w:tcPr>
          <w:p w14:paraId="2D5F2554" w14:textId="77777777" w:rsidR="0066410C" w:rsidRPr="00832C4E" w:rsidRDefault="0066410C" w:rsidP="00F8649F">
            <w:pPr>
              <w:jc w:val="center"/>
            </w:pPr>
            <w:r w:rsidRPr="00832C4E">
              <w:rPr>
                <w:sz w:val="18"/>
                <w:szCs w:val="18"/>
              </w:rPr>
              <w:t>-</w:t>
            </w:r>
          </w:p>
        </w:tc>
        <w:tc>
          <w:tcPr>
            <w:tcW w:w="1455" w:type="dxa"/>
            <w:tcBorders>
              <w:top w:val="nil"/>
              <w:left w:val="single" w:sz="8" w:space="0" w:color="auto"/>
              <w:bottom w:val="single" w:sz="8" w:space="0" w:color="auto"/>
              <w:right w:val="single" w:sz="8" w:space="0" w:color="auto"/>
            </w:tcBorders>
            <w:vAlign w:val="center"/>
          </w:tcPr>
          <w:p w14:paraId="3627D79D" w14:textId="77777777" w:rsidR="0066410C" w:rsidRPr="00832C4E" w:rsidRDefault="0066410C" w:rsidP="00F8649F">
            <w:pPr>
              <w:jc w:val="center"/>
              <w:rPr>
                <w:sz w:val="18"/>
                <w:szCs w:val="18"/>
              </w:rPr>
            </w:pPr>
            <w:r w:rsidRPr="00832C4E">
              <w:rPr>
                <w:sz w:val="18"/>
                <w:szCs w:val="18"/>
              </w:rPr>
              <w:t>4-3 unconstitutional</w:t>
            </w:r>
            <w:r w:rsidRPr="00832C4E">
              <w:rPr>
                <w:rStyle w:val="FootnoteReference"/>
                <w:sz w:val="18"/>
                <w:szCs w:val="18"/>
              </w:rPr>
              <w:footnoteReference w:id="122"/>
            </w:r>
          </w:p>
          <w:p w14:paraId="3187828B" w14:textId="77777777" w:rsidR="0066410C" w:rsidRPr="00832C4E" w:rsidRDefault="0066410C" w:rsidP="00F8649F">
            <w:pPr>
              <w:jc w:val="center"/>
            </w:pPr>
            <w:r w:rsidRPr="00832C4E">
              <w:rPr>
                <w:rFonts w:eastAsia="Segoe UI"/>
                <w:sz w:val="18"/>
                <w:szCs w:val="18"/>
              </w:rPr>
              <w:t xml:space="preserve"> </w:t>
            </w:r>
          </w:p>
          <w:p w14:paraId="36A7E68A" w14:textId="77777777" w:rsidR="0066410C" w:rsidRPr="00832C4E" w:rsidRDefault="0066410C" w:rsidP="00F8649F">
            <w:pPr>
              <w:jc w:val="center"/>
            </w:pPr>
            <w:r w:rsidRPr="00832C4E">
              <w:rPr>
                <w:rFonts w:eastAsia="Segoe UI"/>
                <w:sz w:val="18"/>
                <w:szCs w:val="18"/>
              </w:rPr>
              <w:t>4 (D)</w:t>
            </w:r>
          </w:p>
          <w:p w14:paraId="62440004" w14:textId="77777777" w:rsidR="0066410C" w:rsidRPr="00832C4E" w:rsidRDefault="0066410C" w:rsidP="00F8649F">
            <w:pPr>
              <w:jc w:val="center"/>
            </w:pPr>
            <w:r w:rsidRPr="00832C4E">
              <w:rPr>
                <w:rFonts w:eastAsia="Segoe UI"/>
                <w:sz w:val="18"/>
                <w:szCs w:val="18"/>
              </w:rPr>
              <w:t>-</w:t>
            </w:r>
          </w:p>
          <w:p w14:paraId="65C18905" w14:textId="77777777" w:rsidR="0066410C" w:rsidRPr="00832C4E" w:rsidRDefault="0066410C" w:rsidP="00F8649F">
            <w:pPr>
              <w:jc w:val="center"/>
            </w:pPr>
            <w:r w:rsidRPr="00832C4E">
              <w:rPr>
                <w:rFonts w:eastAsia="Segoe UI"/>
                <w:sz w:val="18"/>
                <w:szCs w:val="18"/>
              </w:rPr>
              <w:t>1 (D) 2 (R)</w:t>
            </w:r>
          </w:p>
        </w:tc>
        <w:tc>
          <w:tcPr>
            <w:tcW w:w="4298" w:type="dxa"/>
            <w:tcBorders>
              <w:top w:val="nil"/>
              <w:left w:val="single" w:sz="8" w:space="0" w:color="auto"/>
              <w:bottom w:val="single" w:sz="8" w:space="0" w:color="auto"/>
              <w:right w:val="single" w:sz="8" w:space="0" w:color="auto"/>
            </w:tcBorders>
            <w:vAlign w:val="center"/>
          </w:tcPr>
          <w:p w14:paraId="4CB2706A" w14:textId="77777777" w:rsidR="0066410C" w:rsidRPr="00832C4E" w:rsidRDefault="0066410C" w:rsidP="00F8649F">
            <w:pPr>
              <w:jc w:val="center"/>
              <w:rPr>
                <w:sz w:val="18"/>
                <w:szCs w:val="18"/>
              </w:rPr>
            </w:pPr>
            <w:r w:rsidRPr="00832C4E">
              <w:rPr>
                <w:sz w:val="18"/>
                <w:szCs w:val="18"/>
              </w:rPr>
              <w:t>Where maps meet traditional criteria but still “dilute . . . a particular group’s vote,” partisan fairness metrics can be used for objective evaluation of proposed plans to determine whether they are fair.</w:t>
            </w:r>
            <w:r w:rsidRPr="00832C4E">
              <w:rPr>
                <w:rStyle w:val="FootnoteReference"/>
                <w:sz w:val="18"/>
                <w:szCs w:val="18"/>
              </w:rPr>
              <w:footnoteReference w:id="123"/>
            </w:r>
          </w:p>
        </w:tc>
      </w:tr>
      <w:tr w:rsidR="0066410C" w:rsidRPr="003C13B7" w14:paraId="21BA9517" w14:textId="77777777" w:rsidTr="00F8649F">
        <w:trPr>
          <w:trHeight w:val="300"/>
        </w:trPr>
        <w:tc>
          <w:tcPr>
            <w:tcW w:w="9630" w:type="dxa"/>
            <w:gridSpan w:val="9"/>
            <w:tcBorders>
              <w:top w:val="single" w:sz="8" w:space="0" w:color="auto"/>
              <w:left w:val="single" w:sz="8" w:space="0" w:color="auto"/>
              <w:bottom w:val="single" w:sz="8" w:space="0" w:color="auto"/>
              <w:right w:val="single" w:sz="8" w:space="0" w:color="auto"/>
            </w:tcBorders>
            <w:vAlign w:val="center"/>
          </w:tcPr>
          <w:p w14:paraId="3C4AEEDE" w14:textId="77777777" w:rsidR="0066410C" w:rsidRPr="00832C4E" w:rsidRDefault="0066410C" w:rsidP="00F8649F">
            <w:pPr>
              <w:jc w:val="center"/>
            </w:pPr>
            <w:r w:rsidRPr="00832C4E">
              <w:rPr>
                <w:sz w:val="18"/>
                <w:szCs w:val="18"/>
              </w:rPr>
              <w:t>MARYLAND</w:t>
            </w:r>
          </w:p>
        </w:tc>
      </w:tr>
      <w:tr w:rsidR="0066410C" w:rsidRPr="003C13B7" w14:paraId="13D2D0C5" w14:textId="77777777" w:rsidTr="00F8649F">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0DF6500D" w14:textId="77777777" w:rsidR="0066410C" w:rsidRPr="00832C4E" w:rsidRDefault="0066410C" w:rsidP="00F8649F">
            <w:pPr>
              <w:jc w:val="center"/>
              <w:rPr>
                <w:sz w:val="18"/>
                <w:szCs w:val="18"/>
              </w:rPr>
            </w:pPr>
            <w:proofErr w:type="spellStart"/>
            <w:r w:rsidRPr="00832C4E">
              <w:rPr>
                <w:i/>
                <w:iCs/>
                <w:sz w:val="18"/>
                <w:szCs w:val="18"/>
                <w:lang w:val="es-US"/>
              </w:rPr>
              <w:t>Szeliga</w:t>
            </w:r>
            <w:proofErr w:type="spellEnd"/>
            <w:r w:rsidRPr="00832C4E">
              <w:rPr>
                <w:i/>
                <w:iCs/>
                <w:sz w:val="18"/>
                <w:szCs w:val="18"/>
                <w:lang w:val="es-US"/>
              </w:rPr>
              <w:t xml:space="preserve"> v. </w:t>
            </w:r>
            <w:proofErr w:type="spellStart"/>
            <w:r w:rsidRPr="00832C4E">
              <w:rPr>
                <w:i/>
                <w:iCs/>
                <w:sz w:val="18"/>
                <w:szCs w:val="18"/>
                <w:lang w:val="es-US"/>
              </w:rPr>
              <w:t>Lamone</w:t>
            </w:r>
            <w:proofErr w:type="spellEnd"/>
            <w:r w:rsidRPr="00832C4E">
              <w:rPr>
                <w:sz w:val="18"/>
                <w:szCs w:val="18"/>
                <w:lang w:val="es-US"/>
              </w:rPr>
              <w:t xml:space="preserve">, No. C-02-CV-21–001816 (Md. Cir. </w:t>
            </w:r>
            <w:proofErr w:type="spellStart"/>
            <w:r w:rsidRPr="00832C4E">
              <w:rPr>
                <w:sz w:val="18"/>
                <w:szCs w:val="18"/>
                <w:lang w:val="es-US"/>
              </w:rPr>
              <w:t>Ct</w:t>
            </w:r>
            <w:proofErr w:type="spellEnd"/>
            <w:r w:rsidRPr="00832C4E">
              <w:rPr>
                <w:sz w:val="18"/>
                <w:szCs w:val="18"/>
                <w:lang w:val="es-US"/>
              </w:rPr>
              <w:t xml:space="preserve">. </w:t>
            </w:r>
            <w:r w:rsidRPr="00832C4E">
              <w:rPr>
                <w:sz w:val="18"/>
                <w:szCs w:val="18"/>
              </w:rPr>
              <w:t>March 25, 2022)</w:t>
            </w:r>
            <w:r w:rsidRPr="00832C4E">
              <w:rPr>
                <w:rStyle w:val="FootnoteReference"/>
                <w:sz w:val="18"/>
                <w:szCs w:val="18"/>
              </w:rPr>
              <w:footnoteReference w:id="124"/>
            </w:r>
          </w:p>
        </w:tc>
        <w:tc>
          <w:tcPr>
            <w:tcW w:w="1035" w:type="dxa"/>
            <w:tcBorders>
              <w:top w:val="nil"/>
              <w:left w:val="single" w:sz="8" w:space="0" w:color="auto"/>
              <w:bottom w:val="single" w:sz="8" w:space="0" w:color="auto"/>
              <w:right w:val="single" w:sz="8" w:space="0" w:color="auto"/>
            </w:tcBorders>
            <w:vAlign w:val="center"/>
          </w:tcPr>
          <w:p w14:paraId="3D69BB25" w14:textId="77777777" w:rsidR="0066410C" w:rsidRPr="00832C4E" w:rsidRDefault="0066410C" w:rsidP="00F8649F">
            <w:pPr>
              <w:jc w:val="center"/>
              <w:rPr>
                <w:sz w:val="18"/>
                <w:szCs w:val="18"/>
              </w:rPr>
            </w:pPr>
            <w:r w:rsidRPr="00832C4E">
              <w:rPr>
                <w:sz w:val="18"/>
                <w:szCs w:val="18"/>
              </w:rPr>
              <w:t>(D) Legislature</w:t>
            </w:r>
          </w:p>
        </w:tc>
        <w:tc>
          <w:tcPr>
            <w:tcW w:w="450" w:type="dxa"/>
            <w:tcBorders>
              <w:top w:val="nil"/>
              <w:left w:val="single" w:sz="8" w:space="0" w:color="auto"/>
              <w:bottom w:val="single" w:sz="8" w:space="0" w:color="auto"/>
              <w:right w:val="single" w:sz="8" w:space="0" w:color="auto"/>
            </w:tcBorders>
            <w:shd w:val="clear" w:color="auto" w:fill="FFFFFF" w:themeFill="background1"/>
            <w:vAlign w:val="center"/>
          </w:tcPr>
          <w:p w14:paraId="1C3D4BAB" w14:textId="77777777" w:rsidR="0066410C" w:rsidRPr="00832C4E" w:rsidRDefault="0066410C" w:rsidP="00F8649F">
            <w:pPr>
              <w:jc w:val="center"/>
              <w:rPr>
                <w:sz w:val="18"/>
                <w:szCs w:val="18"/>
              </w:rPr>
            </w:pPr>
            <w:r w:rsidRPr="00832C4E">
              <w:rPr>
                <w:sz w:val="18"/>
                <w:szCs w:val="18"/>
              </w:rPr>
              <w:t>Y</w:t>
            </w:r>
          </w:p>
        </w:tc>
        <w:tc>
          <w:tcPr>
            <w:tcW w:w="417" w:type="dxa"/>
            <w:tcBorders>
              <w:top w:val="nil"/>
              <w:left w:val="single" w:sz="8" w:space="0" w:color="auto"/>
              <w:bottom w:val="single" w:sz="8" w:space="0" w:color="auto"/>
              <w:right w:val="single" w:sz="8" w:space="0" w:color="auto"/>
            </w:tcBorders>
            <w:shd w:val="clear" w:color="auto" w:fill="FFFFFF" w:themeFill="background1"/>
            <w:vAlign w:val="center"/>
          </w:tcPr>
          <w:p w14:paraId="768C8EB3" w14:textId="77777777" w:rsidR="0066410C" w:rsidRPr="00832C4E" w:rsidRDefault="0066410C" w:rsidP="00F8649F">
            <w:pPr>
              <w:jc w:val="center"/>
              <w:rPr>
                <w:color w:val="000000" w:themeColor="text1"/>
                <w:sz w:val="18"/>
                <w:szCs w:val="18"/>
              </w:rPr>
            </w:pPr>
            <w:r w:rsidRPr="00832C4E">
              <w:rPr>
                <w:color w:val="000000" w:themeColor="text1"/>
                <w:sz w:val="18"/>
                <w:szCs w:val="18"/>
              </w:rPr>
              <w:t>Y</w:t>
            </w:r>
          </w:p>
        </w:tc>
        <w:tc>
          <w:tcPr>
            <w:tcW w:w="405" w:type="dxa"/>
            <w:tcBorders>
              <w:top w:val="nil"/>
              <w:left w:val="single" w:sz="8" w:space="0" w:color="auto"/>
              <w:bottom w:val="single" w:sz="8" w:space="0" w:color="auto"/>
              <w:right w:val="single" w:sz="8" w:space="0" w:color="auto"/>
            </w:tcBorders>
            <w:shd w:val="clear" w:color="auto" w:fill="FFFFFF" w:themeFill="background1"/>
            <w:vAlign w:val="center"/>
          </w:tcPr>
          <w:p w14:paraId="094B4FFC" w14:textId="77777777" w:rsidR="0066410C" w:rsidRPr="00832C4E" w:rsidRDefault="0066410C" w:rsidP="00F8649F">
            <w:pPr>
              <w:jc w:val="center"/>
              <w:rPr>
                <w:color w:val="000000" w:themeColor="text1"/>
                <w:sz w:val="18"/>
                <w:szCs w:val="18"/>
              </w:rPr>
            </w:pPr>
            <w:r w:rsidRPr="00832C4E">
              <w:rPr>
                <w:color w:val="000000" w:themeColor="text1"/>
                <w:sz w:val="18"/>
                <w:szCs w:val="18"/>
              </w:rPr>
              <w:t>-</w:t>
            </w:r>
          </w:p>
        </w:tc>
        <w:tc>
          <w:tcPr>
            <w:tcW w:w="405" w:type="dxa"/>
            <w:tcBorders>
              <w:top w:val="nil"/>
              <w:left w:val="single" w:sz="8" w:space="0" w:color="auto"/>
              <w:bottom w:val="single" w:sz="8" w:space="0" w:color="auto"/>
              <w:right w:val="single" w:sz="8" w:space="0" w:color="auto"/>
            </w:tcBorders>
            <w:shd w:val="clear" w:color="auto" w:fill="FFFFFF" w:themeFill="background1"/>
            <w:vAlign w:val="center"/>
          </w:tcPr>
          <w:p w14:paraId="294819D7" w14:textId="77777777" w:rsidR="0066410C" w:rsidRPr="00832C4E" w:rsidRDefault="0066410C" w:rsidP="00F8649F">
            <w:pPr>
              <w:jc w:val="center"/>
              <w:rPr>
                <w:sz w:val="18"/>
                <w:szCs w:val="18"/>
              </w:rPr>
            </w:pPr>
            <w:r w:rsidRPr="00832C4E">
              <w:rPr>
                <w:sz w:val="18"/>
                <w:szCs w:val="18"/>
              </w:rPr>
              <w:t>Y</w:t>
            </w:r>
          </w:p>
        </w:tc>
        <w:tc>
          <w:tcPr>
            <w:tcW w:w="1455" w:type="dxa"/>
            <w:tcBorders>
              <w:top w:val="nil"/>
              <w:left w:val="single" w:sz="8" w:space="0" w:color="auto"/>
              <w:bottom w:val="single" w:sz="8" w:space="0" w:color="auto"/>
              <w:right w:val="single" w:sz="8" w:space="0" w:color="auto"/>
            </w:tcBorders>
            <w:shd w:val="clear" w:color="auto" w:fill="FFFFFF" w:themeFill="background1"/>
            <w:vAlign w:val="center"/>
          </w:tcPr>
          <w:p w14:paraId="4E1415C9" w14:textId="77777777" w:rsidR="0066410C" w:rsidRPr="00832C4E" w:rsidRDefault="0066410C" w:rsidP="00F8649F">
            <w:pPr>
              <w:jc w:val="center"/>
              <w:rPr>
                <w:color w:val="000000" w:themeColor="text1"/>
                <w:sz w:val="18"/>
                <w:szCs w:val="18"/>
              </w:rPr>
            </w:pPr>
            <w:r w:rsidRPr="00832C4E">
              <w:rPr>
                <w:color w:val="000000" w:themeColor="text1"/>
                <w:sz w:val="18"/>
                <w:szCs w:val="18"/>
              </w:rPr>
              <w:t>1 unconstitutional</w:t>
            </w:r>
          </w:p>
          <w:p w14:paraId="7394A133" w14:textId="77777777" w:rsidR="0066410C" w:rsidRPr="00832C4E" w:rsidRDefault="0066410C" w:rsidP="00F8649F">
            <w:pPr>
              <w:jc w:val="center"/>
              <w:rPr>
                <w:rFonts w:eastAsia="Segoe UI"/>
                <w:sz w:val="18"/>
                <w:szCs w:val="18"/>
              </w:rPr>
            </w:pPr>
            <w:r w:rsidRPr="00832C4E">
              <w:rPr>
                <w:rFonts w:eastAsia="Segoe UI"/>
                <w:sz w:val="18"/>
                <w:szCs w:val="18"/>
              </w:rPr>
              <w:t xml:space="preserve"> </w:t>
            </w:r>
          </w:p>
          <w:p w14:paraId="27F911EC" w14:textId="77777777" w:rsidR="0066410C" w:rsidRPr="00832C4E" w:rsidRDefault="0066410C" w:rsidP="00F8649F">
            <w:pPr>
              <w:jc w:val="center"/>
              <w:rPr>
                <w:rFonts w:eastAsia="Segoe UI"/>
                <w:color w:val="000000" w:themeColor="text1"/>
                <w:sz w:val="18"/>
                <w:szCs w:val="18"/>
              </w:rPr>
            </w:pPr>
            <w:r w:rsidRPr="00832C4E">
              <w:rPr>
                <w:rFonts w:eastAsia="Segoe UI"/>
                <w:color w:val="000000" w:themeColor="text1"/>
                <w:sz w:val="18"/>
                <w:szCs w:val="18"/>
              </w:rPr>
              <w:t>1 (D)</w:t>
            </w:r>
          </w:p>
        </w:tc>
        <w:tc>
          <w:tcPr>
            <w:tcW w:w="4298" w:type="dxa"/>
            <w:tcBorders>
              <w:top w:val="nil"/>
              <w:left w:val="single" w:sz="8" w:space="0" w:color="auto"/>
              <w:bottom w:val="single" w:sz="8" w:space="0" w:color="auto"/>
              <w:right w:val="single" w:sz="8" w:space="0" w:color="auto"/>
            </w:tcBorders>
            <w:shd w:val="clear" w:color="auto" w:fill="FFFFFF" w:themeFill="background1"/>
            <w:vAlign w:val="center"/>
          </w:tcPr>
          <w:p w14:paraId="19314FE5" w14:textId="77777777" w:rsidR="0066410C" w:rsidRPr="00832C4E" w:rsidRDefault="0066410C" w:rsidP="00F8649F">
            <w:pPr>
              <w:jc w:val="center"/>
              <w:rPr>
                <w:color w:val="000000" w:themeColor="text1"/>
                <w:sz w:val="18"/>
                <w:szCs w:val="18"/>
              </w:rPr>
            </w:pPr>
            <w:r w:rsidRPr="00832C4E">
              <w:rPr>
                <w:color w:val="000000" w:themeColor="text1"/>
                <w:sz w:val="18"/>
                <w:szCs w:val="18"/>
              </w:rPr>
              <w:t>A plan drawn with “partisanship as a predominant intent, to the exclusion of traditional redistricting criteria” found in “Article III, Section 4, of the Maryland Constitution.”</w:t>
            </w:r>
            <w:r w:rsidRPr="00832C4E">
              <w:rPr>
                <w:rStyle w:val="FootnoteReference"/>
                <w:color w:val="000000" w:themeColor="text1"/>
                <w:sz w:val="18"/>
                <w:szCs w:val="18"/>
              </w:rPr>
              <w:footnoteReference w:id="125"/>
            </w:r>
          </w:p>
        </w:tc>
      </w:tr>
      <w:tr w:rsidR="0066410C" w:rsidRPr="003C13B7" w14:paraId="25999282" w14:textId="77777777" w:rsidTr="00F8649F">
        <w:trPr>
          <w:trHeight w:val="300"/>
        </w:trPr>
        <w:tc>
          <w:tcPr>
            <w:tcW w:w="9630" w:type="dxa"/>
            <w:gridSpan w:val="9"/>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tcPr>
          <w:p w14:paraId="199FE179" w14:textId="77777777" w:rsidR="0066410C" w:rsidRPr="00832C4E" w:rsidRDefault="0066410C" w:rsidP="00F8649F">
            <w:pPr>
              <w:jc w:val="center"/>
            </w:pPr>
            <w:r w:rsidRPr="00832C4E">
              <w:rPr>
                <w:color w:val="000000" w:themeColor="text1"/>
                <w:sz w:val="18"/>
                <w:szCs w:val="18"/>
              </w:rPr>
              <w:t>2020 REDISTRICTING ROUND (Post-November 2022)</w:t>
            </w:r>
          </w:p>
        </w:tc>
      </w:tr>
      <w:tr w:rsidR="0066410C" w:rsidRPr="003C13B7" w14:paraId="169BE2EB" w14:textId="77777777" w:rsidTr="00F8649F">
        <w:trPr>
          <w:trHeight w:val="300"/>
        </w:trPr>
        <w:tc>
          <w:tcPr>
            <w:tcW w:w="9630" w:type="dxa"/>
            <w:gridSpan w:val="9"/>
            <w:tcBorders>
              <w:top w:val="single" w:sz="8" w:space="0" w:color="auto"/>
              <w:left w:val="single" w:sz="8" w:space="0" w:color="auto"/>
              <w:bottom w:val="single" w:sz="8" w:space="0" w:color="auto"/>
              <w:right w:val="single" w:sz="8" w:space="0" w:color="auto"/>
            </w:tcBorders>
            <w:vAlign w:val="center"/>
          </w:tcPr>
          <w:p w14:paraId="0F965DDF" w14:textId="77777777" w:rsidR="0066410C" w:rsidRPr="003C13B7" w:rsidRDefault="0066410C" w:rsidP="00F8649F">
            <w:pPr>
              <w:jc w:val="center"/>
            </w:pPr>
            <w:r w:rsidRPr="003C13B7">
              <w:rPr>
                <w:sz w:val="18"/>
                <w:szCs w:val="18"/>
              </w:rPr>
              <w:t>ARKANSAS</w:t>
            </w:r>
          </w:p>
        </w:tc>
      </w:tr>
      <w:tr w:rsidR="0066410C" w:rsidRPr="003C13B7" w14:paraId="30B18A73" w14:textId="77777777" w:rsidTr="00F8649F">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755D1FF8" w14:textId="77777777" w:rsidR="0066410C" w:rsidRPr="00832C4E" w:rsidRDefault="0066410C" w:rsidP="00F8649F">
            <w:pPr>
              <w:jc w:val="center"/>
              <w:rPr>
                <w:sz w:val="18"/>
                <w:szCs w:val="18"/>
              </w:rPr>
            </w:pPr>
            <w:proofErr w:type="spellStart"/>
            <w:r w:rsidRPr="00832C4E">
              <w:rPr>
                <w:i/>
                <w:iCs/>
                <w:sz w:val="18"/>
                <w:szCs w:val="18"/>
              </w:rPr>
              <w:t>Suttlar</w:t>
            </w:r>
            <w:proofErr w:type="spellEnd"/>
            <w:r w:rsidRPr="00832C4E">
              <w:rPr>
                <w:i/>
                <w:iCs/>
                <w:sz w:val="18"/>
                <w:szCs w:val="18"/>
              </w:rPr>
              <w:t xml:space="preserve"> v. Thurston</w:t>
            </w:r>
            <w:r w:rsidRPr="00832C4E">
              <w:rPr>
                <w:sz w:val="18"/>
                <w:szCs w:val="18"/>
              </w:rPr>
              <w:t>, No. 60CV-22-1849 (Ark. Cir. Ct. May 11, 2023)</w:t>
            </w:r>
          </w:p>
        </w:tc>
        <w:tc>
          <w:tcPr>
            <w:tcW w:w="1035" w:type="dxa"/>
            <w:tcBorders>
              <w:top w:val="nil"/>
              <w:left w:val="single" w:sz="8" w:space="0" w:color="auto"/>
              <w:bottom w:val="single" w:sz="8" w:space="0" w:color="auto"/>
              <w:right w:val="single" w:sz="8" w:space="0" w:color="auto"/>
            </w:tcBorders>
            <w:vAlign w:val="center"/>
          </w:tcPr>
          <w:p w14:paraId="10A05BB1" w14:textId="77777777" w:rsidR="0066410C" w:rsidRPr="00832C4E" w:rsidRDefault="0066410C" w:rsidP="00F8649F">
            <w:pPr>
              <w:jc w:val="center"/>
            </w:pPr>
            <w:r w:rsidRPr="00832C4E">
              <w:rPr>
                <w:sz w:val="18"/>
                <w:szCs w:val="18"/>
              </w:rPr>
              <w:t>(R) Legislature</w:t>
            </w:r>
          </w:p>
        </w:tc>
        <w:tc>
          <w:tcPr>
            <w:tcW w:w="450" w:type="dxa"/>
            <w:tcBorders>
              <w:top w:val="nil"/>
              <w:left w:val="single" w:sz="8" w:space="0" w:color="auto"/>
              <w:bottom w:val="single" w:sz="8" w:space="0" w:color="auto"/>
              <w:right w:val="single" w:sz="8" w:space="0" w:color="auto"/>
            </w:tcBorders>
            <w:shd w:val="clear" w:color="auto" w:fill="FFFFFF" w:themeFill="background1"/>
            <w:vAlign w:val="center"/>
          </w:tcPr>
          <w:p w14:paraId="72EA4CAC" w14:textId="77777777" w:rsidR="0066410C" w:rsidRPr="00832C4E" w:rsidRDefault="0066410C" w:rsidP="00F8649F">
            <w:pPr>
              <w:jc w:val="center"/>
            </w:pPr>
            <w:r w:rsidRPr="00832C4E">
              <w:rPr>
                <w:color w:val="000000" w:themeColor="text1"/>
                <w:sz w:val="18"/>
                <w:szCs w:val="18"/>
              </w:rPr>
              <w:t>-</w:t>
            </w:r>
          </w:p>
        </w:tc>
        <w:tc>
          <w:tcPr>
            <w:tcW w:w="417" w:type="dxa"/>
            <w:tcBorders>
              <w:top w:val="nil"/>
              <w:left w:val="single" w:sz="8" w:space="0" w:color="auto"/>
              <w:bottom w:val="single" w:sz="8" w:space="0" w:color="auto"/>
              <w:right w:val="single" w:sz="8" w:space="0" w:color="auto"/>
            </w:tcBorders>
            <w:shd w:val="clear" w:color="auto" w:fill="FFFFFF" w:themeFill="background1"/>
            <w:vAlign w:val="center"/>
          </w:tcPr>
          <w:p w14:paraId="218C453E" w14:textId="77777777" w:rsidR="0066410C" w:rsidRPr="00832C4E" w:rsidRDefault="0066410C" w:rsidP="00F8649F">
            <w:pPr>
              <w:jc w:val="center"/>
            </w:pPr>
            <w:r w:rsidRPr="00832C4E">
              <w:rPr>
                <w:color w:val="000000" w:themeColor="text1"/>
                <w:sz w:val="18"/>
                <w:szCs w:val="18"/>
              </w:rPr>
              <w:t>-</w:t>
            </w:r>
          </w:p>
        </w:tc>
        <w:tc>
          <w:tcPr>
            <w:tcW w:w="405" w:type="dxa"/>
            <w:tcBorders>
              <w:top w:val="nil"/>
              <w:left w:val="single" w:sz="8" w:space="0" w:color="auto"/>
              <w:bottom w:val="single" w:sz="8" w:space="0" w:color="auto"/>
              <w:right w:val="single" w:sz="8" w:space="0" w:color="auto"/>
            </w:tcBorders>
            <w:shd w:val="clear" w:color="auto" w:fill="FFFFFF" w:themeFill="background1"/>
            <w:vAlign w:val="center"/>
          </w:tcPr>
          <w:p w14:paraId="1D491E96" w14:textId="77777777" w:rsidR="0066410C" w:rsidRPr="00832C4E" w:rsidRDefault="0066410C" w:rsidP="00F8649F">
            <w:pPr>
              <w:spacing w:line="259" w:lineRule="auto"/>
              <w:jc w:val="center"/>
              <w:rPr>
                <w:color w:val="000000" w:themeColor="text1"/>
                <w:sz w:val="18"/>
                <w:szCs w:val="18"/>
              </w:rPr>
            </w:pPr>
            <w:r w:rsidRPr="00832C4E">
              <w:rPr>
                <w:color w:val="000000" w:themeColor="text1"/>
                <w:sz w:val="18"/>
                <w:szCs w:val="18"/>
              </w:rPr>
              <w:t>-</w:t>
            </w:r>
          </w:p>
        </w:tc>
        <w:tc>
          <w:tcPr>
            <w:tcW w:w="405" w:type="dxa"/>
            <w:tcBorders>
              <w:top w:val="nil"/>
              <w:left w:val="single" w:sz="8" w:space="0" w:color="auto"/>
              <w:bottom w:val="single" w:sz="8" w:space="0" w:color="auto"/>
              <w:right w:val="single" w:sz="8" w:space="0" w:color="auto"/>
            </w:tcBorders>
            <w:shd w:val="clear" w:color="auto" w:fill="FFFFFF" w:themeFill="background1"/>
            <w:vAlign w:val="center"/>
          </w:tcPr>
          <w:p w14:paraId="192729C6" w14:textId="77777777" w:rsidR="0066410C" w:rsidRPr="00832C4E" w:rsidRDefault="0066410C" w:rsidP="00F8649F">
            <w:pPr>
              <w:jc w:val="center"/>
            </w:pPr>
            <w:r w:rsidRPr="00832C4E">
              <w:rPr>
                <w:color w:val="000000" w:themeColor="text1"/>
                <w:sz w:val="18"/>
                <w:szCs w:val="18"/>
              </w:rPr>
              <w:t>-</w:t>
            </w:r>
          </w:p>
        </w:tc>
        <w:tc>
          <w:tcPr>
            <w:tcW w:w="1455" w:type="dxa"/>
            <w:tcBorders>
              <w:top w:val="nil"/>
              <w:left w:val="single" w:sz="8" w:space="0" w:color="auto"/>
              <w:bottom w:val="single" w:sz="8" w:space="0" w:color="auto"/>
              <w:right w:val="single" w:sz="8" w:space="0" w:color="auto"/>
            </w:tcBorders>
            <w:shd w:val="clear" w:color="auto" w:fill="FFFFFF" w:themeFill="background1"/>
            <w:vAlign w:val="center"/>
          </w:tcPr>
          <w:p w14:paraId="0E7A5D23" w14:textId="77777777" w:rsidR="0066410C" w:rsidRPr="00832C4E" w:rsidRDefault="0066410C" w:rsidP="00F8649F">
            <w:pPr>
              <w:jc w:val="center"/>
              <w:rPr>
                <w:sz w:val="18"/>
                <w:szCs w:val="18"/>
              </w:rPr>
            </w:pPr>
            <w:r w:rsidRPr="00832C4E">
              <w:rPr>
                <w:sz w:val="18"/>
                <w:szCs w:val="18"/>
              </w:rPr>
              <w:t>Dismissed</w:t>
            </w:r>
            <w:r w:rsidRPr="00832C4E">
              <w:rPr>
                <w:rStyle w:val="FootnoteReference"/>
                <w:sz w:val="18"/>
                <w:szCs w:val="18"/>
              </w:rPr>
              <w:footnoteReference w:id="126"/>
            </w:r>
          </w:p>
        </w:tc>
        <w:tc>
          <w:tcPr>
            <w:tcW w:w="4298" w:type="dxa"/>
            <w:tcBorders>
              <w:top w:val="nil"/>
              <w:left w:val="single" w:sz="8" w:space="0" w:color="auto"/>
              <w:bottom w:val="single" w:sz="8" w:space="0" w:color="auto"/>
              <w:right w:val="single" w:sz="8" w:space="0" w:color="auto"/>
            </w:tcBorders>
            <w:shd w:val="clear" w:color="auto" w:fill="FFFFFF" w:themeFill="background1"/>
            <w:vAlign w:val="center"/>
          </w:tcPr>
          <w:p w14:paraId="0753B0C8" w14:textId="77777777" w:rsidR="0066410C" w:rsidRPr="00832C4E" w:rsidRDefault="0066410C" w:rsidP="00F8649F">
            <w:pPr>
              <w:jc w:val="center"/>
              <w:rPr>
                <w:color w:val="000000" w:themeColor="text1"/>
                <w:sz w:val="18"/>
                <w:szCs w:val="18"/>
              </w:rPr>
            </w:pPr>
            <w:r w:rsidRPr="00832C4E">
              <w:rPr>
                <w:color w:val="000000" w:themeColor="text1"/>
                <w:sz w:val="18"/>
                <w:szCs w:val="18"/>
              </w:rPr>
              <w:t>n/a</w:t>
            </w:r>
          </w:p>
        </w:tc>
      </w:tr>
      <w:tr w:rsidR="0066410C" w:rsidRPr="003C13B7" w14:paraId="30019F60" w14:textId="77777777" w:rsidTr="00F8649F">
        <w:trPr>
          <w:trHeight w:val="300"/>
        </w:trPr>
        <w:tc>
          <w:tcPr>
            <w:tcW w:w="9630" w:type="dxa"/>
            <w:gridSpan w:val="9"/>
            <w:tcBorders>
              <w:top w:val="single" w:sz="8" w:space="0" w:color="auto"/>
              <w:left w:val="single" w:sz="8" w:space="0" w:color="auto"/>
              <w:bottom w:val="single" w:sz="8" w:space="0" w:color="auto"/>
              <w:right w:val="single" w:sz="8" w:space="0" w:color="auto"/>
            </w:tcBorders>
            <w:vAlign w:val="center"/>
          </w:tcPr>
          <w:p w14:paraId="2619348C" w14:textId="77777777" w:rsidR="0066410C" w:rsidRPr="00832C4E" w:rsidRDefault="0066410C" w:rsidP="00F8649F">
            <w:pPr>
              <w:jc w:val="center"/>
            </w:pPr>
            <w:r w:rsidRPr="00832C4E">
              <w:rPr>
                <w:sz w:val="18"/>
                <w:szCs w:val="18"/>
              </w:rPr>
              <w:t>FLORIDA</w:t>
            </w:r>
          </w:p>
        </w:tc>
      </w:tr>
      <w:tr w:rsidR="0066410C" w:rsidRPr="003C13B7" w14:paraId="7C48F8AD" w14:textId="77777777" w:rsidTr="00F8649F">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494BE869" w14:textId="77777777" w:rsidR="0066410C" w:rsidRPr="00832C4E" w:rsidRDefault="0066410C" w:rsidP="00F8649F">
            <w:pPr>
              <w:jc w:val="center"/>
            </w:pPr>
            <w:r w:rsidRPr="00832C4E">
              <w:rPr>
                <w:i/>
                <w:iCs/>
                <w:sz w:val="18"/>
                <w:szCs w:val="18"/>
              </w:rPr>
              <w:lastRenderedPageBreak/>
              <w:t>Black Voters Matter Capacity Bldg. Inst., Inc. v. Fla. Sec’y of State</w:t>
            </w:r>
            <w:r w:rsidRPr="00832C4E">
              <w:rPr>
                <w:sz w:val="18"/>
                <w:szCs w:val="18"/>
              </w:rPr>
              <w:t>, No. SC2023-1671 (Fla. Jan. 24, 2024)</w:t>
            </w:r>
          </w:p>
        </w:tc>
        <w:tc>
          <w:tcPr>
            <w:tcW w:w="1035" w:type="dxa"/>
            <w:tcBorders>
              <w:top w:val="single" w:sz="8" w:space="0" w:color="auto"/>
              <w:left w:val="single" w:sz="8" w:space="0" w:color="auto"/>
              <w:bottom w:val="single" w:sz="8" w:space="0" w:color="auto"/>
              <w:right w:val="single" w:sz="8" w:space="0" w:color="auto"/>
            </w:tcBorders>
            <w:vAlign w:val="center"/>
          </w:tcPr>
          <w:p w14:paraId="001FE960" w14:textId="77777777" w:rsidR="0066410C" w:rsidRPr="00832C4E" w:rsidRDefault="0066410C" w:rsidP="00F8649F">
            <w:pPr>
              <w:jc w:val="center"/>
            </w:pPr>
            <w:r w:rsidRPr="00832C4E">
              <w:rPr>
                <w:sz w:val="18"/>
                <w:szCs w:val="18"/>
              </w:rPr>
              <w:t>(R) Legislature</w:t>
            </w:r>
          </w:p>
        </w:tc>
        <w:tc>
          <w:tcPr>
            <w:tcW w:w="450" w:type="dxa"/>
            <w:tcBorders>
              <w:top w:val="single" w:sz="8" w:space="0" w:color="auto"/>
              <w:left w:val="single" w:sz="8" w:space="0" w:color="auto"/>
              <w:bottom w:val="single" w:sz="8" w:space="0" w:color="auto"/>
              <w:right w:val="single" w:sz="8" w:space="0" w:color="auto"/>
            </w:tcBorders>
            <w:vAlign w:val="center"/>
          </w:tcPr>
          <w:p w14:paraId="6348CA8F" w14:textId="77777777" w:rsidR="0066410C" w:rsidRPr="00832C4E" w:rsidRDefault="0066410C" w:rsidP="00F8649F">
            <w:pPr>
              <w:jc w:val="center"/>
            </w:pPr>
            <w:r w:rsidRPr="00832C4E">
              <w:rPr>
                <w:sz w:val="18"/>
                <w:szCs w:val="18"/>
              </w:rPr>
              <w:t>-</w:t>
            </w:r>
          </w:p>
        </w:tc>
        <w:tc>
          <w:tcPr>
            <w:tcW w:w="417" w:type="dxa"/>
            <w:tcBorders>
              <w:top w:val="single" w:sz="8" w:space="0" w:color="auto"/>
              <w:left w:val="single" w:sz="8" w:space="0" w:color="auto"/>
              <w:bottom w:val="single" w:sz="8" w:space="0" w:color="auto"/>
              <w:right w:val="single" w:sz="8" w:space="0" w:color="auto"/>
            </w:tcBorders>
            <w:vAlign w:val="center"/>
          </w:tcPr>
          <w:p w14:paraId="7A8FC31D" w14:textId="77777777" w:rsidR="0066410C" w:rsidRPr="00832C4E" w:rsidRDefault="0066410C" w:rsidP="00F8649F">
            <w:pPr>
              <w:jc w:val="center"/>
            </w:pPr>
            <w:r w:rsidRPr="00832C4E">
              <w:rPr>
                <w:sz w:val="18"/>
                <w:szCs w:val="18"/>
              </w:rPr>
              <w:t>-</w:t>
            </w:r>
          </w:p>
        </w:tc>
        <w:tc>
          <w:tcPr>
            <w:tcW w:w="405" w:type="dxa"/>
            <w:tcBorders>
              <w:top w:val="single" w:sz="8" w:space="0" w:color="auto"/>
              <w:left w:val="single" w:sz="8" w:space="0" w:color="auto"/>
              <w:bottom w:val="single" w:sz="8" w:space="0" w:color="auto"/>
              <w:right w:val="single" w:sz="8" w:space="0" w:color="auto"/>
            </w:tcBorders>
            <w:vAlign w:val="center"/>
          </w:tcPr>
          <w:p w14:paraId="783D1EBA" w14:textId="77777777" w:rsidR="0066410C" w:rsidRPr="00832C4E" w:rsidRDefault="0066410C" w:rsidP="00F8649F">
            <w:pPr>
              <w:jc w:val="center"/>
            </w:pPr>
            <w:r w:rsidRPr="00832C4E">
              <w:rPr>
                <w:sz w:val="18"/>
                <w:szCs w:val="18"/>
              </w:rPr>
              <w:t>-</w:t>
            </w:r>
          </w:p>
        </w:tc>
        <w:tc>
          <w:tcPr>
            <w:tcW w:w="405" w:type="dxa"/>
            <w:tcBorders>
              <w:top w:val="single" w:sz="8" w:space="0" w:color="auto"/>
              <w:left w:val="single" w:sz="8" w:space="0" w:color="auto"/>
              <w:bottom w:val="single" w:sz="8" w:space="0" w:color="auto"/>
              <w:right w:val="single" w:sz="8" w:space="0" w:color="auto"/>
            </w:tcBorders>
            <w:vAlign w:val="center"/>
          </w:tcPr>
          <w:p w14:paraId="5BD0B4B0" w14:textId="77777777" w:rsidR="0066410C" w:rsidRPr="00832C4E" w:rsidRDefault="0066410C" w:rsidP="00F8649F">
            <w:pPr>
              <w:jc w:val="center"/>
            </w:pPr>
            <w:r w:rsidRPr="00832C4E">
              <w:rPr>
                <w:sz w:val="18"/>
                <w:szCs w:val="18"/>
              </w:rPr>
              <w:t>-</w:t>
            </w:r>
          </w:p>
        </w:tc>
        <w:tc>
          <w:tcPr>
            <w:tcW w:w="1455" w:type="dxa"/>
            <w:tcBorders>
              <w:top w:val="single" w:sz="8" w:space="0" w:color="auto"/>
              <w:left w:val="single" w:sz="8" w:space="0" w:color="auto"/>
              <w:bottom w:val="single" w:sz="8" w:space="0" w:color="auto"/>
              <w:right w:val="single" w:sz="8" w:space="0" w:color="auto"/>
            </w:tcBorders>
            <w:vAlign w:val="center"/>
          </w:tcPr>
          <w:p w14:paraId="70B0AC29" w14:textId="77777777" w:rsidR="0066410C" w:rsidRPr="00832C4E" w:rsidRDefault="0066410C" w:rsidP="00F8649F">
            <w:pPr>
              <w:spacing w:line="259" w:lineRule="auto"/>
              <w:jc w:val="center"/>
              <w:rPr>
                <w:sz w:val="18"/>
                <w:szCs w:val="18"/>
              </w:rPr>
            </w:pPr>
            <w:r w:rsidRPr="00832C4E">
              <w:rPr>
                <w:sz w:val="18"/>
                <w:szCs w:val="18"/>
              </w:rPr>
              <w:t>1 unconstitutional</w:t>
            </w:r>
            <w:r w:rsidRPr="00832C4E">
              <w:rPr>
                <w:rStyle w:val="FootnoteReference"/>
                <w:sz w:val="18"/>
                <w:szCs w:val="18"/>
              </w:rPr>
              <w:footnoteReference w:id="127"/>
            </w:r>
          </w:p>
          <w:p w14:paraId="44C99422" w14:textId="77777777" w:rsidR="0066410C" w:rsidRPr="00832C4E" w:rsidRDefault="0066410C" w:rsidP="00F8649F">
            <w:pPr>
              <w:spacing w:line="259" w:lineRule="auto"/>
              <w:jc w:val="center"/>
              <w:rPr>
                <w:sz w:val="18"/>
                <w:szCs w:val="18"/>
              </w:rPr>
            </w:pPr>
            <w:r w:rsidRPr="00832C4E">
              <w:rPr>
                <w:sz w:val="18"/>
                <w:szCs w:val="18"/>
              </w:rPr>
              <w:t>1 (X)</w:t>
            </w:r>
            <w:r w:rsidRPr="00832C4E">
              <w:rPr>
                <w:rStyle w:val="FootnoteReference"/>
                <w:sz w:val="18"/>
                <w:szCs w:val="18"/>
              </w:rPr>
              <w:footnoteReference w:id="128"/>
            </w:r>
          </w:p>
          <w:p w14:paraId="0444C448" w14:textId="77777777" w:rsidR="0066410C" w:rsidRPr="00832C4E" w:rsidRDefault="0066410C" w:rsidP="00F8649F">
            <w:pPr>
              <w:spacing w:line="259" w:lineRule="auto"/>
              <w:jc w:val="center"/>
              <w:rPr>
                <w:sz w:val="18"/>
                <w:szCs w:val="18"/>
              </w:rPr>
            </w:pPr>
          </w:p>
          <w:p w14:paraId="5D2AAF28" w14:textId="77777777" w:rsidR="0066410C" w:rsidRPr="00832C4E" w:rsidRDefault="0066410C" w:rsidP="00F8649F">
            <w:pPr>
              <w:spacing w:line="259" w:lineRule="auto"/>
              <w:jc w:val="center"/>
              <w:rPr>
                <w:sz w:val="18"/>
                <w:szCs w:val="18"/>
              </w:rPr>
            </w:pPr>
            <w:r w:rsidRPr="00832C4E">
              <w:rPr>
                <w:sz w:val="18"/>
                <w:szCs w:val="18"/>
              </w:rPr>
              <w:t>Currently pending before Florida’s Supreme Court</w:t>
            </w:r>
            <w:r w:rsidRPr="00832C4E">
              <w:rPr>
                <w:rStyle w:val="FootnoteReference"/>
                <w:sz w:val="18"/>
                <w:szCs w:val="18"/>
              </w:rPr>
              <w:footnoteReference w:id="129"/>
            </w:r>
          </w:p>
        </w:tc>
        <w:tc>
          <w:tcPr>
            <w:tcW w:w="4298" w:type="dxa"/>
            <w:tcBorders>
              <w:top w:val="single" w:sz="8" w:space="0" w:color="auto"/>
              <w:left w:val="single" w:sz="8" w:space="0" w:color="auto"/>
              <w:bottom w:val="single" w:sz="8" w:space="0" w:color="auto"/>
              <w:right w:val="single" w:sz="8" w:space="0" w:color="auto"/>
            </w:tcBorders>
            <w:vAlign w:val="center"/>
          </w:tcPr>
          <w:p w14:paraId="498E89CA" w14:textId="77777777" w:rsidR="0066410C" w:rsidRPr="00832C4E" w:rsidRDefault="0066410C" w:rsidP="00F8649F">
            <w:pPr>
              <w:jc w:val="center"/>
            </w:pPr>
            <w:r w:rsidRPr="00832C4E">
              <w:rPr>
                <w:sz w:val="18"/>
                <w:szCs w:val="18"/>
              </w:rPr>
              <w:t>n/a </w:t>
            </w:r>
          </w:p>
        </w:tc>
      </w:tr>
      <w:tr w:rsidR="0066410C" w:rsidRPr="003C13B7" w14:paraId="382BBEDB" w14:textId="77777777" w:rsidTr="00F8649F">
        <w:trPr>
          <w:trHeight w:val="300"/>
        </w:trPr>
        <w:tc>
          <w:tcPr>
            <w:tcW w:w="9630" w:type="dxa"/>
            <w:gridSpan w:val="9"/>
            <w:tcBorders>
              <w:top w:val="single" w:sz="8" w:space="0" w:color="auto"/>
              <w:left w:val="single" w:sz="8" w:space="0" w:color="auto"/>
              <w:bottom w:val="single" w:sz="8" w:space="0" w:color="auto"/>
              <w:right w:val="single" w:sz="8" w:space="0" w:color="auto"/>
            </w:tcBorders>
            <w:shd w:val="clear" w:color="auto" w:fill="auto"/>
            <w:vAlign w:val="center"/>
          </w:tcPr>
          <w:p w14:paraId="1678ED13" w14:textId="77777777" w:rsidR="0066410C" w:rsidRPr="00AC68B0" w:rsidRDefault="0066410C" w:rsidP="00F8649F">
            <w:pPr>
              <w:jc w:val="center"/>
              <w:rPr>
                <w:color w:val="000000" w:themeColor="text1"/>
                <w:sz w:val="18"/>
                <w:szCs w:val="18"/>
              </w:rPr>
            </w:pPr>
            <w:r w:rsidRPr="00DD416D">
              <w:rPr>
                <w:sz w:val="18"/>
                <w:szCs w:val="18"/>
              </w:rPr>
              <w:t>KENTUCKY</w:t>
            </w:r>
          </w:p>
        </w:tc>
      </w:tr>
      <w:tr w:rsidR="0066410C" w:rsidRPr="003C13B7" w14:paraId="6207075A" w14:textId="77777777" w:rsidTr="00F8649F">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01459FF2" w14:textId="0C0610C7" w:rsidR="0066410C" w:rsidRPr="00ED0287" w:rsidRDefault="0066410C" w:rsidP="00F8649F">
            <w:pPr>
              <w:jc w:val="center"/>
              <w:rPr>
                <w:color w:val="7030A0"/>
                <w:sz w:val="18"/>
                <w:szCs w:val="18"/>
              </w:rPr>
            </w:pPr>
            <w:r w:rsidRPr="003C13B7">
              <w:rPr>
                <w:i/>
                <w:iCs/>
                <w:sz w:val="18"/>
                <w:szCs w:val="18"/>
              </w:rPr>
              <w:t xml:space="preserve">Graham v. </w:t>
            </w:r>
            <w:r w:rsidRPr="002B51E5">
              <w:rPr>
                <w:i/>
                <w:iCs/>
                <w:sz w:val="18"/>
                <w:szCs w:val="18"/>
              </w:rPr>
              <w:t>Adams</w:t>
            </w:r>
            <w:r w:rsidRPr="002B51E5">
              <w:rPr>
                <w:sz w:val="18"/>
                <w:szCs w:val="18"/>
              </w:rPr>
              <w:t xml:space="preserve">, </w:t>
            </w:r>
            <w:r w:rsidRPr="002B51E5">
              <w:rPr>
                <w:sz w:val="18"/>
                <w:szCs w:val="18"/>
                <w:rPrChange w:id="463" w:author="Chase, Noah" w:date="2024-10-14T09:46:00Z" w16du:dateUtc="2024-10-14T13:46:00Z">
                  <w:rPr>
                    <w:sz w:val="18"/>
                    <w:szCs w:val="18"/>
                    <w:highlight w:val="magenta"/>
                  </w:rPr>
                </w:rPrChange>
              </w:rPr>
              <w:t>No. 22-CI-00047 (Ky. Cir. Ct. Nov. 10, 2022)</w:t>
            </w:r>
            <w:ins w:id="464" w:author="Chase, Noah" w:date="2024-10-14T09:47:00Z" w16du:dateUtc="2024-10-14T13:47:00Z">
              <w:r w:rsidR="00ED0287">
                <w:rPr>
                  <w:sz w:val="18"/>
                  <w:szCs w:val="18"/>
                </w:rPr>
                <w:t xml:space="preserve">, </w:t>
              </w:r>
              <w:r w:rsidR="00ED0287">
                <w:rPr>
                  <w:i/>
                  <w:iCs/>
                  <w:sz w:val="18"/>
                  <w:szCs w:val="18"/>
                </w:rPr>
                <w:t>aff’d</w:t>
              </w:r>
              <w:r w:rsidR="00ED0287">
                <w:rPr>
                  <w:sz w:val="18"/>
                  <w:szCs w:val="18"/>
                </w:rPr>
                <w:t xml:space="preserve">, </w:t>
              </w:r>
            </w:ins>
            <w:ins w:id="465" w:author="Chase, Noah" w:date="2024-10-14T12:10:00Z" w16du:dateUtc="2024-10-14T16:10:00Z">
              <w:r w:rsidR="002E69E6">
                <w:rPr>
                  <w:rFonts w:eastAsia="Times New Roman" w:cs="Times New Roman"/>
                  <w:color w:val="000000"/>
                  <w:sz w:val="18"/>
                  <w:szCs w:val="18"/>
                </w:rPr>
                <w:t xml:space="preserve">684 </w:t>
              </w:r>
              <w:r w:rsidR="00B21896" w:rsidRPr="00B21896">
                <w:rPr>
                  <w:color w:val="000000"/>
                  <w:rPrChange w:id="466" w:author="Chase, Noah" w:date="2024-10-14T12:10:00Z" w16du:dateUtc="2024-10-14T16:10:00Z">
                    <w:rPr>
                      <w:rStyle w:val="Hyperlink"/>
                      <w:rFonts w:eastAsia="Times New Roman" w:cs="Times New Roman"/>
                      <w:sz w:val="18"/>
                      <w:szCs w:val="18"/>
                    </w:rPr>
                  </w:rPrChange>
                </w:rPr>
                <w:t>S.W.3d</w:t>
              </w:r>
              <w:r w:rsidR="002E69E6">
                <w:rPr>
                  <w:rFonts w:eastAsia="Times New Roman" w:cs="Times New Roman"/>
                  <w:color w:val="000000"/>
                  <w:sz w:val="18"/>
                  <w:szCs w:val="18"/>
                </w:rPr>
                <w:t xml:space="preserve"> 663</w:t>
              </w:r>
              <w:r w:rsidR="002E69E6" w:rsidRPr="00ED0287">
                <w:rPr>
                  <w:sz w:val="18"/>
                  <w:szCs w:val="18"/>
                </w:rPr>
                <w:t xml:space="preserve"> </w:t>
              </w:r>
            </w:ins>
            <w:ins w:id="467" w:author="Chase, Noah" w:date="2024-10-14T09:47:00Z" w16du:dateUtc="2024-10-14T13:47:00Z">
              <w:r w:rsidR="00ED0287" w:rsidRPr="00ED0287">
                <w:rPr>
                  <w:sz w:val="18"/>
                  <w:szCs w:val="18"/>
                </w:rPr>
                <w:t xml:space="preserve">(Ky. </w:t>
              </w:r>
            </w:ins>
            <w:ins w:id="468" w:author="Chase, Noah" w:date="2024-10-14T12:10:00Z" w16du:dateUtc="2024-10-14T16:10:00Z">
              <w:r w:rsidR="002E69E6">
                <w:rPr>
                  <w:sz w:val="18"/>
                  <w:szCs w:val="18"/>
                </w:rPr>
                <w:t xml:space="preserve"> </w:t>
              </w:r>
            </w:ins>
            <w:ins w:id="469" w:author="Chase, Noah" w:date="2024-10-14T09:47:00Z" w16du:dateUtc="2024-10-14T13:47:00Z">
              <w:r w:rsidR="00ED0287" w:rsidRPr="00ED0287">
                <w:rPr>
                  <w:sz w:val="18"/>
                  <w:szCs w:val="18"/>
                </w:rPr>
                <w:t>2023)</w:t>
              </w:r>
            </w:ins>
          </w:p>
        </w:tc>
        <w:tc>
          <w:tcPr>
            <w:tcW w:w="1035" w:type="dxa"/>
            <w:tcBorders>
              <w:top w:val="nil"/>
              <w:left w:val="single" w:sz="8" w:space="0" w:color="auto"/>
              <w:bottom w:val="single" w:sz="8" w:space="0" w:color="auto"/>
              <w:right w:val="single" w:sz="8" w:space="0" w:color="auto"/>
            </w:tcBorders>
            <w:vAlign w:val="center"/>
          </w:tcPr>
          <w:p w14:paraId="6715A5DB" w14:textId="77777777" w:rsidR="0066410C" w:rsidRPr="003C13B7" w:rsidRDefault="0066410C" w:rsidP="00F8649F">
            <w:pPr>
              <w:jc w:val="center"/>
              <w:rPr>
                <w:sz w:val="16"/>
                <w:szCs w:val="16"/>
              </w:rPr>
            </w:pPr>
            <w:r w:rsidRPr="003C13B7">
              <w:rPr>
                <w:sz w:val="18"/>
                <w:szCs w:val="18"/>
              </w:rPr>
              <w:t>(R) Legislature</w:t>
            </w:r>
          </w:p>
        </w:tc>
        <w:tc>
          <w:tcPr>
            <w:tcW w:w="450" w:type="dxa"/>
            <w:tcBorders>
              <w:top w:val="nil"/>
              <w:left w:val="single" w:sz="8" w:space="0" w:color="auto"/>
              <w:bottom w:val="single" w:sz="8" w:space="0" w:color="auto"/>
              <w:right w:val="single" w:sz="8" w:space="0" w:color="auto"/>
            </w:tcBorders>
            <w:shd w:val="clear" w:color="auto" w:fill="FFFFFF" w:themeFill="background1"/>
            <w:vAlign w:val="center"/>
          </w:tcPr>
          <w:p w14:paraId="4488C370" w14:textId="77777777" w:rsidR="0066410C" w:rsidRPr="003C13B7" w:rsidRDefault="0066410C" w:rsidP="00F8649F">
            <w:pPr>
              <w:jc w:val="center"/>
            </w:pPr>
            <w:r w:rsidRPr="003C13B7">
              <w:rPr>
                <w:color w:val="000000" w:themeColor="text1"/>
                <w:sz w:val="18"/>
                <w:szCs w:val="18"/>
              </w:rPr>
              <w:t>Y</w:t>
            </w:r>
          </w:p>
        </w:tc>
        <w:tc>
          <w:tcPr>
            <w:tcW w:w="417" w:type="dxa"/>
            <w:tcBorders>
              <w:top w:val="nil"/>
              <w:left w:val="single" w:sz="8" w:space="0" w:color="auto"/>
              <w:bottom w:val="single" w:sz="8" w:space="0" w:color="auto"/>
              <w:right w:val="single" w:sz="8" w:space="0" w:color="auto"/>
            </w:tcBorders>
            <w:shd w:val="clear" w:color="auto" w:fill="FFFFFF" w:themeFill="background1"/>
            <w:vAlign w:val="center"/>
          </w:tcPr>
          <w:p w14:paraId="4DBE6ED0" w14:textId="77777777" w:rsidR="0066410C" w:rsidRPr="003C13B7" w:rsidRDefault="0066410C" w:rsidP="00F8649F">
            <w:pPr>
              <w:jc w:val="center"/>
            </w:pPr>
            <w:r w:rsidRPr="003C13B7">
              <w:rPr>
                <w:color w:val="000000" w:themeColor="text1"/>
                <w:sz w:val="18"/>
                <w:szCs w:val="18"/>
              </w:rPr>
              <w:t>Y</w:t>
            </w:r>
          </w:p>
        </w:tc>
        <w:tc>
          <w:tcPr>
            <w:tcW w:w="405" w:type="dxa"/>
            <w:tcBorders>
              <w:top w:val="nil"/>
              <w:left w:val="single" w:sz="8" w:space="0" w:color="auto"/>
              <w:bottom w:val="single" w:sz="8" w:space="0" w:color="auto"/>
              <w:right w:val="single" w:sz="8" w:space="0" w:color="auto"/>
            </w:tcBorders>
            <w:shd w:val="clear" w:color="auto" w:fill="FFFFFF" w:themeFill="background1"/>
            <w:vAlign w:val="center"/>
          </w:tcPr>
          <w:p w14:paraId="1DADF436" w14:textId="77777777" w:rsidR="0066410C" w:rsidRPr="003C13B7" w:rsidRDefault="0066410C" w:rsidP="00F8649F">
            <w:pPr>
              <w:jc w:val="center"/>
              <w:rPr>
                <w:color w:val="000000" w:themeColor="text1"/>
                <w:sz w:val="18"/>
                <w:szCs w:val="18"/>
              </w:rPr>
            </w:pPr>
            <w:r w:rsidRPr="003C13B7">
              <w:rPr>
                <w:color w:val="000000" w:themeColor="text1"/>
                <w:sz w:val="18"/>
                <w:szCs w:val="18"/>
              </w:rPr>
              <w:t>-</w:t>
            </w:r>
          </w:p>
        </w:tc>
        <w:tc>
          <w:tcPr>
            <w:tcW w:w="405" w:type="dxa"/>
            <w:tcBorders>
              <w:top w:val="nil"/>
              <w:left w:val="single" w:sz="8" w:space="0" w:color="auto"/>
              <w:bottom w:val="single" w:sz="8" w:space="0" w:color="auto"/>
              <w:right w:val="single" w:sz="8" w:space="0" w:color="auto"/>
            </w:tcBorders>
            <w:shd w:val="clear" w:color="auto" w:fill="FFFFFF" w:themeFill="background1"/>
            <w:vAlign w:val="center"/>
          </w:tcPr>
          <w:p w14:paraId="357E7C82" w14:textId="77777777" w:rsidR="0066410C" w:rsidRPr="003C13B7" w:rsidRDefault="0066410C" w:rsidP="00F8649F">
            <w:pPr>
              <w:jc w:val="center"/>
            </w:pPr>
            <w:r w:rsidRPr="003C13B7">
              <w:rPr>
                <w:color w:val="000000" w:themeColor="text1"/>
                <w:sz w:val="18"/>
                <w:szCs w:val="18"/>
              </w:rPr>
              <w:t>Y</w:t>
            </w:r>
          </w:p>
        </w:tc>
        <w:tc>
          <w:tcPr>
            <w:tcW w:w="1455" w:type="dxa"/>
            <w:tcBorders>
              <w:top w:val="nil"/>
              <w:left w:val="single" w:sz="8" w:space="0" w:color="auto"/>
              <w:bottom w:val="single" w:sz="8" w:space="0" w:color="auto"/>
              <w:right w:val="single" w:sz="8" w:space="0" w:color="auto"/>
            </w:tcBorders>
            <w:shd w:val="clear" w:color="auto" w:fill="FFFFFF" w:themeFill="background1"/>
            <w:vAlign w:val="center"/>
          </w:tcPr>
          <w:p w14:paraId="507B463E" w14:textId="77777777" w:rsidR="0066410C" w:rsidRPr="00423519" w:rsidRDefault="0066410C" w:rsidP="00F8649F">
            <w:pPr>
              <w:jc w:val="center"/>
              <w:rPr>
                <w:sz w:val="18"/>
                <w:szCs w:val="18"/>
                <w:rPrChange w:id="470" w:author="Chase, Noah" w:date="2024-10-14T10:37:00Z" w16du:dateUtc="2024-10-14T14:37:00Z">
                  <w:rPr>
                    <w:sz w:val="18"/>
                    <w:szCs w:val="18"/>
                    <w:highlight w:val="magenta"/>
                  </w:rPr>
                </w:rPrChange>
              </w:rPr>
            </w:pPr>
            <w:r w:rsidRPr="00423519">
              <w:rPr>
                <w:sz w:val="18"/>
                <w:szCs w:val="18"/>
                <w:rPrChange w:id="471" w:author="Chase, Noah" w:date="2024-10-14T10:37:00Z" w16du:dateUtc="2024-10-14T14:37:00Z">
                  <w:rPr>
                    <w:sz w:val="18"/>
                    <w:szCs w:val="18"/>
                    <w:highlight w:val="magenta"/>
                  </w:rPr>
                </w:rPrChange>
              </w:rPr>
              <w:t>1 constitutional</w:t>
            </w:r>
            <w:r w:rsidRPr="00423519">
              <w:rPr>
                <w:rStyle w:val="FootnoteReference"/>
                <w:sz w:val="18"/>
                <w:szCs w:val="18"/>
                <w:rPrChange w:id="472" w:author="Chase, Noah" w:date="2024-10-14T10:37:00Z" w16du:dateUtc="2024-10-14T14:37:00Z">
                  <w:rPr>
                    <w:rStyle w:val="FootnoteReference"/>
                    <w:sz w:val="18"/>
                    <w:szCs w:val="18"/>
                    <w:highlight w:val="magenta"/>
                  </w:rPr>
                </w:rPrChange>
              </w:rPr>
              <w:footnoteReference w:id="130"/>
            </w:r>
          </w:p>
          <w:p w14:paraId="24428926" w14:textId="77777777" w:rsidR="0066410C" w:rsidRDefault="0066410C" w:rsidP="00F8649F">
            <w:pPr>
              <w:jc w:val="center"/>
              <w:rPr>
                <w:ins w:id="483" w:author="Chase, Noah" w:date="2024-10-14T10:41:00Z" w16du:dateUtc="2024-10-14T14:41:00Z"/>
                <w:sz w:val="18"/>
                <w:szCs w:val="18"/>
              </w:rPr>
            </w:pPr>
            <w:r w:rsidRPr="00423519">
              <w:rPr>
                <w:sz w:val="18"/>
                <w:szCs w:val="18"/>
                <w:rPrChange w:id="484" w:author="Chase, Noah" w:date="2024-10-14T10:37:00Z" w16du:dateUtc="2024-10-14T14:37:00Z">
                  <w:rPr>
                    <w:sz w:val="18"/>
                    <w:szCs w:val="18"/>
                    <w:highlight w:val="magenta"/>
                  </w:rPr>
                </w:rPrChange>
              </w:rPr>
              <w:t>1 (X)</w:t>
            </w:r>
            <w:r w:rsidRPr="00423519">
              <w:rPr>
                <w:rStyle w:val="FootnoteReference"/>
                <w:sz w:val="18"/>
                <w:szCs w:val="18"/>
              </w:rPr>
              <w:footnoteReference w:id="131"/>
            </w:r>
          </w:p>
          <w:p w14:paraId="02AB6A60" w14:textId="77777777" w:rsidR="00E64979" w:rsidRDefault="00E64979" w:rsidP="00F8649F">
            <w:pPr>
              <w:jc w:val="center"/>
              <w:rPr>
                <w:sz w:val="18"/>
                <w:szCs w:val="18"/>
              </w:rPr>
            </w:pPr>
          </w:p>
          <w:p w14:paraId="27943B5E" w14:textId="77777777" w:rsidR="0066410C" w:rsidRPr="00405FC3" w:rsidRDefault="0066410C" w:rsidP="00F8649F">
            <w:pPr>
              <w:jc w:val="center"/>
              <w:rPr>
                <w:sz w:val="18"/>
                <w:szCs w:val="18"/>
                <w:highlight w:val="cyan"/>
              </w:rPr>
            </w:pPr>
            <w:commentRangeStart w:id="493"/>
            <w:commentRangeStart w:id="494"/>
            <w:r w:rsidRPr="00405FC3">
              <w:rPr>
                <w:sz w:val="18"/>
                <w:szCs w:val="18"/>
                <w:highlight w:val="cyan"/>
              </w:rPr>
              <w:t>5-</w:t>
            </w:r>
            <w:commentRangeEnd w:id="493"/>
            <w:r>
              <w:rPr>
                <w:rStyle w:val="CommentReference"/>
                <w:szCs w:val="20"/>
              </w:rPr>
              <w:commentReference w:id="493"/>
            </w:r>
            <w:commentRangeEnd w:id="494"/>
            <w:r w:rsidR="00DD3143">
              <w:rPr>
                <w:rStyle w:val="CommentReference"/>
                <w:szCs w:val="20"/>
              </w:rPr>
              <w:commentReference w:id="494"/>
            </w:r>
            <w:r w:rsidRPr="00405FC3">
              <w:rPr>
                <w:sz w:val="18"/>
                <w:szCs w:val="18"/>
                <w:highlight w:val="cyan"/>
              </w:rPr>
              <w:t>2</w:t>
            </w:r>
          </w:p>
          <w:p w14:paraId="7CB64057" w14:textId="77777777" w:rsidR="0066410C" w:rsidRPr="00405FC3" w:rsidDel="00E64979" w:rsidRDefault="0066410C" w:rsidP="00F8649F">
            <w:pPr>
              <w:jc w:val="center"/>
              <w:rPr>
                <w:del w:id="495" w:author="Chase, Noah" w:date="2024-10-14T10:41:00Z" w16du:dateUtc="2024-10-14T14:41:00Z"/>
                <w:sz w:val="18"/>
                <w:szCs w:val="18"/>
                <w:highlight w:val="cyan"/>
              </w:rPr>
            </w:pPr>
            <w:r w:rsidRPr="00405FC3">
              <w:rPr>
                <w:sz w:val="18"/>
                <w:szCs w:val="18"/>
                <w:highlight w:val="cyan"/>
              </w:rPr>
              <w:t>constitutional</w:t>
            </w:r>
          </w:p>
          <w:p w14:paraId="76CF3679" w14:textId="77777777" w:rsidR="0066410C" w:rsidRPr="00405FC3" w:rsidRDefault="0066410C" w:rsidP="00E64979">
            <w:pPr>
              <w:jc w:val="center"/>
              <w:rPr>
                <w:sz w:val="18"/>
                <w:szCs w:val="18"/>
                <w:highlight w:val="cyan"/>
              </w:rPr>
            </w:pPr>
          </w:p>
          <w:p w14:paraId="0669BD51" w14:textId="529677F2" w:rsidR="0066410C" w:rsidRPr="00405FC3" w:rsidRDefault="0066410C" w:rsidP="00F8649F">
            <w:pPr>
              <w:jc w:val="center"/>
              <w:rPr>
                <w:sz w:val="18"/>
                <w:szCs w:val="18"/>
                <w:highlight w:val="cyan"/>
              </w:rPr>
            </w:pPr>
            <w:r w:rsidRPr="00405FC3">
              <w:rPr>
                <w:sz w:val="18"/>
                <w:szCs w:val="18"/>
                <w:highlight w:val="cyan"/>
              </w:rPr>
              <w:t>5 (X)</w:t>
            </w:r>
            <w:ins w:id="496" w:author="Chase, Noah" w:date="2024-10-14T10:40:00Z" w16du:dateUtc="2024-10-14T14:40:00Z">
              <w:r w:rsidR="003118BE">
                <w:rPr>
                  <w:rStyle w:val="FootnoteReference"/>
                  <w:sz w:val="18"/>
                  <w:szCs w:val="18"/>
                  <w:highlight w:val="cyan"/>
                </w:rPr>
                <w:footnoteReference w:id="132"/>
              </w:r>
            </w:ins>
          </w:p>
          <w:p w14:paraId="21907B8F" w14:textId="77777777" w:rsidR="0066410C" w:rsidRPr="00405FC3" w:rsidRDefault="0066410C" w:rsidP="00F8649F">
            <w:pPr>
              <w:jc w:val="center"/>
              <w:rPr>
                <w:sz w:val="18"/>
                <w:szCs w:val="18"/>
                <w:highlight w:val="cyan"/>
              </w:rPr>
            </w:pPr>
            <w:r w:rsidRPr="00405FC3">
              <w:rPr>
                <w:sz w:val="18"/>
                <w:szCs w:val="18"/>
                <w:highlight w:val="cyan"/>
              </w:rPr>
              <w:t>-</w:t>
            </w:r>
          </w:p>
          <w:p w14:paraId="3EE0DA17" w14:textId="77777777" w:rsidR="0066410C" w:rsidRPr="003C13B7" w:rsidRDefault="0066410C" w:rsidP="00F8649F">
            <w:pPr>
              <w:jc w:val="center"/>
              <w:rPr>
                <w:sz w:val="18"/>
                <w:szCs w:val="18"/>
              </w:rPr>
            </w:pPr>
            <w:r w:rsidRPr="00405FC3">
              <w:rPr>
                <w:sz w:val="18"/>
                <w:szCs w:val="18"/>
                <w:highlight w:val="cyan"/>
              </w:rPr>
              <w:t>2 (X)</w:t>
            </w:r>
          </w:p>
        </w:tc>
        <w:tc>
          <w:tcPr>
            <w:tcW w:w="4298" w:type="dxa"/>
            <w:tcBorders>
              <w:top w:val="nil"/>
              <w:left w:val="single" w:sz="8" w:space="0" w:color="auto"/>
              <w:bottom w:val="single" w:sz="8" w:space="0" w:color="auto"/>
              <w:right w:val="single" w:sz="8" w:space="0" w:color="auto"/>
            </w:tcBorders>
            <w:shd w:val="clear" w:color="auto" w:fill="FFFFFF" w:themeFill="background1"/>
            <w:vAlign w:val="center"/>
          </w:tcPr>
          <w:p w14:paraId="531B8696" w14:textId="77777777" w:rsidR="0066410C" w:rsidRPr="003C13B7" w:rsidRDefault="0066410C" w:rsidP="00F8649F">
            <w:pPr>
              <w:jc w:val="center"/>
              <w:rPr>
                <w:color w:val="000000" w:themeColor="text1"/>
                <w:sz w:val="18"/>
                <w:szCs w:val="18"/>
              </w:rPr>
            </w:pPr>
            <w:r w:rsidRPr="003C13B7">
              <w:rPr>
                <w:color w:val="000000" w:themeColor="text1"/>
                <w:sz w:val="18"/>
                <w:szCs w:val="18"/>
              </w:rPr>
              <w:t>n/a</w:t>
            </w:r>
            <w:r w:rsidRPr="003C13B7">
              <w:rPr>
                <w:rStyle w:val="FootnoteReference"/>
                <w:color w:val="000000" w:themeColor="text1"/>
                <w:sz w:val="18"/>
                <w:szCs w:val="18"/>
              </w:rPr>
              <w:footnoteReference w:id="133"/>
            </w:r>
          </w:p>
        </w:tc>
      </w:tr>
      <w:tr w:rsidR="0066410C" w:rsidRPr="003C13B7" w14:paraId="3CE6D949" w14:textId="77777777" w:rsidTr="00F8649F">
        <w:trPr>
          <w:trHeight w:val="300"/>
        </w:trPr>
        <w:tc>
          <w:tcPr>
            <w:tcW w:w="9630" w:type="dxa"/>
            <w:gridSpan w:val="9"/>
            <w:tcBorders>
              <w:top w:val="single" w:sz="8" w:space="0" w:color="auto"/>
              <w:left w:val="single" w:sz="8" w:space="0" w:color="auto"/>
              <w:bottom w:val="single" w:sz="8" w:space="0" w:color="auto"/>
              <w:right w:val="single" w:sz="8" w:space="0" w:color="auto"/>
            </w:tcBorders>
            <w:vAlign w:val="center"/>
          </w:tcPr>
          <w:p w14:paraId="42B1DFE3" w14:textId="77777777" w:rsidR="0066410C" w:rsidRPr="00832C4E" w:rsidRDefault="0066410C" w:rsidP="00F8649F">
            <w:pPr>
              <w:jc w:val="center"/>
              <w:rPr>
                <w:sz w:val="18"/>
                <w:szCs w:val="18"/>
              </w:rPr>
            </w:pPr>
            <w:r>
              <w:rPr>
                <w:sz w:val="18"/>
                <w:szCs w:val="18"/>
              </w:rPr>
              <w:lastRenderedPageBreak/>
              <w:t>NEW MEXICO</w:t>
            </w:r>
          </w:p>
        </w:tc>
      </w:tr>
      <w:tr w:rsidR="0066410C" w:rsidRPr="003C13B7" w14:paraId="29752DC8" w14:textId="77777777" w:rsidTr="00F8649F">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7F2AACD8" w14:textId="42B7F8D3" w:rsidR="0066410C" w:rsidRPr="00832C4E" w:rsidRDefault="0022635E" w:rsidP="00F8649F">
            <w:pPr>
              <w:jc w:val="center"/>
              <w:rPr>
                <w:i/>
                <w:iCs/>
                <w:sz w:val="18"/>
                <w:szCs w:val="18"/>
              </w:rPr>
            </w:pPr>
            <w:ins w:id="511" w:author="Chase, Noah" w:date="2024-10-14T10:13:00Z" w16du:dateUtc="2024-10-14T14:13:00Z">
              <w:r>
                <w:rPr>
                  <w:i/>
                  <w:iCs/>
                  <w:sz w:val="18"/>
                  <w:szCs w:val="18"/>
                </w:rPr>
                <w:t>Repub</w:t>
              </w:r>
              <w:r w:rsidRPr="0022635E">
                <w:rPr>
                  <w:i/>
                  <w:iCs/>
                  <w:sz w:val="18"/>
                  <w:szCs w:val="18"/>
                </w:rPr>
                <w:t>lican Party of N.M. v. Oliver</w:t>
              </w:r>
              <w:r w:rsidRPr="0022635E">
                <w:rPr>
                  <w:sz w:val="18"/>
                  <w:szCs w:val="18"/>
                  <w:rPrChange w:id="512" w:author="Chase, Noah" w:date="2024-10-14T10:13:00Z" w16du:dateUtc="2024-10-14T14:13:00Z">
                    <w:rPr>
                      <w:i/>
                      <w:iCs/>
                      <w:sz w:val="18"/>
                      <w:szCs w:val="18"/>
                    </w:rPr>
                  </w:rPrChange>
                </w:rPr>
                <w:t xml:space="preserve">, No. D-506-CV-20220041, (N.M. Dist. Ct. Oct. 6, 2023) </w:t>
              </w:r>
            </w:ins>
          </w:p>
        </w:tc>
        <w:tc>
          <w:tcPr>
            <w:tcW w:w="1035" w:type="dxa"/>
            <w:tcBorders>
              <w:top w:val="single" w:sz="8" w:space="0" w:color="auto"/>
              <w:left w:val="single" w:sz="8" w:space="0" w:color="auto"/>
              <w:bottom w:val="single" w:sz="8" w:space="0" w:color="auto"/>
              <w:right w:val="single" w:sz="8" w:space="0" w:color="auto"/>
            </w:tcBorders>
            <w:vAlign w:val="center"/>
          </w:tcPr>
          <w:p w14:paraId="2335C6D1" w14:textId="77777777" w:rsidR="0066410C" w:rsidRDefault="0066410C" w:rsidP="00F8649F">
            <w:pPr>
              <w:jc w:val="center"/>
              <w:rPr>
                <w:sz w:val="18"/>
                <w:szCs w:val="18"/>
              </w:rPr>
            </w:pPr>
            <w:r>
              <w:rPr>
                <w:sz w:val="18"/>
                <w:szCs w:val="18"/>
              </w:rPr>
              <w:t>(D)</w:t>
            </w:r>
          </w:p>
          <w:p w14:paraId="61190C93" w14:textId="77777777" w:rsidR="0066410C" w:rsidRPr="00832C4E" w:rsidRDefault="0066410C" w:rsidP="00F8649F">
            <w:pPr>
              <w:jc w:val="center"/>
              <w:rPr>
                <w:sz w:val="18"/>
                <w:szCs w:val="18"/>
              </w:rPr>
            </w:pPr>
            <w:r>
              <w:rPr>
                <w:sz w:val="18"/>
                <w:szCs w:val="18"/>
              </w:rPr>
              <w:t>Legislature</w:t>
            </w:r>
          </w:p>
        </w:tc>
        <w:tc>
          <w:tcPr>
            <w:tcW w:w="450" w:type="dxa"/>
            <w:tcBorders>
              <w:top w:val="single" w:sz="8" w:space="0" w:color="auto"/>
              <w:left w:val="single" w:sz="8" w:space="0" w:color="auto"/>
              <w:bottom w:val="single" w:sz="8" w:space="0" w:color="auto"/>
              <w:right w:val="single" w:sz="8" w:space="0" w:color="auto"/>
            </w:tcBorders>
            <w:vAlign w:val="center"/>
          </w:tcPr>
          <w:p w14:paraId="19045CA4" w14:textId="77777777" w:rsidR="0066410C" w:rsidRPr="00832C4E" w:rsidRDefault="0066410C" w:rsidP="00F8649F">
            <w:pPr>
              <w:jc w:val="center"/>
              <w:rPr>
                <w:sz w:val="18"/>
                <w:szCs w:val="18"/>
              </w:rPr>
            </w:pPr>
            <w:r>
              <w:rPr>
                <w:sz w:val="18"/>
                <w:szCs w:val="18"/>
              </w:rPr>
              <w:t>-</w:t>
            </w:r>
          </w:p>
        </w:tc>
        <w:tc>
          <w:tcPr>
            <w:tcW w:w="417" w:type="dxa"/>
            <w:tcBorders>
              <w:top w:val="single" w:sz="8" w:space="0" w:color="auto"/>
              <w:left w:val="single" w:sz="8" w:space="0" w:color="auto"/>
              <w:bottom w:val="single" w:sz="8" w:space="0" w:color="auto"/>
              <w:right w:val="single" w:sz="8" w:space="0" w:color="auto"/>
            </w:tcBorders>
            <w:vAlign w:val="center"/>
          </w:tcPr>
          <w:p w14:paraId="5762AF02" w14:textId="77777777" w:rsidR="0066410C" w:rsidRPr="00832C4E" w:rsidRDefault="0066410C" w:rsidP="00F8649F">
            <w:pPr>
              <w:jc w:val="center"/>
              <w:rPr>
                <w:sz w:val="18"/>
                <w:szCs w:val="18"/>
              </w:rPr>
            </w:pPr>
            <w:r>
              <w:rPr>
                <w:sz w:val="18"/>
                <w:szCs w:val="18"/>
              </w:rPr>
              <w:t>Y</w:t>
            </w:r>
          </w:p>
        </w:tc>
        <w:tc>
          <w:tcPr>
            <w:tcW w:w="405" w:type="dxa"/>
            <w:tcBorders>
              <w:top w:val="single" w:sz="8" w:space="0" w:color="auto"/>
              <w:left w:val="single" w:sz="8" w:space="0" w:color="auto"/>
              <w:bottom w:val="single" w:sz="8" w:space="0" w:color="auto"/>
              <w:right w:val="single" w:sz="8" w:space="0" w:color="auto"/>
            </w:tcBorders>
            <w:vAlign w:val="center"/>
          </w:tcPr>
          <w:p w14:paraId="7FE0B8BD" w14:textId="77777777" w:rsidR="0066410C" w:rsidRPr="00832C4E" w:rsidRDefault="0066410C" w:rsidP="00F8649F">
            <w:pPr>
              <w:jc w:val="center"/>
              <w:rPr>
                <w:sz w:val="18"/>
                <w:szCs w:val="18"/>
              </w:rPr>
            </w:pPr>
            <w:r>
              <w:rPr>
                <w:sz w:val="18"/>
                <w:szCs w:val="18"/>
              </w:rPr>
              <w:t>-</w:t>
            </w:r>
          </w:p>
        </w:tc>
        <w:tc>
          <w:tcPr>
            <w:tcW w:w="405" w:type="dxa"/>
            <w:tcBorders>
              <w:top w:val="single" w:sz="8" w:space="0" w:color="auto"/>
              <w:left w:val="single" w:sz="8" w:space="0" w:color="auto"/>
              <w:bottom w:val="single" w:sz="8" w:space="0" w:color="auto"/>
              <w:right w:val="single" w:sz="8" w:space="0" w:color="auto"/>
            </w:tcBorders>
            <w:vAlign w:val="center"/>
          </w:tcPr>
          <w:p w14:paraId="6B1C22C5" w14:textId="77777777" w:rsidR="0066410C" w:rsidRPr="00832C4E" w:rsidRDefault="0066410C" w:rsidP="00F8649F">
            <w:pPr>
              <w:jc w:val="center"/>
              <w:rPr>
                <w:sz w:val="18"/>
                <w:szCs w:val="18"/>
              </w:rPr>
            </w:pPr>
            <w:r>
              <w:rPr>
                <w:sz w:val="18"/>
                <w:szCs w:val="18"/>
              </w:rPr>
              <w:t>Y</w:t>
            </w:r>
          </w:p>
        </w:tc>
        <w:tc>
          <w:tcPr>
            <w:tcW w:w="1455" w:type="dxa"/>
            <w:tcBorders>
              <w:top w:val="single" w:sz="8" w:space="0" w:color="auto"/>
              <w:left w:val="single" w:sz="8" w:space="0" w:color="auto"/>
              <w:bottom w:val="single" w:sz="8" w:space="0" w:color="auto"/>
              <w:right w:val="single" w:sz="8" w:space="0" w:color="auto"/>
            </w:tcBorders>
            <w:vAlign w:val="center"/>
          </w:tcPr>
          <w:p w14:paraId="316EC000" w14:textId="77777777" w:rsidR="0066410C" w:rsidRPr="00832C4E" w:rsidRDefault="0066410C" w:rsidP="00F8649F">
            <w:pPr>
              <w:spacing w:line="259" w:lineRule="auto"/>
              <w:jc w:val="center"/>
              <w:rPr>
                <w:sz w:val="18"/>
                <w:szCs w:val="18"/>
              </w:rPr>
            </w:pPr>
            <w:r>
              <w:rPr>
                <w:sz w:val="18"/>
                <w:szCs w:val="18"/>
              </w:rPr>
              <w:t>constitutional</w:t>
            </w:r>
          </w:p>
        </w:tc>
        <w:tc>
          <w:tcPr>
            <w:tcW w:w="4298" w:type="dxa"/>
            <w:tcBorders>
              <w:top w:val="single" w:sz="8" w:space="0" w:color="auto"/>
              <w:left w:val="single" w:sz="8" w:space="0" w:color="auto"/>
              <w:bottom w:val="single" w:sz="8" w:space="0" w:color="auto"/>
              <w:right w:val="single" w:sz="8" w:space="0" w:color="auto"/>
            </w:tcBorders>
            <w:vAlign w:val="center"/>
          </w:tcPr>
          <w:p w14:paraId="00C89127" w14:textId="63B6918E" w:rsidR="0066410C" w:rsidRPr="00C92E2D" w:rsidRDefault="0066410C" w:rsidP="00F8649F">
            <w:pPr>
              <w:jc w:val="center"/>
              <w:rPr>
                <w:sz w:val="18"/>
                <w:szCs w:val="18"/>
              </w:rPr>
            </w:pPr>
            <w:r>
              <w:rPr>
                <w:i/>
                <w:iCs/>
                <w:sz w:val="18"/>
                <w:szCs w:val="18"/>
              </w:rPr>
              <w:t>Rucho</w:t>
            </w:r>
            <w:ins w:id="513" w:author="Chase, Noah" w:date="2024-10-14T10:21:00Z" w16du:dateUtc="2024-10-14T14:21:00Z">
              <w:r w:rsidR="00E24BD1">
                <w:rPr>
                  <w:sz w:val="18"/>
                  <w:szCs w:val="18"/>
                </w:rPr>
                <w:t>’s</w:t>
              </w:r>
            </w:ins>
            <w:r>
              <w:rPr>
                <w:sz w:val="18"/>
                <w:szCs w:val="18"/>
              </w:rPr>
              <w:t xml:space="preserve"> </w:t>
            </w:r>
            <w:del w:id="514" w:author="Chase, Noah" w:date="2024-10-14T10:21:00Z" w16du:dateUtc="2024-10-14T14:21:00Z">
              <w:r w:rsidDel="00E24BD1">
                <w:rPr>
                  <w:sz w:val="18"/>
                  <w:szCs w:val="18"/>
                </w:rPr>
                <w:delText>D</w:delText>
              </w:r>
            </w:del>
            <w:ins w:id="515" w:author="Chase, Noah" w:date="2024-10-14T10:21:00Z" w16du:dateUtc="2024-10-14T14:21:00Z">
              <w:r w:rsidR="00E24BD1">
                <w:rPr>
                  <w:sz w:val="18"/>
                  <w:szCs w:val="18"/>
                </w:rPr>
                <w:t>d</w:t>
              </w:r>
            </w:ins>
            <w:r>
              <w:rPr>
                <w:sz w:val="18"/>
                <w:szCs w:val="18"/>
              </w:rPr>
              <w:t>issent’s definition, “(1) intent; (2) effects; and (3) causation</w:t>
            </w:r>
            <w:ins w:id="516" w:author="Chase, Noah" w:date="2024-10-14T10:21:00Z" w16du:dateUtc="2024-10-14T14:21:00Z">
              <w:r w:rsidR="00E24BD1">
                <w:rPr>
                  <w:sz w:val="18"/>
                  <w:szCs w:val="18"/>
                </w:rPr>
                <w:t>.</w:t>
              </w:r>
            </w:ins>
            <w:r>
              <w:rPr>
                <w:sz w:val="18"/>
                <w:szCs w:val="18"/>
              </w:rPr>
              <w:t>”</w:t>
            </w:r>
            <w:del w:id="517" w:author="Chase, Noah" w:date="2024-10-14T10:21:00Z" w16du:dateUtc="2024-10-14T14:21:00Z">
              <w:r w:rsidDel="00E24BD1">
                <w:rPr>
                  <w:sz w:val="18"/>
                  <w:szCs w:val="18"/>
                </w:rPr>
                <w:delText xml:space="preserve"> quoting Rucho (Kagan, J., dissenting 139 S. Ct. at 2516)</w:delText>
              </w:r>
            </w:del>
            <w:ins w:id="518" w:author="Chase, Noah" w:date="2024-10-14T10:17:00Z" w16du:dateUtc="2024-10-14T14:17:00Z">
              <w:r w:rsidR="00607E68">
                <w:rPr>
                  <w:rStyle w:val="FootnoteReference"/>
                  <w:sz w:val="18"/>
                  <w:szCs w:val="18"/>
                </w:rPr>
                <w:footnoteReference w:id="134"/>
              </w:r>
            </w:ins>
            <w:r>
              <w:rPr>
                <w:sz w:val="18"/>
                <w:szCs w:val="18"/>
              </w:rPr>
              <w:t xml:space="preserve"> </w:t>
            </w:r>
          </w:p>
        </w:tc>
      </w:tr>
      <w:tr w:rsidR="0066410C" w:rsidRPr="00832C4E" w14:paraId="73E8E8C7" w14:textId="77777777" w:rsidTr="00F8649F">
        <w:trPr>
          <w:trHeight w:val="300"/>
        </w:trPr>
        <w:tc>
          <w:tcPr>
            <w:tcW w:w="9630" w:type="dxa"/>
            <w:gridSpan w:val="9"/>
            <w:tcBorders>
              <w:top w:val="single" w:sz="8" w:space="0" w:color="auto"/>
              <w:left w:val="single" w:sz="8" w:space="0" w:color="auto"/>
              <w:bottom w:val="single" w:sz="8" w:space="0" w:color="auto"/>
              <w:right w:val="single" w:sz="8" w:space="0" w:color="auto"/>
            </w:tcBorders>
            <w:vAlign w:val="center"/>
          </w:tcPr>
          <w:p w14:paraId="0F6A165F" w14:textId="77777777" w:rsidR="0066410C" w:rsidRPr="00832C4E" w:rsidRDefault="0066410C" w:rsidP="00F8649F">
            <w:pPr>
              <w:jc w:val="center"/>
            </w:pPr>
            <w:r w:rsidRPr="00832C4E">
              <w:rPr>
                <w:sz w:val="18"/>
                <w:szCs w:val="18"/>
              </w:rPr>
              <w:t>NORTH CAROLINA</w:t>
            </w:r>
          </w:p>
        </w:tc>
      </w:tr>
      <w:tr w:rsidR="0066410C" w:rsidRPr="00832C4E" w14:paraId="68FE7E8F" w14:textId="77777777" w:rsidTr="00F8649F">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49370D92" w14:textId="77777777" w:rsidR="0066410C" w:rsidRPr="00832C4E" w:rsidRDefault="0066410C" w:rsidP="00F8649F">
            <w:pPr>
              <w:jc w:val="center"/>
              <w:rPr>
                <w:sz w:val="18"/>
                <w:szCs w:val="18"/>
              </w:rPr>
            </w:pPr>
            <w:r w:rsidRPr="00832C4E">
              <w:rPr>
                <w:i/>
                <w:iCs/>
                <w:sz w:val="18"/>
                <w:szCs w:val="18"/>
              </w:rPr>
              <w:t>Harper v. Hall (Harper II)</w:t>
            </w:r>
            <w:r w:rsidRPr="00832C4E">
              <w:rPr>
                <w:sz w:val="18"/>
                <w:szCs w:val="18"/>
              </w:rPr>
              <w:t>, 881 S.E.2d 156 (N.C. 2022)</w:t>
            </w:r>
            <w:commentRangeStart w:id="527"/>
            <w:commentRangeStart w:id="528"/>
            <w:r w:rsidRPr="00832C4E">
              <w:rPr>
                <w:rStyle w:val="FootnoteReference"/>
                <w:sz w:val="18"/>
                <w:szCs w:val="18"/>
              </w:rPr>
              <w:footnoteReference w:id="135"/>
            </w:r>
            <w:commentRangeEnd w:id="527"/>
            <w:r w:rsidRPr="00832C4E">
              <w:rPr>
                <w:rStyle w:val="CommentReference"/>
                <w:szCs w:val="20"/>
              </w:rPr>
              <w:commentReference w:id="527"/>
            </w:r>
            <w:commentRangeEnd w:id="528"/>
            <w:r w:rsidR="00DD3143">
              <w:rPr>
                <w:rStyle w:val="CommentReference"/>
                <w:szCs w:val="20"/>
              </w:rPr>
              <w:commentReference w:id="528"/>
            </w:r>
          </w:p>
        </w:tc>
        <w:tc>
          <w:tcPr>
            <w:tcW w:w="1035" w:type="dxa"/>
            <w:tcBorders>
              <w:top w:val="single" w:sz="8" w:space="0" w:color="auto"/>
              <w:left w:val="single" w:sz="8" w:space="0" w:color="auto"/>
              <w:bottom w:val="single" w:sz="8" w:space="0" w:color="auto"/>
              <w:right w:val="single" w:sz="8" w:space="0" w:color="auto"/>
            </w:tcBorders>
            <w:vAlign w:val="center"/>
          </w:tcPr>
          <w:p w14:paraId="6010723A" w14:textId="77777777" w:rsidR="0066410C" w:rsidRPr="00832C4E" w:rsidRDefault="0066410C" w:rsidP="00F8649F">
            <w:pPr>
              <w:jc w:val="center"/>
            </w:pPr>
            <w:r w:rsidRPr="00832C4E">
              <w:rPr>
                <w:sz w:val="18"/>
                <w:szCs w:val="18"/>
              </w:rPr>
              <w:t>(R) Legislature</w:t>
            </w:r>
          </w:p>
        </w:tc>
        <w:tc>
          <w:tcPr>
            <w:tcW w:w="45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71FB1341" w14:textId="77777777" w:rsidR="0066410C" w:rsidRPr="00832C4E" w:rsidRDefault="0066410C" w:rsidP="00F8649F">
            <w:pPr>
              <w:jc w:val="center"/>
              <w:rPr>
                <w:sz w:val="18"/>
                <w:szCs w:val="18"/>
              </w:rPr>
            </w:pPr>
            <w:r w:rsidRPr="00832C4E">
              <w:rPr>
                <w:sz w:val="18"/>
                <w:szCs w:val="18"/>
              </w:rPr>
              <w:t>Y</w:t>
            </w:r>
          </w:p>
        </w:tc>
        <w:tc>
          <w:tcPr>
            <w:tcW w:w="417"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481E8BF0" w14:textId="77777777" w:rsidR="0066410C" w:rsidRPr="00832C4E" w:rsidRDefault="0066410C" w:rsidP="00F8649F">
            <w:pPr>
              <w:spacing w:line="259" w:lineRule="auto"/>
              <w:jc w:val="center"/>
            </w:pPr>
            <w:r w:rsidRPr="00832C4E">
              <w:rPr>
                <w:color w:val="000000" w:themeColor="text1"/>
                <w:sz w:val="18"/>
                <w:szCs w:val="18"/>
              </w:rPr>
              <w:t>Y</w:t>
            </w:r>
          </w:p>
        </w:tc>
        <w:tc>
          <w:tcPr>
            <w:tcW w:w="405"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56EB629C" w14:textId="77777777" w:rsidR="0066410C" w:rsidRPr="00832C4E" w:rsidRDefault="0066410C" w:rsidP="00F8649F">
            <w:pPr>
              <w:spacing w:line="259" w:lineRule="auto"/>
              <w:jc w:val="center"/>
            </w:pPr>
            <w:r w:rsidRPr="00832C4E">
              <w:rPr>
                <w:color w:val="000000" w:themeColor="text1"/>
                <w:sz w:val="18"/>
                <w:szCs w:val="18"/>
              </w:rPr>
              <w:t>-</w:t>
            </w:r>
          </w:p>
        </w:tc>
        <w:tc>
          <w:tcPr>
            <w:tcW w:w="405"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1F32CE25" w14:textId="77777777" w:rsidR="0066410C" w:rsidRPr="00832C4E" w:rsidRDefault="0066410C" w:rsidP="00F8649F">
            <w:pPr>
              <w:spacing w:line="259" w:lineRule="auto"/>
              <w:jc w:val="center"/>
            </w:pPr>
            <w:r w:rsidRPr="00832C4E">
              <w:rPr>
                <w:color w:val="000000" w:themeColor="text1"/>
                <w:sz w:val="18"/>
                <w:szCs w:val="18"/>
              </w:rPr>
              <w:t>-</w:t>
            </w:r>
          </w:p>
        </w:tc>
        <w:tc>
          <w:tcPr>
            <w:tcW w:w="1455"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7B1B2240" w14:textId="77777777" w:rsidR="0066410C" w:rsidRPr="00832C4E" w:rsidRDefault="0066410C" w:rsidP="00F8649F">
            <w:pPr>
              <w:spacing w:line="259" w:lineRule="auto"/>
              <w:jc w:val="center"/>
              <w:rPr>
                <w:sz w:val="18"/>
                <w:szCs w:val="18"/>
              </w:rPr>
            </w:pPr>
            <w:r w:rsidRPr="00832C4E">
              <w:rPr>
                <w:sz w:val="18"/>
                <w:szCs w:val="18"/>
              </w:rPr>
              <w:t>4-3 unconstitutional (in part)</w:t>
            </w:r>
            <w:r w:rsidRPr="00832C4E">
              <w:rPr>
                <w:rStyle w:val="FootnoteReference"/>
                <w:sz w:val="18"/>
                <w:szCs w:val="18"/>
              </w:rPr>
              <w:footnoteReference w:id="136"/>
            </w:r>
          </w:p>
          <w:p w14:paraId="5AFDF606" w14:textId="77777777" w:rsidR="0066410C" w:rsidRPr="00832C4E" w:rsidRDefault="0066410C" w:rsidP="00F8649F">
            <w:pPr>
              <w:spacing w:line="259" w:lineRule="auto"/>
              <w:jc w:val="center"/>
              <w:rPr>
                <w:sz w:val="18"/>
                <w:szCs w:val="18"/>
              </w:rPr>
            </w:pPr>
          </w:p>
          <w:p w14:paraId="5BD418EC" w14:textId="77777777" w:rsidR="0066410C" w:rsidRPr="00832C4E" w:rsidRDefault="0066410C" w:rsidP="00F8649F">
            <w:pPr>
              <w:spacing w:line="259" w:lineRule="auto"/>
              <w:jc w:val="center"/>
              <w:rPr>
                <w:sz w:val="18"/>
                <w:szCs w:val="18"/>
              </w:rPr>
            </w:pPr>
            <w:r w:rsidRPr="00832C4E">
              <w:rPr>
                <w:sz w:val="18"/>
                <w:szCs w:val="18"/>
              </w:rPr>
              <w:t>4 (D)</w:t>
            </w:r>
          </w:p>
          <w:p w14:paraId="72CD0048" w14:textId="77777777" w:rsidR="0066410C" w:rsidRPr="00832C4E" w:rsidRDefault="0066410C" w:rsidP="00F8649F">
            <w:pPr>
              <w:spacing w:line="259" w:lineRule="auto"/>
              <w:jc w:val="center"/>
              <w:rPr>
                <w:sz w:val="18"/>
                <w:szCs w:val="18"/>
              </w:rPr>
            </w:pPr>
            <w:r w:rsidRPr="00832C4E">
              <w:rPr>
                <w:sz w:val="18"/>
                <w:szCs w:val="18"/>
              </w:rPr>
              <w:t>-</w:t>
            </w:r>
          </w:p>
          <w:p w14:paraId="3D90AF3C" w14:textId="77777777" w:rsidR="0066410C" w:rsidRPr="00832C4E" w:rsidRDefault="0066410C" w:rsidP="00F8649F">
            <w:pPr>
              <w:spacing w:line="259" w:lineRule="auto"/>
              <w:jc w:val="center"/>
              <w:rPr>
                <w:sz w:val="18"/>
                <w:szCs w:val="18"/>
              </w:rPr>
            </w:pPr>
            <w:r w:rsidRPr="00832C4E">
              <w:rPr>
                <w:sz w:val="18"/>
                <w:szCs w:val="18"/>
              </w:rPr>
              <w:t>3 (R)</w:t>
            </w:r>
          </w:p>
        </w:tc>
        <w:tc>
          <w:tcPr>
            <w:tcW w:w="4298" w:type="dxa"/>
            <w:tcBorders>
              <w:top w:val="single" w:sz="8" w:space="0" w:color="auto"/>
              <w:left w:val="single" w:sz="8" w:space="0" w:color="auto"/>
              <w:bottom w:val="single" w:sz="8" w:space="0" w:color="auto"/>
              <w:right w:val="single" w:sz="8" w:space="0" w:color="auto"/>
            </w:tcBorders>
            <w:vAlign w:val="center"/>
          </w:tcPr>
          <w:p w14:paraId="729F6BFB" w14:textId="77777777" w:rsidR="0066410C" w:rsidRPr="00832C4E" w:rsidRDefault="0066410C" w:rsidP="00F8649F">
            <w:pPr>
              <w:spacing w:line="259" w:lineRule="auto"/>
              <w:jc w:val="center"/>
              <w:rPr>
                <w:sz w:val="18"/>
                <w:szCs w:val="18"/>
              </w:rPr>
            </w:pPr>
            <w:r w:rsidRPr="00832C4E">
              <w:rPr>
                <w:sz w:val="18"/>
                <w:szCs w:val="18"/>
              </w:rPr>
              <w:t>"[W]hen a districting plan systematically makes it harder for individuals of one political party to elect a governing majority than individuals of another party of equal size based upon . . . partisanship, it deprives a voter of his or her fundamental right to equal voting power.”</w:t>
            </w:r>
            <w:r w:rsidRPr="00832C4E">
              <w:rPr>
                <w:rStyle w:val="FootnoteReference"/>
                <w:sz w:val="18"/>
                <w:szCs w:val="18"/>
              </w:rPr>
              <w:footnoteReference w:id="137"/>
            </w:r>
          </w:p>
        </w:tc>
      </w:tr>
      <w:tr w:rsidR="0066410C" w:rsidRPr="003C13B7" w14:paraId="47E71E6C" w14:textId="77777777" w:rsidTr="00F8649F">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064A0FE4" w14:textId="77777777" w:rsidR="0066410C" w:rsidRPr="00832C4E" w:rsidRDefault="0066410C" w:rsidP="00F8649F">
            <w:pPr>
              <w:jc w:val="center"/>
            </w:pPr>
            <w:r w:rsidRPr="00832C4E">
              <w:rPr>
                <w:i/>
                <w:iCs/>
                <w:sz w:val="18"/>
                <w:szCs w:val="18"/>
              </w:rPr>
              <w:t>Harper v. Hall (Harper III)</w:t>
            </w:r>
            <w:r w:rsidRPr="00832C4E">
              <w:rPr>
                <w:sz w:val="18"/>
                <w:szCs w:val="18"/>
              </w:rPr>
              <w:t>, 886 S.E.2d 393 (N.C. 2023)</w:t>
            </w:r>
          </w:p>
        </w:tc>
        <w:tc>
          <w:tcPr>
            <w:tcW w:w="1035"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62504C6F" w14:textId="77777777" w:rsidR="0066410C" w:rsidRPr="00832C4E" w:rsidRDefault="0066410C" w:rsidP="00F8649F">
            <w:pPr>
              <w:jc w:val="center"/>
            </w:pPr>
            <w:r w:rsidRPr="00832C4E">
              <w:rPr>
                <w:sz w:val="18"/>
                <w:szCs w:val="18"/>
              </w:rPr>
              <w:t>Court</w:t>
            </w:r>
          </w:p>
        </w:tc>
        <w:tc>
          <w:tcPr>
            <w:tcW w:w="45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3D91176A" w14:textId="77777777" w:rsidR="0066410C" w:rsidRPr="00832C4E" w:rsidRDefault="0066410C" w:rsidP="00F8649F">
            <w:pPr>
              <w:jc w:val="center"/>
            </w:pPr>
            <w:r w:rsidRPr="00832C4E">
              <w:rPr>
                <w:color w:val="000000" w:themeColor="text1"/>
                <w:sz w:val="18"/>
                <w:szCs w:val="18"/>
              </w:rPr>
              <w:t>-</w:t>
            </w:r>
          </w:p>
        </w:tc>
        <w:tc>
          <w:tcPr>
            <w:tcW w:w="417"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023C163A" w14:textId="77777777" w:rsidR="0066410C" w:rsidRPr="00832C4E" w:rsidRDefault="0066410C" w:rsidP="00F8649F">
            <w:pPr>
              <w:jc w:val="center"/>
            </w:pPr>
            <w:r w:rsidRPr="00832C4E">
              <w:rPr>
                <w:color w:val="000000" w:themeColor="text1"/>
                <w:sz w:val="18"/>
                <w:szCs w:val="18"/>
              </w:rPr>
              <w:t>-</w:t>
            </w:r>
          </w:p>
        </w:tc>
        <w:tc>
          <w:tcPr>
            <w:tcW w:w="405"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562D64F1" w14:textId="77777777" w:rsidR="0066410C" w:rsidRPr="00832C4E" w:rsidRDefault="0066410C" w:rsidP="00F8649F">
            <w:pPr>
              <w:jc w:val="center"/>
              <w:rPr>
                <w:color w:val="000000" w:themeColor="text1"/>
                <w:sz w:val="18"/>
                <w:szCs w:val="18"/>
              </w:rPr>
            </w:pPr>
            <w:r w:rsidRPr="00832C4E">
              <w:rPr>
                <w:color w:val="000000" w:themeColor="text1"/>
                <w:sz w:val="18"/>
                <w:szCs w:val="18"/>
              </w:rPr>
              <w:t>-</w:t>
            </w:r>
          </w:p>
        </w:tc>
        <w:tc>
          <w:tcPr>
            <w:tcW w:w="405"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26866266" w14:textId="77777777" w:rsidR="0066410C" w:rsidRPr="00832C4E" w:rsidRDefault="0066410C" w:rsidP="00F8649F">
            <w:pPr>
              <w:jc w:val="center"/>
            </w:pPr>
            <w:r w:rsidRPr="00832C4E">
              <w:rPr>
                <w:color w:val="000000" w:themeColor="text1"/>
                <w:sz w:val="18"/>
                <w:szCs w:val="18"/>
              </w:rPr>
              <w:t>-</w:t>
            </w:r>
          </w:p>
        </w:tc>
        <w:tc>
          <w:tcPr>
            <w:tcW w:w="1455"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0C799C4E" w14:textId="77777777" w:rsidR="0066410C" w:rsidRPr="00832C4E" w:rsidRDefault="0066410C" w:rsidP="00F8649F">
            <w:pPr>
              <w:jc w:val="center"/>
              <w:rPr>
                <w:sz w:val="18"/>
                <w:szCs w:val="18"/>
              </w:rPr>
            </w:pPr>
            <w:r w:rsidRPr="00832C4E">
              <w:rPr>
                <w:sz w:val="18"/>
                <w:szCs w:val="18"/>
              </w:rPr>
              <w:t>5-2 non</w:t>
            </w:r>
            <w:r w:rsidRPr="00832C4E">
              <w:rPr>
                <w:sz w:val="18"/>
                <w:szCs w:val="18"/>
              </w:rPr>
              <w:noBreakHyphen/>
              <w:t>justiciable</w:t>
            </w:r>
            <w:r w:rsidRPr="00832C4E">
              <w:rPr>
                <w:rStyle w:val="FootnoteReference"/>
                <w:sz w:val="18"/>
                <w:szCs w:val="18"/>
              </w:rPr>
              <w:footnoteReference w:id="138"/>
            </w:r>
          </w:p>
          <w:p w14:paraId="306E071F" w14:textId="77777777" w:rsidR="0066410C" w:rsidRPr="00832C4E" w:rsidRDefault="0066410C" w:rsidP="00F8649F">
            <w:pPr>
              <w:jc w:val="center"/>
              <w:rPr>
                <w:sz w:val="18"/>
                <w:szCs w:val="18"/>
              </w:rPr>
            </w:pPr>
          </w:p>
          <w:p w14:paraId="0813FF3D" w14:textId="77777777" w:rsidR="0066410C" w:rsidRPr="00832C4E" w:rsidRDefault="0066410C" w:rsidP="00F8649F">
            <w:pPr>
              <w:spacing w:line="259" w:lineRule="auto"/>
              <w:jc w:val="center"/>
            </w:pPr>
            <w:r w:rsidRPr="00832C4E">
              <w:rPr>
                <w:sz w:val="18"/>
                <w:szCs w:val="18"/>
              </w:rPr>
              <w:t>5 (R)</w:t>
            </w:r>
          </w:p>
          <w:p w14:paraId="02338BE0" w14:textId="77777777" w:rsidR="0066410C" w:rsidRPr="00832C4E" w:rsidRDefault="0066410C" w:rsidP="00F8649F">
            <w:pPr>
              <w:jc w:val="center"/>
              <w:rPr>
                <w:sz w:val="18"/>
                <w:szCs w:val="18"/>
              </w:rPr>
            </w:pPr>
            <w:r w:rsidRPr="00832C4E">
              <w:rPr>
                <w:sz w:val="18"/>
                <w:szCs w:val="18"/>
              </w:rPr>
              <w:t>-</w:t>
            </w:r>
          </w:p>
          <w:p w14:paraId="0E89B325" w14:textId="77777777" w:rsidR="0066410C" w:rsidRPr="00832C4E" w:rsidRDefault="0066410C" w:rsidP="00F8649F">
            <w:pPr>
              <w:jc w:val="center"/>
              <w:rPr>
                <w:sz w:val="18"/>
                <w:szCs w:val="18"/>
              </w:rPr>
            </w:pPr>
            <w:r w:rsidRPr="00832C4E">
              <w:rPr>
                <w:sz w:val="18"/>
                <w:szCs w:val="18"/>
              </w:rPr>
              <w:t>2 (D)</w:t>
            </w:r>
          </w:p>
        </w:tc>
        <w:tc>
          <w:tcPr>
            <w:tcW w:w="4298" w:type="dxa"/>
            <w:tcBorders>
              <w:top w:val="single" w:sz="8" w:space="0" w:color="auto"/>
              <w:left w:val="single" w:sz="8" w:space="0" w:color="auto"/>
              <w:bottom w:val="single" w:sz="8" w:space="0" w:color="auto"/>
              <w:right w:val="single" w:sz="8" w:space="0" w:color="auto"/>
            </w:tcBorders>
            <w:vAlign w:val="center"/>
          </w:tcPr>
          <w:p w14:paraId="53AA50B5" w14:textId="77777777" w:rsidR="0066410C" w:rsidRPr="003C13B7" w:rsidRDefault="0066410C" w:rsidP="00F8649F">
            <w:pPr>
              <w:jc w:val="center"/>
              <w:rPr>
                <w:sz w:val="18"/>
                <w:szCs w:val="18"/>
              </w:rPr>
            </w:pPr>
            <w:r w:rsidRPr="00832C4E">
              <w:rPr>
                <w:sz w:val="18"/>
                <w:szCs w:val="18"/>
              </w:rPr>
              <w:t>“There is no judicially manageable standard by which to adjudicate partisan gerrymandering claims.”</w:t>
            </w:r>
            <w:r w:rsidRPr="00832C4E">
              <w:rPr>
                <w:rStyle w:val="FootnoteReference"/>
                <w:sz w:val="18"/>
                <w:szCs w:val="18"/>
              </w:rPr>
              <w:footnoteReference w:id="139"/>
            </w:r>
            <w:r w:rsidRPr="003C13B7">
              <w:rPr>
                <w:sz w:val="18"/>
                <w:szCs w:val="18"/>
              </w:rPr>
              <w:t xml:space="preserve"> </w:t>
            </w:r>
          </w:p>
        </w:tc>
      </w:tr>
      <w:tr w:rsidR="0066410C" w:rsidRPr="003C13B7" w14:paraId="3D2F4AD3" w14:textId="77777777" w:rsidTr="00F8649F">
        <w:trPr>
          <w:trHeight w:val="300"/>
        </w:trPr>
        <w:tc>
          <w:tcPr>
            <w:tcW w:w="9630" w:type="dxa"/>
            <w:gridSpan w:val="9"/>
            <w:tcBorders>
              <w:top w:val="single" w:sz="8" w:space="0" w:color="auto"/>
              <w:left w:val="single" w:sz="8" w:space="0" w:color="auto"/>
              <w:bottom w:val="single" w:sz="8" w:space="0" w:color="auto"/>
              <w:right w:val="single" w:sz="8" w:space="0" w:color="auto"/>
            </w:tcBorders>
            <w:vAlign w:val="center"/>
          </w:tcPr>
          <w:p w14:paraId="0886F9F1" w14:textId="77777777" w:rsidR="0066410C" w:rsidRPr="00832C4E" w:rsidRDefault="0066410C" w:rsidP="00F8649F">
            <w:pPr>
              <w:jc w:val="center"/>
            </w:pPr>
            <w:r w:rsidRPr="00832C4E">
              <w:rPr>
                <w:sz w:val="18"/>
                <w:szCs w:val="18"/>
              </w:rPr>
              <w:t>UTAH</w:t>
            </w:r>
          </w:p>
        </w:tc>
      </w:tr>
      <w:tr w:rsidR="0066410C" w:rsidRPr="00832C4E" w14:paraId="2D47CC86" w14:textId="77777777" w:rsidTr="00F8649F">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5A5643F0" w14:textId="2B0FD954" w:rsidR="0066410C" w:rsidRPr="00832C4E" w:rsidRDefault="0066410C" w:rsidP="00F8649F">
            <w:pPr>
              <w:jc w:val="center"/>
            </w:pPr>
            <w:r w:rsidRPr="00832C4E">
              <w:rPr>
                <w:i/>
                <w:iCs/>
                <w:sz w:val="18"/>
                <w:szCs w:val="18"/>
              </w:rPr>
              <w:t>League of Women Voters of Utah v. Utah State Legislature</w:t>
            </w:r>
            <w:r w:rsidRPr="00832C4E">
              <w:rPr>
                <w:sz w:val="18"/>
                <w:szCs w:val="18"/>
              </w:rPr>
              <w:t xml:space="preserve">, </w:t>
            </w:r>
            <w:r w:rsidRPr="00832C4E">
              <w:rPr>
                <w:sz w:val="18"/>
                <w:szCs w:val="18"/>
              </w:rPr>
              <w:lastRenderedPageBreak/>
              <w:t xml:space="preserve">No. 220901712, </w:t>
            </w:r>
            <w:del w:id="541" w:author="Chase, Noah" w:date="2024-10-14T15:30:00Z" w16du:dateUtc="2024-10-14T19:30:00Z">
              <w:r w:rsidRPr="00832C4E" w:rsidDel="002342B1">
                <w:rPr>
                  <w:sz w:val="18"/>
                  <w:szCs w:val="18"/>
                </w:rPr>
                <w:delText xml:space="preserve">2022 WL 21745734 </w:delText>
              </w:r>
            </w:del>
            <w:r w:rsidRPr="00832C4E">
              <w:rPr>
                <w:sz w:val="18"/>
                <w:szCs w:val="18"/>
              </w:rPr>
              <w:t>(Utah Dist. Ct. Nov. 22, 2022)</w:t>
            </w:r>
          </w:p>
        </w:tc>
        <w:tc>
          <w:tcPr>
            <w:tcW w:w="1035" w:type="dxa"/>
            <w:tcBorders>
              <w:top w:val="nil"/>
              <w:left w:val="single" w:sz="8" w:space="0" w:color="auto"/>
              <w:bottom w:val="single" w:sz="8" w:space="0" w:color="auto"/>
              <w:right w:val="single" w:sz="8" w:space="0" w:color="auto"/>
            </w:tcBorders>
            <w:shd w:val="clear" w:color="auto" w:fill="FFFFFF" w:themeFill="background1"/>
            <w:vAlign w:val="center"/>
          </w:tcPr>
          <w:p w14:paraId="3A792C5F" w14:textId="77777777" w:rsidR="0066410C" w:rsidRPr="00832C4E" w:rsidRDefault="0066410C" w:rsidP="00F8649F">
            <w:pPr>
              <w:jc w:val="center"/>
            </w:pPr>
            <w:r w:rsidRPr="00832C4E">
              <w:rPr>
                <w:sz w:val="18"/>
                <w:szCs w:val="18"/>
              </w:rPr>
              <w:lastRenderedPageBreak/>
              <w:t>(R) Legislature</w:t>
            </w:r>
          </w:p>
        </w:tc>
        <w:tc>
          <w:tcPr>
            <w:tcW w:w="450" w:type="dxa"/>
            <w:tcBorders>
              <w:top w:val="nil"/>
              <w:left w:val="single" w:sz="8" w:space="0" w:color="auto"/>
              <w:bottom w:val="single" w:sz="8" w:space="0" w:color="auto"/>
              <w:right w:val="single" w:sz="8" w:space="0" w:color="auto"/>
            </w:tcBorders>
            <w:shd w:val="clear" w:color="auto" w:fill="FFFFFF" w:themeFill="background1"/>
            <w:vAlign w:val="center"/>
          </w:tcPr>
          <w:p w14:paraId="55A81EB7" w14:textId="77777777" w:rsidR="0066410C" w:rsidRPr="00832C4E" w:rsidRDefault="0066410C" w:rsidP="00F8649F">
            <w:pPr>
              <w:jc w:val="center"/>
            </w:pPr>
            <w:r w:rsidRPr="00832C4E">
              <w:t>-</w:t>
            </w:r>
          </w:p>
        </w:tc>
        <w:tc>
          <w:tcPr>
            <w:tcW w:w="417" w:type="dxa"/>
            <w:tcBorders>
              <w:top w:val="nil"/>
              <w:left w:val="single" w:sz="8" w:space="0" w:color="auto"/>
              <w:bottom w:val="single" w:sz="8" w:space="0" w:color="auto"/>
              <w:right w:val="single" w:sz="8" w:space="0" w:color="auto"/>
            </w:tcBorders>
            <w:shd w:val="clear" w:color="auto" w:fill="FFFFFF" w:themeFill="background1"/>
            <w:vAlign w:val="center"/>
          </w:tcPr>
          <w:p w14:paraId="2DAF2308" w14:textId="77777777" w:rsidR="0066410C" w:rsidRPr="00832C4E" w:rsidRDefault="0066410C" w:rsidP="00F8649F">
            <w:pPr>
              <w:jc w:val="center"/>
            </w:pPr>
            <w:r w:rsidRPr="00832C4E">
              <w:t>-</w:t>
            </w:r>
          </w:p>
        </w:tc>
        <w:tc>
          <w:tcPr>
            <w:tcW w:w="405" w:type="dxa"/>
            <w:tcBorders>
              <w:top w:val="nil"/>
              <w:left w:val="single" w:sz="8" w:space="0" w:color="auto"/>
              <w:bottom w:val="single" w:sz="8" w:space="0" w:color="auto"/>
              <w:right w:val="single" w:sz="8" w:space="0" w:color="auto"/>
            </w:tcBorders>
            <w:shd w:val="clear" w:color="auto" w:fill="FFFFFF" w:themeFill="background1"/>
            <w:vAlign w:val="center"/>
          </w:tcPr>
          <w:p w14:paraId="32DFA780" w14:textId="77777777" w:rsidR="0066410C" w:rsidRPr="00832C4E" w:rsidRDefault="0066410C" w:rsidP="00F8649F">
            <w:pPr>
              <w:jc w:val="center"/>
            </w:pPr>
            <w:r w:rsidRPr="00832C4E">
              <w:t>-</w:t>
            </w:r>
          </w:p>
        </w:tc>
        <w:tc>
          <w:tcPr>
            <w:tcW w:w="405" w:type="dxa"/>
            <w:tcBorders>
              <w:top w:val="nil"/>
              <w:left w:val="single" w:sz="8" w:space="0" w:color="auto"/>
              <w:bottom w:val="single" w:sz="8" w:space="0" w:color="auto"/>
              <w:right w:val="single" w:sz="8" w:space="0" w:color="auto"/>
            </w:tcBorders>
            <w:shd w:val="clear" w:color="auto" w:fill="FFFFFF" w:themeFill="background1"/>
            <w:vAlign w:val="center"/>
          </w:tcPr>
          <w:p w14:paraId="492998D0" w14:textId="77777777" w:rsidR="0066410C" w:rsidRPr="00832C4E" w:rsidRDefault="0066410C" w:rsidP="00F8649F">
            <w:pPr>
              <w:jc w:val="center"/>
            </w:pPr>
            <w:r w:rsidRPr="00832C4E">
              <w:t>-</w:t>
            </w:r>
          </w:p>
        </w:tc>
        <w:tc>
          <w:tcPr>
            <w:tcW w:w="1455" w:type="dxa"/>
            <w:tcBorders>
              <w:top w:val="nil"/>
              <w:left w:val="single" w:sz="8" w:space="0" w:color="auto"/>
              <w:bottom w:val="single" w:sz="8" w:space="0" w:color="auto"/>
              <w:right w:val="single" w:sz="8" w:space="0" w:color="auto"/>
            </w:tcBorders>
            <w:shd w:val="clear" w:color="auto" w:fill="FFFFFF" w:themeFill="background1"/>
            <w:vAlign w:val="center"/>
          </w:tcPr>
          <w:p w14:paraId="5BD8500F" w14:textId="77777777" w:rsidR="0066410C" w:rsidRPr="00832C4E" w:rsidRDefault="0066410C" w:rsidP="00F8649F">
            <w:pPr>
              <w:spacing w:line="259" w:lineRule="auto"/>
              <w:jc w:val="center"/>
              <w:rPr>
                <w:sz w:val="18"/>
                <w:szCs w:val="18"/>
              </w:rPr>
            </w:pPr>
            <w:r w:rsidRPr="00832C4E">
              <w:rPr>
                <w:sz w:val="18"/>
                <w:szCs w:val="18"/>
              </w:rPr>
              <w:t>Ongoing</w:t>
            </w:r>
            <w:r w:rsidRPr="00832C4E">
              <w:rPr>
                <w:rStyle w:val="FootnoteReference"/>
                <w:sz w:val="18"/>
                <w:szCs w:val="18"/>
              </w:rPr>
              <w:footnoteReference w:id="140"/>
            </w:r>
          </w:p>
        </w:tc>
        <w:tc>
          <w:tcPr>
            <w:tcW w:w="4298" w:type="dxa"/>
            <w:tcBorders>
              <w:top w:val="nil"/>
              <w:left w:val="single" w:sz="8" w:space="0" w:color="auto"/>
              <w:bottom w:val="single" w:sz="8" w:space="0" w:color="auto"/>
              <w:right w:val="single" w:sz="8" w:space="0" w:color="auto"/>
            </w:tcBorders>
            <w:vAlign w:val="center"/>
          </w:tcPr>
          <w:p w14:paraId="148429E4" w14:textId="77777777" w:rsidR="0066410C" w:rsidRPr="00832C4E" w:rsidRDefault="0066410C" w:rsidP="00F8649F">
            <w:pPr>
              <w:jc w:val="center"/>
            </w:pPr>
            <w:r w:rsidRPr="00832C4E">
              <w:rPr>
                <w:sz w:val="18"/>
                <w:szCs w:val="18"/>
              </w:rPr>
              <w:t>- </w:t>
            </w:r>
          </w:p>
        </w:tc>
      </w:tr>
    </w:tbl>
    <w:p w14:paraId="367DE91A" w14:textId="77777777" w:rsidR="0066410C" w:rsidRDefault="0066410C" w:rsidP="0066410C">
      <w:pPr>
        <w:pStyle w:val="BodyText"/>
        <w:spacing w:after="0" w:line="480" w:lineRule="auto"/>
      </w:pPr>
    </w:p>
    <w:p w14:paraId="17645BAC" w14:textId="77777777" w:rsidR="0066410C" w:rsidRPr="00D93CE0" w:rsidRDefault="0066410C" w:rsidP="0066410C">
      <w:pPr>
        <w:pStyle w:val="BodyText"/>
        <w:spacing w:after="0" w:line="480" w:lineRule="auto"/>
        <w:ind w:firstLine="720"/>
      </w:pPr>
      <w:r w:rsidRPr="00D93CE0">
        <w:t xml:space="preserve">There are several interesting features of </w:t>
      </w:r>
      <w:r w:rsidRPr="00FF152D">
        <w:t>Table 3</w:t>
      </w:r>
      <w:r w:rsidRPr="00D93CE0">
        <w:t>.</w:t>
      </w:r>
      <w:r>
        <w:t xml:space="preserve"> </w:t>
      </w:r>
      <w:r w:rsidRPr="00D93CE0">
        <w:t xml:space="preserve"> Among plans created after the 2020 census, there are five states where a court rejected a congressional plan.</w:t>
      </w:r>
      <w:r w:rsidRPr="00D93CE0">
        <w:rPr>
          <w:rStyle w:val="FootnoteReference"/>
        </w:rPr>
        <w:footnoteReference w:id="141"/>
      </w:r>
      <w:r>
        <w:t xml:space="preserve"> </w:t>
      </w:r>
      <w:r w:rsidRPr="00D93CE0">
        <w:t xml:space="preserve"> These include four states where the state legislature was responsible for the plan’s design, and a fifth, Pennsylvania, where the state high court rejected the lower court’s plan in lieu of a map passed by the legislature.</w:t>
      </w:r>
      <w:r w:rsidRPr="00D93CE0">
        <w:rPr>
          <w:rStyle w:val="FootnoteReference"/>
        </w:rPr>
        <w:footnoteReference w:id="142"/>
      </w:r>
      <w:r w:rsidRPr="00D93CE0">
        <w:t xml:space="preserve"> </w:t>
      </w:r>
    </w:p>
    <w:p w14:paraId="001D8511" w14:textId="77777777" w:rsidR="0066410C" w:rsidRPr="00832C4E" w:rsidRDefault="0066410C" w:rsidP="0066410C">
      <w:pPr>
        <w:pStyle w:val="BodyText"/>
        <w:spacing w:after="0" w:line="480" w:lineRule="auto"/>
        <w:ind w:firstLine="720"/>
      </w:pPr>
      <w:r w:rsidRPr="00D93CE0">
        <w:t xml:space="preserve">First, we see that of </w:t>
      </w:r>
      <w:r w:rsidRPr="00832C4E">
        <w:t>the court opinions finding unconstitutionality in the 2020 round, five made substantial use of two or more different categories of factors.</w:t>
      </w:r>
      <w:r w:rsidRPr="00832C4E">
        <w:rPr>
          <w:rFonts w:eastAsiaTheme="minorEastAsia"/>
          <w:vertAlign w:val="superscript"/>
        </w:rPr>
        <w:footnoteReference w:id="143"/>
      </w:r>
      <w:r w:rsidRPr="00832C4E">
        <w:t xml:space="preserve">  Second, four of the cases used Factor One (violation of good government criteria) and Factor Two (use of statistical criteria for evaluating the extent of gerrymandering), one court (New York) used three different factors, Factors Two, Three (process), and Four (deliberate intent to achieve partisan advantage),</w:t>
      </w:r>
      <w:r w:rsidRPr="00832C4E">
        <w:rPr>
          <w:rStyle w:val="FootnoteReference"/>
        </w:rPr>
        <w:footnoteReference w:id="144"/>
      </w:r>
      <w:r w:rsidRPr="00832C4E">
        <w:t xml:space="preserve"> and Maryland used three factors, Factor One, Two, and Four.</w:t>
      </w:r>
      <w:r w:rsidRPr="00832C4E">
        <w:rPr>
          <w:rStyle w:val="FootnoteReference"/>
        </w:rPr>
        <w:footnoteReference w:id="145"/>
      </w:r>
      <w:r w:rsidRPr="00832C4E">
        <w:t xml:space="preserve"> </w:t>
      </w:r>
    </w:p>
    <w:p w14:paraId="07869DC5" w14:textId="77777777" w:rsidR="0066410C" w:rsidRPr="00D93CE0" w:rsidRDefault="0066410C" w:rsidP="0066410C">
      <w:pPr>
        <w:pStyle w:val="BodyText"/>
        <w:spacing w:after="0" w:line="480" w:lineRule="auto"/>
        <w:ind w:firstLine="720"/>
        <w:rPr>
          <w:rFonts w:eastAsiaTheme="majorEastAsia"/>
        </w:rPr>
      </w:pPr>
      <w:r w:rsidRPr="00832C4E">
        <w:lastRenderedPageBreak/>
        <w:t>Looking at both the 2010 and 2020 round, all of the eight cases where there was a finding of unconstitutionality used either a finding of a violation based on statistical analyses (Factor Two) or deliberate intent to achieve partisan advantage to make their determination (Factor Four).</w:t>
      </w:r>
      <w:r w:rsidRPr="00832C4E">
        <w:rPr>
          <w:rStyle w:val="FootnoteReference"/>
        </w:rPr>
        <w:footnoteReference w:id="146"/>
      </w:r>
      <w:r w:rsidRPr="00832C4E">
        <w:t xml:space="preserve">  Third, we see that, despite the U.S. Suprem</w:t>
      </w:r>
      <w:r w:rsidRPr="00D93CE0">
        <w:t xml:space="preserve">e Court's ruling in </w:t>
      </w:r>
      <w:r w:rsidRPr="00D93CE0">
        <w:rPr>
          <w:i/>
          <w:iCs/>
        </w:rPr>
        <w:t>Rucho</w:t>
      </w:r>
      <w:r w:rsidRPr="00D93CE0">
        <w:t>, which essentially delegated partisan gerrymandering claims to state courts, two cases were dismissed due to non</w:t>
      </w:r>
      <w:r>
        <w:noBreakHyphen/>
      </w:r>
      <w:r w:rsidRPr="00D93CE0">
        <w:t xml:space="preserve">justiciability </w:t>
      </w:r>
      <w:r w:rsidRPr="00832C4E">
        <w:t>(Kansas and North Carolina).</w:t>
      </w:r>
      <w:r w:rsidRPr="00832C4E">
        <w:rPr>
          <w:rStyle w:val="FootnoteReference"/>
        </w:rPr>
        <w:footnoteReference w:id="147"/>
      </w:r>
      <w:r w:rsidRPr="00832C4E">
        <w:t xml:space="preserve">  Kansas has no provision in their state constitution prohibiting partisan gerrymandering (either direct or indirect), and North Carolina has an indirect prohibition on partisan gerrymandering claims.</w:t>
      </w:r>
      <w:r w:rsidRPr="00832C4E">
        <w:rPr>
          <w:rStyle w:val="FootnoteReference"/>
        </w:rPr>
        <w:footnoteReference w:id="148"/>
      </w:r>
      <w:r w:rsidRPr="00832C4E">
        <w:t xml:space="preserve">  Further, New Jersey, which concluded there was a failure to state a claim on which relief could be granted, also has no provision prohibiting partisan gerrymandering in their state constitution.</w:t>
      </w:r>
      <w:r w:rsidRPr="00832C4E">
        <w:rPr>
          <w:rStyle w:val="FootnoteReference"/>
        </w:rPr>
        <w:footnoteReference w:id="149"/>
      </w:r>
      <w:r w:rsidRPr="00832C4E">
        <w:rPr>
          <w:rFonts w:eastAsiaTheme="majorEastAsia"/>
        </w:rPr>
        <w:t xml:space="preserve">  </w:t>
      </w:r>
      <w:r w:rsidRPr="00832C4E">
        <w:t>Fourth, we see a surprisingly high proportion of states in our sample where the majority party in the legislature is different from the majority party in the state’s Supreme Court (Pennsylvania (twice), Kansas, and North Carolina (twice)).  Additionally, in half of the cases we see states with a majority party in the legislature that is different from the majority party that rendered the final decision in the case in the state court.</w:t>
      </w:r>
      <w:r w:rsidRPr="00832C4E">
        <w:rPr>
          <w:rStyle w:val="FootnoteReference"/>
        </w:rPr>
        <w:footnoteReference w:id="150"/>
      </w:r>
      <w:r w:rsidRPr="00832C4E">
        <w:t xml:space="preserve">  Finally, and perhaps most importantly, while there remains no clear consensus in the legal literature on how to define/operationalize a partisan gerrymander, two state courts in the 2010 round and four state courts in the 2020 round were able to develop </w:t>
      </w:r>
      <w:r w:rsidRPr="00832C4E">
        <w:rPr>
          <w:i/>
          <w:iCs/>
        </w:rPr>
        <w:lastRenderedPageBreak/>
        <w:t>judicially manageable standards</w:t>
      </w:r>
      <w:r w:rsidRPr="00832C4E">
        <w:t xml:space="preserve"> sufficient to identify and determine a partisan gerrymander.  These standards all seem to converge around</w:t>
      </w:r>
      <w:r w:rsidRPr="00D93CE0">
        <w:t xml:space="preserve"> a common idea that partisan gerrymandering occurs when there is an improper advantage based on political party affiliation. </w:t>
      </w:r>
      <w:r>
        <w:t xml:space="preserve"> </w:t>
      </w:r>
      <w:r w:rsidRPr="00D93CE0">
        <w:t>The academic literature on partisan gerrymandering generally emphasizes the use of various statistical metrics,</w:t>
      </w:r>
      <w:commentRangeStart w:id="549"/>
      <w:commentRangeStart w:id="550"/>
      <w:r>
        <w:rPr>
          <w:rStyle w:val="FootnoteReference"/>
        </w:rPr>
        <w:footnoteReference w:id="151"/>
      </w:r>
      <w:r w:rsidRPr="00D93CE0">
        <w:t xml:space="preserve"> </w:t>
      </w:r>
      <w:commentRangeEnd w:id="549"/>
      <w:r>
        <w:rPr>
          <w:rStyle w:val="CommentReference"/>
          <w:szCs w:val="20"/>
        </w:rPr>
        <w:commentReference w:id="549"/>
      </w:r>
      <w:commentRangeEnd w:id="550"/>
      <w:r>
        <w:rPr>
          <w:rStyle w:val="CommentReference"/>
          <w:szCs w:val="20"/>
        </w:rPr>
        <w:commentReference w:id="550"/>
      </w:r>
      <w:r w:rsidRPr="00D93CE0">
        <w:t xml:space="preserve">and </w:t>
      </w:r>
      <w:proofErr w:type="gramStart"/>
      <w:r w:rsidRPr="00D93CE0">
        <w:t>a majority of</w:t>
      </w:r>
      <w:proofErr w:type="gramEnd"/>
      <w:r w:rsidRPr="00D93CE0">
        <w:t xml:space="preserve"> the above cases followed suit, but traditional good government criteria continue to be an important factor in most cases.</w:t>
      </w:r>
      <w:r w:rsidRPr="00D93CE0">
        <w:rPr>
          <w:rFonts w:eastAsiaTheme="majorEastAsia"/>
        </w:rPr>
        <w:t xml:space="preserve"> </w:t>
      </w:r>
    </w:p>
    <w:p w14:paraId="525F31B5" w14:textId="77777777" w:rsidR="0066410C" w:rsidRPr="00832C4E" w:rsidRDefault="0066410C" w:rsidP="0066410C">
      <w:pPr>
        <w:jc w:val="center"/>
        <w:rPr>
          <w:rFonts w:cs="Times New Roman"/>
          <w:i/>
          <w:iCs/>
        </w:rPr>
      </w:pPr>
      <w:bookmarkStart w:id="557" w:name="_Hlk160378015"/>
      <w:r w:rsidRPr="00832C4E">
        <w:rPr>
          <w:rFonts w:cs="Times New Roman"/>
          <w:i/>
          <w:iCs/>
        </w:rPr>
        <w:t>C.  Is There (Indirect) Evidence That the Decisions of Individual State Supreme Court Justices on Partisan Gerrymandering Challenges to a Congressional Map Reflect Their Partisan Leanings?</w:t>
      </w:r>
    </w:p>
    <w:p w14:paraId="2902DC3D" w14:textId="77777777" w:rsidR="0066410C" w:rsidRPr="00832C4E" w:rsidRDefault="0066410C" w:rsidP="0066410C">
      <w:pPr>
        <w:jc w:val="center"/>
        <w:rPr>
          <w:rFonts w:cs="Times New Roman"/>
          <w:i/>
          <w:iCs/>
        </w:rPr>
      </w:pPr>
    </w:p>
    <w:bookmarkEnd w:id="557"/>
    <w:p w14:paraId="6DC7E580" w14:textId="77777777" w:rsidR="0066410C" w:rsidRDefault="0066410C" w:rsidP="0066410C">
      <w:pPr>
        <w:pStyle w:val="BodyText"/>
        <w:spacing w:after="0" w:line="480" w:lineRule="auto"/>
        <w:ind w:firstLine="720"/>
        <w:rPr>
          <w:rFonts w:eastAsiaTheme="majorEastAsia"/>
        </w:rPr>
      </w:pPr>
      <w:r w:rsidRPr="00832C4E">
        <w:rPr>
          <w:rFonts w:eastAsiaTheme="majorEastAsia"/>
        </w:rPr>
        <w:t>We begin with the presupposition that legal decision-makers make decisions based on what facts are in front of them.  Further, the legal provisions they use to inform their decisions are neutral applications of the law.  Regardless of the stated reasons for individual justice’s ultimate decisions about plan unconstitutionality, there is always the suspicion that underlying those stated reasons are hidden partisan motivations.  But we also believe that the breakdown of votes on the state courts, in terms of actual or inferred partisan affiliations of state court justices, can be used to create indirect evidence about the claim that partisan considerations affected the judicial outcomes in redistricting cases before state courts.</w:t>
      </w:r>
      <w:bookmarkStart w:id="558" w:name="_Ref149138732"/>
      <w:r w:rsidRPr="00832C4E">
        <w:rPr>
          <w:rStyle w:val="FootnoteReference"/>
        </w:rPr>
        <w:footnoteReference w:id="152"/>
      </w:r>
      <w:bookmarkEnd w:id="558"/>
      <w:r w:rsidRPr="00D93CE0">
        <w:rPr>
          <w:rFonts w:eastAsiaTheme="majorEastAsia"/>
        </w:rPr>
        <w:t xml:space="preserve"> </w:t>
      </w:r>
      <w:r>
        <w:rPr>
          <w:rFonts w:eastAsiaTheme="majorEastAsia"/>
        </w:rPr>
        <w:t xml:space="preserve"> </w:t>
      </w:r>
      <w:r w:rsidRPr="00D93CE0">
        <w:rPr>
          <w:rFonts w:eastAsiaTheme="majorEastAsia"/>
        </w:rPr>
        <w:t>We first focus on comparing the votes by justices and their relationship to the party that drew the map.</w:t>
      </w:r>
      <w:bookmarkStart w:id="565" w:name="_Ref148359203"/>
      <w:bookmarkStart w:id="566" w:name="Bookmark2"/>
      <w:commentRangeStart w:id="567"/>
      <w:commentRangeStart w:id="568"/>
      <w:r w:rsidRPr="00D93CE0">
        <w:rPr>
          <w:rFonts w:eastAsiaTheme="majorEastAsia"/>
          <w:vertAlign w:val="superscript"/>
        </w:rPr>
        <w:footnoteReference w:id="153"/>
      </w:r>
      <w:bookmarkEnd w:id="565"/>
      <w:bookmarkEnd w:id="566"/>
      <w:commentRangeEnd w:id="567"/>
      <w:r>
        <w:rPr>
          <w:rStyle w:val="CommentReference"/>
          <w:szCs w:val="20"/>
        </w:rPr>
        <w:commentReference w:id="567"/>
      </w:r>
      <w:commentRangeEnd w:id="568"/>
      <w:r>
        <w:rPr>
          <w:rStyle w:val="CommentReference"/>
          <w:szCs w:val="20"/>
        </w:rPr>
        <w:commentReference w:id="568"/>
      </w:r>
    </w:p>
    <w:p w14:paraId="28BC5B6F" w14:textId="77777777" w:rsidR="0066410C" w:rsidRPr="00832C4E" w:rsidRDefault="0066410C" w:rsidP="0066410C">
      <w:pPr>
        <w:pStyle w:val="BodyText"/>
        <w:spacing w:after="0" w:line="480" w:lineRule="auto"/>
        <w:ind w:firstLine="720"/>
        <w:rPr>
          <w:rFonts w:eastAsiaTheme="majorEastAsia"/>
        </w:rPr>
      </w:pPr>
      <w:r w:rsidRPr="00D93CE0">
        <w:rPr>
          <w:rFonts w:eastAsiaTheme="majorEastAsia"/>
          <w:i/>
          <w:iCs/>
        </w:rPr>
        <w:lastRenderedPageBreak/>
        <w:t>Hypothesis 3a</w:t>
      </w:r>
      <w:r w:rsidRPr="00D93CE0">
        <w:rPr>
          <w:rFonts w:eastAsiaTheme="majorEastAsia"/>
        </w:rPr>
        <w:t xml:space="preserve">: </w:t>
      </w:r>
      <w:r w:rsidRPr="00832C4E">
        <w:rPr>
          <w:rFonts w:eastAsiaTheme="majorEastAsia"/>
        </w:rPr>
        <w:t>Democratic or Republican appointed justices would be more likely to vote down a plan proposed by the opposing party, or a plan that seems to favor the opposing party.</w:t>
      </w:r>
    </w:p>
    <w:p w14:paraId="5D0C7595" w14:textId="77777777" w:rsidR="0066410C" w:rsidRPr="00832C4E" w:rsidRDefault="0066410C" w:rsidP="0066410C">
      <w:pPr>
        <w:pStyle w:val="BodyText"/>
        <w:spacing w:after="0" w:line="480" w:lineRule="auto"/>
        <w:ind w:firstLine="720"/>
        <w:rPr>
          <w:rFonts w:eastAsiaTheme="majorEastAsia"/>
        </w:rPr>
      </w:pPr>
      <w:r w:rsidRPr="00832C4E">
        <w:rPr>
          <w:rFonts w:eastAsiaTheme="majorEastAsia"/>
          <w:i/>
          <w:iCs/>
        </w:rPr>
        <w:t>Hypothesis 3b</w:t>
      </w:r>
      <w:r w:rsidRPr="00832C4E">
        <w:rPr>
          <w:rFonts w:eastAsiaTheme="majorEastAsia"/>
        </w:rPr>
        <w:t>: Regardless of which party drew the map, Republican aligned justices would be less likely to find plans to be partisan gerrymanders than Democratic aligned justices.</w:t>
      </w:r>
    </w:p>
    <w:p w14:paraId="4207C12D" w14:textId="77777777" w:rsidR="0066410C" w:rsidRPr="00832C4E" w:rsidRDefault="0066410C" w:rsidP="0066410C">
      <w:pPr>
        <w:pStyle w:val="BodyText"/>
        <w:spacing w:after="0" w:line="480" w:lineRule="auto"/>
        <w:rPr>
          <w:rFonts w:eastAsiaTheme="majorEastAsia"/>
        </w:rPr>
      </w:pPr>
      <w:r w:rsidRPr="00832C4E">
        <w:rPr>
          <w:rFonts w:eastAsiaTheme="majorEastAsia"/>
        </w:rPr>
        <w:t>Hypothesis 3a is straightforward, in that one expectation is that justices are not entirely independent of politics, and therefore rule on cases in ways that match their partisan tendencies.</w:t>
      </w:r>
      <w:r w:rsidRPr="00832C4E">
        <w:rPr>
          <w:rStyle w:val="FootnoteReference"/>
        </w:rPr>
        <w:footnoteReference w:id="154"/>
      </w:r>
    </w:p>
    <w:p w14:paraId="3E8AB257" w14:textId="77777777" w:rsidR="0066410C" w:rsidRPr="00D93CE0" w:rsidRDefault="0066410C" w:rsidP="0066410C">
      <w:pPr>
        <w:pStyle w:val="BodyText"/>
        <w:spacing w:after="0" w:line="480" w:lineRule="auto"/>
        <w:ind w:firstLine="720"/>
        <w:rPr>
          <w:rFonts w:eastAsiaTheme="majorEastAsia"/>
        </w:rPr>
      </w:pPr>
      <w:r w:rsidRPr="00832C4E">
        <w:rPr>
          <w:rFonts w:eastAsiaTheme="majorEastAsia"/>
        </w:rPr>
        <w:t xml:space="preserve">Table 4 allows us to examine these hypotheses.  This table examines the number of Republican or Democratic affiliated justices that voted in favor of the decision, displayed as a percentage of the total number of justices from the majority or minority party.  For example, in </w:t>
      </w:r>
      <w:r w:rsidRPr="00832C4E">
        <w:rPr>
          <w:rFonts w:eastAsiaTheme="majorEastAsia"/>
        </w:rPr>
        <w:lastRenderedPageBreak/>
        <w:t xml:space="preserve">Florida, the congressional map was drawn by a Republican legislature after 2010.  There were six Republican justices who voted in </w:t>
      </w:r>
      <w:r w:rsidRPr="00832C4E">
        <w:rPr>
          <w:rFonts w:eastAsiaTheme="majorEastAsia"/>
          <w:i/>
          <w:iCs/>
        </w:rPr>
        <w:t>League of Women Voters of Florida</w:t>
      </w:r>
      <w:r w:rsidRPr="00832C4E">
        <w:rPr>
          <w:rFonts w:eastAsiaTheme="majorEastAsia"/>
        </w:rPr>
        <w:t>.</w:t>
      </w:r>
      <w:r w:rsidRPr="00832C4E">
        <w:rPr>
          <w:rStyle w:val="FootnoteReference"/>
          <w:rFonts w:eastAsiaTheme="majorEastAsia"/>
        </w:rPr>
        <w:footnoteReference w:id="155"/>
      </w:r>
      <w:r w:rsidRPr="00832C4E">
        <w:rPr>
          <w:rFonts w:eastAsiaTheme="majorEastAsia"/>
          <w:i/>
          <w:iCs/>
        </w:rPr>
        <w:t xml:space="preserve"> </w:t>
      </w:r>
      <w:r w:rsidRPr="00832C4E">
        <w:rPr>
          <w:rFonts w:eastAsiaTheme="majorEastAsia"/>
        </w:rPr>
        <w:t xml:space="preserve"> Four of those six justices voted that the plan was unconstitutional and two rejected the claim of partisan gerrymandering, leading to 66.6% majority party agreement with the decision</w:t>
      </w:r>
      <w:r w:rsidRPr="00D93CE0">
        <w:rPr>
          <w:rFonts w:eastAsiaTheme="majorEastAsia"/>
        </w:rPr>
        <w:t>.</w:t>
      </w:r>
      <w:r w:rsidRPr="00D93CE0">
        <w:rPr>
          <w:rStyle w:val="FootnoteReference"/>
        </w:rPr>
        <w:footnoteReference w:id="156"/>
      </w:r>
    </w:p>
    <w:p w14:paraId="69E88906" w14:textId="77777777" w:rsidR="0066410C" w:rsidRPr="00664FA8" w:rsidRDefault="0066410C" w:rsidP="0066410C">
      <w:pPr>
        <w:pStyle w:val="BodyText"/>
        <w:spacing w:after="0"/>
        <w:jc w:val="center"/>
      </w:pPr>
      <w:r w:rsidRPr="00664FA8">
        <w:rPr>
          <w:rFonts w:eastAsiaTheme="majorEastAsia"/>
          <w:i/>
          <w:iCs/>
        </w:rPr>
        <w:t>Table 4</w:t>
      </w:r>
      <w:r w:rsidRPr="00664FA8">
        <w:rPr>
          <w:rFonts w:eastAsiaTheme="majorEastAsia"/>
        </w:rPr>
        <w:t xml:space="preserve">.  </w:t>
      </w:r>
      <w:r w:rsidRPr="00664FA8">
        <w:t>Majority and Minority Party Justice Agreement with the Decision</w:t>
      </w:r>
      <w:commentRangeStart w:id="579"/>
      <w:commentRangeStart w:id="580"/>
      <w:r w:rsidRPr="00664FA8">
        <w:rPr>
          <w:rStyle w:val="FootnoteReference"/>
        </w:rPr>
        <w:footnoteReference w:id="157"/>
      </w:r>
      <w:commentRangeEnd w:id="579"/>
      <w:r>
        <w:rPr>
          <w:rStyle w:val="CommentReference"/>
          <w:szCs w:val="20"/>
        </w:rPr>
        <w:commentReference w:id="579"/>
      </w:r>
      <w:commentRangeEnd w:id="580"/>
      <w:r w:rsidR="00EB46A2">
        <w:rPr>
          <w:rStyle w:val="CommentReference"/>
          <w:szCs w:val="20"/>
        </w:rPr>
        <w:commentReference w:id="580"/>
      </w:r>
    </w:p>
    <w:tbl>
      <w:tblPr>
        <w:tblW w:w="9237" w:type="dxa"/>
        <w:jc w:val="center"/>
        <w:tblLook w:val="04A0" w:firstRow="1" w:lastRow="0" w:firstColumn="1" w:lastColumn="0" w:noHBand="0" w:noVBand="1"/>
      </w:tblPr>
      <w:tblGrid>
        <w:gridCol w:w="5035"/>
        <w:gridCol w:w="1350"/>
        <w:gridCol w:w="1480"/>
        <w:gridCol w:w="1372"/>
      </w:tblGrid>
      <w:tr w:rsidR="0066410C" w:rsidRPr="003C13B7" w14:paraId="17713411" w14:textId="77777777" w:rsidTr="00F8649F">
        <w:trPr>
          <w:jc w:val="center"/>
        </w:trPr>
        <w:tc>
          <w:tcPr>
            <w:tcW w:w="50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DD87B8" w14:textId="77777777" w:rsidR="0066410C" w:rsidRPr="003C13B7" w:rsidRDefault="0066410C" w:rsidP="00F8649F">
            <w:pPr>
              <w:jc w:val="center"/>
              <w:rPr>
                <w:b/>
                <w:bCs/>
                <w:color w:val="000000"/>
                <w:sz w:val="19"/>
                <w:szCs w:val="19"/>
              </w:rPr>
            </w:pPr>
            <w:r w:rsidRPr="003C13B7">
              <w:rPr>
                <w:b/>
                <w:bCs/>
                <w:color w:val="000000"/>
                <w:sz w:val="19"/>
                <w:szCs w:val="19"/>
              </w:rPr>
              <w:t>State</w:t>
            </w:r>
          </w:p>
        </w:tc>
        <w:tc>
          <w:tcPr>
            <w:tcW w:w="1350" w:type="dxa"/>
            <w:tcBorders>
              <w:top w:val="single" w:sz="4" w:space="0" w:color="auto"/>
              <w:left w:val="nil"/>
              <w:bottom w:val="single" w:sz="4" w:space="0" w:color="auto"/>
              <w:right w:val="single" w:sz="4" w:space="0" w:color="auto"/>
            </w:tcBorders>
            <w:shd w:val="clear" w:color="auto" w:fill="D9D9D9" w:themeFill="background1" w:themeFillShade="D9"/>
            <w:hideMark/>
          </w:tcPr>
          <w:p w14:paraId="05AC5DD6" w14:textId="77777777" w:rsidR="0066410C" w:rsidRPr="003C13B7" w:rsidRDefault="0066410C" w:rsidP="00F8649F">
            <w:pPr>
              <w:jc w:val="center"/>
              <w:rPr>
                <w:b/>
                <w:bCs/>
                <w:color w:val="000000"/>
                <w:sz w:val="19"/>
                <w:szCs w:val="19"/>
              </w:rPr>
            </w:pPr>
            <w:r w:rsidRPr="003C13B7">
              <w:rPr>
                <w:b/>
                <w:bCs/>
                <w:color w:val="000000"/>
                <w:sz w:val="19"/>
                <w:szCs w:val="19"/>
              </w:rPr>
              <w:t>Majority Party</w:t>
            </w:r>
          </w:p>
        </w:tc>
        <w:tc>
          <w:tcPr>
            <w:tcW w:w="1480" w:type="dxa"/>
            <w:tcBorders>
              <w:top w:val="single" w:sz="4" w:space="0" w:color="auto"/>
              <w:left w:val="nil"/>
              <w:bottom w:val="single" w:sz="4" w:space="0" w:color="auto"/>
              <w:right w:val="single" w:sz="4" w:space="0" w:color="auto"/>
            </w:tcBorders>
            <w:shd w:val="clear" w:color="auto" w:fill="D9D9D9" w:themeFill="background1" w:themeFillShade="D9"/>
            <w:hideMark/>
          </w:tcPr>
          <w:p w14:paraId="409892DD" w14:textId="77777777" w:rsidR="0066410C" w:rsidRPr="003C13B7" w:rsidRDefault="0066410C" w:rsidP="00F8649F">
            <w:pPr>
              <w:jc w:val="center"/>
              <w:rPr>
                <w:b/>
                <w:bCs/>
                <w:color w:val="000000"/>
                <w:sz w:val="19"/>
                <w:szCs w:val="19"/>
              </w:rPr>
            </w:pPr>
            <w:r w:rsidRPr="003C13B7">
              <w:rPr>
                <w:b/>
                <w:bCs/>
                <w:color w:val="000000"/>
                <w:sz w:val="19"/>
                <w:szCs w:val="19"/>
              </w:rPr>
              <w:t xml:space="preserve">Majority Party        </w:t>
            </w:r>
            <w:r>
              <w:rPr>
                <w:b/>
                <w:bCs/>
                <w:color w:val="000000"/>
                <w:sz w:val="19"/>
                <w:szCs w:val="19"/>
              </w:rPr>
              <w:t xml:space="preserve"> </w:t>
            </w:r>
            <w:r w:rsidRPr="003C13B7">
              <w:rPr>
                <w:b/>
                <w:bCs/>
                <w:color w:val="000000"/>
                <w:sz w:val="19"/>
                <w:szCs w:val="19"/>
              </w:rPr>
              <w:t>(% agreement with decis</w:t>
            </w:r>
            <w:r w:rsidRPr="00EC6CF8">
              <w:rPr>
                <w:b/>
                <w:bCs/>
                <w:color w:val="000000"/>
                <w:sz w:val="19"/>
                <w:szCs w:val="19"/>
              </w:rPr>
              <w:t>ion)</w:t>
            </w:r>
          </w:p>
        </w:tc>
        <w:tc>
          <w:tcPr>
            <w:tcW w:w="1372" w:type="dxa"/>
            <w:tcBorders>
              <w:top w:val="single" w:sz="4" w:space="0" w:color="auto"/>
              <w:left w:val="nil"/>
              <w:bottom w:val="single" w:sz="4" w:space="0" w:color="auto"/>
              <w:right w:val="single" w:sz="4" w:space="0" w:color="auto"/>
            </w:tcBorders>
            <w:shd w:val="clear" w:color="auto" w:fill="D9D9D9" w:themeFill="background1" w:themeFillShade="D9"/>
            <w:hideMark/>
          </w:tcPr>
          <w:p w14:paraId="38470400" w14:textId="77777777" w:rsidR="0066410C" w:rsidRPr="003C13B7" w:rsidRDefault="0066410C" w:rsidP="00F8649F">
            <w:pPr>
              <w:jc w:val="center"/>
              <w:rPr>
                <w:b/>
                <w:bCs/>
                <w:color w:val="000000"/>
                <w:sz w:val="19"/>
                <w:szCs w:val="19"/>
              </w:rPr>
            </w:pPr>
            <w:r w:rsidRPr="003C13B7">
              <w:rPr>
                <w:b/>
                <w:bCs/>
                <w:color w:val="000000"/>
                <w:sz w:val="19"/>
                <w:szCs w:val="19"/>
              </w:rPr>
              <w:t>Minority Party (% agreement with decision)</w:t>
            </w:r>
          </w:p>
        </w:tc>
      </w:tr>
      <w:tr w:rsidR="0066410C" w:rsidRPr="003C13B7" w14:paraId="7C0D1B4A" w14:textId="77777777" w:rsidTr="00F8649F">
        <w:trPr>
          <w:jc w:val="center"/>
        </w:trPr>
        <w:tc>
          <w:tcPr>
            <w:tcW w:w="9237" w:type="dxa"/>
            <w:gridSpan w:val="4"/>
            <w:tcBorders>
              <w:top w:val="single" w:sz="4" w:space="0" w:color="auto"/>
              <w:left w:val="single" w:sz="4" w:space="0" w:color="auto"/>
              <w:bottom w:val="single" w:sz="4" w:space="0" w:color="auto"/>
              <w:right w:val="single" w:sz="4" w:space="0" w:color="000000" w:themeColor="text1"/>
            </w:tcBorders>
            <w:shd w:val="clear" w:color="auto" w:fill="D9D9D9" w:themeFill="background1" w:themeFillShade="D9"/>
            <w:hideMark/>
          </w:tcPr>
          <w:p w14:paraId="6CE72F43" w14:textId="77777777" w:rsidR="0066410C" w:rsidRPr="003C13B7" w:rsidRDefault="0066410C" w:rsidP="00F8649F">
            <w:pPr>
              <w:jc w:val="center"/>
              <w:rPr>
                <w:b/>
                <w:bCs/>
                <w:color w:val="000000"/>
                <w:sz w:val="18"/>
                <w:szCs w:val="18"/>
              </w:rPr>
            </w:pPr>
            <w:r w:rsidRPr="003C13B7">
              <w:rPr>
                <w:b/>
                <w:bCs/>
                <w:color w:val="000000"/>
                <w:sz w:val="18"/>
                <w:szCs w:val="18"/>
              </w:rPr>
              <w:t>Ruled Unconstitutional</w:t>
            </w:r>
          </w:p>
        </w:tc>
      </w:tr>
      <w:tr w:rsidR="0066410C" w:rsidRPr="003C13B7" w14:paraId="449DB311" w14:textId="77777777" w:rsidTr="00F8649F">
        <w:trPr>
          <w:jc w:val="center"/>
        </w:trPr>
        <w:tc>
          <w:tcPr>
            <w:tcW w:w="5035" w:type="dxa"/>
            <w:tcBorders>
              <w:top w:val="nil"/>
              <w:left w:val="single" w:sz="4" w:space="0" w:color="auto"/>
              <w:bottom w:val="single" w:sz="4" w:space="0" w:color="auto"/>
              <w:right w:val="single" w:sz="4" w:space="0" w:color="auto"/>
            </w:tcBorders>
            <w:shd w:val="clear" w:color="auto" w:fill="auto"/>
            <w:hideMark/>
          </w:tcPr>
          <w:p w14:paraId="1DDCF320" w14:textId="77777777" w:rsidR="0066410C" w:rsidRPr="003C13B7" w:rsidRDefault="0066410C" w:rsidP="00F8649F">
            <w:pPr>
              <w:rPr>
                <w:color w:val="000000"/>
                <w:sz w:val="18"/>
                <w:szCs w:val="18"/>
              </w:rPr>
            </w:pPr>
            <w:r w:rsidRPr="003C13B7">
              <w:rPr>
                <w:color w:val="000000"/>
                <w:sz w:val="18"/>
                <w:szCs w:val="18"/>
              </w:rPr>
              <w:t xml:space="preserve">FLORIDA (2015) </w:t>
            </w:r>
          </w:p>
        </w:tc>
        <w:tc>
          <w:tcPr>
            <w:tcW w:w="1350" w:type="dxa"/>
            <w:tcBorders>
              <w:top w:val="nil"/>
              <w:left w:val="nil"/>
              <w:bottom w:val="single" w:sz="4" w:space="0" w:color="auto"/>
              <w:right w:val="single" w:sz="4" w:space="0" w:color="auto"/>
            </w:tcBorders>
            <w:shd w:val="clear" w:color="auto" w:fill="auto"/>
            <w:hideMark/>
          </w:tcPr>
          <w:p w14:paraId="4067D53D" w14:textId="77777777" w:rsidR="0066410C" w:rsidRPr="003C13B7" w:rsidRDefault="0066410C" w:rsidP="00F8649F">
            <w:pPr>
              <w:jc w:val="center"/>
              <w:rPr>
                <w:color w:val="000000"/>
                <w:sz w:val="18"/>
                <w:szCs w:val="18"/>
              </w:rPr>
            </w:pPr>
            <w:r w:rsidRPr="003C13B7">
              <w:rPr>
                <w:color w:val="000000"/>
                <w:sz w:val="18"/>
                <w:szCs w:val="18"/>
              </w:rPr>
              <w:t>R</w:t>
            </w:r>
          </w:p>
        </w:tc>
        <w:tc>
          <w:tcPr>
            <w:tcW w:w="1480" w:type="dxa"/>
            <w:tcBorders>
              <w:top w:val="nil"/>
              <w:left w:val="nil"/>
              <w:bottom w:val="single" w:sz="4" w:space="0" w:color="auto"/>
              <w:right w:val="single" w:sz="4" w:space="0" w:color="auto"/>
            </w:tcBorders>
            <w:shd w:val="clear" w:color="auto" w:fill="auto"/>
            <w:hideMark/>
          </w:tcPr>
          <w:p w14:paraId="6A6C4AFE" w14:textId="77777777" w:rsidR="0066410C" w:rsidRPr="003C13B7" w:rsidRDefault="0066410C" w:rsidP="00F8649F">
            <w:pPr>
              <w:jc w:val="center"/>
              <w:rPr>
                <w:color w:val="000000"/>
                <w:sz w:val="18"/>
                <w:szCs w:val="18"/>
              </w:rPr>
            </w:pPr>
            <w:r w:rsidRPr="003C13B7">
              <w:rPr>
                <w:color w:val="000000"/>
                <w:sz w:val="18"/>
                <w:szCs w:val="18"/>
              </w:rPr>
              <w:t>66.6% (4/6)</w:t>
            </w:r>
          </w:p>
        </w:tc>
        <w:tc>
          <w:tcPr>
            <w:tcW w:w="1372" w:type="dxa"/>
            <w:tcBorders>
              <w:top w:val="nil"/>
              <w:left w:val="nil"/>
              <w:bottom w:val="single" w:sz="4" w:space="0" w:color="auto"/>
              <w:right w:val="single" w:sz="4" w:space="0" w:color="auto"/>
            </w:tcBorders>
            <w:shd w:val="clear" w:color="auto" w:fill="auto"/>
            <w:hideMark/>
          </w:tcPr>
          <w:p w14:paraId="5785D733" w14:textId="77777777" w:rsidR="0066410C" w:rsidRPr="003C13B7" w:rsidRDefault="0066410C" w:rsidP="00F8649F">
            <w:pPr>
              <w:jc w:val="center"/>
              <w:rPr>
                <w:color w:val="000000"/>
                <w:sz w:val="18"/>
                <w:szCs w:val="18"/>
              </w:rPr>
            </w:pPr>
            <w:r w:rsidRPr="003C13B7">
              <w:rPr>
                <w:color w:val="000000"/>
                <w:sz w:val="18"/>
                <w:szCs w:val="18"/>
              </w:rPr>
              <w:t>100% (1/1)</w:t>
            </w:r>
          </w:p>
        </w:tc>
      </w:tr>
      <w:tr w:rsidR="0066410C" w:rsidRPr="003C13B7" w14:paraId="3CCB9DF0" w14:textId="77777777" w:rsidTr="00F8649F">
        <w:trPr>
          <w:jc w:val="center"/>
        </w:trPr>
        <w:tc>
          <w:tcPr>
            <w:tcW w:w="5035" w:type="dxa"/>
            <w:tcBorders>
              <w:top w:val="nil"/>
              <w:left w:val="single" w:sz="4" w:space="0" w:color="auto"/>
              <w:bottom w:val="single" w:sz="4" w:space="0" w:color="auto"/>
              <w:right w:val="single" w:sz="4" w:space="0" w:color="auto"/>
            </w:tcBorders>
            <w:shd w:val="clear" w:color="auto" w:fill="auto"/>
            <w:hideMark/>
          </w:tcPr>
          <w:p w14:paraId="70EB7075" w14:textId="77777777" w:rsidR="0066410C" w:rsidRPr="003C13B7" w:rsidRDefault="0066410C" w:rsidP="00F8649F">
            <w:pPr>
              <w:rPr>
                <w:color w:val="000000"/>
                <w:sz w:val="18"/>
                <w:szCs w:val="18"/>
              </w:rPr>
            </w:pPr>
            <w:r w:rsidRPr="003C13B7">
              <w:rPr>
                <w:color w:val="000000"/>
                <w:sz w:val="18"/>
                <w:szCs w:val="18"/>
              </w:rPr>
              <w:t>PENNSYLVANIA (2018)</w:t>
            </w:r>
          </w:p>
        </w:tc>
        <w:tc>
          <w:tcPr>
            <w:tcW w:w="1350" w:type="dxa"/>
            <w:tcBorders>
              <w:top w:val="nil"/>
              <w:left w:val="nil"/>
              <w:bottom w:val="single" w:sz="4" w:space="0" w:color="auto"/>
              <w:right w:val="single" w:sz="4" w:space="0" w:color="auto"/>
            </w:tcBorders>
            <w:shd w:val="clear" w:color="auto" w:fill="auto"/>
            <w:hideMark/>
          </w:tcPr>
          <w:p w14:paraId="13463E2E" w14:textId="77777777" w:rsidR="0066410C" w:rsidRPr="003C13B7" w:rsidRDefault="0066410C" w:rsidP="00F8649F">
            <w:pPr>
              <w:jc w:val="center"/>
              <w:rPr>
                <w:color w:val="000000"/>
                <w:sz w:val="18"/>
                <w:szCs w:val="18"/>
              </w:rPr>
            </w:pPr>
            <w:r w:rsidRPr="003C13B7">
              <w:rPr>
                <w:color w:val="000000"/>
                <w:sz w:val="18"/>
                <w:szCs w:val="18"/>
              </w:rPr>
              <w:t>R</w:t>
            </w:r>
          </w:p>
        </w:tc>
        <w:tc>
          <w:tcPr>
            <w:tcW w:w="1480" w:type="dxa"/>
            <w:tcBorders>
              <w:top w:val="nil"/>
              <w:left w:val="nil"/>
              <w:bottom w:val="single" w:sz="4" w:space="0" w:color="auto"/>
              <w:right w:val="single" w:sz="4" w:space="0" w:color="auto"/>
            </w:tcBorders>
            <w:shd w:val="clear" w:color="auto" w:fill="auto"/>
            <w:hideMark/>
          </w:tcPr>
          <w:p w14:paraId="08CC1FFD" w14:textId="77777777" w:rsidR="0066410C" w:rsidRPr="003C13B7" w:rsidRDefault="0066410C" w:rsidP="00F8649F">
            <w:pPr>
              <w:jc w:val="center"/>
              <w:rPr>
                <w:color w:val="000000"/>
                <w:sz w:val="18"/>
                <w:szCs w:val="18"/>
              </w:rPr>
            </w:pPr>
            <w:r w:rsidRPr="003C13B7">
              <w:rPr>
                <w:color w:val="000000"/>
                <w:sz w:val="18"/>
                <w:szCs w:val="18"/>
              </w:rPr>
              <w:t>0% (0/2)</w:t>
            </w:r>
          </w:p>
        </w:tc>
        <w:tc>
          <w:tcPr>
            <w:tcW w:w="1372" w:type="dxa"/>
            <w:tcBorders>
              <w:top w:val="nil"/>
              <w:left w:val="nil"/>
              <w:bottom w:val="single" w:sz="4" w:space="0" w:color="auto"/>
              <w:right w:val="single" w:sz="4" w:space="0" w:color="auto"/>
            </w:tcBorders>
            <w:shd w:val="clear" w:color="auto" w:fill="auto"/>
            <w:hideMark/>
          </w:tcPr>
          <w:p w14:paraId="19F3E602" w14:textId="77777777" w:rsidR="0066410C" w:rsidRPr="003C13B7" w:rsidRDefault="0066410C" w:rsidP="00F8649F">
            <w:pPr>
              <w:jc w:val="center"/>
              <w:rPr>
                <w:color w:val="000000"/>
                <w:sz w:val="18"/>
                <w:szCs w:val="18"/>
              </w:rPr>
            </w:pPr>
            <w:r w:rsidRPr="003C13B7">
              <w:rPr>
                <w:color w:val="000000"/>
                <w:sz w:val="18"/>
                <w:szCs w:val="18"/>
              </w:rPr>
              <w:t>100% (5/5)</w:t>
            </w:r>
          </w:p>
        </w:tc>
      </w:tr>
      <w:tr w:rsidR="0066410C" w:rsidRPr="003C13B7" w14:paraId="617D6D3D" w14:textId="77777777" w:rsidTr="00F8649F">
        <w:trPr>
          <w:jc w:val="center"/>
        </w:trPr>
        <w:tc>
          <w:tcPr>
            <w:tcW w:w="5035" w:type="dxa"/>
            <w:tcBorders>
              <w:top w:val="nil"/>
              <w:left w:val="single" w:sz="4" w:space="0" w:color="auto"/>
              <w:bottom w:val="single" w:sz="4" w:space="0" w:color="auto"/>
              <w:right w:val="single" w:sz="4" w:space="0" w:color="auto"/>
            </w:tcBorders>
            <w:shd w:val="clear" w:color="auto" w:fill="auto"/>
            <w:hideMark/>
          </w:tcPr>
          <w:p w14:paraId="6A76D767" w14:textId="77777777" w:rsidR="0066410C" w:rsidRPr="003C13B7" w:rsidRDefault="0066410C" w:rsidP="00F8649F">
            <w:pPr>
              <w:rPr>
                <w:color w:val="000000"/>
                <w:sz w:val="18"/>
                <w:szCs w:val="18"/>
              </w:rPr>
            </w:pPr>
            <w:r w:rsidRPr="003C13B7">
              <w:rPr>
                <w:color w:val="000000"/>
                <w:sz w:val="18"/>
                <w:szCs w:val="18"/>
              </w:rPr>
              <w:t>NEW YORK (2022)</w:t>
            </w:r>
          </w:p>
        </w:tc>
        <w:tc>
          <w:tcPr>
            <w:tcW w:w="1350" w:type="dxa"/>
            <w:tcBorders>
              <w:top w:val="nil"/>
              <w:left w:val="nil"/>
              <w:bottom w:val="single" w:sz="4" w:space="0" w:color="auto"/>
              <w:right w:val="single" w:sz="4" w:space="0" w:color="auto"/>
            </w:tcBorders>
            <w:shd w:val="clear" w:color="auto" w:fill="auto"/>
            <w:hideMark/>
          </w:tcPr>
          <w:p w14:paraId="6C3274BD" w14:textId="77777777" w:rsidR="0066410C" w:rsidRPr="003C13B7" w:rsidRDefault="0066410C" w:rsidP="00F8649F">
            <w:pPr>
              <w:jc w:val="center"/>
              <w:rPr>
                <w:color w:val="000000"/>
                <w:sz w:val="18"/>
                <w:szCs w:val="18"/>
              </w:rPr>
            </w:pPr>
            <w:r w:rsidRPr="003C13B7">
              <w:rPr>
                <w:color w:val="000000"/>
                <w:sz w:val="18"/>
                <w:szCs w:val="18"/>
              </w:rPr>
              <w:t>D</w:t>
            </w:r>
          </w:p>
        </w:tc>
        <w:tc>
          <w:tcPr>
            <w:tcW w:w="1480" w:type="dxa"/>
            <w:tcBorders>
              <w:top w:val="nil"/>
              <w:left w:val="nil"/>
              <w:bottom w:val="single" w:sz="4" w:space="0" w:color="auto"/>
              <w:right w:val="single" w:sz="4" w:space="0" w:color="auto"/>
            </w:tcBorders>
            <w:shd w:val="clear" w:color="auto" w:fill="auto"/>
            <w:hideMark/>
          </w:tcPr>
          <w:p w14:paraId="66B56D32" w14:textId="77777777" w:rsidR="0066410C" w:rsidRPr="003C13B7" w:rsidRDefault="0066410C" w:rsidP="00F8649F">
            <w:pPr>
              <w:jc w:val="center"/>
              <w:rPr>
                <w:color w:val="000000"/>
                <w:sz w:val="18"/>
                <w:szCs w:val="18"/>
              </w:rPr>
            </w:pPr>
            <w:r w:rsidRPr="003C13B7">
              <w:rPr>
                <w:color w:val="000000"/>
                <w:sz w:val="18"/>
                <w:szCs w:val="18"/>
              </w:rPr>
              <w:t>50% (3/6)</w:t>
            </w:r>
          </w:p>
        </w:tc>
        <w:tc>
          <w:tcPr>
            <w:tcW w:w="1372" w:type="dxa"/>
            <w:tcBorders>
              <w:top w:val="nil"/>
              <w:left w:val="nil"/>
              <w:bottom w:val="single" w:sz="4" w:space="0" w:color="auto"/>
              <w:right w:val="single" w:sz="4" w:space="0" w:color="auto"/>
            </w:tcBorders>
            <w:shd w:val="clear" w:color="auto" w:fill="auto"/>
            <w:hideMark/>
          </w:tcPr>
          <w:p w14:paraId="592AFECA" w14:textId="77777777" w:rsidR="0066410C" w:rsidRPr="003C13B7" w:rsidRDefault="0066410C" w:rsidP="00F8649F">
            <w:pPr>
              <w:jc w:val="center"/>
              <w:rPr>
                <w:color w:val="000000"/>
                <w:sz w:val="18"/>
                <w:szCs w:val="18"/>
              </w:rPr>
            </w:pPr>
            <w:r w:rsidRPr="003C13B7">
              <w:rPr>
                <w:color w:val="000000" w:themeColor="text1"/>
                <w:sz w:val="18"/>
                <w:szCs w:val="18"/>
              </w:rPr>
              <w:t>100% (1/1)</w:t>
            </w:r>
          </w:p>
        </w:tc>
      </w:tr>
      <w:tr w:rsidR="0066410C" w:rsidRPr="003C13B7" w14:paraId="3D447DC4" w14:textId="77777777" w:rsidTr="00F8649F">
        <w:trPr>
          <w:jc w:val="center"/>
        </w:trPr>
        <w:tc>
          <w:tcPr>
            <w:tcW w:w="5035" w:type="dxa"/>
            <w:tcBorders>
              <w:top w:val="nil"/>
              <w:left w:val="single" w:sz="4" w:space="0" w:color="auto"/>
              <w:bottom w:val="single" w:sz="4" w:space="0" w:color="auto"/>
              <w:right w:val="single" w:sz="4" w:space="0" w:color="auto"/>
            </w:tcBorders>
            <w:shd w:val="clear" w:color="auto" w:fill="auto"/>
            <w:hideMark/>
          </w:tcPr>
          <w:p w14:paraId="23D49F8B" w14:textId="77777777" w:rsidR="0066410C" w:rsidRPr="003C13B7" w:rsidRDefault="0066410C" w:rsidP="00F8649F">
            <w:pPr>
              <w:rPr>
                <w:color w:val="000000"/>
                <w:sz w:val="18"/>
                <w:szCs w:val="18"/>
              </w:rPr>
            </w:pPr>
            <w:r w:rsidRPr="003C13B7">
              <w:rPr>
                <w:color w:val="000000" w:themeColor="text1"/>
                <w:sz w:val="18"/>
                <w:szCs w:val="18"/>
              </w:rPr>
              <w:t>NORTH CAROLINA (2022) (</w:t>
            </w:r>
            <w:r w:rsidRPr="003C13B7">
              <w:rPr>
                <w:i/>
                <w:iCs/>
                <w:color w:val="000000" w:themeColor="text1"/>
                <w:sz w:val="18"/>
                <w:szCs w:val="18"/>
              </w:rPr>
              <w:t>Harper I</w:t>
            </w:r>
            <w:r w:rsidRPr="003C13B7">
              <w:rPr>
                <w:color w:val="000000" w:themeColor="text1"/>
                <w:sz w:val="18"/>
                <w:szCs w:val="18"/>
              </w:rPr>
              <w:t>)</w:t>
            </w:r>
          </w:p>
        </w:tc>
        <w:tc>
          <w:tcPr>
            <w:tcW w:w="1350" w:type="dxa"/>
            <w:tcBorders>
              <w:top w:val="nil"/>
              <w:left w:val="nil"/>
              <w:bottom w:val="single" w:sz="4" w:space="0" w:color="auto"/>
              <w:right w:val="single" w:sz="4" w:space="0" w:color="auto"/>
            </w:tcBorders>
            <w:shd w:val="clear" w:color="auto" w:fill="auto"/>
            <w:hideMark/>
          </w:tcPr>
          <w:p w14:paraId="2EF95DEE" w14:textId="77777777" w:rsidR="0066410C" w:rsidRPr="003C13B7" w:rsidRDefault="0066410C" w:rsidP="00F8649F">
            <w:pPr>
              <w:jc w:val="center"/>
              <w:rPr>
                <w:color w:val="000000"/>
                <w:sz w:val="18"/>
                <w:szCs w:val="18"/>
              </w:rPr>
            </w:pPr>
            <w:r w:rsidRPr="003C13B7">
              <w:rPr>
                <w:color w:val="000000"/>
                <w:sz w:val="18"/>
                <w:szCs w:val="18"/>
              </w:rPr>
              <w:t>R</w:t>
            </w:r>
          </w:p>
        </w:tc>
        <w:tc>
          <w:tcPr>
            <w:tcW w:w="1480" w:type="dxa"/>
            <w:tcBorders>
              <w:top w:val="nil"/>
              <w:left w:val="nil"/>
              <w:bottom w:val="single" w:sz="4" w:space="0" w:color="auto"/>
              <w:right w:val="single" w:sz="4" w:space="0" w:color="auto"/>
            </w:tcBorders>
            <w:shd w:val="clear" w:color="auto" w:fill="auto"/>
            <w:hideMark/>
          </w:tcPr>
          <w:p w14:paraId="2F954369" w14:textId="77777777" w:rsidR="0066410C" w:rsidRPr="003C13B7" w:rsidRDefault="0066410C" w:rsidP="00F8649F">
            <w:pPr>
              <w:jc w:val="center"/>
              <w:rPr>
                <w:color w:val="000000"/>
                <w:sz w:val="18"/>
                <w:szCs w:val="18"/>
              </w:rPr>
            </w:pPr>
            <w:r w:rsidRPr="003C13B7">
              <w:rPr>
                <w:color w:val="000000"/>
                <w:sz w:val="18"/>
                <w:szCs w:val="18"/>
              </w:rPr>
              <w:t>0% (0/3)</w:t>
            </w:r>
          </w:p>
        </w:tc>
        <w:tc>
          <w:tcPr>
            <w:tcW w:w="1372" w:type="dxa"/>
            <w:tcBorders>
              <w:top w:val="nil"/>
              <w:left w:val="nil"/>
              <w:bottom w:val="single" w:sz="4" w:space="0" w:color="auto"/>
              <w:right w:val="single" w:sz="4" w:space="0" w:color="auto"/>
            </w:tcBorders>
            <w:shd w:val="clear" w:color="auto" w:fill="auto"/>
            <w:hideMark/>
          </w:tcPr>
          <w:p w14:paraId="0C47E5B8" w14:textId="77777777" w:rsidR="0066410C" w:rsidRPr="003C13B7" w:rsidRDefault="0066410C" w:rsidP="00F8649F">
            <w:pPr>
              <w:jc w:val="center"/>
              <w:rPr>
                <w:color w:val="000000"/>
                <w:sz w:val="18"/>
                <w:szCs w:val="18"/>
              </w:rPr>
            </w:pPr>
            <w:r w:rsidRPr="003C13B7">
              <w:rPr>
                <w:color w:val="000000"/>
                <w:sz w:val="18"/>
                <w:szCs w:val="18"/>
              </w:rPr>
              <w:t>100% (4/4)</w:t>
            </w:r>
          </w:p>
        </w:tc>
      </w:tr>
      <w:tr w:rsidR="0066410C" w:rsidRPr="003C13B7" w14:paraId="1B751DE0" w14:textId="77777777" w:rsidTr="00F8649F">
        <w:trPr>
          <w:jc w:val="center"/>
        </w:trPr>
        <w:tc>
          <w:tcPr>
            <w:tcW w:w="5035" w:type="dxa"/>
            <w:tcBorders>
              <w:top w:val="nil"/>
              <w:left w:val="single" w:sz="4" w:space="0" w:color="auto"/>
              <w:bottom w:val="single" w:sz="4" w:space="0" w:color="auto"/>
              <w:right w:val="single" w:sz="4" w:space="0" w:color="auto"/>
            </w:tcBorders>
            <w:shd w:val="clear" w:color="auto" w:fill="auto"/>
            <w:hideMark/>
          </w:tcPr>
          <w:p w14:paraId="07998B58" w14:textId="77777777" w:rsidR="0066410C" w:rsidRPr="003C13B7" w:rsidRDefault="0066410C" w:rsidP="00F8649F">
            <w:pPr>
              <w:rPr>
                <w:color w:val="000000"/>
                <w:sz w:val="18"/>
                <w:szCs w:val="18"/>
              </w:rPr>
            </w:pPr>
            <w:r w:rsidRPr="003C13B7">
              <w:rPr>
                <w:color w:val="000000"/>
                <w:sz w:val="18"/>
                <w:szCs w:val="18"/>
              </w:rPr>
              <w:t>OHIO (2022)</w:t>
            </w:r>
          </w:p>
        </w:tc>
        <w:tc>
          <w:tcPr>
            <w:tcW w:w="1350" w:type="dxa"/>
            <w:tcBorders>
              <w:top w:val="nil"/>
              <w:left w:val="nil"/>
              <w:bottom w:val="single" w:sz="4" w:space="0" w:color="auto"/>
              <w:right w:val="single" w:sz="4" w:space="0" w:color="auto"/>
            </w:tcBorders>
            <w:shd w:val="clear" w:color="auto" w:fill="auto"/>
            <w:hideMark/>
          </w:tcPr>
          <w:p w14:paraId="288358DB" w14:textId="77777777" w:rsidR="0066410C" w:rsidRPr="003C13B7" w:rsidRDefault="0066410C" w:rsidP="00F8649F">
            <w:pPr>
              <w:jc w:val="center"/>
              <w:rPr>
                <w:color w:val="000000"/>
                <w:sz w:val="18"/>
                <w:szCs w:val="18"/>
              </w:rPr>
            </w:pPr>
            <w:r w:rsidRPr="003C13B7">
              <w:rPr>
                <w:color w:val="000000"/>
                <w:sz w:val="18"/>
                <w:szCs w:val="18"/>
              </w:rPr>
              <w:t>R</w:t>
            </w:r>
          </w:p>
        </w:tc>
        <w:tc>
          <w:tcPr>
            <w:tcW w:w="1480" w:type="dxa"/>
            <w:tcBorders>
              <w:top w:val="nil"/>
              <w:left w:val="nil"/>
              <w:bottom w:val="single" w:sz="4" w:space="0" w:color="auto"/>
              <w:right w:val="single" w:sz="4" w:space="0" w:color="auto"/>
            </w:tcBorders>
            <w:shd w:val="clear" w:color="auto" w:fill="auto"/>
            <w:hideMark/>
          </w:tcPr>
          <w:p w14:paraId="51F491A4" w14:textId="77777777" w:rsidR="0066410C" w:rsidRPr="003C13B7" w:rsidRDefault="0066410C" w:rsidP="00F8649F">
            <w:pPr>
              <w:jc w:val="center"/>
              <w:rPr>
                <w:color w:val="000000"/>
                <w:sz w:val="18"/>
                <w:szCs w:val="18"/>
              </w:rPr>
            </w:pPr>
            <w:r w:rsidRPr="003C13B7">
              <w:rPr>
                <w:color w:val="000000"/>
                <w:sz w:val="18"/>
                <w:szCs w:val="18"/>
              </w:rPr>
              <w:t>25% (1/4)</w:t>
            </w:r>
          </w:p>
        </w:tc>
        <w:tc>
          <w:tcPr>
            <w:tcW w:w="1372" w:type="dxa"/>
            <w:tcBorders>
              <w:top w:val="nil"/>
              <w:left w:val="nil"/>
              <w:bottom w:val="single" w:sz="4" w:space="0" w:color="auto"/>
              <w:right w:val="single" w:sz="4" w:space="0" w:color="auto"/>
            </w:tcBorders>
            <w:shd w:val="clear" w:color="auto" w:fill="auto"/>
            <w:hideMark/>
          </w:tcPr>
          <w:p w14:paraId="2E841061" w14:textId="77777777" w:rsidR="0066410C" w:rsidRPr="003C13B7" w:rsidRDefault="0066410C" w:rsidP="00F8649F">
            <w:pPr>
              <w:jc w:val="center"/>
              <w:rPr>
                <w:color w:val="000000"/>
                <w:sz w:val="18"/>
                <w:szCs w:val="18"/>
              </w:rPr>
            </w:pPr>
            <w:r w:rsidRPr="003C13B7">
              <w:rPr>
                <w:color w:val="000000"/>
                <w:sz w:val="18"/>
                <w:szCs w:val="18"/>
              </w:rPr>
              <w:t>100% (3/3)</w:t>
            </w:r>
          </w:p>
        </w:tc>
      </w:tr>
      <w:tr w:rsidR="0066410C" w:rsidRPr="003C13B7" w14:paraId="7977CBC7" w14:textId="77777777" w:rsidTr="00F8649F">
        <w:trPr>
          <w:jc w:val="center"/>
        </w:trPr>
        <w:tc>
          <w:tcPr>
            <w:tcW w:w="5035" w:type="dxa"/>
            <w:tcBorders>
              <w:top w:val="nil"/>
              <w:left w:val="single" w:sz="4" w:space="0" w:color="auto"/>
              <w:bottom w:val="single" w:sz="4" w:space="0" w:color="auto"/>
              <w:right w:val="single" w:sz="4" w:space="0" w:color="auto"/>
            </w:tcBorders>
            <w:shd w:val="clear" w:color="auto" w:fill="auto"/>
            <w:hideMark/>
          </w:tcPr>
          <w:p w14:paraId="7707DC89" w14:textId="77777777" w:rsidR="0066410C" w:rsidRPr="003C13B7" w:rsidRDefault="0066410C" w:rsidP="00F8649F">
            <w:pPr>
              <w:rPr>
                <w:color w:val="000000"/>
                <w:sz w:val="18"/>
                <w:szCs w:val="18"/>
              </w:rPr>
            </w:pPr>
            <w:r w:rsidRPr="003C13B7">
              <w:rPr>
                <w:color w:val="000000"/>
                <w:sz w:val="18"/>
                <w:szCs w:val="18"/>
              </w:rPr>
              <w:t>PENNSYLVANIA (2022)</w:t>
            </w:r>
          </w:p>
        </w:tc>
        <w:tc>
          <w:tcPr>
            <w:tcW w:w="1350" w:type="dxa"/>
            <w:tcBorders>
              <w:top w:val="nil"/>
              <w:left w:val="nil"/>
              <w:bottom w:val="single" w:sz="4" w:space="0" w:color="auto"/>
              <w:right w:val="single" w:sz="4" w:space="0" w:color="auto"/>
            </w:tcBorders>
            <w:shd w:val="clear" w:color="auto" w:fill="auto"/>
            <w:hideMark/>
          </w:tcPr>
          <w:p w14:paraId="03A45C86" w14:textId="77777777" w:rsidR="0066410C" w:rsidRPr="003C13B7" w:rsidRDefault="0066410C" w:rsidP="00F8649F">
            <w:pPr>
              <w:jc w:val="center"/>
              <w:rPr>
                <w:color w:val="000000"/>
                <w:sz w:val="18"/>
                <w:szCs w:val="18"/>
              </w:rPr>
            </w:pPr>
            <w:r>
              <w:rPr>
                <w:color w:val="000000" w:themeColor="text1"/>
                <w:sz w:val="18"/>
                <w:szCs w:val="18"/>
              </w:rPr>
              <w:t xml:space="preserve">    </w:t>
            </w:r>
            <w:r w:rsidRPr="003C13B7">
              <w:rPr>
                <w:color w:val="000000" w:themeColor="text1"/>
                <w:sz w:val="18"/>
                <w:szCs w:val="18"/>
              </w:rPr>
              <w:t>R</w:t>
            </w:r>
            <w:r w:rsidRPr="003C13B7">
              <w:rPr>
                <w:rStyle w:val="FootnoteReference"/>
                <w:color w:val="000000" w:themeColor="text1"/>
                <w:sz w:val="18"/>
                <w:szCs w:val="18"/>
              </w:rPr>
              <w:footnoteReference w:id="158"/>
            </w:r>
          </w:p>
        </w:tc>
        <w:tc>
          <w:tcPr>
            <w:tcW w:w="1480" w:type="dxa"/>
            <w:tcBorders>
              <w:top w:val="nil"/>
              <w:left w:val="nil"/>
              <w:bottom w:val="single" w:sz="4" w:space="0" w:color="auto"/>
              <w:right w:val="single" w:sz="4" w:space="0" w:color="auto"/>
            </w:tcBorders>
            <w:shd w:val="clear" w:color="auto" w:fill="auto"/>
            <w:hideMark/>
          </w:tcPr>
          <w:p w14:paraId="537E31C2" w14:textId="77777777" w:rsidR="0066410C" w:rsidRPr="003C13B7" w:rsidRDefault="0066410C" w:rsidP="00F8649F">
            <w:pPr>
              <w:jc w:val="center"/>
              <w:rPr>
                <w:color w:val="000000"/>
                <w:sz w:val="18"/>
                <w:szCs w:val="18"/>
              </w:rPr>
            </w:pPr>
            <w:r w:rsidRPr="003C13B7">
              <w:rPr>
                <w:color w:val="000000"/>
                <w:sz w:val="18"/>
                <w:szCs w:val="18"/>
              </w:rPr>
              <w:t>0% (0/2)</w:t>
            </w:r>
          </w:p>
        </w:tc>
        <w:tc>
          <w:tcPr>
            <w:tcW w:w="1372" w:type="dxa"/>
            <w:tcBorders>
              <w:top w:val="nil"/>
              <w:left w:val="nil"/>
              <w:bottom w:val="single" w:sz="4" w:space="0" w:color="auto"/>
              <w:right w:val="single" w:sz="4" w:space="0" w:color="auto"/>
            </w:tcBorders>
            <w:shd w:val="clear" w:color="auto" w:fill="auto"/>
            <w:hideMark/>
          </w:tcPr>
          <w:p w14:paraId="2B47B858" w14:textId="77777777" w:rsidR="0066410C" w:rsidRPr="003C13B7" w:rsidRDefault="0066410C" w:rsidP="00F8649F">
            <w:pPr>
              <w:jc w:val="center"/>
              <w:rPr>
                <w:color w:val="000000"/>
                <w:sz w:val="18"/>
                <w:szCs w:val="18"/>
              </w:rPr>
            </w:pPr>
            <w:r w:rsidRPr="003C13B7">
              <w:rPr>
                <w:color w:val="000000"/>
                <w:sz w:val="18"/>
                <w:szCs w:val="18"/>
              </w:rPr>
              <w:t>80% (4/5)</w:t>
            </w:r>
          </w:p>
        </w:tc>
      </w:tr>
      <w:tr w:rsidR="0066410C" w:rsidRPr="003C13B7" w14:paraId="3F6D2F26" w14:textId="77777777" w:rsidTr="00F8649F">
        <w:trPr>
          <w:trHeight w:val="300"/>
          <w:jc w:val="center"/>
        </w:trPr>
        <w:tc>
          <w:tcPr>
            <w:tcW w:w="5035" w:type="dxa"/>
            <w:tcBorders>
              <w:top w:val="nil"/>
              <w:left w:val="single" w:sz="4" w:space="0" w:color="auto"/>
              <w:bottom w:val="single" w:sz="4" w:space="0" w:color="auto"/>
              <w:right w:val="single" w:sz="4" w:space="0" w:color="auto"/>
            </w:tcBorders>
            <w:shd w:val="clear" w:color="auto" w:fill="FFFFFF" w:themeFill="background1"/>
            <w:hideMark/>
          </w:tcPr>
          <w:p w14:paraId="03D179E6" w14:textId="77777777" w:rsidR="0066410C" w:rsidRPr="003C13B7" w:rsidRDefault="0066410C" w:rsidP="00F8649F">
            <w:pPr>
              <w:rPr>
                <w:color w:val="000000" w:themeColor="text1"/>
                <w:sz w:val="18"/>
                <w:szCs w:val="18"/>
              </w:rPr>
            </w:pPr>
            <w:r w:rsidRPr="003C13B7">
              <w:rPr>
                <w:color w:val="000000" w:themeColor="text1"/>
                <w:sz w:val="18"/>
                <w:szCs w:val="18"/>
              </w:rPr>
              <w:t>MARYLAND (2022)</w:t>
            </w:r>
          </w:p>
        </w:tc>
        <w:tc>
          <w:tcPr>
            <w:tcW w:w="1350" w:type="dxa"/>
            <w:tcBorders>
              <w:top w:val="nil"/>
              <w:left w:val="nil"/>
              <w:bottom w:val="single" w:sz="4" w:space="0" w:color="auto"/>
              <w:right w:val="single" w:sz="4" w:space="0" w:color="auto"/>
            </w:tcBorders>
            <w:shd w:val="clear" w:color="auto" w:fill="FFFFFF" w:themeFill="background1"/>
            <w:hideMark/>
          </w:tcPr>
          <w:p w14:paraId="163E0F8D" w14:textId="77777777" w:rsidR="0066410C" w:rsidRPr="003C13B7" w:rsidRDefault="0066410C" w:rsidP="00F8649F">
            <w:pPr>
              <w:jc w:val="center"/>
              <w:rPr>
                <w:color w:val="000000" w:themeColor="text1"/>
                <w:sz w:val="18"/>
                <w:szCs w:val="18"/>
              </w:rPr>
            </w:pPr>
            <w:r w:rsidRPr="003C13B7">
              <w:rPr>
                <w:color w:val="000000" w:themeColor="text1"/>
                <w:sz w:val="18"/>
                <w:szCs w:val="18"/>
              </w:rPr>
              <w:t>D</w:t>
            </w:r>
          </w:p>
        </w:tc>
        <w:tc>
          <w:tcPr>
            <w:tcW w:w="1480" w:type="dxa"/>
            <w:tcBorders>
              <w:top w:val="nil"/>
              <w:left w:val="nil"/>
              <w:bottom w:val="single" w:sz="4" w:space="0" w:color="auto"/>
              <w:right w:val="single" w:sz="4" w:space="0" w:color="auto"/>
            </w:tcBorders>
            <w:shd w:val="clear" w:color="auto" w:fill="FFFFFF" w:themeFill="background1"/>
            <w:hideMark/>
          </w:tcPr>
          <w:p w14:paraId="65E74107" w14:textId="77777777" w:rsidR="0066410C" w:rsidRPr="003C13B7" w:rsidRDefault="0066410C" w:rsidP="00F8649F">
            <w:pPr>
              <w:jc w:val="center"/>
              <w:rPr>
                <w:color w:val="000000" w:themeColor="text1"/>
                <w:sz w:val="18"/>
                <w:szCs w:val="18"/>
              </w:rPr>
            </w:pPr>
            <w:r w:rsidRPr="003C13B7">
              <w:rPr>
                <w:color w:val="000000" w:themeColor="text1"/>
                <w:sz w:val="18"/>
                <w:szCs w:val="18"/>
              </w:rPr>
              <w:t>100% (1/1)</w:t>
            </w:r>
          </w:p>
        </w:tc>
        <w:tc>
          <w:tcPr>
            <w:tcW w:w="1372" w:type="dxa"/>
            <w:tcBorders>
              <w:top w:val="nil"/>
              <w:left w:val="nil"/>
              <w:bottom w:val="single" w:sz="4" w:space="0" w:color="auto"/>
              <w:right w:val="single" w:sz="4" w:space="0" w:color="auto"/>
            </w:tcBorders>
            <w:shd w:val="clear" w:color="auto" w:fill="FFFFFF" w:themeFill="background1"/>
            <w:hideMark/>
          </w:tcPr>
          <w:p w14:paraId="73B69B35" w14:textId="77777777" w:rsidR="0066410C" w:rsidRPr="003C13B7" w:rsidRDefault="0066410C" w:rsidP="00F8649F">
            <w:pPr>
              <w:jc w:val="center"/>
              <w:rPr>
                <w:color w:val="000000" w:themeColor="text1"/>
                <w:sz w:val="18"/>
                <w:szCs w:val="18"/>
              </w:rPr>
            </w:pPr>
            <w:r w:rsidRPr="003C13B7">
              <w:rPr>
                <w:color w:val="000000" w:themeColor="text1"/>
                <w:sz w:val="18"/>
                <w:szCs w:val="18"/>
              </w:rPr>
              <w:t>n/a (0/0)</w:t>
            </w:r>
          </w:p>
        </w:tc>
      </w:tr>
      <w:tr w:rsidR="0066410C" w:rsidRPr="003C13B7" w14:paraId="01162DF0" w14:textId="77777777" w:rsidTr="00F8649F">
        <w:trPr>
          <w:trHeight w:val="300"/>
          <w:jc w:val="center"/>
        </w:trPr>
        <w:tc>
          <w:tcPr>
            <w:tcW w:w="5035" w:type="dxa"/>
            <w:tcBorders>
              <w:top w:val="nil"/>
              <w:left w:val="single" w:sz="4" w:space="0" w:color="auto"/>
              <w:bottom w:val="single" w:sz="4" w:space="0" w:color="auto"/>
              <w:right w:val="single" w:sz="4" w:space="0" w:color="auto"/>
            </w:tcBorders>
            <w:shd w:val="clear" w:color="auto" w:fill="FFFFFF" w:themeFill="background1"/>
            <w:hideMark/>
          </w:tcPr>
          <w:p w14:paraId="5AB6980C" w14:textId="77777777" w:rsidR="0066410C" w:rsidRPr="003C13B7" w:rsidRDefault="0066410C" w:rsidP="00F8649F">
            <w:pPr>
              <w:rPr>
                <w:color w:val="000000" w:themeColor="text1"/>
                <w:sz w:val="18"/>
                <w:szCs w:val="18"/>
              </w:rPr>
            </w:pPr>
            <w:r w:rsidRPr="003C13B7">
              <w:rPr>
                <w:color w:val="000000" w:themeColor="text1"/>
                <w:sz w:val="18"/>
                <w:szCs w:val="18"/>
              </w:rPr>
              <w:t>NORTH CAROLINA (2022) (</w:t>
            </w:r>
            <w:r w:rsidRPr="003C13B7">
              <w:rPr>
                <w:i/>
                <w:iCs/>
                <w:color w:val="000000" w:themeColor="text1"/>
                <w:sz w:val="18"/>
                <w:szCs w:val="18"/>
              </w:rPr>
              <w:t>Harper II</w:t>
            </w:r>
            <w:r w:rsidRPr="003C13B7">
              <w:rPr>
                <w:color w:val="000000" w:themeColor="text1"/>
                <w:sz w:val="18"/>
                <w:szCs w:val="18"/>
              </w:rPr>
              <w:t>)</w:t>
            </w:r>
          </w:p>
        </w:tc>
        <w:tc>
          <w:tcPr>
            <w:tcW w:w="1350" w:type="dxa"/>
            <w:tcBorders>
              <w:top w:val="nil"/>
              <w:left w:val="nil"/>
              <w:bottom w:val="single" w:sz="4" w:space="0" w:color="auto"/>
              <w:right w:val="single" w:sz="4" w:space="0" w:color="auto"/>
            </w:tcBorders>
            <w:shd w:val="clear" w:color="auto" w:fill="FFFFFF" w:themeFill="background1"/>
            <w:hideMark/>
          </w:tcPr>
          <w:p w14:paraId="29F3FCFF" w14:textId="77777777" w:rsidR="0066410C" w:rsidRPr="003C13B7" w:rsidRDefault="0066410C" w:rsidP="00F8649F">
            <w:pPr>
              <w:jc w:val="center"/>
              <w:rPr>
                <w:color w:val="000000" w:themeColor="text1"/>
                <w:sz w:val="18"/>
                <w:szCs w:val="18"/>
              </w:rPr>
            </w:pPr>
            <w:r w:rsidRPr="003C13B7">
              <w:rPr>
                <w:color w:val="000000" w:themeColor="text1"/>
                <w:sz w:val="18"/>
                <w:szCs w:val="18"/>
              </w:rPr>
              <w:t>R</w:t>
            </w:r>
          </w:p>
        </w:tc>
        <w:tc>
          <w:tcPr>
            <w:tcW w:w="1480" w:type="dxa"/>
            <w:tcBorders>
              <w:top w:val="nil"/>
              <w:left w:val="nil"/>
              <w:bottom w:val="single" w:sz="4" w:space="0" w:color="auto"/>
              <w:right w:val="single" w:sz="4" w:space="0" w:color="auto"/>
            </w:tcBorders>
            <w:shd w:val="clear" w:color="auto" w:fill="FFFFFF" w:themeFill="background1"/>
            <w:hideMark/>
          </w:tcPr>
          <w:p w14:paraId="103D870D" w14:textId="77777777" w:rsidR="0066410C" w:rsidRPr="003C13B7" w:rsidRDefault="0066410C" w:rsidP="00F8649F">
            <w:pPr>
              <w:jc w:val="center"/>
              <w:rPr>
                <w:color w:val="000000" w:themeColor="text1"/>
                <w:sz w:val="18"/>
                <w:szCs w:val="18"/>
              </w:rPr>
            </w:pPr>
            <w:r w:rsidRPr="003C13B7">
              <w:rPr>
                <w:color w:val="000000" w:themeColor="text1"/>
                <w:sz w:val="18"/>
                <w:szCs w:val="18"/>
              </w:rPr>
              <w:t>0% (0/3)</w:t>
            </w:r>
          </w:p>
        </w:tc>
        <w:tc>
          <w:tcPr>
            <w:tcW w:w="1372" w:type="dxa"/>
            <w:tcBorders>
              <w:top w:val="nil"/>
              <w:left w:val="nil"/>
              <w:bottom w:val="single" w:sz="4" w:space="0" w:color="auto"/>
              <w:right w:val="single" w:sz="4" w:space="0" w:color="auto"/>
            </w:tcBorders>
            <w:shd w:val="clear" w:color="auto" w:fill="FFFFFF" w:themeFill="background1"/>
            <w:hideMark/>
          </w:tcPr>
          <w:p w14:paraId="2372AAFB" w14:textId="77777777" w:rsidR="0066410C" w:rsidRPr="003C13B7" w:rsidRDefault="0066410C" w:rsidP="00F8649F">
            <w:pPr>
              <w:jc w:val="center"/>
              <w:rPr>
                <w:color w:val="000000" w:themeColor="text1"/>
                <w:sz w:val="18"/>
                <w:szCs w:val="18"/>
              </w:rPr>
            </w:pPr>
            <w:r w:rsidRPr="003C13B7">
              <w:rPr>
                <w:color w:val="000000" w:themeColor="text1"/>
                <w:sz w:val="18"/>
                <w:szCs w:val="18"/>
              </w:rPr>
              <w:t>100% (4/4)</w:t>
            </w:r>
          </w:p>
        </w:tc>
      </w:tr>
      <w:tr w:rsidR="0066410C" w:rsidRPr="003C13B7" w14:paraId="05D9CE2F" w14:textId="77777777" w:rsidTr="00F8649F">
        <w:trPr>
          <w:jc w:val="center"/>
        </w:trPr>
        <w:tc>
          <w:tcPr>
            <w:tcW w:w="5035" w:type="dxa"/>
            <w:tcBorders>
              <w:top w:val="nil"/>
              <w:left w:val="single" w:sz="4" w:space="0" w:color="auto"/>
              <w:bottom w:val="single" w:sz="4" w:space="0" w:color="auto"/>
              <w:right w:val="single" w:sz="4" w:space="0" w:color="auto"/>
            </w:tcBorders>
            <w:shd w:val="clear" w:color="auto" w:fill="F2F2F2" w:themeFill="background1" w:themeFillShade="F2"/>
            <w:hideMark/>
          </w:tcPr>
          <w:p w14:paraId="4AECFFFE" w14:textId="77777777" w:rsidR="0066410C" w:rsidRPr="003C13B7" w:rsidRDefault="0066410C" w:rsidP="00F8649F">
            <w:pPr>
              <w:rPr>
                <w:color w:val="000000"/>
                <w:sz w:val="18"/>
                <w:szCs w:val="18"/>
              </w:rPr>
            </w:pPr>
            <w:r w:rsidRPr="003C13B7">
              <w:rPr>
                <w:color w:val="000000"/>
                <w:sz w:val="18"/>
                <w:szCs w:val="18"/>
              </w:rPr>
              <w:t>OVERALL (averaged by Justices, not by states)</w:t>
            </w:r>
          </w:p>
        </w:tc>
        <w:tc>
          <w:tcPr>
            <w:tcW w:w="1350" w:type="dxa"/>
            <w:tcBorders>
              <w:top w:val="nil"/>
              <w:left w:val="nil"/>
              <w:bottom w:val="single" w:sz="4" w:space="0" w:color="auto"/>
              <w:right w:val="single" w:sz="4" w:space="0" w:color="auto"/>
            </w:tcBorders>
            <w:shd w:val="clear" w:color="auto" w:fill="F2F2F2" w:themeFill="background1" w:themeFillShade="F2"/>
            <w:hideMark/>
          </w:tcPr>
          <w:p w14:paraId="012588C6" w14:textId="77777777" w:rsidR="0066410C" w:rsidRPr="003C13B7" w:rsidRDefault="0066410C" w:rsidP="00F8649F">
            <w:pPr>
              <w:jc w:val="center"/>
              <w:rPr>
                <w:color w:val="000000"/>
                <w:sz w:val="18"/>
                <w:szCs w:val="18"/>
              </w:rPr>
            </w:pPr>
            <w:r w:rsidRPr="003C13B7">
              <w:rPr>
                <w:color w:val="000000"/>
                <w:sz w:val="18"/>
                <w:szCs w:val="18"/>
              </w:rPr>
              <w:t> </w:t>
            </w:r>
          </w:p>
        </w:tc>
        <w:tc>
          <w:tcPr>
            <w:tcW w:w="1480" w:type="dxa"/>
            <w:tcBorders>
              <w:top w:val="nil"/>
              <w:left w:val="nil"/>
              <w:bottom w:val="single" w:sz="4" w:space="0" w:color="auto"/>
              <w:right w:val="single" w:sz="4" w:space="0" w:color="auto"/>
            </w:tcBorders>
            <w:shd w:val="clear" w:color="auto" w:fill="F2F2F2" w:themeFill="background1" w:themeFillShade="F2"/>
            <w:hideMark/>
          </w:tcPr>
          <w:p w14:paraId="17FCB62D" w14:textId="77777777" w:rsidR="0066410C" w:rsidRPr="003C13B7" w:rsidRDefault="0066410C" w:rsidP="00F8649F">
            <w:pPr>
              <w:jc w:val="center"/>
              <w:rPr>
                <w:color w:val="000000"/>
                <w:sz w:val="18"/>
                <w:szCs w:val="18"/>
              </w:rPr>
            </w:pPr>
            <w:r w:rsidRPr="003C13B7">
              <w:rPr>
                <w:color w:val="000000" w:themeColor="text1"/>
                <w:sz w:val="18"/>
                <w:szCs w:val="18"/>
              </w:rPr>
              <w:t>33.3% (9/27)</w:t>
            </w:r>
          </w:p>
        </w:tc>
        <w:tc>
          <w:tcPr>
            <w:tcW w:w="1372" w:type="dxa"/>
            <w:tcBorders>
              <w:top w:val="nil"/>
              <w:left w:val="nil"/>
              <w:bottom w:val="single" w:sz="4" w:space="0" w:color="auto"/>
              <w:right w:val="single" w:sz="4" w:space="0" w:color="auto"/>
            </w:tcBorders>
            <w:shd w:val="clear" w:color="auto" w:fill="F2F2F2" w:themeFill="background1" w:themeFillShade="F2"/>
            <w:hideMark/>
          </w:tcPr>
          <w:p w14:paraId="54E59033" w14:textId="77777777" w:rsidR="0066410C" w:rsidRPr="003C13B7" w:rsidRDefault="0066410C" w:rsidP="00F8649F">
            <w:pPr>
              <w:jc w:val="center"/>
              <w:rPr>
                <w:color w:val="000000"/>
                <w:sz w:val="18"/>
                <w:szCs w:val="18"/>
              </w:rPr>
            </w:pPr>
            <w:r w:rsidRPr="003C13B7">
              <w:rPr>
                <w:color w:val="000000" w:themeColor="text1"/>
                <w:sz w:val="18"/>
                <w:szCs w:val="18"/>
              </w:rPr>
              <w:t>95.6% (22/23)</w:t>
            </w:r>
          </w:p>
        </w:tc>
      </w:tr>
      <w:tr w:rsidR="0066410C" w:rsidRPr="003C13B7" w14:paraId="75A661E2" w14:textId="77777777" w:rsidTr="00F8649F">
        <w:trPr>
          <w:jc w:val="center"/>
        </w:trPr>
        <w:tc>
          <w:tcPr>
            <w:tcW w:w="9237" w:type="dxa"/>
            <w:gridSpan w:val="4"/>
            <w:tcBorders>
              <w:top w:val="single" w:sz="4" w:space="0" w:color="auto"/>
              <w:left w:val="single" w:sz="4" w:space="0" w:color="auto"/>
              <w:bottom w:val="single" w:sz="4" w:space="0" w:color="auto"/>
              <w:right w:val="single" w:sz="4" w:space="0" w:color="000000" w:themeColor="text1"/>
            </w:tcBorders>
            <w:shd w:val="clear" w:color="auto" w:fill="D9D9D9" w:themeFill="background1" w:themeFillShade="D9"/>
            <w:hideMark/>
          </w:tcPr>
          <w:p w14:paraId="0FC78E2F" w14:textId="77777777" w:rsidR="0066410C" w:rsidRPr="003C13B7" w:rsidRDefault="0066410C" w:rsidP="00F8649F">
            <w:pPr>
              <w:jc w:val="center"/>
              <w:rPr>
                <w:b/>
                <w:color w:val="000000"/>
                <w:sz w:val="18"/>
                <w:szCs w:val="18"/>
              </w:rPr>
            </w:pPr>
            <w:r w:rsidRPr="003C13B7">
              <w:rPr>
                <w:b/>
                <w:bCs/>
                <w:color w:val="000000" w:themeColor="text1"/>
                <w:sz w:val="18"/>
                <w:szCs w:val="18"/>
              </w:rPr>
              <w:t>Ruled on other grounds (</w:t>
            </w:r>
            <w:r w:rsidRPr="00F8649F">
              <w:rPr>
                <w:b/>
                <w:bCs/>
                <w:i/>
                <w:iCs/>
                <w:color w:val="000000" w:themeColor="text1"/>
                <w:sz w:val="18"/>
                <w:szCs w:val="18"/>
              </w:rPr>
              <w:t>e.g.</w:t>
            </w:r>
            <w:r w:rsidRPr="003C13B7">
              <w:rPr>
                <w:b/>
                <w:bCs/>
                <w:color w:val="000000" w:themeColor="text1"/>
                <w:sz w:val="18"/>
                <w:szCs w:val="18"/>
              </w:rPr>
              <w:t>, justiciability, failure to state a claim)</w:t>
            </w:r>
          </w:p>
        </w:tc>
      </w:tr>
      <w:tr w:rsidR="0066410C" w:rsidRPr="003C13B7" w14:paraId="0A604CE4" w14:textId="77777777" w:rsidTr="00F8649F">
        <w:trPr>
          <w:jc w:val="center"/>
        </w:trPr>
        <w:tc>
          <w:tcPr>
            <w:tcW w:w="5035" w:type="dxa"/>
            <w:tcBorders>
              <w:top w:val="nil"/>
              <w:left w:val="single" w:sz="4" w:space="0" w:color="auto"/>
              <w:bottom w:val="single" w:sz="4" w:space="0" w:color="auto"/>
              <w:right w:val="single" w:sz="4" w:space="0" w:color="auto"/>
            </w:tcBorders>
            <w:shd w:val="clear" w:color="auto" w:fill="auto"/>
            <w:hideMark/>
          </w:tcPr>
          <w:p w14:paraId="0B061FE1" w14:textId="77777777" w:rsidR="0066410C" w:rsidRPr="003C13B7" w:rsidRDefault="0066410C" w:rsidP="00F8649F">
            <w:pPr>
              <w:rPr>
                <w:color w:val="000000"/>
                <w:sz w:val="18"/>
                <w:szCs w:val="18"/>
              </w:rPr>
            </w:pPr>
            <w:r w:rsidRPr="003C13B7">
              <w:rPr>
                <w:color w:val="000000"/>
                <w:sz w:val="18"/>
                <w:szCs w:val="18"/>
              </w:rPr>
              <w:t>KANSAS (2022)</w:t>
            </w:r>
          </w:p>
        </w:tc>
        <w:tc>
          <w:tcPr>
            <w:tcW w:w="1350" w:type="dxa"/>
            <w:tcBorders>
              <w:top w:val="nil"/>
              <w:left w:val="nil"/>
              <w:bottom w:val="single" w:sz="4" w:space="0" w:color="auto"/>
              <w:right w:val="single" w:sz="4" w:space="0" w:color="auto"/>
            </w:tcBorders>
            <w:shd w:val="clear" w:color="auto" w:fill="auto"/>
            <w:hideMark/>
          </w:tcPr>
          <w:p w14:paraId="0501A91F" w14:textId="77777777" w:rsidR="0066410C" w:rsidRPr="003C13B7" w:rsidRDefault="0066410C" w:rsidP="00F8649F">
            <w:pPr>
              <w:jc w:val="center"/>
              <w:rPr>
                <w:color w:val="000000"/>
                <w:sz w:val="18"/>
                <w:szCs w:val="18"/>
              </w:rPr>
            </w:pPr>
            <w:r w:rsidRPr="003C13B7">
              <w:rPr>
                <w:color w:val="000000"/>
                <w:sz w:val="18"/>
                <w:szCs w:val="18"/>
              </w:rPr>
              <w:t>R</w:t>
            </w:r>
          </w:p>
        </w:tc>
        <w:tc>
          <w:tcPr>
            <w:tcW w:w="1480" w:type="dxa"/>
            <w:tcBorders>
              <w:top w:val="nil"/>
              <w:left w:val="nil"/>
              <w:bottom w:val="single" w:sz="4" w:space="0" w:color="auto"/>
              <w:right w:val="single" w:sz="4" w:space="0" w:color="auto"/>
            </w:tcBorders>
            <w:shd w:val="clear" w:color="auto" w:fill="auto"/>
            <w:hideMark/>
          </w:tcPr>
          <w:p w14:paraId="2BC1CE73" w14:textId="77777777" w:rsidR="0066410C" w:rsidRPr="003C13B7" w:rsidRDefault="0066410C" w:rsidP="00F8649F">
            <w:pPr>
              <w:jc w:val="center"/>
              <w:rPr>
                <w:color w:val="000000"/>
                <w:sz w:val="18"/>
                <w:szCs w:val="18"/>
              </w:rPr>
            </w:pPr>
            <w:r w:rsidRPr="003C13B7">
              <w:rPr>
                <w:color w:val="000000"/>
                <w:sz w:val="18"/>
                <w:szCs w:val="18"/>
              </w:rPr>
              <w:t>100% (2/2)</w:t>
            </w:r>
          </w:p>
        </w:tc>
        <w:tc>
          <w:tcPr>
            <w:tcW w:w="1372" w:type="dxa"/>
            <w:tcBorders>
              <w:top w:val="nil"/>
              <w:left w:val="nil"/>
              <w:bottom w:val="single" w:sz="4" w:space="0" w:color="auto"/>
              <w:right w:val="single" w:sz="4" w:space="0" w:color="auto"/>
            </w:tcBorders>
            <w:shd w:val="clear" w:color="auto" w:fill="auto"/>
            <w:hideMark/>
          </w:tcPr>
          <w:p w14:paraId="4519D07E" w14:textId="77777777" w:rsidR="0066410C" w:rsidRPr="003C13B7" w:rsidRDefault="0066410C" w:rsidP="00F8649F">
            <w:pPr>
              <w:jc w:val="center"/>
              <w:rPr>
                <w:color w:val="000000"/>
                <w:sz w:val="18"/>
                <w:szCs w:val="18"/>
              </w:rPr>
            </w:pPr>
            <w:r w:rsidRPr="003C13B7">
              <w:rPr>
                <w:color w:val="000000"/>
                <w:sz w:val="18"/>
                <w:szCs w:val="18"/>
              </w:rPr>
              <w:t>40% (2/5)</w:t>
            </w:r>
          </w:p>
        </w:tc>
      </w:tr>
      <w:tr w:rsidR="0066410C" w:rsidRPr="003C13B7" w14:paraId="4089B2C3" w14:textId="77777777" w:rsidTr="00F8649F">
        <w:trPr>
          <w:jc w:val="center"/>
        </w:trPr>
        <w:tc>
          <w:tcPr>
            <w:tcW w:w="5035" w:type="dxa"/>
            <w:tcBorders>
              <w:top w:val="nil"/>
              <w:left w:val="single" w:sz="4" w:space="0" w:color="auto"/>
              <w:bottom w:val="single" w:sz="4" w:space="0" w:color="auto"/>
              <w:right w:val="single" w:sz="4" w:space="0" w:color="auto"/>
            </w:tcBorders>
            <w:shd w:val="clear" w:color="auto" w:fill="auto"/>
            <w:hideMark/>
          </w:tcPr>
          <w:p w14:paraId="2B727583" w14:textId="77777777" w:rsidR="0066410C" w:rsidRPr="003C13B7" w:rsidRDefault="0066410C" w:rsidP="00F8649F">
            <w:pPr>
              <w:rPr>
                <w:color w:val="000000"/>
                <w:sz w:val="18"/>
                <w:szCs w:val="18"/>
              </w:rPr>
            </w:pPr>
            <w:r w:rsidRPr="003C13B7">
              <w:rPr>
                <w:color w:val="000000"/>
                <w:sz w:val="18"/>
                <w:szCs w:val="18"/>
              </w:rPr>
              <w:t>NEW JERSEY (2022)</w:t>
            </w:r>
          </w:p>
        </w:tc>
        <w:tc>
          <w:tcPr>
            <w:tcW w:w="1350" w:type="dxa"/>
            <w:tcBorders>
              <w:top w:val="nil"/>
              <w:left w:val="nil"/>
              <w:bottom w:val="single" w:sz="4" w:space="0" w:color="auto"/>
              <w:right w:val="single" w:sz="4" w:space="0" w:color="auto"/>
            </w:tcBorders>
            <w:shd w:val="clear" w:color="auto" w:fill="auto"/>
            <w:hideMark/>
          </w:tcPr>
          <w:p w14:paraId="6112DC48" w14:textId="77777777" w:rsidR="0066410C" w:rsidRPr="003C13B7" w:rsidRDefault="0066410C" w:rsidP="00F8649F">
            <w:pPr>
              <w:jc w:val="center"/>
              <w:rPr>
                <w:color w:val="000000"/>
                <w:sz w:val="18"/>
                <w:szCs w:val="18"/>
              </w:rPr>
            </w:pPr>
            <w:r w:rsidRPr="003C13B7">
              <w:rPr>
                <w:color w:val="000000"/>
                <w:sz w:val="18"/>
                <w:szCs w:val="18"/>
              </w:rPr>
              <w:t>Commission (plan considered D)</w:t>
            </w:r>
            <w:r w:rsidRPr="003C13B7">
              <w:rPr>
                <w:rStyle w:val="FootnoteReference"/>
                <w:color w:val="000000"/>
                <w:sz w:val="18"/>
                <w:szCs w:val="18"/>
              </w:rPr>
              <w:footnoteReference w:id="159"/>
            </w:r>
          </w:p>
        </w:tc>
        <w:tc>
          <w:tcPr>
            <w:tcW w:w="1480" w:type="dxa"/>
            <w:tcBorders>
              <w:top w:val="nil"/>
              <w:left w:val="nil"/>
              <w:bottom w:val="single" w:sz="4" w:space="0" w:color="auto"/>
              <w:right w:val="single" w:sz="4" w:space="0" w:color="auto"/>
            </w:tcBorders>
            <w:shd w:val="clear" w:color="auto" w:fill="auto"/>
            <w:hideMark/>
          </w:tcPr>
          <w:p w14:paraId="2B99B11D" w14:textId="77777777" w:rsidR="0066410C" w:rsidRPr="003C13B7" w:rsidRDefault="0066410C" w:rsidP="00F8649F">
            <w:pPr>
              <w:jc w:val="center"/>
              <w:rPr>
                <w:color w:val="000000"/>
                <w:sz w:val="18"/>
                <w:szCs w:val="18"/>
              </w:rPr>
            </w:pPr>
            <w:r w:rsidRPr="003C13B7">
              <w:rPr>
                <w:color w:val="000000" w:themeColor="text1"/>
                <w:sz w:val="18"/>
                <w:szCs w:val="18"/>
              </w:rPr>
              <w:t>100% (3/3)</w:t>
            </w:r>
          </w:p>
        </w:tc>
        <w:tc>
          <w:tcPr>
            <w:tcW w:w="1372" w:type="dxa"/>
            <w:tcBorders>
              <w:top w:val="nil"/>
              <w:left w:val="nil"/>
              <w:bottom w:val="single" w:sz="4" w:space="0" w:color="auto"/>
              <w:right w:val="single" w:sz="4" w:space="0" w:color="auto"/>
            </w:tcBorders>
            <w:shd w:val="clear" w:color="auto" w:fill="auto"/>
            <w:hideMark/>
          </w:tcPr>
          <w:p w14:paraId="422C8226" w14:textId="77777777" w:rsidR="0066410C" w:rsidRPr="003C13B7" w:rsidRDefault="0066410C" w:rsidP="00F8649F">
            <w:pPr>
              <w:jc w:val="center"/>
              <w:rPr>
                <w:color w:val="000000"/>
                <w:sz w:val="18"/>
                <w:szCs w:val="18"/>
              </w:rPr>
            </w:pPr>
            <w:r w:rsidRPr="003C13B7">
              <w:rPr>
                <w:color w:val="000000" w:themeColor="text1"/>
                <w:sz w:val="18"/>
                <w:szCs w:val="18"/>
              </w:rPr>
              <w:t>100% (2/2)</w:t>
            </w:r>
          </w:p>
        </w:tc>
      </w:tr>
      <w:tr w:rsidR="0066410C" w:rsidRPr="003C13B7" w14:paraId="2ECFA83A" w14:textId="77777777" w:rsidTr="00F8649F">
        <w:trPr>
          <w:jc w:val="center"/>
        </w:trPr>
        <w:tc>
          <w:tcPr>
            <w:tcW w:w="5035" w:type="dxa"/>
            <w:tcBorders>
              <w:top w:val="nil"/>
              <w:left w:val="single" w:sz="4" w:space="0" w:color="auto"/>
              <w:bottom w:val="single" w:sz="4" w:space="0" w:color="auto"/>
              <w:right w:val="single" w:sz="4" w:space="0" w:color="auto"/>
            </w:tcBorders>
            <w:shd w:val="clear" w:color="auto" w:fill="auto"/>
            <w:hideMark/>
          </w:tcPr>
          <w:p w14:paraId="7D9BBD33" w14:textId="77777777" w:rsidR="0066410C" w:rsidRPr="003C13B7" w:rsidRDefault="0066410C" w:rsidP="00F8649F">
            <w:pPr>
              <w:rPr>
                <w:color w:val="000000" w:themeColor="text1"/>
                <w:sz w:val="18"/>
                <w:szCs w:val="18"/>
              </w:rPr>
            </w:pPr>
            <w:r w:rsidRPr="003C13B7">
              <w:rPr>
                <w:color w:val="000000" w:themeColor="text1"/>
                <w:sz w:val="18"/>
                <w:szCs w:val="18"/>
              </w:rPr>
              <w:t>NORTH CAROLINA (2023)</w:t>
            </w:r>
          </w:p>
        </w:tc>
        <w:tc>
          <w:tcPr>
            <w:tcW w:w="1350" w:type="dxa"/>
            <w:tcBorders>
              <w:top w:val="nil"/>
              <w:left w:val="nil"/>
              <w:bottom w:val="single" w:sz="4" w:space="0" w:color="auto"/>
              <w:right w:val="single" w:sz="4" w:space="0" w:color="auto"/>
            </w:tcBorders>
            <w:shd w:val="clear" w:color="auto" w:fill="auto"/>
            <w:hideMark/>
          </w:tcPr>
          <w:p w14:paraId="5AB64FFA" w14:textId="77777777" w:rsidR="0066410C" w:rsidRPr="003C13B7" w:rsidRDefault="0066410C" w:rsidP="00F8649F">
            <w:pPr>
              <w:jc w:val="center"/>
              <w:rPr>
                <w:color w:val="000000" w:themeColor="text1"/>
                <w:sz w:val="18"/>
                <w:szCs w:val="18"/>
              </w:rPr>
            </w:pPr>
            <w:r w:rsidRPr="003C13B7">
              <w:rPr>
                <w:color w:val="000000" w:themeColor="text1"/>
                <w:sz w:val="18"/>
                <w:szCs w:val="18"/>
              </w:rPr>
              <w:t>R</w:t>
            </w:r>
          </w:p>
        </w:tc>
        <w:tc>
          <w:tcPr>
            <w:tcW w:w="1480" w:type="dxa"/>
            <w:tcBorders>
              <w:top w:val="nil"/>
              <w:left w:val="nil"/>
              <w:bottom w:val="single" w:sz="4" w:space="0" w:color="auto"/>
              <w:right w:val="single" w:sz="4" w:space="0" w:color="auto"/>
            </w:tcBorders>
            <w:shd w:val="clear" w:color="auto" w:fill="auto"/>
            <w:hideMark/>
          </w:tcPr>
          <w:p w14:paraId="1F270CCE" w14:textId="77777777" w:rsidR="0066410C" w:rsidRPr="003C13B7" w:rsidRDefault="0066410C" w:rsidP="00F8649F">
            <w:pPr>
              <w:jc w:val="center"/>
              <w:rPr>
                <w:color w:val="000000" w:themeColor="text1"/>
                <w:sz w:val="18"/>
                <w:szCs w:val="18"/>
              </w:rPr>
            </w:pPr>
            <w:r w:rsidRPr="003C13B7">
              <w:rPr>
                <w:color w:val="000000" w:themeColor="text1"/>
                <w:sz w:val="18"/>
                <w:szCs w:val="18"/>
              </w:rPr>
              <w:t>100% (5/5)</w:t>
            </w:r>
          </w:p>
        </w:tc>
        <w:tc>
          <w:tcPr>
            <w:tcW w:w="1372" w:type="dxa"/>
            <w:tcBorders>
              <w:top w:val="nil"/>
              <w:left w:val="nil"/>
              <w:bottom w:val="single" w:sz="4" w:space="0" w:color="auto"/>
              <w:right w:val="single" w:sz="4" w:space="0" w:color="auto"/>
            </w:tcBorders>
            <w:shd w:val="clear" w:color="auto" w:fill="auto"/>
            <w:hideMark/>
          </w:tcPr>
          <w:p w14:paraId="3822EC4A" w14:textId="77777777" w:rsidR="0066410C" w:rsidRPr="003C13B7" w:rsidRDefault="0066410C" w:rsidP="00F8649F">
            <w:pPr>
              <w:jc w:val="center"/>
              <w:rPr>
                <w:color w:val="000000" w:themeColor="text1"/>
                <w:sz w:val="18"/>
                <w:szCs w:val="18"/>
              </w:rPr>
            </w:pPr>
            <w:r w:rsidRPr="003C13B7">
              <w:rPr>
                <w:color w:val="000000" w:themeColor="text1"/>
                <w:sz w:val="18"/>
                <w:szCs w:val="18"/>
              </w:rPr>
              <w:t>0% (0/2)</w:t>
            </w:r>
          </w:p>
        </w:tc>
      </w:tr>
      <w:tr w:rsidR="0066410C" w:rsidRPr="003C13B7" w14:paraId="0B8373C8" w14:textId="77777777" w:rsidTr="00F8649F">
        <w:trPr>
          <w:jc w:val="center"/>
        </w:trPr>
        <w:tc>
          <w:tcPr>
            <w:tcW w:w="5035" w:type="dxa"/>
            <w:tcBorders>
              <w:top w:val="nil"/>
              <w:left w:val="single" w:sz="4" w:space="0" w:color="auto"/>
              <w:bottom w:val="single" w:sz="4" w:space="0" w:color="auto"/>
              <w:right w:val="single" w:sz="4" w:space="0" w:color="auto"/>
            </w:tcBorders>
            <w:shd w:val="clear" w:color="auto" w:fill="F2F2F2" w:themeFill="background1" w:themeFillShade="F2"/>
            <w:hideMark/>
          </w:tcPr>
          <w:p w14:paraId="6F758EA3" w14:textId="77777777" w:rsidR="0066410C" w:rsidRPr="003C13B7" w:rsidRDefault="0066410C" w:rsidP="00F8649F">
            <w:pPr>
              <w:rPr>
                <w:color w:val="000000"/>
                <w:sz w:val="18"/>
                <w:szCs w:val="18"/>
              </w:rPr>
            </w:pPr>
            <w:r w:rsidRPr="003C13B7">
              <w:rPr>
                <w:color w:val="000000"/>
                <w:sz w:val="18"/>
                <w:szCs w:val="18"/>
              </w:rPr>
              <w:t>OVERALL (averaged by Justices, not by states)</w:t>
            </w:r>
          </w:p>
        </w:tc>
        <w:tc>
          <w:tcPr>
            <w:tcW w:w="1350" w:type="dxa"/>
            <w:tcBorders>
              <w:top w:val="nil"/>
              <w:left w:val="nil"/>
              <w:bottom w:val="single" w:sz="4" w:space="0" w:color="auto"/>
              <w:right w:val="single" w:sz="4" w:space="0" w:color="auto"/>
            </w:tcBorders>
            <w:shd w:val="clear" w:color="auto" w:fill="F2F2F2" w:themeFill="background1" w:themeFillShade="F2"/>
            <w:hideMark/>
          </w:tcPr>
          <w:p w14:paraId="0BEDEDB1" w14:textId="77777777" w:rsidR="0066410C" w:rsidRPr="003C13B7" w:rsidRDefault="0066410C" w:rsidP="00F8649F">
            <w:pPr>
              <w:jc w:val="center"/>
              <w:rPr>
                <w:color w:val="000000"/>
                <w:sz w:val="18"/>
                <w:szCs w:val="18"/>
              </w:rPr>
            </w:pPr>
            <w:r w:rsidRPr="003C13B7">
              <w:rPr>
                <w:color w:val="000000"/>
                <w:sz w:val="18"/>
                <w:szCs w:val="18"/>
              </w:rPr>
              <w:t> </w:t>
            </w:r>
          </w:p>
        </w:tc>
        <w:tc>
          <w:tcPr>
            <w:tcW w:w="1480" w:type="dxa"/>
            <w:tcBorders>
              <w:top w:val="nil"/>
              <w:left w:val="nil"/>
              <w:bottom w:val="single" w:sz="4" w:space="0" w:color="auto"/>
              <w:right w:val="single" w:sz="4" w:space="0" w:color="auto"/>
            </w:tcBorders>
            <w:shd w:val="clear" w:color="auto" w:fill="F2F2F2" w:themeFill="background1" w:themeFillShade="F2"/>
            <w:hideMark/>
          </w:tcPr>
          <w:p w14:paraId="41C4571F" w14:textId="77777777" w:rsidR="0066410C" w:rsidRPr="003C13B7" w:rsidRDefault="0066410C" w:rsidP="00F8649F">
            <w:pPr>
              <w:jc w:val="center"/>
              <w:rPr>
                <w:color w:val="000000"/>
                <w:sz w:val="18"/>
                <w:szCs w:val="18"/>
              </w:rPr>
            </w:pPr>
            <w:r w:rsidRPr="003C13B7">
              <w:rPr>
                <w:color w:val="000000" w:themeColor="text1"/>
                <w:sz w:val="18"/>
                <w:szCs w:val="18"/>
              </w:rPr>
              <w:t>100% (10/10)</w:t>
            </w:r>
          </w:p>
        </w:tc>
        <w:tc>
          <w:tcPr>
            <w:tcW w:w="1372" w:type="dxa"/>
            <w:tcBorders>
              <w:top w:val="nil"/>
              <w:left w:val="nil"/>
              <w:bottom w:val="single" w:sz="4" w:space="0" w:color="auto"/>
              <w:right w:val="single" w:sz="4" w:space="0" w:color="auto"/>
            </w:tcBorders>
            <w:shd w:val="clear" w:color="auto" w:fill="F2F2F2" w:themeFill="background1" w:themeFillShade="F2"/>
            <w:hideMark/>
          </w:tcPr>
          <w:p w14:paraId="244F2677" w14:textId="77777777" w:rsidR="0066410C" w:rsidRPr="003C13B7" w:rsidRDefault="0066410C" w:rsidP="00F8649F">
            <w:pPr>
              <w:jc w:val="center"/>
              <w:rPr>
                <w:color w:val="000000"/>
                <w:sz w:val="18"/>
                <w:szCs w:val="18"/>
              </w:rPr>
            </w:pPr>
            <w:r w:rsidRPr="003C13B7">
              <w:rPr>
                <w:color w:val="000000" w:themeColor="text1"/>
                <w:sz w:val="18"/>
                <w:szCs w:val="18"/>
              </w:rPr>
              <w:t>44.4% (4/9)</w:t>
            </w:r>
          </w:p>
        </w:tc>
      </w:tr>
    </w:tbl>
    <w:p w14:paraId="4CFD7D3F" w14:textId="77777777" w:rsidR="0066410C" w:rsidRPr="003C13B7" w:rsidRDefault="0066410C" w:rsidP="0066410C">
      <w:pPr>
        <w:pStyle w:val="UNHLRBodyTextBlockQuote"/>
        <w:rPr>
          <w:rFonts w:eastAsiaTheme="majorEastAsia"/>
        </w:rPr>
      </w:pPr>
      <w:r w:rsidRPr="00E33845">
        <w:rPr>
          <w:rFonts w:eastAsiaTheme="majorEastAsia"/>
        </w:rPr>
        <w:t>Note: R = Republican, D = Democratic</w:t>
      </w:r>
      <w:r w:rsidRPr="00832C4E">
        <w:rPr>
          <w:rFonts w:eastAsiaTheme="majorEastAsia"/>
        </w:rPr>
        <w:t>, U = Unconstitutional, C = Constitutional</w:t>
      </w:r>
    </w:p>
    <w:p w14:paraId="33BABF91" w14:textId="77777777" w:rsidR="0066410C" w:rsidRPr="00496786" w:rsidRDefault="0066410C" w:rsidP="0066410C">
      <w:pPr>
        <w:rPr>
          <w:rFonts w:eastAsiaTheme="majorEastAsia"/>
          <w:sz w:val="18"/>
          <w:szCs w:val="18"/>
        </w:rPr>
      </w:pPr>
    </w:p>
    <w:p w14:paraId="1E53E3D0" w14:textId="77777777" w:rsidR="0066410C" w:rsidRPr="00832C4E" w:rsidRDefault="0066410C" w:rsidP="0066410C">
      <w:pPr>
        <w:pStyle w:val="BodyText"/>
        <w:spacing w:after="0" w:line="480" w:lineRule="auto"/>
        <w:ind w:firstLine="720"/>
        <w:rPr>
          <w:rFonts w:eastAsiaTheme="majorEastAsia"/>
        </w:rPr>
      </w:pPr>
      <w:r w:rsidRPr="00D93CE0">
        <w:rPr>
          <w:rFonts w:eastAsiaTheme="majorEastAsia"/>
        </w:rPr>
        <w:lastRenderedPageBreak/>
        <w:t xml:space="preserve">Hypothesis 3a is clearly confirmed. </w:t>
      </w:r>
      <w:r>
        <w:rPr>
          <w:rFonts w:eastAsiaTheme="majorEastAsia"/>
        </w:rPr>
        <w:t xml:space="preserve"> </w:t>
      </w:r>
      <w:r w:rsidRPr="00832C4E">
        <w:rPr>
          <w:rFonts w:eastAsiaTheme="majorEastAsia"/>
        </w:rPr>
        <w:t>While there are some justices (like those in Florida in 2015) who vote to find a congressional plan drawn by a legislature controlled by their own party unconstitutional, overall, it is less than half—only 33.3%—of majority party justices voted against their own party.</w:t>
      </w:r>
      <w:r w:rsidRPr="00832C4E">
        <w:rPr>
          <w:rStyle w:val="FootnoteReference"/>
          <w:rFonts w:eastAsiaTheme="majorEastAsia"/>
        </w:rPr>
        <w:footnoteReference w:id="160"/>
      </w:r>
      <w:r w:rsidRPr="00832C4E">
        <w:rPr>
          <w:rFonts w:eastAsiaTheme="majorEastAsia"/>
        </w:rPr>
        <w:t xml:space="preserve">  Overwhelmingly, minority party justices voted to find a plan drawn by the opposing party to be an unconstitutional partisan gerrymander—95.6% of</w:t>
      </w:r>
      <w:r w:rsidRPr="00D93CE0">
        <w:rPr>
          <w:rFonts w:eastAsiaTheme="majorEastAsia"/>
        </w:rPr>
        <w:t xml:space="preserve"> minority party justices agreed with a finding of unconstitutionality.</w:t>
      </w:r>
      <w:r w:rsidRPr="00D93CE0">
        <w:rPr>
          <w:rFonts w:eastAsiaTheme="majorEastAsia"/>
          <w:vertAlign w:val="superscript"/>
        </w:rPr>
        <w:footnoteReference w:id="161"/>
      </w:r>
      <w:r w:rsidRPr="00D93CE0">
        <w:rPr>
          <w:rFonts w:eastAsiaTheme="majorEastAsia"/>
        </w:rPr>
        <w:t xml:space="preserve"> </w:t>
      </w:r>
      <w:r>
        <w:rPr>
          <w:rFonts w:eastAsiaTheme="majorEastAsia"/>
        </w:rPr>
        <w:t xml:space="preserve"> </w:t>
      </w:r>
      <w:r w:rsidRPr="00D93CE0">
        <w:rPr>
          <w:rFonts w:eastAsiaTheme="majorEastAsia"/>
        </w:rPr>
        <w:t>In all but one case, minority party justices had 100% agreement with a finding of unconstitutionality,</w:t>
      </w:r>
      <w:r w:rsidRPr="00D93CE0">
        <w:rPr>
          <w:rStyle w:val="FootnoteReference"/>
        </w:rPr>
        <w:footnoteReference w:id="162"/>
      </w:r>
      <w:r w:rsidRPr="00D93CE0">
        <w:rPr>
          <w:rFonts w:eastAsiaTheme="majorEastAsia"/>
        </w:rPr>
        <w:t xml:space="preserve"> with the remaining case at 80% agreement.</w:t>
      </w:r>
      <w:r w:rsidRPr="00D93CE0">
        <w:rPr>
          <w:rStyle w:val="FootnoteReference"/>
        </w:rPr>
        <w:footnoteReference w:id="163"/>
      </w:r>
      <w:r w:rsidRPr="00D93CE0">
        <w:rPr>
          <w:rFonts w:eastAsiaTheme="majorEastAsia"/>
        </w:rPr>
        <w:t xml:space="preserve"> </w:t>
      </w:r>
      <w:r>
        <w:rPr>
          <w:rFonts w:eastAsiaTheme="majorEastAsia"/>
        </w:rPr>
        <w:t xml:space="preserve"> </w:t>
      </w:r>
      <w:r w:rsidRPr="00D93CE0">
        <w:rPr>
          <w:rFonts w:eastAsiaTheme="majorEastAsia"/>
        </w:rPr>
        <w:t>But, because all but one of the legislatively drawn maps we are examining are drawn by legislatures under Republican control, we cannot fully rule out the potential confound (Hypothesis 3b) that Republicans are simply less likely to find plans to be partisan gerrymanders, while Democrats are much more likely to do so.</w:t>
      </w:r>
      <w:r w:rsidRPr="00D93CE0">
        <w:rPr>
          <w:rFonts w:eastAsiaTheme="majorEastAsia"/>
          <w:vertAlign w:val="superscript"/>
        </w:rPr>
        <w:footnoteReference w:id="164"/>
      </w:r>
      <w:r w:rsidRPr="00D93CE0">
        <w:rPr>
          <w:rFonts w:eastAsiaTheme="majorEastAsia"/>
        </w:rPr>
        <w:t xml:space="preserve"> </w:t>
      </w:r>
      <w:r>
        <w:rPr>
          <w:rFonts w:eastAsiaTheme="majorEastAsia"/>
        </w:rPr>
        <w:t xml:space="preserve"> </w:t>
      </w:r>
      <w:r w:rsidRPr="00D93CE0">
        <w:rPr>
          <w:rFonts w:eastAsiaTheme="majorEastAsia"/>
        </w:rPr>
        <w:t>In the one state where the plan was overturned (and reached the highest court) and the map was drawn by a Democratic legislature (New York), the Republican leaning justice voted to find the map unconstitutional.</w:t>
      </w:r>
      <w:r w:rsidRPr="00D93CE0">
        <w:rPr>
          <w:rStyle w:val="FootnoteReference"/>
        </w:rPr>
        <w:footnoteReference w:id="165"/>
      </w:r>
      <w:r w:rsidRPr="00D93CE0">
        <w:rPr>
          <w:rFonts w:eastAsiaTheme="majorEastAsia"/>
        </w:rPr>
        <w:t xml:space="preserve"> </w:t>
      </w:r>
      <w:r>
        <w:rPr>
          <w:rFonts w:eastAsiaTheme="majorEastAsia"/>
        </w:rPr>
        <w:t xml:space="preserve"> </w:t>
      </w:r>
      <w:r w:rsidRPr="00D93CE0">
        <w:rPr>
          <w:rFonts w:eastAsiaTheme="majorEastAsia"/>
        </w:rPr>
        <w:t xml:space="preserve">In Ohio, the Republican Chief Justice Maureen O'Connor voted to overturn the Republican </w:t>
      </w:r>
      <w:r w:rsidRPr="00D93CE0">
        <w:rPr>
          <w:rFonts w:eastAsiaTheme="majorEastAsia"/>
        </w:rPr>
        <w:lastRenderedPageBreak/>
        <w:t>drawn plan (multiple times</w:t>
      </w:r>
      <w:r w:rsidRPr="00832C4E">
        <w:rPr>
          <w:rFonts w:eastAsiaTheme="majorEastAsia"/>
        </w:rPr>
        <w:t>),</w:t>
      </w:r>
      <w:r w:rsidRPr="00832C4E">
        <w:rPr>
          <w:rStyle w:val="FootnoteReference"/>
        </w:rPr>
        <w:footnoteReference w:id="166"/>
      </w:r>
      <w:r w:rsidRPr="00832C4E">
        <w:rPr>
          <w:rFonts w:eastAsiaTheme="majorEastAsia"/>
        </w:rPr>
        <w:t xml:space="preserve"> and as noted earlier, four justices in Florida voted against their own party’s congressional plan (in 2015).</w:t>
      </w:r>
      <w:r w:rsidRPr="00832C4E">
        <w:rPr>
          <w:rStyle w:val="FootnoteReference"/>
        </w:rPr>
        <w:footnoteReference w:id="167"/>
      </w:r>
    </w:p>
    <w:p w14:paraId="135756A4" w14:textId="77777777" w:rsidR="0066410C" w:rsidRPr="00832C4E" w:rsidRDefault="0066410C" w:rsidP="0066410C">
      <w:pPr>
        <w:pStyle w:val="BodyText"/>
        <w:spacing w:after="0" w:line="480" w:lineRule="auto"/>
        <w:ind w:firstLine="720"/>
        <w:rPr>
          <w:rFonts w:eastAsiaTheme="majorEastAsia"/>
        </w:rPr>
      </w:pPr>
      <w:r w:rsidRPr="00832C4E">
        <w:rPr>
          <w:rFonts w:eastAsiaTheme="majorEastAsia"/>
        </w:rPr>
        <w:t>Relating Table 1 to Table 4, we see that the presence of an explicit provision prohibiting partisan gerrymandering affects the willingness of justices to find a plan to be an unconstitutional gerrymander, even when it negatively affects their own political party.</w:t>
      </w:r>
      <w:r w:rsidRPr="00832C4E">
        <w:rPr>
          <w:rStyle w:val="FootnoteReference"/>
          <w:rFonts w:eastAsiaTheme="majorEastAsia"/>
        </w:rPr>
        <w:footnoteReference w:id="168"/>
      </w:r>
      <w:r w:rsidRPr="00832C4E">
        <w:rPr>
          <w:rFonts w:eastAsiaTheme="majorEastAsia"/>
        </w:rPr>
        <w:t xml:space="preserve">  In the three states with express prohibitions (Florida, New York, and Ohio), majority part</w:t>
      </w:r>
      <w:r w:rsidRPr="00D93CE0">
        <w:rPr>
          <w:rFonts w:eastAsiaTheme="majorEastAsia"/>
        </w:rPr>
        <w:t xml:space="preserve">y justices agreed with a finding of unconstitutionality at a level between 25% and 66.6%, as compared to a level of 0% in the two </w:t>
      </w:r>
      <w:r w:rsidRPr="00832C4E">
        <w:rPr>
          <w:rFonts w:eastAsiaTheme="majorEastAsia"/>
        </w:rPr>
        <w:t>states (Pennsylvania and North Carolina) where more indirect language had to be interpreted as banning partisan gerrymandering.</w:t>
      </w:r>
      <w:r w:rsidRPr="00832C4E">
        <w:rPr>
          <w:rStyle w:val="FootnoteReference"/>
          <w:rFonts w:eastAsiaTheme="majorEastAsia"/>
        </w:rPr>
        <w:footnoteReference w:id="169"/>
      </w:r>
    </w:p>
    <w:p w14:paraId="18A38E46" w14:textId="77777777" w:rsidR="0066410C" w:rsidRPr="00832C4E" w:rsidRDefault="0066410C" w:rsidP="0066410C">
      <w:pPr>
        <w:pStyle w:val="BodyText"/>
        <w:spacing w:after="0" w:line="480" w:lineRule="auto"/>
        <w:ind w:firstLine="720"/>
        <w:rPr>
          <w:rFonts w:eastAsiaTheme="majorEastAsia"/>
        </w:rPr>
      </w:pPr>
      <w:r w:rsidRPr="00832C4E">
        <w:rPr>
          <w:rFonts w:eastAsiaTheme="majorEastAsia"/>
        </w:rPr>
        <w:t>Moreover, it is Republican-affiliated justices that resist interpreting their state constitution to have broad voting rights provisions that ban partisan gerrymandering.  This can even be seen in the two cases that did not reach the merits of the partisan gerrymandering claim due to non-justiciability (Kansas and North Carolina).  Majority party agreement was 100% for those two cases, both of which were Republican controlled legislatures.</w:t>
      </w:r>
      <w:r w:rsidRPr="00832C4E">
        <w:rPr>
          <w:rStyle w:val="FootnoteReference"/>
          <w:rFonts w:eastAsiaTheme="majorEastAsia"/>
        </w:rPr>
        <w:footnoteReference w:id="170"/>
      </w:r>
      <w:r w:rsidRPr="00832C4E">
        <w:rPr>
          <w:rFonts w:eastAsiaTheme="majorEastAsia"/>
        </w:rPr>
        <w:t xml:space="preserve">  Minority party agreement was 44.4%.</w:t>
      </w:r>
      <w:r w:rsidRPr="00832C4E">
        <w:rPr>
          <w:rStyle w:val="FootnoteReference"/>
          <w:rFonts w:eastAsiaTheme="majorEastAsia"/>
        </w:rPr>
        <w:footnoteReference w:id="171"/>
      </w:r>
      <w:r w:rsidRPr="00832C4E">
        <w:rPr>
          <w:rFonts w:eastAsiaTheme="majorEastAsia"/>
        </w:rPr>
        <w:t xml:space="preserve">  Nonetheless, the data show that even in situations where there is an explicit constitutional prohibition of partisan gerrymandering, there is some unwillingness, on the part of justices, to find a map drawn by their own party unconstitutional.  This is true both for cases where the map was drawn by Republicans (Florida and Ohio) and Democrats (New York).</w:t>
      </w:r>
    </w:p>
    <w:p w14:paraId="5595CBDA" w14:textId="77777777" w:rsidR="0066410C" w:rsidRPr="00832C4E" w:rsidRDefault="0066410C" w:rsidP="0066410C">
      <w:pPr>
        <w:pStyle w:val="BodyText"/>
        <w:spacing w:after="0" w:line="480" w:lineRule="auto"/>
        <w:ind w:firstLine="720"/>
      </w:pPr>
      <w:r w:rsidRPr="00832C4E">
        <w:lastRenderedPageBreak/>
        <w:t>In states where there is not a direct ban on partisan gerrymandering (North Carolina and Pennsylvania), the failure of majority party justices to find a map unconstitutional might reflect partisan concerns, or might simply come as a result of an unwillingness of justices to read into the state constitutions a prohibition on partisan gerrymandering when the language is less clear, or perhaps the dissenting justices do not find the concept of partisan gerrymandering sufficiently well</w:t>
      </w:r>
      <w:r w:rsidRPr="00832C4E">
        <w:noBreakHyphen/>
        <w:t xml:space="preserve">defined to allow for a finding of unconstitutionality. </w:t>
      </w:r>
    </w:p>
    <w:p w14:paraId="6EBA3B6A" w14:textId="77777777" w:rsidR="0066410C" w:rsidRPr="00832C4E" w:rsidRDefault="0066410C" w:rsidP="0066410C">
      <w:pPr>
        <w:pStyle w:val="BodyText"/>
        <w:spacing w:after="0" w:line="480" w:lineRule="auto"/>
        <w:ind w:firstLine="720"/>
        <w:rPr>
          <w:color w:val="000000" w:themeColor="text1"/>
        </w:rPr>
      </w:pPr>
      <w:r w:rsidRPr="00832C4E">
        <w:t>When looking at the dissenting opinions of the justices who vote to uphold a plan, they commonly criticize the court majority’s disregard of separation of powers and critique the standard of review that was used by the majority.</w:t>
      </w:r>
      <w:r w:rsidRPr="00832C4E">
        <w:rPr>
          <w:rStyle w:val="FootnoteReference"/>
          <w:rFonts w:eastAsiaTheme="minorEastAsia"/>
        </w:rPr>
        <w:footnoteReference w:id="172"/>
      </w:r>
      <w:r w:rsidRPr="00832C4E">
        <w:t xml:space="preserve">  These criticisms</w:t>
      </w:r>
      <w:r w:rsidRPr="00D93CE0">
        <w:t xml:space="preserve"> generally held true for all dissenting justices that disagreed with a finding of unconstitutionality regardless of their partisan affiliation, and regardless of whether there was an express or implied state constitutional provision. </w:t>
      </w:r>
      <w:r>
        <w:t xml:space="preserve"> </w:t>
      </w:r>
      <w:r w:rsidRPr="00D93CE0">
        <w:t xml:space="preserve">This could perhaps imply that the reluctance of justices to find a map unconstitutional may lie in the justice’s </w:t>
      </w:r>
      <w:r w:rsidRPr="00832C4E">
        <w:rPr>
          <w:color w:val="000000" w:themeColor="text1"/>
        </w:rPr>
        <w:t xml:space="preserve">interpretation of </w:t>
      </w:r>
      <w:r w:rsidRPr="00832C4E">
        <w:rPr>
          <w:i/>
          <w:iCs/>
          <w:color w:val="000000" w:themeColor="text1"/>
        </w:rPr>
        <w:t>foundational legal principles and statutory construction</w:t>
      </w:r>
      <w:r w:rsidRPr="00832C4E">
        <w:rPr>
          <w:color w:val="000000" w:themeColor="text1"/>
        </w:rPr>
        <w:t xml:space="preserve">, rather than </w:t>
      </w:r>
      <w:r w:rsidRPr="00832C4E">
        <w:rPr>
          <w:i/>
          <w:iCs/>
          <w:color w:val="000000" w:themeColor="text1"/>
        </w:rPr>
        <w:t>partisan intent</w:t>
      </w:r>
      <w:r w:rsidRPr="00832C4E">
        <w:rPr>
          <w:color w:val="000000" w:themeColor="text1"/>
        </w:rPr>
        <w:t>.</w:t>
      </w:r>
    </w:p>
    <w:p w14:paraId="79864DD0" w14:textId="77777777" w:rsidR="0066410C" w:rsidRPr="00832C4E" w:rsidRDefault="0066410C" w:rsidP="0066410C">
      <w:pPr>
        <w:jc w:val="center"/>
        <w:rPr>
          <w:rFonts w:cs="Times New Roman"/>
          <w:smallCaps/>
        </w:rPr>
      </w:pPr>
      <w:bookmarkStart w:id="624" w:name="_Hlk160378167"/>
      <w:r w:rsidRPr="00832C4E">
        <w:rPr>
          <w:rFonts w:cs="Times New Roman"/>
          <w:smallCaps/>
        </w:rPr>
        <w:t>III.  Post-Script, After the 2022 Midterm Election</w:t>
      </w:r>
    </w:p>
    <w:p w14:paraId="30640B97" w14:textId="77777777" w:rsidR="0066410C" w:rsidRPr="00832C4E" w:rsidRDefault="0066410C" w:rsidP="0066410C">
      <w:pPr>
        <w:jc w:val="center"/>
        <w:rPr>
          <w:rFonts w:cs="Times New Roman"/>
          <w:smallCaps/>
        </w:rPr>
      </w:pPr>
    </w:p>
    <w:bookmarkEnd w:id="624"/>
    <w:p w14:paraId="091D7068" w14:textId="77777777" w:rsidR="0066410C" w:rsidRPr="00832C4E" w:rsidRDefault="0066410C" w:rsidP="0066410C">
      <w:pPr>
        <w:pStyle w:val="BodyText"/>
        <w:spacing w:after="0" w:line="480" w:lineRule="auto"/>
        <w:ind w:firstLine="720"/>
        <w:rPr>
          <w:rFonts w:eastAsiaTheme="majorEastAsia"/>
        </w:rPr>
      </w:pPr>
      <w:r w:rsidRPr="00832C4E">
        <w:rPr>
          <w:rFonts w:eastAsiaTheme="majorEastAsia"/>
        </w:rPr>
        <w:lastRenderedPageBreak/>
        <w:t>When we turn to what has happened after the November 2022 elections, the most important development relevant to this section of our essay</w:t>
      </w:r>
      <w:r w:rsidRPr="00D93CE0">
        <w:rPr>
          <w:rFonts w:eastAsiaTheme="majorEastAsia"/>
        </w:rPr>
        <w:t xml:space="preserve"> comes out of North Carolina. </w:t>
      </w:r>
      <w:bookmarkStart w:id="625" w:name="NorthCarolinaPostScript"/>
      <w:bookmarkEnd w:id="625"/>
      <w:r>
        <w:rPr>
          <w:rFonts w:eastAsiaTheme="majorEastAsia"/>
        </w:rPr>
        <w:t xml:space="preserve"> </w:t>
      </w:r>
      <w:r w:rsidRPr="00D93CE0">
        <w:rPr>
          <w:rFonts w:eastAsiaTheme="majorEastAsia"/>
        </w:rPr>
        <w:t>The November election included a state Supreme Court contest that resulted in a change in the partisan majority on the North Carolina Supreme Court from Democratic to Republican.</w:t>
      </w:r>
      <w:r w:rsidRPr="00D93CE0">
        <w:rPr>
          <w:rStyle w:val="FootnoteReference"/>
        </w:rPr>
        <w:footnoteReference w:id="173"/>
      </w:r>
      <w:r w:rsidRPr="00D93CE0">
        <w:rPr>
          <w:rFonts w:eastAsiaTheme="majorEastAsia"/>
        </w:rPr>
        <w:t xml:space="preserve"> </w:t>
      </w:r>
      <w:r>
        <w:rPr>
          <w:rFonts w:eastAsiaTheme="majorEastAsia"/>
        </w:rPr>
        <w:t xml:space="preserve"> </w:t>
      </w:r>
      <w:r w:rsidRPr="00D93CE0">
        <w:rPr>
          <w:rFonts w:eastAsiaTheme="majorEastAsia"/>
        </w:rPr>
        <w:t>A large amount of money was spent on this judicial election, with the view in mind that both redistricting decisions and abortion-related decisions were going to come before the North Carolina Supreme Court.</w:t>
      </w:r>
      <w:r w:rsidRPr="00D93CE0">
        <w:rPr>
          <w:rStyle w:val="FootnoteReference"/>
        </w:rPr>
        <w:footnoteReference w:id="174"/>
      </w:r>
      <w:r w:rsidRPr="00D93CE0">
        <w:rPr>
          <w:rFonts w:eastAsiaTheme="majorEastAsia"/>
        </w:rPr>
        <w:t xml:space="preserve"> </w:t>
      </w:r>
      <w:r>
        <w:rPr>
          <w:rFonts w:eastAsiaTheme="majorEastAsia"/>
        </w:rPr>
        <w:t xml:space="preserve"> </w:t>
      </w:r>
      <w:r w:rsidRPr="00D93CE0">
        <w:rPr>
          <w:rFonts w:eastAsiaTheme="majorEastAsia"/>
        </w:rPr>
        <w:t xml:space="preserve">The court promptly reversed its earlier decision finding the Republican-drawn congressional map in the state to be unconstitutional and found that partisan gerrymandering </w:t>
      </w:r>
      <w:r w:rsidRPr="00832C4E">
        <w:rPr>
          <w:rFonts w:eastAsiaTheme="majorEastAsia"/>
        </w:rPr>
        <w:t xml:space="preserve">claims are </w:t>
      </w:r>
      <w:r w:rsidRPr="00832C4E">
        <w:rPr>
          <w:rFonts w:eastAsiaTheme="majorEastAsia"/>
          <w:i/>
          <w:iCs/>
        </w:rPr>
        <w:t>not</w:t>
      </w:r>
      <w:r w:rsidRPr="00832C4E">
        <w:rPr>
          <w:rFonts w:eastAsiaTheme="majorEastAsia"/>
        </w:rPr>
        <w:t xml:space="preserve"> justiciable under the North Carolina Constitution.</w:t>
      </w:r>
      <w:r w:rsidRPr="00832C4E">
        <w:rPr>
          <w:rStyle w:val="FootnoteReference"/>
        </w:rPr>
        <w:footnoteReference w:id="175"/>
      </w:r>
      <w:r w:rsidRPr="00832C4E">
        <w:rPr>
          <w:rFonts w:eastAsiaTheme="majorEastAsia"/>
        </w:rPr>
        <w:t xml:space="preserve">  Thus, the North Carolina legislature will be unchecked in its ability to draw a partisan gerrymander.</w:t>
      </w:r>
      <w:r w:rsidRPr="00832C4E">
        <w:rPr>
          <w:rStyle w:val="FootnoteReference"/>
        </w:rPr>
        <w:footnoteReference w:id="176"/>
      </w:r>
      <w:r w:rsidRPr="00832C4E">
        <w:rPr>
          <w:rFonts w:eastAsiaTheme="majorEastAsia"/>
        </w:rPr>
        <w:t xml:space="preserve"> </w:t>
      </w:r>
    </w:p>
    <w:p w14:paraId="496E035F" w14:textId="4108F419" w:rsidR="0066410C" w:rsidRDefault="0066410C" w:rsidP="0066410C">
      <w:pPr>
        <w:pStyle w:val="BodyText"/>
        <w:spacing w:after="0" w:line="480" w:lineRule="auto"/>
        <w:ind w:firstLine="720"/>
        <w:rPr>
          <w:rFonts w:eastAsiaTheme="majorEastAsia"/>
        </w:rPr>
      </w:pPr>
      <w:r w:rsidRPr="00832C4E">
        <w:rPr>
          <w:rFonts w:eastAsiaTheme="majorEastAsia"/>
        </w:rPr>
        <w:t>Another important development comes from New York.  After the New York Court of Appeals ruled the New York congressional map unconstitutional and implemented a map of its own for 2022, we see a similar pattern but with the partisanship reversed—a map enacted by the Democratic-controlled legislature being held unconstitutional.</w:t>
      </w:r>
      <w:r w:rsidRPr="00832C4E">
        <w:rPr>
          <w:rStyle w:val="FootnoteReference"/>
        </w:rPr>
        <w:footnoteReference w:id="177"/>
      </w:r>
      <w:r w:rsidRPr="00832C4E">
        <w:rPr>
          <w:rFonts w:eastAsiaTheme="majorEastAsia"/>
        </w:rPr>
        <w:t xml:space="preserve">  Although the majority of judges on the New York Court of Appeals had been appointed by a Democratic Governor, some were seen as conservative.</w:t>
      </w:r>
      <w:r w:rsidRPr="00832C4E">
        <w:rPr>
          <w:rStyle w:val="FootnoteReference"/>
        </w:rPr>
        <w:footnoteReference w:id="178"/>
      </w:r>
      <w:r w:rsidRPr="00832C4E">
        <w:rPr>
          <w:rFonts w:eastAsiaTheme="majorEastAsia"/>
        </w:rPr>
        <w:t xml:space="preserve">  When there was a post-election vacancy on the New York Court of </w:t>
      </w:r>
      <w:r w:rsidRPr="00832C4E">
        <w:rPr>
          <w:rFonts w:eastAsiaTheme="majorEastAsia"/>
        </w:rPr>
        <w:lastRenderedPageBreak/>
        <w:t>Appeals, the Democrat-controlled New York legislature was unwilling to accept a replacement that, in their view, was not sufficiently committed to overturning the 2022 court-drawn map.</w:t>
      </w:r>
      <w:r w:rsidRPr="00832C4E">
        <w:rPr>
          <w:rStyle w:val="FootnoteReference"/>
        </w:rPr>
        <w:footnoteReference w:id="179"/>
      </w:r>
      <w:r w:rsidRPr="00832C4E">
        <w:rPr>
          <w:rFonts w:eastAsiaTheme="majorEastAsia"/>
        </w:rPr>
        <w:t xml:space="preserve">  Also, a Democrat-affiliated judge who voted against finding the legislatively-drawn map unconstitutional was appointed the new Chief Judge of the court.</w:t>
      </w:r>
      <w:r w:rsidRPr="00832C4E">
        <w:rPr>
          <w:rStyle w:val="FootnoteReference"/>
        </w:rPr>
        <w:footnoteReference w:id="180"/>
      </w:r>
      <w:r w:rsidRPr="00832C4E">
        <w:rPr>
          <w:rFonts w:eastAsiaTheme="majorEastAsia"/>
        </w:rPr>
        <w:t xml:space="preserve"> </w:t>
      </w:r>
      <w:ins w:id="632" w:author="Chase, Noah" w:date="2024-10-14T10:49:00Z" w16du:dateUtc="2024-10-14T14:49:00Z">
        <w:r w:rsidR="00796E62">
          <w:rPr>
            <w:rFonts w:eastAsiaTheme="majorEastAsia"/>
          </w:rPr>
          <w:t xml:space="preserve"> </w:t>
        </w:r>
      </w:ins>
      <w:r w:rsidRPr="00D76E8C">
        <w:rPr>
          <w:rFonts w:eastAsiaTheme="majorEastAsia"/>
        </w:rPr>
        <w:t>Given this shift in the makeup of the court since its original decision in 2022, there was an expectation that the Democrats would get a second opportunity to redraw the map in their favor.</w:t>
      </w:r>
      <w:ins w:id="633" w:author="Marie-therese Witte" w:date="2024-10-29T08:48:00Z" w16du:dateUtc="2024-10-29T12:48:00Z">
        <w:r w:rsidR="006B155F">
          <w:rPr>
            <w:rFonts w:eastAsiaTheme="majorEastAsia"/>
          </w:rPr>
          <w:t xml:space="preserve">  </w:t>
        </w:r>
      </w:ins>
      <w:del w:id="634" w:author="Marie-therese Witte" w:date="2024-10-29T08:48:00Z" w16du:dateUtc="2024-10-29T12:48:00Z">
        <w:r w:rsidRPr="00D76E8C" w:rsidDel="006B155F">
          <w:rPr>
            <w:rFonts w:eastAsiaTheme="majorEastAsia"/>
          </w:rPr>
          <w:delText xml:space="preserve">  </w:delText>
        </w:r>
      </w:del>
      <w:r w:rsidRPr="00D76E8C">
        <w:rPr>
          <w:rFonts w:eastAsiaTheme="majorEastAsia"/>
        </w:rPr>
        <w:t>This expectation was semi-realized in December 2023 when the New York Court of Appeals threw out the maps and ordered the IRC to create a new set of maps before the 2024 election.</w:t>
      </w:r>
      <w:r w:rsidRPr="00D76E8C">
        <w:rPr>
          <w:rStyle w:val="FootnoteReference"/>
        </w:rPr>
        <w:t xml:space="preserve"> </w:t>
      </w:r>
      <w:r w:rsidRPr="00D93CE0">
        <w:rPr>
          <w:rStyle w:val="FootnoteReference"/>
        </w:rPr>
        <w:footnoteReference w:id="181"/>
      </w:r>
      <w:ins w:id="643" w:author="Chase, Noah" w:date="2024-10-14T10:49:00Z" w16du:dateUtc="2024-10-14T14:49:00Z">
        <w:r w:rsidR="004B7465">
          <w:rPr>
            <w:rStyle w:val="FootnoteReference"/>
          </w:rPr>
          <w:t xml:space="preserve"> </w:t>
        </w:r>
      </w:ins>
      <w:ins w:id="644" w:author="Marie-therese Witte" w:date="2024-10-29T08:48:00Z" w16du:dateUtc="2024-10-29T12:48:00Z">
        <w:r w:rsidR="006B155F">
          <w:rPr>
            <w:rFonts w:eastAsiaTheme="majorEastAsia"/>
          </w:rPr>
          <w:t xml:space="preserve"> </w:t>
        </w:r>
      </w:ins>
      <w:del w:id="645" w:author="Marie-therese Witte" w:date="2024-10-29T08:48:00Z" w16du:dateUtc="2024-10-29T12:48:00Z">
        <w:r w:rsidRPr="00D76E8C" w:rsidDel="006B155F">
          <w:rPr>
            <w:rFonts w:eastAsiaTheme="majorEastAsia"/>
          </w:rPr>
          <w:delText> </w:delText>
        </w:r>
      </w:del>
      <w:r w:rsidRPr="00D76E8C">
        <w:rPr>
          <w:rFonts w:eastAsiaTheme="majorEastAsia"/>
        </w:rPr>
        <w:t xml:space="preserve"> </w:t>
      </w:r>
      <w:r>
        <w:rPr>
          <w:rFonts w:eastAsiaTheme="majorEastAsia"/>
        </w:rPr>
        <w:t>After the New York Court of Appeals ruled in favor of the plaintiffs, the commission adopted</w:t>
      </w:r>
      <w:ins w:id="646" w:author="Chase, Noah" w:date="2024-10-14T10:58:00Z" w16du:dateUtc="2024-10-14T14:58:00Z">
        <w:r w:rsidR="007B4C12">
          <w:rPr>
            <w:rFonts w:eastAsiaTheme="majorEastAsia"/>
          </w:rPr>
          <w:t>,</w:t>
        </w:r>
      </w:ins>
      <w:r>
        <w:rPr>
          <w:rFonts w:eastAsiaTheme="majorEastAsia"/>
        </w:rPr>
        <w:t xml:space="preserve"> in a bipartisan 9</w:t>
      </w:r>
      <w:ins w:id="647" w:author="Chase, Noah" w:date="2024-10-14T10:57:00Z" w16du:dateUtc="2024-10-14T14:57:00Z">
        <w:r w:rsidR="007B4C12">
          <w:rPr>
            <w:rFonts w:eastAsiaTheme="majorEastAsia"/>
          </w:rPr>
          <w:noBreakHyphen/>
        </w:r>
      </w:ins>
      <w:del w:id="648" w:author="Chase, Noah" w:date="2024-10-14T10:57:00Z" w16du:dateUtc="2024-10-14T14:57:00Z">
        <w:r w:rsidDel="007B4C12">
          <w:rPr>
            <w:rFonts w:eastAsiaTheme="majorEastAsia"/>
          </w:rPr>
          <w:delText>-</w:delText>
        </w:r>
      </w:del>
      <w:r>
        <w:rPr>
          <w:rFonts w:eastAsiaTheme="majorEastAsia"/>
        </w:rPr>
        <w:t>1 vote</w:t>
      </w:r>
      <w:ins w:id="649" w:author="Chase, Noah" w:date="2024-10-14T10:58:00Z" w16du:dateUtc="2024-10-14T14:58:00Z">
        <w:r w:rsidR="007B4C12">
          <w:rPr>
            <w:rFonts w:eastAsiaTheme="majorEastAsia"/>
          </w:rPr>
          <w:t>,</w:t>
        </w:r>
      </w:ins>
      <w:r>
        <w:rPr>
          <w:rFonts w:eastAsiaTheme="majorEastAsia"/>
        </w:rPr>
        <w:t xml:space="preserve"> a map that mostly kept the Court lines intact.</w:t>
      </w:r>
      <w:r>
        <w:rPr>
          <w:rStyle w:val="FootnoteReference"/>
          <w:rFonts w:eastAsiaTheme="majorEastAsia"/>
        </w:rPr>
        <w:footnoteReference w:id="182"/>
      </w:r>
      <w:ins w:id="676" w:author="Chase, Noah" w:date="2024-10-14T10:58:00Z" w16du:dateUtc="2024-10-14T14:58:00Z">
        <w:r w:rsidR="007B4C12">
          <w:rPr>
            <w:rFonts w:eastAsiaTheme="majorEastAsia"/>
          </w:rPr>
          <w:t xml:space="preserve"> </w:t>
        </w:r>
      </w:ins>
      <w:r>
        <w:rPr>
          <w:rFonts w:eastAsiaTheme="majorEastAsia"/>
        </w:rPr>
        <w:t xml:space="preserve"> The Legislature rejected these lines, but, in a surprise move, approved their own plan that highly resembled the Court’s map</w:t>
      </w:r>
      <w:r w:rsidRPr="00D93CE0">
        <w:rPr>
          <w:rFonts w:eastAsiaTheme="majorEastAsia"/>
        </w:rPr>
        <w:t>.</w:t>
      </w:r>
      <w:r>
        <w:rPr>
          <w:rStyle w:val="FootnoteReference"/>
          <w:rFonts w:eastAsiaTheme="majorEastAsia"/>
        </w:rPr>
        <w:footnoteReference w:id="183"/>
      </w:r>
    </w:p>
    <w:p w14:paraId="1C843931" w14:textId="43A3F93A" w:rsidR="0066410C" w:rsidRDefault="0066410C" w:rsidP="0066410C">
      <w:pPr>
        <w:pStyle w:val="BodyText"/>
        <w:spacing w:after="0" w:line="480" w:lineRule="auto"/>
        <w:ind w:firstLine="720"/>
        <w:rPr>
          <w:rFonts w:eastAsiaTheme="majorEastAsia"/>
        </w:rPr>
      </w:pPr>
      <w:r>
        <w:rPr>
          <w:rFonts w:eastAsiaTheme="majorEastAsia"/>
        </w:rPr>
        <w:lastRenderedPageBreak/>
        <w:t xml:space="preserve">Kentucky and New Mexico also resolved their disputes after the 2022 midterm election but after the production of this Essay. </w:t>
      </w:r>
      <w:ins w:id="697" w:author="Chase, Noah" w:date="2024-10-14T10:02:00Z" w16du:dateUtc="2024-10-14T14:02:00Z">
        <w:r w:rsidR="008E3D82">
          <w:rPr>
            <w:rFonts w:eastAsiaTheme="majorEastAsia"/>
          </w:rPr>
          <w:t xml:space="preserve"> </w:t>
        </w:r>
      </w:ins>
      <w:ins w:id="698" w:author="Chase, Noah" w:date="2024-10-14T11:05:00Z" w16du:dateUtc="2024-10-14T15:05:00Z">
        <w:r w:rsidR="0026218E">
          <w:rPr>
            <w:rFonts w:eastAsiaTheme="majorEastAsia"/>
          </w:rPr>
          <w:t xml:space="preserve">The </w:t>
        </w:r>
      </w:ins>
      <w:r>
        <w:rPr>
          <w:rFonts w:eastAsiaTheme="majorEastAsia"/>
        </w:rPr>
        <w:t>Florida and Utah cases are still pending.</w:t>
      </w:r>
    </w:p>
    <w:p w14:paraId="1792D2F0" w14:textId="176D9473" w:rsidR="0066410C" w:rsidRDefault="0066410C" w:rsidP="0066410C">
      <w:pPr>
        <w:pStyle w:val="BodyText"/>
        <w:spacing w:after="0" w:line="480" w:lineRule="auto"/>
        <w:ind w:firstLine="720"/>
        <w:rPr>
          <w:rFonts w:eastAsiaTheme="majorEastAsia"/>
        </w:rPr>
      </w:pPr>
      <w:r>
        <w:rPr>
          <w:rFonts w:eastAsiaTheme="majorEastAsia"/>
        </w:rPr>
        <w:t xml:space="preserve">In Kentucky, the Supreme Court affirmed a trial court decision that established that the </w:t>
      </w:r>
      <w:ins w:id="699" w:author="Chase, Noah" w:date="2024-10-14T11:08:00Z" w16du:dateUtc="2024-10-14T15:08:00Z">
        <w:r w:rsidR="00154E01">
          <w:rPr>
            <w:rFonts w:eastAsiaTheme="majorEastAsia"/>
          </w:rPr>
          <w:t>c</w:t>
        </w:r>
      </w:ins>
      <w:del w:id="700" w:author="Chase, Noah" w:date="2024-10-14T11:08:00Z" w16du:dateUtc="2024-10-14T15:08:00Z">
        <w:r w:rsidDel="00154E01">
          <w:rPr>
            <w:rFonts w:eastAsiaTheme="majorEastAsia"/>
          </w:rPr>
          <w:delText>C</w:delText>
        </w:r>
      </w:del>
      <w:r>
        <w:rPr>
          <w:rFonts w:eastAsiaTheme="majorEastAsia"/>
        </w:rPr>
        <w:t>ongressional maps were partisan gerrymanders.</w:t>
      </w:r>
      <w:ins w:id="701" w:author="Chase, Noah" w:date="2024-10-14T11:07:00Z" w16du:dateUtc="2024-10-14T15:07:00Z">
        <w:r w:rsidR="00EB6EC8">
          <w:rPr>
            <w:rStyle w:val="FootnoteReference"/>
            <w:rFonts w:eastAsiaTheme="majorEastAsia"/>
          </w:rPr>
          <w:footnoteReference w:id="184"/>
        </w:r>
      </w:ins>
      <w:r>
        <w:rPr>
          <w:rFonts w:eastAsiaTheme="majorEastAsia"/>
        </w:rPr>
        <w:t xml:space="preserve"> </w:t>
      </w:r>
      <w:ins w:id="704" w:author="Chase, Noah" w:date="2024-10-14T11:06:00Z" w16du:dateUtc="2024-10-14T15:06:00Z">
        <w:r w:rsidR="0026218E">
          <w:rPr>
            <w:rFonts w:eastAsiaTheme="majorEastAsia"/>
          </w:rPr>
          <w:t xml:space="preserve"> </w:t>
        </w:r>
      </w:ins>
      <w:r>
        <w:rPr>
          <w:rFonts w:eastAsiaTheme="majorEastAsia"/>
        </w:rPr>
        <w:t xml:space="preserve">However, also affirming the lower court, the Supreme Court determined that partisan gerrymandering was not prohibited by the Kentucky </w:t>
      </w:r>
      <w:ins w:id="705" w:author="Chase, Noah" w:date="2024-10-14T11:11:00Z" w16du:dateUtc="2024-10-14T15:11:00Z">
        <w:r w:rsidR="00C938F1">
          <w:rPr>
            <w:rFonts w:eastAsiaTheme="majorEastAsia"/>
          </w:rPr>
          <w:t>C</w:t>
        </w:r>
      </w:ins>
      <w:del w:id="706" w:author="Chase, Noah" w:date="2024-10-14T11:11:00Z" w16du:dateUtc="2024-10-14T15:11:00Z">
        <w:r w:rsidDel="00C938F1">
          <w:rPr>
            <w:rFonts w:eastAsiaTheme="majorEastAsia"/>
          </w:rPr>
          <w:delText>c</w:delText>
        </w:r>
      </w:del>
      <w:r>
        <w:rPr>
          <w:rFonts w:eastAsiaTheme="majorEastAsia"/>
        </w:rPr>
        <w:t>onstitution: “</w:t>
      </w:r>
      <w:r w:rsidRPr="00320B71">
        <w:rPr>
          <w:rFonts w:eastAsiaTheme="majorEastAsia"/>
        </w:rPr>
        <w:t>Regardless of how unusual or eye-raising it may be, we must not erase it unless it plainly leaves the four corners of our constitutional frame</w:t>
      </w:r>
      <w:ins w:id="707" w:author="Chase, Noah" w:date="2024-10-14T11:10:00Z" w16du:dateUtc="2024-10-14T15:10:00Z">
        <w:r w:rsidR="001D1CEC">
          <w:rPr>
            <w:rFonts w:eastAsiaTheme="majorEastAsia"/>
          </w:rPr>
          <w:t>.</w:t>
        </w:r>
      </w:ins>
      <w:r w:rsidRPr="00320B71">
        <w:rPr>
          <w:rFonts w:eastAsiaTheme="majorEastAsia"/>
        </w:rPr>
        <w:t>”</w:t>
      </w:r>
      <w:ins w:id="708" w:author="Chase, Noah" w:date="2024-10-14T11:10:00Z" w16du:dateUtc="2024-10-14T15:10:00Z">
        <w:r w:rsidR="001D1CEC">
          <w:rPr>
            <w:rStyle w:val="FootnoteReference"/>
            <w:rFonts w:eastAsiaTheme="majorEastAsia"/>
          </w:rPr>
          <w:footnoteReference w:id="185"/>
        </w:r>
      </w:ins>
      <w:del w:id="711" w:author="Chase, Noah" w:date="2024-10-14T11:10:00Z" w16du:dateUtc="2024-10-14T15:10:00Z">
        <w:r w:rsidDel="001D1CEC">
          <w:rPr>
            <w:rFonts w:eastAsiaTheme="majorEastAsia"/>
          </w:rPr>
          <w:delText xml:space="preserve"> at 2</w:delText>
        </w:r>
      </w:del>
      <w:r>
        <w:rPr>
          <w:rFonts w:eastAsiaTheme="majorEastAsia"/>
        </w:rPr>
        <w:t>. They further opined that “[t]</w:t>
      </w:r>
      <w:r w:rsidRPr="00E119A6">
        <w:rPr>
          <w:rFonts w:eastAsiaTheme="majorEastAsia"/>
        </w:rPr>
        <w:t xml:space="preserve">he alleged partisanship in </w:t>
      </w:r>
      <w:ins w:id="712" w:author="Chase, Noah" w:date="2024-10-14T11:12:00Z" w16du:dateUtc="2024-10-14T15:12:00Z">
        <w:r w:rsidR="004F0D5B">
          <w:rPr>
            <w:rFonts w:eastAsiaTheme="majorEastAsia"/>
          </w:rPr>
          <w:t xml:space="preserve">the </w:t>
        </w:r>
      </w:ins>
      <w:r w:rsidRPr="00E119A6">
        <w:rPr>
          <w:rFonts w:eastAsiaTheme="majorEastAsia"/>
        </w:rPr>
        <w:t>crafting of the Apportionment Plans does not rise to the level of a clear, flagrant, or unwarranted deviation from constitutional limitations or a threat to our democratic form of government.”</w:t>
      </w:r>
      <w:ins w:id="713" w:author="Chase, Noah" w:date="2024-10-14T11:11:00Z" w16du:dateUtc="2024-10-14T15:11:00Z">
        <w:r w:rsidR="00C938F1">
          <w:rPr>
            <w:rStyle w:val="FootnoteReference"/>
            <w:rFonts w:eastAsiaTheme="majorEastAsia"/>
          </w:rPr>
          <w:footnoteReference w:id="186"/>
        </w:r>
      </w:ins>
      <w:del w:id="716" w:author="Chase, Noah" w:date="2024-10-14T11:13:00Z" w16du:dateUtc="2024-10-14T15:13:00Z">
        <w:r w:rsidRPr="00E119A6" w:rsidDel="004F0D5B">
          <w:rPr>
            <w:rFonts w:eastAsiaTheme="majorEastAsia"/>
          </w:rPr>
          <w:delText xml:space="preserve">  Graham v. Sec’y of State Michael Adams, No. 2023-SC-0522, 2023 WL 8640825, at *19 (Ky. Dec. 14, 2023).</w:delText>
        </w:r>
      </w:del>
    </w:p>
    <w:p w14:paraId="76B2F542" w14:textId="1BC1692A" w:rsidR="0066410C" w:rsidRDefault="0066410C" w:rsidP="0066410C">
      <w:pPr>
        <w:pStyle w:val="BodyText"/>
        <w:spacing w:after="0" w:line="480" w:lineRule="auto"/>
        <w:ind w:firstLine="720"/>
        <w:rPr>
          <w:rFonts w:eastAsiaTheme="majorEastAsia"/>
        </w:rPr>
      </w:pPr>
      <w:r>
        <w:rPr>
          <w:rFonts w:eastAsiaTheme="majorEastAsia"/>
        </w:rPr>
        <w:t>In New Mexico, the Supreme Court determined that 1) the state constitution prohibits partisan gerrymandering</w:t>
      </w:r>
      <w:ins w:id="717" w:author="Chase, Noah" w:date="2024-10-14T11:14:00Z" w16du:dateUtc="2024-10-14T15:14:00Z">
        <w:r w:rsidR="008E47CC">
          <w:rPr>
            <w:rStyle w:val="FootnoteReference"/>
            <w:rFonts w:eastAsiaTheme="majorEastAsia"/>
          </w:rPr>
          <w:footnoteReference w:id="187"/>
        </w:r>
      </w:ins>
      <w:del w:id="719" w:author="Chase, Noah" w:date="2024-10-14T11:14:00Z" w16du:dateUtc="2024-10-14T15:14:00Z">
        <w:r w:rsidDel="00AB6C7C">
          <w:rPr>
            <w:rFonts w:eastAsiaTheme="majorEastAsia"/>
          </w:rPr>
          <w:delText xml:space="preserve"> (see generally)</w:delText>
        </w:r>
      </w:del>
      <w:r>
        <w:rPr>
          <w:rFonts w:eastAsiaTheme="majorEastAsia"/>
        </w:rPr>
        <w:t xml:space="preserve"> and, 2) the plan adopted by the Democrats did not “</w:t>
      </w:r>
      <w:r w:rsidRPr="004F3235">
        <w:rPr>
          <w:rFonts w:eastAsiaTheme="majorEastAsia"/>
        </w:rPr>
        <w:t>rise</w:t>
      </w:r>
      <w:ins w:id="720" w:author="Chase, Noah" w:date="2024-10-14T11:21:00Z" w16du:dateUtc="2024-10-14T15:21:00Z">
        <w:r w:rsidR="00CD740B">
          <w:rPr>
            <w:rFonts w:eastAsiaTheme="majorEastAsia"/>
          </w:rPr>
          <w:t>[]</w:t>
        </w:r>
      </w:ins>
      <w:r w:rsidRPr="004F3235">
        <w:rPr>
          <w:rFonts w:eastAsiaTheme="majorEastAsia"/>
        </w:rPr>
        <w:t xml:space="preserve"> to the level of an egregious gerrymander</w:t>
      </w:r>
      <w:ins w:id="721" w:author="Chase, Noah" w:date="2024-10-14T11:15:00Z" w16du:dateUtc="2024-10-14T15:15:00Z">
        <w:r w:rsidR="00844652">
          <w:rPr>
            <w:rFonts w:eastAsiaTheme="majorEastAsia"/>
          </w:rPr>
          <w:t>.</w:t>
        </w:r>
      </w:ins>
      <w:r>
        <w:rPr>
          <w:rFonts w:eastAsiaTheme="majorEastAsia"/>
        </w:rPr>
        <w:t>”</w:t>
      </w:r>
      <w:ins w:id="722" w:author="Chase, Noah" w:date="2024-10-14T11:15:00Z" w16du:dateUtc="2024-10-14T15:15:00Z">
        <w:r w:rsidR="00844652">
          <w:rPr>
            <w:rStyle w:val="FootnoteReference"/>
            <w:rFonts w:eastAsiaTheme="majorEastAsia"/>
          </w:rPr>
          <w:footnoteReference w:id="188"/>
        </w:r>
      </w:ins>
      <w:del w:id="730" w:author="Chase, Noah" w:date="2024-10-14T11:16:00Z" w16du:dateUtc="2024-10-14T15:16:00Z">
        <w:r w:rsidDel="00C32087">
          <w:rPr>
            <w:rFonts w:eastAsiaTheme="majorEastAsia"/>
          </w:rPr>
          <w:delText xml:space="preserve"> (at 12-13).</w:delText>
        </w:r>
      </w:del>
      <w:r>
        <w:rPr>
          <w:rFonts w:eastAsiaTheme="majorEastAsia"/>
        </w:rPr>
        <w:t xml:space="preserve"> </w:t>
      </w:r>
    </w:p>
    <w:p w14:paraId="4A77EE65" w14:textId="78AB7B50" w:rsidR="0066410C" w:rsidRDefault="0066410C" w:rsidP="0066410C">
      <w:pPr>
        <w:pStyle w:val="BodyText"/>
        <w:spacing w:after="0" w:line="480" w:lineRule="auto"/>
        <w:ind w:firstLine="720"/>
        <w:rPr>
          <w:rFonts w:eastAsiaTheme="majorEastAsia"/>
        </w:rPr>
      </w:pPr>
      <w:r>
        <w:rPr>
          <w:rFonts w:eastAsiaTheme="majorEastAsia"/>
        </w:rPr>
        <w:t>An appeal in Utah challenging the congressional map was heard in July 2023.</w:t>
      </w:r>
      <w:ins w:id="731" w:author="Chase, Noah" w:date="2024-10-14T11:25:00Z" w16du:dateUtc="2024-10-14T15:25:00Z">
        <w:r w:rsidR="00C33DED">
          <w:rPr>
            <w:rStyle w:val="FootnoteReference"/>
            <w:rFonts w:eastAsiaTheme="majorEastAsia"/>
          </w:rPr>
          <w:footnoteReference w:id="189"/>
        </w:r>
      </w:ins>
      <w:r>
        <w:rPr>
          <w:rFonts w:eastAsiaTheme="majorEastAsia"/>
        </w:rPr>
        <w:t xml:space="preserve"> </w:t>
      </w:r>
      <w:ins w:id="736" w:author="Chase, Noah" w:date="2024-10-14T11:22:00Z" w16du:dateUtc="2024-10-14T15:22:00Z">
        <w:r w:rsidR="0071216E">
          <w:rPr>
            <w:rFonts w:eastAsiaTheme="majorEastAsia"/>
          </w:rPr>
          <w:t xml:space="preserve"> </w:t>
        </w:r>
      </w:ins>
      <w:r>
        <w:rPr>
          <w:rFonts w:eastAsiaTheme="majorEastAsia"/>
        </w:rPr>
        <w:t>As of June 2024, there has been no decision in this case.</w:t>
      </w:r>
      <w:ins w:id="737" w:author="Chase, Noah" w:date="2024-10-14T11:25:00Z" w16du:dateUtc="2024-10-14T15:25:00Z">
        <w:r w:rsidR="00195BEF">
          <w:rPr>
            <w:rStyle w:val="FootnoteReference"/>
            <w:rFonts w:eastAsiaTheme="majorEastAsia"/>
          </w:rPr>
          <w:footnoteReference w:id="190"/>
        </w:r>
      </w:ins>
    </w:p>
    <w:p w14:paraId="7601779F" w14:textId="5A7271A8" w:rsidR="0066410C" w:rsidRPr="006B4D21" w:rsidRDefault="0066410C" w:rsidP="0066410C">
      <w:pPr>
        <w:pStyle w:val="BodyText"/>
        <w:spacing w:line="480" w:lineRule="auto"/>
        <w:ind w:firstLine="720"/>
        <w:rPr>
          <w:rFonts w:eastAsiaTheme="majorEastAsia"/>
        </w:rPr>
      </w:pPr>
      <w:r>
        <w:rPr>
          <w:rFonts w:eastAsiaTheme="majorEastAsia"/>
        </w:rPr>
        <w:t>Plaintiffs and defendants in a Florida case agreed to dismiss the partisan gerrymandering claim</w:t>
      </w:r>
      <w:r w:rsidRPr="006B4D21">
        <w:rPr>
          <w:rFonts w:eastAsiaTheme="majorEastAsia"/>
        </w:rPr>
        <w:t xml:space="preserve"> and allowed the court to decide the</w:t>
      </w:r>
      <w:r>
        <w:rPr>
          <w:rFonts w:eastAsiaTheme="majorEastAsia"/>
        </w:rPr>
        <w:t xml:space="preserve"> racial diminishment</w:t>
      </w:r>
      <w:r w:rsidRPr="006B4D21">
        <w:rPr>
          <w:rFonts w:eastAsiaTheme="majorEastAsia"/>
        </w:rPr>
        <w:t xml:space="preserve"> claim as a matter of law by </w:t>
      </w:r>
      <w:r w:rsidRPr="006B4D21">
        <w:rPr>
          <w:rFonts w:eastAsiaTheme="majorEastAsia"/>
        </w:rPr>
        <w:lastRenderedPageBreak/>
        <w:t>stipulating to various facts.</w:t>
      </w:r>
      <w:ins w:id="741" w:author="Chase, Noah" w:date="2024-10-14T11:28:00Z" w16du:dateUtc="2024-10-14T15:28:00Z">
        <w:r w:rsidR="001B1C3B">
          <w:rPr>
            <w:rStyle w:val="FootnoteReference"/>
            <w:rFonts w:eastAsiaTheme="majorEastAsia"/>
          </w:rPr>
          <w:footnoteReference w:id="191"/>
        </w:r>
      </w:ins>
      <w:r w:rsidRPr="006B4D21">
        <w:rPr>
          <w:rFonts w:eastAsiaTheme="majorEastAsia"/>
        </w:rPr>
        <w:t xml:space="preserve">  </w:t>
      </w:r>
      <w:bookmarkStart w:id="744" w:name="_Hlk179797758"/>
      <w:del w:id="745" w:author="Chase, Noah" w:date="2024-10-14T11:30:00Z" w16du:dateUtc="2024-10-14T15:30:00Z">
        <w:r w:rsidRPr="006B4D21" w:rsidDel="00C10462">
          <w:rPr>
            <w:rFonts w:eastAsiaTheme="majorEastAsia"/>
            <w:i/>
            <w:iCs/>
          </w:rPr>
          <w:delText>Black Voters Matter Capacity Bldg.</w:delText>
        </w:r>
        <w:r w:rsidRPr="006B4D21" w:rsidDel="00C10462">
          <w:rPr>
            <w:rFonts w:eastAsiaTheme="majorEastAsia"/>
          </w:rPr>
          <w:delText xml:space="preserve"> at *9–10 (Fla Cts. ACIS)</w:delText>
        </w:r>
        <w:bookmarkEnd w:id="744"/>
        <w:r w:rsidRPr="006B4D21" w:rsidDel="00C10462">
          <w:rPr>
            <w:rFonts w:eastAsiaTheme="majorEastAsia"/>
          </w:rPr>
          <w:delText xml:space="preserve">.  </w:delText>
        </w:r>
      </w:del>
      <w:r w:rsidRPr="006B4D21">
        <w:rPr>
          <w:rFonts w:eastAsiaTheme="majorEastAsia"/>
        </w:rPr>
        <w:t>The court ultimately held the new map unconstitutional because it “weaken[ed] . . . [and] actually eliminate[d] . . . Black voters’ ability to elect the candidate of their choice.”</w:t>
      </w:r>
      <w:ins w:id="746" w:author="Chase, Noah" w:date="2024-10-14T11:30:00Z" w16du:dateUtc="2024-10-14T15:30:00Z">
        <w:r w:rsidR="000D4DD3">
          <w:rPr>
            <w:rStyle w:val="FootnoteReference"/>
            <w:rFonts w:eastAsiaTheme="majorEastAsia"/>
          </w:rPr>
          <w:footnoteReference w:id="192"/>
        </w:r>
      </w:ins>
      <w:r w:rsidRPr="006B4D21">
        <w:rPr>
          <w:rFonts w:eastAsiaTheme="majorEastAsia"/>
        </w:rPr>
        <w:t xml:space="preserve">  </w:t>
      </w:r>
      <w:del w:id="748" w:author="Chase, Noah" w:date="2024-10-14T11:31:00Z" w16du:dateUtc="2024-10-14T15:31:00Z">
        <w:r w:rsidRPr="006B4D21" w:rsidDel="000D4DD3">
          <w:rPr>
            <w:rFonts w:eastAsiaTheme="majorEastAsia"/>
            <w:i/>
            <w:iCs/>
          </w:rPr>
          <w:delText>Id.</w:delText>
        </w:r>
        <w:r w:rsidRPr="006B4D21" w:rsidDel="000D4DD3">
          <w:rPr>
            <w:rFonts w:eastAsiaTheme="majorEastAsia"/>
          </w:rPr>
          <w:delText xml:space="preserve"> at *18 (Fla Cts. ACIS).</w:delText>
        </w:r>
        <w:r w:rsidDel="000D4DD3">
          <w:rPr>
            <w:rFonts w:eastAsiaTheme="majorEastAsia"/>
          </w:rPr>
          <w:delText xml:space="preserve"> </w:delText>
        </w:r>
      </w:del>
      <w:r>
        <w:rPr>
          <w:rFonts w:eastAsiaTheme="majorEastAsia"/>
        </w:rPr>
        <w:t xml:space="preserve">The state appealed and </w:t>
      </w:r>
      <w:ins w:id="749" w:author="Chase, Noah" w:date="2024-10-14T11:31:00Z" w16du:dateUtc="2024-10-14T15:31:00Z">
        <w:r w:rsidR="002A60CA">
          <w:rPr>
            <w:rFonts w:eastAsiaTheme="majorEastAsia"/>
          </w:rPr>
          <w:t>the</w:t>
        </w:r>
      </w:ins>
      <w:del w:id="750" w:author="Chase, Noah" w:date="2024-10-14T11:31:00Z" w16du:dateUtc="2024-10-14T15:31:00Z">
        <w:r w:rsidDel="002A60CA">
          <w:rPr>
            <w:rFonts w:eastAsiaTheme="majorEastAsia"/>
          </w:rPr>
          <w:delText>an</w:delText>
        </w:r>
      </w:del>
      <w:r>
        <w:rPr>
          <w:rFonts w:eastAsiaTheme="majorEastAsia"/>
        </w:rPr>
        <w:t xml:space="preserve"> appeals court reversed the trial court.</w:t>
      </w:r>
      <w:ins w:id="751" w:author="Chase, Noah" w:date="2024-10-14T11:31:00Z" w16du:dateUtc="2024-10-14T15:31:00Z">
        <w:r w:rsidR="002A60CA">
          <w:rPr>
            <w:rStyle w:val="FootnoteReference"/>
            <w:rFonts w:eastAsiaTheme="majorEastAsia"/>
          </w:rPr>
          <w:footnoteReference w:id="193"/>
        </w:r>
      </w:ins>
      <w:r>
        <w:rPr>
          <w:rFonts w:eastAsiaTheme="majorEastAsia"/>
        </w:rPr>
        <w:t xml:space="preserve"> </w:t>
      </w:r>
      <w:ins w:id="755" w:author="Chase, Noah" w:date="2024-10-14T11:31:00Z" w16du:dateUtc="2024-10-14T15:31:00Z">
        <w:r w:rsidR="000D4DD3">
          <w:rPr>
            <w:rFonts w:eastAsiaTheme="majorEastAsia"/>
          </w:rPr>
          <w:t xml:space="preserve"> </w:t>
        </w:r>
      </w:ins>
      <w:r>
        <w:rPr>
          <w:rFonts w:eastAsiaTheme="majorEastAsia"/>
        </w:rPr>
        <w:t>The Florida Supreme Court has agreed to review the case, but as of June 2024, no hearing has been set.</w:t>
      </w:r>
      <w:ins w:id="756" w:author="Chase, Noah" w:date="2024-10-14T11:31:00Z" w16du:dateUtc="2024-10-14T15:31:00Z">
        <w:r w:rsidR="002A60CA">
          <w:rPr>
            <w:rStyle w:val="FootnoteReference"/>
            <w:rFonts w:eastAsiaTheme="majorEastAsia"/>
          </w:rPr>
          <w:footnoteReference w:id="194"/>
        </w:r>
      </w:ins>
    </w:p>
    <w:p w14:paraId="31571449" w14:textId="77777777" w:rsidR="0066410C" w:rsidRPr="00670EBD" w:rsidRDefault="0066410C" w:rsidP="0066410C">
      <w:pPr>
        <w:pStyle w:val="BodyText"/>
        <w:spacing w:after="0" w:line="480" w:lineRule="auto"/>
        <w:ind w:firstLine="720"/>
        <w:rPr>
          <w:rFonts w:eastAsiaTheme="majorEastAsia"/>
        </w:rPr>
      </w:pPr>
    </w:p>
    <w:p w14:paraId="74B2025E" w14:textId="77777777" w:rsidR="0066410C" w:rsidRPr="00802497" w:rsidRDefault="0066410C" w:rsidP="0066410C">
      <w:pPr>
        <w:jc w:val="center"/>
        <w:rPr>
          <w:rFonts w:eastAsia="Times New Roman" w:cs="Times New Roman"/>
          <w:kern w:val="0"/>
          <w:szCs w:val="24"/>
        </w:rPr>
      </w:pPr>
      <w:r w:rsidRPr="00802497">
        <w:rPr>
          <w:rFonts w:eastAsia="Yu Gothic Light" w:cs="Times New Roman"/>
          <w:i/>
          <w:iCs/>
          <w:kern w:val="0"/>
          <w:szCs w:val="24"/>
        </w:rPr>
        <w:t>Appendix Table 1</w:t>
      </w:r>
      <w:r w:rsidRPr="00802497">
        <w:rPr>
          <w:rFonts w:eastAsia="Yu Gothic Light" w:cs="Times New Roman"/>
          <w:kern w:val="0"/>
          <w:szCs w:val="24"/>
        </w:rPr>
        <w:t xml:space="preserve">.  </w:t>
      </w:r>
      <w:r w:rsidRPr="00802497">
        <w:rPr>
          <w:rFonts w:eastAsia="Times New Roman" w:cs="Times New Roman"/>
          <w:kern w:val="0"/>
          <w:szCs w:val="24"/>
        </w:rPr>
        <w:t>Plaintiffs in State and Federal Court Cases</w:t>
      </w:r>
    </w:p>
    <w:tbl>
      <w:tblPr>
        <w:tblW w:w="5000" w:type="pct"/>
        <w:jc w:val="center"/>
        <w:tblLook w:val="04A0" w:firstRow="1" w:lastRow="0" w:firstColumn="1" w:lastColumn="0" w:noHBand="0" w:noVBand="1"/>
      </w:tblPr>
      <w:tblGrid>
        <w:gridCol w:w="1997"/>
        <w:gridCol w:w="35"/>
        <w:gridCol w:w="33"/>
        <w:gridCol w:w="14"/>
        <w:gridCol w:w="76"/>
        <w:gridCol w:w="90"/>
        <w:gridCol w:w="135"/>
        <w:gridCol w:w="2808"/>
        <w:gridCol w:w="54"/>
        <w:gridCol w:w="63"/>
        <w:gridCol w:w="4045"/>
      </w:tblGrid>
      <w:tr w:rsidR="0066410C" w:rsidRPr="00802497" w14:paraId="5B02246B" w14:textId="77777777" w:rsidTr="00F8649F">
        <w:trPr>
          <w:jc w:val="center"/>
        </w:trPr>
        <w:tc>
          <w:tcPr>
            <w:tcW w:w="1997" w:type="dxa"/>
            <w:tcBorders>
              <w:top w:val="single" w:sz="4" w:space="0" w:color="auto"/>
              <w:left w:val="single" w:sz="4" w:space="0" w:color="auto"/>
              <w:bottom w:val="single" w:sz="4" w:space="0" w:color="auto"/>
              <w:right w:val="nil"/>
            </w:tcBorders>
            <w:shd w:val="clear" w:color="auto" w:fill="D9D9D9"/>
            <w:hideMark/>
          </w:tcPr>
          <w:p w14:paraId="6C11C5C9" w14:textId="77777777" w:rsidR="0066410C" w:rsidRPr="00802497" w:rsidRDefault="0066410C" w:rsidP="00F8649F">
            <w:pPr>
              <w:jc w:val="center"/>
              <w:rPr>
                <w:rFonts w:eastAsia="Times New Roman" w:cs="Times New Roman"/>
                <w:color w:val="000000"/>
                <w:kern w:val="0"/>
                <w:sz w:val="19"/>
                <w:szCs w:val="19"/>
              </w:rPr>
            </w:pPr>
            <w:r w:rsidRPr="00802497">
              <w:rPr>
                <w:rFonts w:eastAsia="Times New Roman" w:cs="Times New Roman"/>
                <w:color w:val="000000"/>
                <w:kern w:val="0"/>
                <w:sz w:val="19"/>
                <w:szCs w:val="19"/>
              </w:rPr>
              <w:t>State</w:t>
            </w:r>
          </w:p>
        </w:tc>
        <w:tc>
          <w:tcPr>
            <w:tcW w:w="3191" w:type="dxa"/>
            <w:gridSpan w:val="7"/>
            <w:tcBorders>
              <w:top w:val="single" w:sz="4" w:space="0" w:color="auto"/>
              <w:left w:val="nil"/>
              <w:bottom w:val="single" w:sz="4" w:space="0" w:color="auto"/>
              <w:right w:val="nil"/>
            </w:tcBorders>
            <w:shd w:val="clear" w:color="auto" w:fill="D9D9D9"/>
            <w:hideMark/>
          </w:tcPr>
          <w:p w14:paraId="00DD90C2" w14:textId="77777777" w:rsidR="0066410C" w:rsidRPr="00802497" w:rsidRDefault="0066410C" w:rsidP="00F8649F">
            <w:pPr>
              <w:jc w:val="center"/>
              <w:rPr>
                <w:rFonts w:eastAsia="Times New Roman" w:cs="Times New Roman"/>
                <w:color w:val="000000"/>
                <w:kern w:val="0"/>
                <w:sz w:val="19"/>
                <w:szCs w:val="19"/>
              </w:rPr>
            </w:pPr>
            <w:r w:rsidRPr="00802497">
              <w:rPr>
                <w:rFonts w:eastAsia="Times New Roman" w:cs="Times New Roman"/>
                <w:color w:val="000000"/>
                <w:kern w:val="0"/>
                <w:sz w:val="19"/>
                <w:szCs w:val="19"/>
              </w:rPr>
              <w:t>Case</w:t>
            </w:r>
          </w:p>
        </w:tc>
        <w:tc>
          <w:tcPr>
            <w:tcW w:w="4162" w:type="dxa"/>
            <w:gridSpan w:val="3"/>
            <w:tcBorders>
              <w:top w:val="single" w:sz="4" w:space="0" w:color="auto"/>
              <w:left w:val="nil"/>
              <w:bottom w:val="single" w:sz="4" w:space="0" w:color="auto"/>
              <w:right w:val="single" w:sz="4" w:space="0" w:color="auto"/>
            </w:tcBorders>
            <w:shd w:val="clear" w:color="auto" w:fill="D9D9D9"/>
            <w:hideMark/>
          </w:tcPr>
          <w:p w14:paraId="4F0702C5" w14:textId="77777777" w:rsidR="0066410C" w:rsidRPr="00802497" w:rsidRDefault="0066410C" w:rsidP="00F8649F">
            <w:pPr>
              <w:rPr>
                <w:rFonts w:eastAsia="Times New Roman" w:cs="Times New Roman"/>
                <w:color w:val="000000"/>
                <w:kern w:val="0"/>
                <w:sz w:val="19"/>
                <w:szCs w:val="19"/>
              </w:rPr>
            </w:pPr>
            <w:r w:rsidRPr="00802497">
              <w:rPr>
                <w:rFonts w:eastAsia="Times New Roman" w:cs="Times New Roman"/>
                <w:color w:val="000000"/>
                <w:kern w:val="0"/>
                <w:sz w:val="19"/>
                <w:szCs w:val="19"/>
              </w:rPr>
              <w:t>Individually Named Plaintiffs from Cases</w:t>
            </w:r>
          </w:p>
        </w:tc>
      </w:tr>
      <w:tr w:rsidR="0066410C" w:rsidRPr="00802497" w14:paraId="27FAE1AC" w14:textId="77777777" w:rsidTr="00F8649F">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7C3C14E7" w14:textId="77777777" w:rsidR="0066410C" w:rsidRPr="00802497" w:rsidRDefault="0066410C" w:rsidP="00F8649F">
            <w:pPr>
              <w:jc w:val="center"/>
              <w:rPr>
                <w:rFonts w:eastAsia="Times New Roman" w:cs="Times New Roman"/>
                <w:color w:val="000000"/>
                <w:kern w:val="0"/>
                <w:sz w:val="18"/>
                <w:szCs w:val="18"/>
              </w:rPr>
            </w:pPr>
            <w:r w:rsidRPr="00802497">
              <w:rPr>
                <w:rFonts w:eastAsia="Times New Roman" w:cs="Times New Roman"/>
                <w:color w:val="000000"/>
                <w:kern w:val="0"/>
                <w:sz w:val="18"/>
                <w:szCs w:val="18"/>
              </w:rPr>
              <w:t>Florida</w:t>
            </w:r>
          </w:p>
        </w:tc>
      </w:tr>
      <w:tr w:rsidR="0066410C" w:rsidRPr="00802497" w14:paraId="4C08A6FF" w14:textId="77777777" w:rsidTr="00F8649F">
        <w:trPr>
          <w:jc w:val="center"/>
        </w:trPr>
        <w:tc>
          <w:tcPr>
            <w:tcW w:w="1997" w:type="dxa"/>
            <w:tcBorders>
              <w:top w:val="nil"/>
              <w:left w:val="single" w:sz="4" w:space="0" w:color="auto"/>
              <w:bottom w:val="nil"/>
              <w:right w:val="nil"/>
            </w:tcBorders>
            <w:shd w:val="clear" w:color="auto" w:fill="auto"/>
            <w:hideMark/>
          </w:tcPr>
          <w:p w14:paraId="5EB051C8" w14:textId="77777777" w:rsidR="0066410C" w:rsidRPr="00802497" w:rsidRDefault="0066410C" w:rsidP="00F8649F">
            <w:pPr>
              <w:jc w:val="center"/>
              <w:rPr>
                <w:rFonts w:eastAsia="Times New Roman" w:cs="Times New Roman"/>
                <w:color w:val="000000"/>
                <w:kern w:val="0"/>
                <w:sz w:val="18"/>
                <w:szCs w:val="18"/>
              </w:rPr>
            </w:pPr>
            <w:r w:rsidRPr="00802497">
              <w:rPr>
                <w:rFonts w:eastAsia="Times New Roman" w:cs="Times New Roman"/>
                <w:color w:val="000000"/>
                <w:kern w:val="0"/>
                <w:sz w:val="18"/>
                <w:szCs w:val="18"/>
              </w:rPr>
              <w:t>2015 (State Court)</w:t>
            </w:r>
          </w:p>
        </w:tc>
        <w:tc>
          <w:tcPr>
            <w:tcW w:w="3191" w:type="dxa"/>
            <w:gridSpan w:val="7"/>
            <w:tcBorders>
              <w:top w:val="nil"/>
              <w:left w:val="nil"/>
              <w:bottom w:val="nil"/>
              <w:right w:val="nil"/>
            </w:tcBorders>
            <w:shd w:val="clear" w:color="auto" w:fill="auto"/>
            <w:hideMark/>
          </w:tcPr>
          <w:p w14:paraId="2D3E5EBE" w14:textId="77777777" w:rsidR="0066410C" w:rsidRPr="00832C4E" w:rsidRDefault="0066410C" w:rsidP="00F8649F">
            <w:pPr>
              <w:rPr>
                <w:rFonts w:eastAsia="Times New Roman" w:cs="Times New Roman"/>
                <w:color w:val="000000"/>
                <w:kern w:val="0"/>
                <w:sz w:val="18"/>
                <w:szCs w:val="18"/>
              </w:rPr>
            </w:pPr>
            <w:r w:rsidRPr="00832C4E">
              <w:rPr>
                <w:rFonts w:eastAsia="Times New Roman" w:cs="Times New Roman"/>
                <w:color w:val="000000"/>
                <w:kern w:val="0"/>
                <w:sz w:val="18"/>
                <w:szCs w:val="18"/>
              </w:rPr>
              <w:t>League of Women Voters of Fla. v. Detzner, 172 So. 3d 363 (Fla. 2015).</w:t>
            </w:r>
          </w:p>
        </w:tc>
        <w:tc>
          <w:tcPr>
            <w:tcW w:w="4162" w:type="dxa"/>
            <w:gridSpan w:val="3"/>
            <w:tcBorders>
              <w:top w:val="nil"/>
              <w:left w:val="nil"/>
              <w:bottom w:val="nil"/>
              <w:right w:val="single" w:sz="4" w:space="0" w:color="auto"/>
            </w:tcBorders>
            <w:shd w:val="clear" w:color="auto" w:fill="auto"/>
            <w:hideMark/>
          </w:tcPr>
          <w:p w14:paraId="4CC566E1" w14:textId="77777777" w:rsidR="0066410C" w:rsidRPr="00832C4E" w:rsidRDefault="0066410C" w:rsidP="00F8649F">
            <w:pPr>
              <w:rPr>
                <w:rFonts w:eastAsia="Times New Roman" w:cs="Times New Roman"/>
                <w:color w:val="000000"/>
                <w:kern w:val="0"/>
                <w:sz w:val="18"/>
                <w:szCs w:val="18"/>
              </w:rPr>
            </w:pPr>
            <w:r w:rsidRPr="00832C4E">
              <w:rPr>
                <w:rFonts w:eastAsia="Times New Roman" w:cs="Times New Roman"/>
                <w:color w:val="000000"/>
                <w:kern w:val="0"/>
                <w:sz w:val="18"/>
                <w:szCs w:val="18"/>
              </w:rPr>
              <w:t>League Plaintiffs: Robert Allen Schaeffer, Brenda Ann Holt, Roland Sanchez-Medina, Jr., and John Steel Olmstead.</w:t>
            </w:r>
          </w:p>
        </w:tc>
      </w:tr>
      <w:tr w:rsidR="0066410C" w:rsidRPr="00802497" w14:paraId="5846830F" w14:textId="77777777" w:rsidTr="00F8649F">
        <w:trPr>
          <w:jc w:val="center"/>
        </w:trPr>
        <w:tc>
          <w:tcPr>
            <w:tcW w:w="1997" w:type="dxa"/>
            <w:tcBorders>
              <w:top w:val="nil"/>
              <w:left w:val="single" w:sz="4" w:space="0" w:color="auto"/>
              <w:bottom w:val="dotted" w:sz="4" w:space="0" w:color="auto"/>
              <w:right w:val="nil"/>
            </w:tcBorders>
            <w:shd w:val="clear" w:color="auto" w:fill="auto"/>
            <w:hideMark/>
          </w:tcPr>
          <w:p w14:paraId="02FB55A3" w14:textId="77777777" w:rsidR="0066410C" w:rsidRPr="00802497" w:rsidRDefault="0066410C" w:rsidP="00F8649F">
            <w:pPr>
              <w:jc w:val="center"/>
              <w:rPr>
                <w:rFonts w:eastAsia="Times New Roman" w:cs="Times New Roman"/>
                <w:color w:val="000000"/>
                <w:kern w:val="0"/>
                <w:sz w:val="18"/>
                <w:szCs w:val="18"/>
              </w:rPr>
            </w:pPr>
          </w:p>
        </w:tc>
        <w:tc>
          <w:tcPr>
            <w:tcW w:w="3191" w:type="dxa"/>
            <w:gridSpan w:val="7"/>
            <w:tcBorders>
              <w:top w:val="nil"/>
              <w:left w:val="nil"/>
              <w:bottom w:val="dotted" w:sz="4" w:space="0" w:color="auto"/>
              <w:right w:val="nil"/>
            </w:tcBorders>
            <w:shd w:val="clear" w:color="auto" w:fill="auto"/>
            <w:hideMark/>
          </w:tcPr>
          <w:p w14:paraId="7F110F40" w14:textId="77777777" w:rsidR="0066410C" w:rsidRPr="00832C4E" w:rsidRDefault="0066410C" w:rsidP="00F8649F">
            <w:pPr>
              <w:jc w:val="center"/>
              <w:rPr>
                <w:rFonts w:eastAsia="Times New Roman" w:cs="Times New Roman"/>
                <w:color w:val="000000"/>
                <w:kern w:val="0"/>
                <w:sz w:val="18"/>
                <w:szCs w:val="18"/>
              </w:rPr>
            </w:pPr>
          </w:p>
        </w:tc>
        <w:tc>
          <w:tcPr>
            <w:tcW w:w="4162" w:type="dxa"/>
            <w:gridSpan w:val="3"/>
            <w:tcBorders>
              <w:top w:val="nil"/>
              <w:left w:val="nil"/>
              <w:bottom w:val="dotted" w:sz="4" w:space="0" w:color="auto"/>
              <w:right w:val="single" w:sz="4" w:space="0" w:color="auto"/>
            </w:tcBorders>
            <w:shd w:val="clear" w:color="auto" w:fill="auto"/>
            <w:hideMark/>
          </w:tcPr>
          <w:p w14:paraId="4C82FD91" w14:textId="77777777" w:rsidR="0066410C" w:rsidRPr="00832C4E" w:rsidRDefault="0066410C" w:rsidP="00F8649F">
            <w:pPr>
              <w:rPr>
                <w:rFonts w:eastAsia="Times New Roman" w:cs="Times New Roman"/>
                <w:color w:val="000000"/>
                <w:kern w:val="0"/>
                <w:sz w:val="18"/>
                <w:szCs w:val="18"/>
              </w:rPr>
            </w:pPr>
            <w:r w:rsidRPr="00832C4E">
              <w:rPr>
                <w:rFonts w:eastAsia="Times New Roman" w:cs="Times New Roman"/>
                <w:color w:val="000000"/>
                <w:kern w:val="0"/>
                <w:sz w:val="18"/>
                <w:szCs w:val="18"/>
              </w:rPr>
              <w:t xml:space="preserve">Romo Plaintiffs: Rene Romo, Benjamin Weaver, William Everett </w:t>
            </w:r>
            <w:proofErr w:type="spellStart"/>
            <w:r w:rsidRPr="00832C4E">
              <w:rPr>
                <w:rFonts w:eastAsia="Times New Roman" w:cs="Times New Roman"/>
                <w:color w:val="000000"/>
                <w:kern w:val="0"/>
                <w:sz w:val="18"/>
                <w:szCs w:val="18"/>
              </w:rPr>
              <w:t>Warinner</w:t>
            </w:r>
            <w:proofErr w:type="spellEnd"/>
            <w:r w:rsidRPr="00832C4E">
              <w:rPr>
                <w:rFonts w:eastAsia="Times New Roman" w:cs="Times New Roman"/>
                <w:color w:val="000000"/>
                <w:kern w:val="0"/>
                <w:sz w:val="18"/>
                <w:szCs w:val="18"/>
              </w:rPr>
              <w:t>, Jessica Barrett, June Keener, Richard Quinn Boylan, and Bonita Agan.</w:t>
            </w:r>
          </w:p>
        </w:tc>
      </w:tr>
      <w:tr w:rsidR="0066410C" w:rsidRPr="00802497" w14:paraId="4B5F24C5" w14:textId="77777777" w:rsidTr="00F8649F">
        <w:trPr>
          <w:jc w:val="center"/>
        </w:trPr>
        <w:tc>
          <w:tcPr>
            <w:tcW w:w="1997" w:type="dxa"/>
            <w:tcBorders>
              <w:top w:val="dotted" w:sz="4" w:space="0" w:color="auto"/>
              <w:left w:val="single" w:sz="4" w:space="0" w:color="auto"/>
              <w:bottom w:val="dotted" w:sz="4" w:space="0" w:color="auto"/>
              <w:right w:val="nil"/>
            </w:tcBorders>
            <w:shd w:val="clear" w:color="auto" w:fill="auto"/>
            <w:hideMark/>
          </w:tcPr>
          <w:p w14:paraId="241EB90F" w14:textId="77777777" w:rsidR="0066410C" w:rsidRPr="00802497" w:rsidRDefault="0066410C" w:rsidP="00F8649F">
            <w:pPr>
              <w:jc w:val="center"/>
              <w:rPr>
                <w:rFonts w:eastAsia="Times New Roman" w:cs="Times New Roman"/>
                <w:color w:val="000000"/>
                <w:kern w:val="0"/>
                <w:sz w:val="18"/>
                <w:szCs w:val="18"/>
              </w:rPr>
            </w:pPr>
            <w:r w:rsidRPr="00802497">
              <w:rPr>
                <w:rFonts w:eastAsia="Times New Roman" w:cs="Times New Roman"/>
                <w:color w:val="000000"/>
                <w:kern w:val="0"/>
                <w:sz w:val="18"/>
                <w:szCs w:val="18"/>
              </w:rPr>
              <w:t>Pending (State Court)</w:t>
            </w:r>
          </w:p>
        </w:tc>
        <w:tc>
          <w:tcPr>
            <w:tcW w:w="3191" w:type="dxa"/>
            <w:gridSpan w:val="7"/>
            <w:tcBorders>
              <w:top w:val="dotted" w:sz="4" w:space="0" w:color="auto"/>
              <w:left w:val="nil"/>
              <w:bottom w:val="dotted" w:sz="4" w:space="0" w:color="auto"/>
              <w:right w:val="nil"/>
            </w:tcBorders>
            <w:shd w:val="clear" w:color="auto" w:fill="auto"/>
            <w:hideMark/>
          </w:tcPr>
          <w:p w14:paraId="49AE296C" w14:textId="77777777" w:rsidR="0066410C" w:rsidRPr="00832C4E" w:rsidRDefault="0066410C" w:rsidP="00F8649F">
            <w:pPr>
              <w:rPr>
                <w:rFonts w:eastAsia="Times New Roman" w:cs="Times New Roman"/>
                <w:color w:val="000000"/>
                <w:kern w:val="0"/>
                <w:sz w:val="18"/>
                <w:szCs w:val="18"/>
              </w:rPr>
            </w:pPr>
            <w:r w:rsidRPr="00832C4E">
              <w:rPr>
                <w:rFonts w:eastAsia="Times New Roman" w:cs="Times New Roman"/>
                <w:color w:val="000000"/>
                <w:kern w:val="0"/>
                <w:sz w:val="18"/>
                <w:szCs w:val="18"/>
              </w:rPr>
              <w:t xml:space="preserve">Black Voters Matter Capacity Bldg. Inst., Inc. v. Fla. Sec’y of State, No. SC2023-1671 (Fla. Jan. 24, 2024) (Fl. </w:t>
            </w:r>
            <w:proofErr w:type="spellStart"/>
            <w:r w:rsidRPr="00832C4E">
              <w:rPr>
                <w:rFonts w:eastAsia="Times New Roman" w:cs="Times New Roman"/>
                <w:color w:val="000000"/>
                <w:kern w:val="0"/>
                <w:sz w:val="18"/>
                <w:szCs w:val="18"/>
              </w:rPr>
              <w:t>Cts</w:t>
            </w:r>
            <w:proofErr w:type="spellEnd"/>
            <w:r w:rsidRPr="00832C4E">
              <w:rPr>
                <w:rFonts w:eastAsia="Times New Roman" w:cs="Times New Roman"/>
                <w:color w:val="000000"/>
                <w:kern w:val="0"/>
                <w:sz w:val="18"/>
                <w:szCs w:val="18"/>
              </w:rPr>
              <w:t>. ACIS)</w:t>
            </w:r>
          </w:p>
        </w:tc>
        <w:tc>
          <w:tcPr>
            <w:tcW w:w="4162" w:type="dxa"/>
            <w:gridSpan w:val="3"/>
            <w:tcBorders>
              <w:top w:val="dotted" w:sz="4" w:space="0" w:color="auto"/>
              <w:left w:val="nil"/>
              <w:bottom w:val="dotted" w:sz="4" w:space="0" w:color="auto"/>
              <w:right w:val="single" w:sz="4" w:space="0" w:color="auto"/>
            </w:tcBorders>
            <w:shd w:val="clear" w:color="auto" w:fill="auto"/>
            <w:hideMark/>
          </w:tcPr>
          <w:p w14:paraId="3977FE2F" w14:textId="77777777" w:rsidR="0066410C" w:rsidRPr="00832C4E" w:rsidRDefault="0066410C" w:rsidP="00F8649F">
            <w:pPr>
              <w:rPr>
                <w:rFonts w:eastAsia="Times New Roman" w:cs="Times New Roman"/>
                <w:color w:val="000000"/>
                <w:kern w:val="0"/>
                <w:sz w:val="18"/>
                <w:szCs w:val="18"/>
              </w:rPr>
            </w:pPr>
            <w:r w:rsidRPr="00832C4E">
              <w:rPr>
                <w:rFonts w:eastAsia="Times New Roman" w:cs="Times New Roman"/>
                <w:color w:val="000000"/>
                <w:kern w:val="0"/>
                <w:sz w:val="18"/>
                <w:szCs w:val="18"/>
              </w:rPr>
              <w:t xml:space="preserve">Pastor Reginald Gundy, Sylvia Young, Phyllis Wiley, Andrea </w:t>
            </w:r>
            <w:proofErr w:type="spellStart"/>
            <w:r w:rsidRPr="00832C4E">
              <w:rPr>
                <w:rFonts w:eastAsia="Times New Roman" w:cs="Times New Roman"/>
                <w:color w:val="000000"/>
                <w:kern w:val="0"/>
                <w:sz w:val="18"/>
                <w:szCs w:val="18"/>
              </w:rPr>
              <w:t>Hershorin</w:t>
            </w:r>
            <w:proofErr w:type="spellEnd"/>
            <w:r w:rsidRPr="00832C4E">
              <w:rPr>
                <w:rFonts w:eastAsia="Times New Roman" w:cs="Times New Roman"/>
                <w:color w:val="000000"/>
                <w:kern w:val="0"/>
                <w:sz w:val="18"/>
                <w:szCs w:val="18"/>
              </w:rPr>
              <w:t xml:space="preserve">, </w:t>
            </w:r>
            <w:proofErr w:type="spellStart"/>
            <w:r w:rsidRPr="00832C4E">
              <w:rPr>
                <w:rFonts w:eastAsia="Times New Roman" w:cs="Times New Roman"/>
                <w:color w:val="000000"/>
                <w:kern w:val="0"/>
                <w:sz w:val="18"/>
                <w:szCs w:val="18"/>
              </w:rPr>
              <w:t>Anaydia</w:t>
            </w:r>
            <w:proofErr w:type="spellEnd"/>
            <w:r w:rsidRPr="00832C4E">
              <w:rPr>
                <w:rFonts w:eastAsia="Times New Roman" w:cs="Times New Roman"/>
                <w:color w:val="000000"/>
                <w:kern w:val="0"/>
                <w:sz w:val="18"/>
                <w:szCs w:val="18"/>
              </w:rPr>
              <w:t xml:space="preserve"> Connolly, Brandon P. Nelson, Katie Yarrows, Cynthia Lippert, Kisha Linebaugh, Beatriz Alonso, Gonzalo Alfredo Pedroso, and Ileana Caban</w:t>
            </w:r>
          </w:p>
        </w:tc>
      </w:tr>
      <w:tr w:rsidR="0066410C" w:rsidRPr="00802497" w14:paraId="6C451962" w14:textId="77777777" w:rsidTr="00F8649F">
        <w:trPr>
          <w:jc w:val="center"/>
        </w:trPr>
        <w:tc>
          <w:tcPr>
            <w:tcW w:w="1997" w:type="dxa"/>
            <w:tcBorders>
              <w:top w:val="dotted" w:sz="4" w:space="0" w:color="auto"/>
              <w:left w:val="single" w:sz="4" w:space="0" w:color="auto"/>
              <w:bottom w:val="single" w:sz="4" w:space="0" w:color="auto"/>
              <w:right w:val="nil"/>
            </w:tcBorders>
            <w:shd w:val="clear" w:color="auto" w:fill="auto"/>
            <w:hideMark/>
          </w:tcPr>
          <w:p w14:paraId="1C126F49" w14:textId="77777777" w:rsidR="0066410C" w:rsidRPr="00802497" w:rsidRDefault="0066410C" w:rsidP="00F8649F">
            <w:pPr>
              <w:jc w:val="center"/>
              <w:rPr>
                <w:rFonts w:eastAsia="Times New Roman" w:cs="Times New Roman"/>
                <w:color w:val="000000"/>
                <w:kern w:val="0"/>
                <w:sz w:val="18"/>
                <w:szCs w:val="18"/>
              </w:rPr>
            </w:pPr>
            <w:r w:rsidRPr="00802497">
              <w:rPr>
                <w:color w:val="000000"/>
                <w:sz w:val="18"/>
                <w:szCs w:val="18"/>
              </w:rPr>
              <w:t>Pending (Federal Court)</w:t>
            </w:r>
          </w:p>
        </w:tc>
        <w:tc>
          <w:tcPr>
            <w:tcW w:w="3191" w:type="dxa"/>
            <w:gridSpan w:val="7"/>
            <w:tcBorders>
              <w:top w:val="dotted" w:sz="4" w:space="0" w:color="auto"/>
              <w:left w:val="nil"/>
              <w:bottom w:val="nil"/>
              <w:right w:val="nil"/>
            </w:tcBorders>
            <w:shd w:val="clear" w:color="auto" w:fill="auto"/>
            <w:hideMark/>
          </w:tcPr>
          <w:p w14:paraId="0A441592" w14:textId="0EFE781F" w:rsidR="0066410C" w:rsidRPr="00832C4E" w:rsidRDefault="0066410C" w:rsidP="00F8649F">
            <w:pPr>
              <w:rPr>
                <w:rFonts w:eastAsia="Times New Roman" w:cs="Times New Roman"/>
                <w:color w:val="000000"/>
                <w:kern w:val="0"/>
                <w:sz w:val="18"/>
                <w:szCs w:val="18"/>
              </w:rPr>
            </w:pPr>
            <w:r w:rsidRPr="00832C4E">
              <w:rPr>
                <w:color w:val="000000"/>
                <w:sz w:val="18"/>
                <w:szCs w:val="18"/>
              </w:rPr>
              <w:t xml:space="preserve">Common Cause Fla. v. Byrd, No. 22-cv-109, 2023 </w:t>
            </w:r>
            <w:ins w:id="773" w:author="Chase, Noah" w:date="2024-10-14T12:00:00Z" w16du:dateUtc="2024-10-14T16:00:00Z">
              <w:r w:rsidR="00A3678A">
                <w:rPr>
                  <w:color w:val="000000"/>
                  <w:sz w:val="18"/>
                  <w:szCs w:val="18"/>
                </w:rPr>
                <w:t>WL 613620</w:t>
              </w:r>
              <w:r w:rsidR="009338AC">
                <w:rPr>
                  <w:color w:val="000000"/>
                  <w:sz w:val="18"/>
                  <w:szCs w:val="18"/>
                </w:rPr>
                <w:t>0</w:t>
              </w:r>
            </w:ins>
            <w:del w:id="774" w:author="Chase, Noah" w:date="2024-10-14T12:00:00Z" w16du:dateUtc="2024-10-14T16:00:00Z">
              <w:r w:rsidRPr="00832C4E" w:rsidDel="009338AC">
                <w:rPr>
                  <w:color w:val="000000"/>
                  <w:sz w:val="18"/>
                  <w:szCs w:val="18"/>
                </w:rPr>
                <w:delText>U.S. Dist. LEXIS 167952</w:delText>
              </w:r>
            </w:del>
            <w:r w:rsidRPr="00832C4E">
              <w:rPr>
                <w:color w:val="000000"/>
                <w:sz w:val="18"/>
                <w:szCs w:val="18"/>
              </w:rPr>
              <w:t xml:space="preserve"> (N.D. Fla. Aug. 18, 2023) </w:t>
            </w:r>
          </w:p>
        </w:tc>
        <w:tc>
          <w:tcPr>
            <w:tcW w:w="4162" w:type="dxa"/>
            <w:gridSpan w:val="3"/>
            <w:tcBorders>
              <w:top w:val="dotted" w:sz="4" w:space="0" w:color="auto"/>
              <w:left w:val="nil"/>
              <w:bottom w:val="single" w:sz="4" w:space="0" w:color="auto"/>
              <w:right w:val="single" w:sz="4" w:space="0" w:color="auto"/>
            </w:tcBorders>
            <w:shd w:val="clear" w:color="auto" w:fill="auto"/>
            <w:hideMark/>
          </w:tcPr>
          <w:p w14:paraId="70FC318A" w14:textId="77777777" w:rsidR="0066410C" w:rsidRPr="00832C4E" w:rsidRDefault="0066410C" w:rsidP="00F8649F">
            <w:pPr>
              <w:rPr>
                <w:color w:val="000000"/>
                <w:sz w:val="18"/>
                <w:szCs w:val="18"/>
              </w:rPr>
            </w:pPr>
            <w:r w:rsidRPr="00832C4E">
              <w:rPr>
                <w:color w:val="000000"/>
                <w:sz w:val="18"/>
                <w:szCs w:val="18"/>
              </w:rPr>
              <w:t xml:space="preserve">Dorothy Inman-Johnson, Brenda Holt, Leo R. Stoney, Myrna Young, Nancy </w:t>
            </w:r>
            <w:proofErr w:type="spellStart"/>
            <w:r w:rsidRPr="00832C4E">
              <w:rPr>
                <w:color w:val="000000"/>
                <w:sz w:val="18"/>
                <w:szCs w:val="18"/>
              </w:rPr>
              <w:t>Ratzan</w:t>
            </w:r>
            <w:proofErr w:type="spellEnd"/>
            <w:r w:rsidRPr="00832C4E">
              <w:rPr>
                <w:color w:val="000000"/>
                <w:sz w:val="18"/>
                <w:szCs w:val="18"/>
              </w:rPr>
              <w:t xml:space="preserve">, Cassandra Brown, Peter </w:t>
            </w:r>
            <w:proofErr w:type="spellStart"/>
            <w:r w:rsidRPr="00832C4E">
              <w:rPr>
                <w:color w:val="000000"/>
                <w:sz w:val="18"/>
                <w:szCs w:val="18"/>
              </w:rPr>
              <w:t>Butzin</w:t>
            </w:r>
            <w:proofErr w:type="spellEnd"/>
            <w:r w:rsidRPr="00832C4E">
              <w:rPr>
                <w:color w:val="000000"/>
                <w:sz w:val="18"/>
                <w:szCs w:val="18"/>
              </w:rPr>
              <w:t xml:space="preserve">, Charlie Clark, </w:t>
            </w:r>
            <w:proofErr w:type="spellStart"/>
            <w:r w:rsidRPr="00832C4E">
              <w:rPr>
                <w:color w:val="000000"/>
                <w:sz w:val="18"/>
                <w:szCs w:val="18"/>
              </w:rPr>
              <w:t>Veatrice</w:t>
            </w:r>
            <w:proofErr w:type="spellEnd"/>
            <w:r w:rsidRPr="00832C4E">
              <w:rPr>
                <w:color w:val="000000"/>
                <w:sz w:val="18"/>
                <w:szCs w:val="18"/>
              </w:rPr>
              <w:t xml:space="preserve"> Holifield Farrell, and Rosemary McCoy</w:t>
            </w:r>
          </w:p>
          <w:p w14:paraId="1605817B" w14:textId="77777777" w:rsidR="0066410C" w:rsidRPr="00832C4E" w:rsidRDefault="0066410C" w:rsidP="00F8649F">
            <w:pPr>
              <w:rPr>
                <w:rFonts w:eastAsia="Times New Roman" w:cs="Times New Roman"/>
                <w:color w:val="000000"/>
                <w:kern w:val="0"/>
                <w:sz w:val="18"/>
                <w:szCs w:val="18"/>
              </w:rPr>
            </w:pPr>
            <w:r w:rsidRPr="00832C4E">
              <w:rPr>
                <w:color w:val="000000"/>
                <w:sz w:val="18"/>
                <w:szCs w:val="18"/>
              </w:rPr>
              <w:t xml:space="preserve">Institutions: Common Cause Florida, </w:t>
            </w:r>
            <w:proofErr w:type="spellStart"/>
            <w:r w:rsidRPr="00832C4E">
              <w:rPr>
                <w:color w:val="000000"/>
                <w:sz w:val="18"/>
                <w:szCs w:val="18"/>
              </w:rPr>
              <w:t>FairDistricts</w:t>
            </w:r>
            <w:proofErr w:type="spellEnd"/>
            <w:r w:rsidRPr="00832C4E">
              <w:rPr>
                <w:color w:val="000000"/>
                <w:sz w:val="18"/>
                <w:szCs w:val="18"/>
              </w:rPr>
              <w:t xml:space="preserve"> Now, and Florida State Conference of the National Association for the Advancement of Colored People Branches</w:t>
            </w:r>
          </w:p>
        </w:tc>
      </w:tr>
      <w:tr w:rsidR="0066410C" w:rsidRPr="00802497" w14:paraId="393DEECC" w14:textId="77777777" w:rsidTr="00F8649F">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31EBAC4E" w14:textId="77777777" w:rsidR="0066410C" w:rsidRPr="00832C4E" w:rsidRDefault="0066410C" w:rsidP="00F8649F">
            <w:pPr>
              <w:jc w:val="center"/>
              <w:rPr>
                <w:rFonts w:eastAsia="Times New Roman" w:cs="Times New Roman"/>
                <w:color w:val="000000"/>
                <w:kern w:val="0"/>
                <w:sz w:val="18"/>
                <w:szCs w:val="18"/>
              </w:rPr>
            </w:pPr>
            <w:r w:rsidRPr="00832C4E">
              <w:rPr>
                <w:rFonts w:eastAsia="Times New Roman" w:cs="Times New Roman"/>
                <w:color w:val="000000"/>
                <w:kern w:val="0"/>
                <w:sz w:val="18"/>
                <w:szCs w:val="18"/>
              </w:rPr>
              <w:t>Kansas</w:t>
            </w:r>
          </w:p>
        </w:tc>
      </w:tr>
      <w:tr w:rsidR="0066410C" w:rsidRPr="00802497" w14:paraId="37FD0273" w14:textId="77777777" w:rsidTr="00F8649F">
        <w:trPr>
          <w:jc w:val="center"/>
        </w:trPr>
        <w:tc>
          <w:tcPr>
            <w:tcW w:w="1997" w:type="dxa"/>
            <w:tcBorders>
              <w:top w:val="nil"/>
              <w:left w:val="single" w:sz="4" w:space="0" w:color="auto"/>
              <w:bottom w:val="nil"/>
              <w:right w:val="nil"/>
            </w:tcBorders>
            <w:shd w:val="clear" w:color="auto" w:fill="auto"/>
            <w:hideMark/>
          </w:tcPr>
          <w:p w14:paraId="17FEE65F" w14:textId="77777777" w:rsidR="0066410C" w:rsidRPr="00802497" w:rsidRDefault="0066410C" w:rsidP="00F8649F">
            <w:pPr>
              <w:jc w:val="center"/>
              <w:rPr>
                <w:rFonts w:eastAsia="Times New Roman" w:cs="Times New Roman"/>
                <w:color w:val="000000"/>
                <w:kern w:val="0"/>
                <w:sz w:val="18"/>
                <w:szCs w:val="18"/>
              </w:rPr>
            </w:pPr>
            <w:r w:rsidRPr="00802497">
              <w:rPr>
                <w:color w:val="000000"/>
                <w:sz w:val="18"/>
                <w:szCs w:val="18"/>
              </w:rPr>
              <w:t>2022 (State Court)</w:t>
            </w:r>
          </w:p>
        </w:tc>
        <w:tc>
          <w:tcPr>
            <w:tcW w:w="3191" w:type="dxa"/>
            <w:gridSpan w:val="7"/>
            <w:tcBorders>
              <w:top w:val="nil"/>
              <w:left w:val="nil"/>
              <w:bottom w:val="nil"/>
              <w:right w:val="nil"/>
            </w:tcBorders>
            <w:shd w:val="clear" w:color="auto" w:fill="auto"/>
            <w:hideMark/>
          </w:tcPr>
          <w:p w14:paraId="28D89152" w14:textId="77777777" w:rsidR="0066410C" w:rsidRPr="00832C4E" w:rsidRDefault="0066410C" w:rsidP="00F8649F">
            <w:pPr>
              <w:rPr>
                <w:rFonts w:eastAsia="Times New Roman" w:cs="Times New Roman"/>
                <w:color w:val="000000"/>
                <w:kern w:val="0"/>
                <w:sz w:val="18"/>
                <w:szCs w:val="18"/>
              </w:rPr>
            </w:pPr>
            <w:r w:rsidRPr="00832C4E">
              <w:rPr>
                <w:color w:val="000000"/>
                <w:sz w:val="18"/>
                <w:szCs w:val="18"/>
              </w:rPr>
              <w:t>Rivera v. Schwab, 512 P.3d 168 (Kan. 2022)</w:t>
            </w:r>
          </w:p>
        </w:tc>
        <w:tc>
          <w:tcPr>
            <w:tcW w:w="4162" w:type="dxa"/>
            <w:gridSpan w:val="3"/>
            <w:tcBorders>
              <w:top w:val="nil"/>
              <w:left w:val="nil"/>
              <w:bottom w:val="nil"/>
              <w:right w:val="single" w:sz="4" w:space="0" w:color="auto"/>
            </w:tcBorders>
            <w:shd w:val="clear" w:color="auto" w:fill="auto"/>
            <w:hideMark/>
          </w:tcPr>
          <w:p w14:paraId="174BC338" w14:textId="77777777" w:rsidR="0066410C" w:rsidRPr="00832C4E" w:rsidRDefault="0066410C" w:rsidP="00F8649F">
            <w:pPr>
              <w:rPr>
                <w:color w:val="000000"/>
                <w:sz w:val="18"/>
                <w:szCs w:val="18"/>
              </w:rPr>
            </w:pPr>
            <w:r w:rsidRPr="00832C4E">
              <w:rPr>
                <w:color w:val="000000"/>
                <w:sz w:val="18"/>
                <w:szCs w:val="18"/>
              </w:rPr>
              <w:t xml:space="preserve">Rivera Plaintiffs: Faith Rivera, </w:t>
            </w:r>
            <w:proofErr w:type="spellStart"/>
            <w:r w:rsidRPr="00832C4E">
              <w:rPr>
                <w:color w:val="000000"/>
                <w:sz w:val="18"/>
                <w:szCs w:val="18"/>
              </w:rPr>
              <w:t>Diosselyn</w:t>
            </w:r>
            <w:proofErr w:type="spellEnd"/>
            <w:r w:rsidRPr="00832C4E">
              <w:rPr>
                <w:color w:val="000000"/>
                <w:sz w:val="18"/>
                <w:szCs w:val="18"/>
              </w:rPr>
              <w:t xml:space="preserve"> Tot-Velasquez, Kimberly Weaver, Paris </w:t>
            </w:r>
            <w:proofErr w:type="spellStart"/>
            <w:r w:rsidRPr="00832C4E">
              <w:rPr>
                <w:color w:val="000000"/>
                <w:sz w:val="18"/>
                <w:szCs w:val="18"/>
              </w:rPr>
              <w:t>Raite</w:t>
            </w:r>
            <w:proofErr w:type="spellEnd"/>
            <w:r w:rsidRPr="00832C4E">
              <w:rPr>
                <w:color w:val="000000"/>
                <w:sz w:val="18"/>
                <w:szCs w:val="18"/>
              </w:rPr>
              <w:t xml:space="preserve">, </w:t>
            </w:r>
            <w:proofErr w:type="spellStart"/>
            <w:r w:rsidRPr="00832C4E">
              <w:rPr>
                <w:color w:val="000000"/>
                <w:sz w:val="18"/>
                <w:szCs w:val="18"/>
              </w:rPr>
              <w:t>Donnavan</w:t>
            </w:r>
            <w:proofErr w:type="spellEnd"/>
            <w:r w:rsidRPr="00832C4E">
              <w:rPr>
                <w:color w:val="000000"/>
                <w:sz w:val="18"/>
                <w:szCs w:val="18"/>
              </w:rPr>
              <w:t xml:space="preserve"> Dillon, and Loud Light</w:t>
            </w:r>
          </w:p>
          <w:p w14:paraId="508CF94F" w14:textId="77777777" w:rsidR="0066410C" w:rsidRPr="00832C4E" w:rsidRDefault="0066410C" w:rsidP="00F8649F">
            <w:pPr>
              <w:rPr>
                <w:color w:val="000000"/>
                <w:sz w:val="18"/>
                <w:szCs w:val="18"/>
              </w:rPr>
            </w:pPr>
            <w:r w:rsidRPr="00832C4E">
              <w:rPr>
                <w:color w:val="000000"/>
                <w:sz w:val="18"/>
                <w:szCs w:val="18"/>
              </w:rPr>
              <w:t>Alonzo Plaintiffs: Tom Alonzo, Sharon Al-</w:t>
            </w:r>
            <w:proofErr w:type="spellStart"/>
            <w:r w:rsidRPr="00832C4E">
              <w:rPr>
                <w:color w:val="000000"/>
                <w:sz w:val="18"/>
                <w:szCs w:val="18"/>
              </w:rPr>
              <w:t>Uqdah</w:t>
            </w:r>
            <w:proofErr w:type="spellEnd"/>
            <w:r w:rsidRPr="00832C4E">
              <w:rPr>
                <w:color w:val="000000"/>
                <w:sz w:val="18"/>
                <w:szCs w:val="18"/>
              </w:rPr>
              <w:t xml:space="preserve">, Amy Carter, Connie Brown Collins, </w:t>
            </w:r>
            <w:proofErr w:type="spellStart"/>
            <w:r w:rsidRPr="00832C4E">
              <w:rPr>
                <w:color w:val="000000"/>
                <w:sz w:val="18"/>
                <w:szCs w:val="18"/>
              </w:rPr>
              <w:t>Sheyvette</w:t>
            </w:r>
            <w:proofErr w:type="spellEnd"/>
            <w:r w:rsidRPr="00832C4E">
              <w:rPr>
                <w:color w:val="000000"/>
                <w:sz w:val="18"/>
                <w:szCs w:val="18"/>
              </w:rPr>
              <w:t xml:space="preserve"> </w:t>
            </w:r>
            <w:proofErr w:type="spellStart"/>
            <w:r w:rsidRPr="00832C4E">
              <w:rPr>
                <w:color w:val="000000"/>
                <w:sz w:val="18"/>
                <w:szCs w:val="18"/>
              </w:rPr>
              <w:t>Dinkens</w:t>
            </w:r>
            <w:proofErr w:type="spellEnd"/>
            <w:r w:rsidRPr="00832C4E">
              <w:rPr>
                <w:color w:val="000000"/>
                <w:sz w:val="18"/>
                <w:szCs w:val="18"/>
              </w:rPr>
              <w:t xml:space="preserve">, Melinda Lavon, Ana Marcela Maldonado Morales, Liz </w:t>
            </w:r>
            <w:proofErr w:type="spellStart"/>
            <w:r w:rsidRPr="00832C4E">
              <w:rPr>
                <w:color w:val="000000"/>
                <w:sz w:val="18"/>
                <w:szCs w:val="18"/>
              </w:rPr>
              <w:t>Meitl</w:t>
            </w:r>
            <w:proofErr w:type="spellEnd"/>
            <w:r w:rsidRPr="00832C4E">
              <w:rPr>
                <w:color w:val="000000"/>
                <w:sz w:val="18"/>
                <w:szCs w:val="18"/>
              </w:rPr>
              <w:t xml:space="preserve">, Richard Nobles, Rose Schwab, and Anna White </w:t>
            </w:r>
          </w:p>
          <w:p w14:paraId="4B452DDB" w14:textId="77777777" w:rsidR="0066410C" w:rsidRPr="00832C4E" w:rsidRDefault="0066410C" w:rsidP="00F8649F">
            <w:pPr>
              <w:rPr>
                <w:rFonts w:eastAsia="Times New Roman" w:cs="Times New Roman"/>
                <w:color w:val="000000"/>
                <w:kern w:val="0"/>
                <w:sz w:val="18"/>
                <w:szCs w:val="18"/>
              </w:rPr>
            </w:pPr>
            <w:r w:rsidRPr="00832C4E">
              <w:rPr>
                <w:color w:val="000000"/>
                <w:sz w:val="18"/>
                <w:szCs w:val="18"/>
              </w:rPr>
              <w:t xml:space="preserve">Frick Plaintiffs: Susan Frick, Lauren Sullivan, Darrell Lea, and Susan Spring </w:t>
            </w:r>
            <w:proofErr w:type="spellStart"/>
            <w:r w:rsidRPr="00832C4E">
              <w:rPr>
                <w:color w:val="000000"/>
                <w:sz w:val="18"/>
                <w:szCs w:val="18"/>
              </w:rPr>
              <w:t>Schiffelbein</w:t>
            </w:r>
            <w:proofErr w:type="spellEnd"/>
          </w:p>
        </w:tc>
      </w:tr>
      <w:tr w:rsidR="0066410C" w:rsidRPr="00802497" w14:paraId="2AAF8DCE" w14:textId="77777777" w:rsidTr="00F8649F">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0053D218" w14:textId="77777777" w:rsidR="0066410C" w:rsidRPr="00832C4E" w:rsidRDefault="0066410C" w:rsidP="00F8649F">
            <w:pPr>
              <w:jc w:val="center"/>
              <w:rPr>
                <w:rFonts w:eastAsia="Times New Roman" w:cs="Times New Roman"/>
                <w:color w:val="000000"/>
                <w:kern w:val="0"/>
                <w:sz w:val="18"/>
                <w:szCs w:val="18"/>
              </w:rPr>
            </w:pPr>
            <w:r w:rsidRPr="00832C4E">
              <w:rPr>
                <w:rFonts w:eastAsia="Times New Roman" w:cs="Times New Roman"/>
                <w:color w:val="000000"/>
                <w:kern w:val="0"/>
                <w:sz w:val="18"/>
                <w:szCs w:val="18"/>
              </w:rPr>
              <w:t>Kentucky</w:t>
            </w:r>
          </w:p>
        </w:tc>
      </w:tr>
      <w:tr w:rsidR="0066410C" w:rsidRPr="00802497" w14:paraId="7CCD3D32" w14:textId="77777777" w:rsidTr="00F8649F">
        <w:trPr>
          <w:jc w:val="center"/>
        </w:trPr>
        <w:tc>
          <w:tcPr>
            <w:tcW w:w="1997" w:type="dxa"/>
            <w:tcBorders>
              <w:top w:val="nil"/>
              <w:left w:val="single" w:sz="4" w:space="0" w:color="auto"/>
              <w:bottom w:val="single" w:sz="4" w:space="0" w:color="auto"/>
              <w:right w:val="nil"/>
            </w:tcBorders>
            <w:shd w:val="clear" w:color="auto" w:fill="auto"/>
            <w:hideMark/>
          </w:tcPr>
          <w:p w14:paraId="2BDFDC53" w14:textId="77777777" w:rsidR="0066410C" w:rsidRPr="00802497" w:rsidRDefault="0066410C" w:rsidP="00F8649F">
            <w:pPr>
              <w:jc w:val="center"/>
              <w:rPr>
                <w:rFonts w:eastAsia="Times New Roman" w:cs="Times New Roman"/>
                <w:color w:val="000000"/>
                <w:kern w:val="0"/>
                <w:sz w:val="18"/>
                <w:szCs w:val="18"/>
              </w:rPr>
            </w:pPr>
            <w:r w:rsidRPr="00802497">
              <w:rPr>
                <w:rFonts w:eastAsia="Times New Roman" w:cs="Times New Roman"/>
                <w:color w:val="000000"/>
                <w:kern w:val="0"/>
                <w:sz w:val="18"/>
                <w:szCs w:val="18"/>
              </w:rPr>
              <w:t>2022 (State Court)</w:t>
            </w:r>
          </w:p>
        </w:tc>
        <w:tc>
          <w:tcPr>
            <w:tcW w:w="3191" w:type="dxa"/>
            <w:gridSpan w:val="7"/>
            <w:tcBorders>
              <w:top w:val="nil"/>
              <w:left w:val="nil"/>
              <w:bottom w:val="single" w:sz="4" w:space="0" w:color="auto"/>
              <w:right w:val="nil"/>
            </w:tcBorders>
            <w:shd w:val="clear" w:color="auto" w:fill="auto"/>
            <w:hideMark/>
          </w:tcPr>
          <w:p w14:paraId="46141EC3" w14:textId="607EB811" w:rsidR="0066410C" w:rsidRPr="00832C4E" w:rsidRDefault="0066410C" w:rsidP="00F8649F">
            <w:pPr>
              <w:rPr>
                <w:rFonts w:eastAsia="Times New Roman" w:cs="Times New Roman"/>
                <w:color w:val="000000"/>
                <w:kern w:val="0"/>
                <w:sz w:val="18"/>
                <w:szCs w:val="18"/>
              </w:rPr>
            </w:pPr>
            <w:r w:rsidRPr="00832C4E">
              <w:rPr>
                <w:rFonts w:eastAsia="Times New Roman" w:cs="Times New Roman"/>
                <w:color w:val="000000"/>
                <w:kern w:val="0"/>
                <w:sz w:val="18"/>
                <w:szCs w:val="18"/>
              </w:rPr>
              <w:t xml:space="preserve">Graham v. </w:t>
            </w:r>
            <w:del w:id="775" w:author="Chase, Noah" w:date="2024-10-14T15:19:00Z" w16du:dateUtc="2024-10-14T19:19:00Z">
              <w:r w:rsidRPr="00832C4E" w:rsidDel="00824BE7">
                <w:rPr>
                  <w:rFonts w:eastAsia="Times New Roman" w:cs="Times New Roman"/>
                  <w:color w:val="000000"/>
                  <w:kern w:val="0"/>
                  <w:sz w:val="18"/>
                  <w:szCs w:val="18"/>
                </w:rPr>
                <w:delText xml:space="preserve">Sec’y of State Michael </w:delText>
              </w:r>
            </w:del>
            <w:r w:rsidRPr="00832C4E">
              <w:rPr>
                <w:rFonts w:eastAsia="Times New Roman" w:cs="Times New Roman"/>
                <w:color w:val="000000"/>
                <w:kern w:val="0"/>
                <w:sz w:val="18"/>
                <w:szCs w:val="18"/>
              </w:rPr>
              <w:t xml:space="preserve">Adams, </w:t>
            </w:r>
            <w:ins w:id="776" w:author="Chase, Noah" w:date="2024-10-14T12:12:00Z" w16du:dateUtc="2024-10-14T16:12:00Z">
              <w:r w:rsidR="00255F9B">
                <w:rPr>
                  <w:rFonts w:eastAsia="Times New Roman" w:cs="Times New Roman"/>
                  <w:color w:val="000000"/>
                  <w:kern w:val="0"/>
                  <w:sz w:val="18"/>
                  <w:szCs w:val="18"/>
                </w:rPr>
                <w:t xml:space="preserve">684 S.W.3d 663 </w:t>
              </w:r>
            </w:ins>
            <w:del w:id="777" w:author="Chase, Noah" w:date="2024-10-14T12:12:00Z" w16du:dateUtc="2024-10-14T16:12:00Z">
              <w:r w:rsidRPr="00832C4E" w:rsidDel="00255F9B">
                <w:rPr>
                  <w:rFonts w:eastAsia="Times New Roman" w:cs="Times New Roman"/>
                  <w:color w:val="000000"/>
                  <w:kern w:val="0"/>
                  <w:sz w:val="18"/>
                  <w:szCs w:val="18"/>
                </w:rPr>
                <w:delText xml:space="preserve">No. 2023-SC-0522, 2023 WL 8640825 </w:delText>
              </w:r>
            </w:del>
            <w:r w:rsidRPr="00832C4E">
              <w:rPr>
                <w:rFonts w:eastAsia="Times New Roman" w:cs="Times New Roman"/>
                <w:color w:val="000000"/>
                <w:kern w:val="0"/>
                <w:sz w:val="18"/>
                <w:szCs w:val="18"/>
              </w:rPr>
              <w:t xml:space="preserve">(Ky. </w:t>
            </w:r>
            <w:del w:id="778" w:author="Chase, Noah" w:date="2024-10-14T12:12:00Z" w16du:dateUtc="2024-10-14T16:12:00Z">
              <w:r w:rsidRPr="00832C4E" w:rsidDel="00255F9B">
                <w:rPr>
                  <w:rFonts w:eastAsia="Times New Roman" w:cs="Times New Roman"/>
                  <w:color w:val="000000"/>
                  <w:kern w:val="0"/>
                  <w:sz w:val="18"/>
                  <w:szCs w:val="18"/>
                </w:rPr>
                <w:delText xml:space="preserve">Dec. 14, </w:delText>
              </w:r>
            </w:del>
            <w:r w:rsidRPr="00832C4E">
              <w:rPr>
                <w:rFonts w:eastAsia="Times New Roman" w:cs="Times New Roman"/>
                <w:color w:val="000000"/>
                <w:kern w:val="0"/>
                <w:sz w:val="18"/>
                <w:szCs w:val="18"/>
              </w:rPr>
              <w:t>2023)</w:t>
            </w:r>
          </w:p>
        </w:tc>
        <w:tc>
          <w:tcPr>
            <w:tcW w:w="4162" w:type="dxa"/>
            <w:gridSpan w:val="3"/>
            <w:tcBorders>
              <w:top w:val="nil"/>
              <w:left w:val="nil"/>
              <w:bottom w:val="single" w:sz="4" w:space="0" w:color="auto"/>
              <w:right w:val="single" w:sz="4" w:space="0" w:color="auto"/>
            </w:tcBorders>
            <w:shd w:val="clear" w:color="auto" w:fill="auto"/>
            <w:hideMark/>
          </w:tcPr>
          <w:p w14:paraId="0CED0B0A" w14:textId="77777777" w:rsidR="0066410C" w:rsidRPr="00832C4E" w:rsidRDefault="0066410C" w:rsidP="00F8649F">
            <w:pPr>
              <w:rPr>
                <w:rFonts w:eastAsia="Times New Roman" w:cs="Times New Roman"/>
                <w:color w:val="000000"/>
                <w:kern w:val="0"/>
                <w:sz w:val="18"/>
                <w:szCs w:val="18"/>
              </w:rPr>
            </w:pPr>
            <w:r w:rsidRPr="00832C4E">
              <w:rPr>
                <w:rFonts w:eastAsia="Times New Roman" w:cs="Times New Roman"/>
                <w:color w:val="000000"/>
                <w:kern w:val="0"/>
                <w:sz w:val="18"/>
                <w:szCs w:val="18"/>
              </w:rPr>
              <w:t xml:space="preserve">Derrick Graham, Jill Robinson, Mary Lynn Collins, </w:t>
            </w:r>
            <w:proofErr w:type="spellStart"/>
            <w:r w:rsidRPr="00832C4E">
              <w:rPr>
                <w:rFonts w:eastAsia="Times New Roman" w:cs="Times New Roman"/>
                <w:color w:val="000000"/>
                <w:kern w:val="0"/>
                <w:sz w:val="18"/>
                <w:szCs w:val="18"/>
              </w:rPr>
              <w:t>Katima</w:t>
            </w:r>
            <w:proofErr w:type="spellEnd"/>
            <w:r w:rsidRPr="00832C4E">
              <w:rPr>
                <w:rFonts w:eastAsia="Times New Roman" w:cs="Times New Roman"/>
                <w:color w:val="000000"/>
                <w:kern w:val="0"/>
                <w:sz w:val="18"/>
                <w:szCs w:val="18"/>
              </w:rPr>
              <w:t xml:space="preserve"> Smith-Willis, and Joseph Smith</w:t>
            </w:r>
          </w:p>
        </w:tc>
      </w:tr>
      <w:tr w:rsidR="0066410C" w:rsidRPr="00802497" w14:paraId="0088C8D5" w14:textId="77777777" w:rsidTr="00F8649F">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68B19AB4" w14:textId="77777777" w:rsidR="0066410C" w:rsidRPr="00802497" w:rsidRDefault="0066410C" w:rsidP="00F8649F">
            <w:pPr>
              <w:jc w:val="center"/>
              <w:rPr>
                <w:rFonts w:eastAsia="Times New Roman" w:cs="Times New Roman"/>
                <w:color w:val="000000"/>
                <w:kern w:val="0"/>
                <w:sz w:val="18"/>
                <w:szCs w:val="18"/>
              </w:rPr>
            </w:pPr>
            <w:r w:rsidRPr="00802497">
              <w:rPr>
                <w:rFonts w:eastAsia="Times New Roman" w:cs="Times New Roman"/>
                <w:color w:val="000000"/>
                <w:kern w:val="0"/>
                <w:sz w:val="18"/>
                <w:szCs w:val="18"/>
              </w:rPr>
              <w:t>North Carolina</w:t>
            </w:r>
          </w:p>
        </w:tc>
      </w:tr>
      <w:tr w:rsidR="0066410C" w:rsidRPr="00802497" w14:paraId="2419AEB1" w14:textId="77777777" w:rsidTr="00F8649F">
        <w:trPr>
          <w:jc w:val="center"/>
        </w:trPr>
        <w:tc>
          <w:tcPr>
            <w:tcW w:w="1997" w:type="dxa"/>
            <w:tcBorders>
              <w:top w:val="nil"/>
              <w:left w:val="single" w:sz="4" w:space="0" w:color="auto"/>
              <w:bottom w:val="nil"/>
              <w:right w:val="nil"/>
            </w:tcBorders>
            <w:shd w:val="clear" w:color="auto" w:fill="auto"/>
            <w:hideMark/>
          </w:tcPr>
          <w:p w14:paraId="1A8D33E7" w14:textId="77777777" w:rsidR="0066410C" w:rsidRPr="00832C4E" w:rsidRDefault="0066410C" w:rsidP="00F8649F">
            <w:pPr>
              <w:jc w:val="center"/>
              <w:rPr>
                <w:rFonts w:eastAsia="Times New Roman" w:cs="Times New Roman"/>
                <w:color w:val="000000"/>
                <w:kern w:val="0"/>
                <w:sz w:val="18"/>
                <w:szCs w:val="18"/>
              </w:rPr>
            </w:pPr>
            <w:r w:rsidRPr="00832C4E">
              <w:rPr>
                <w:rFonts w:eastAsia="Times New Roman" w:cs="Times New Roman"/>
                <w:color w:val="000000"/>
                <w:kern w:val="0"/>
                <w:sz w:val="18"/>
                <w:szCs w:val="18"/>
              </w:rPr>
              <w:lastRenderedPageBreak/>
              <w:t>2019 (State Court)</w:t>
            </w:r>
          </w:p>
        </w:tc>
        <w:tc>
          <w:tcPr>
            <w:tcW w:w="3191" w:type="dxa"/>
            <w:gridSpan w:val="7"/>
            <w:tcBorders>
              <w:top w:val="nil"/>
              <w:left w:val="nil"/>
              <w:bottom w:val="nil"/>
              <w:right w:val="nil"/>
            </w:tcBorders>
            <w:shd w:val="clear" w:color="auto" w:fill="auto"/>
            <w:hideMark/>
          </w:tcPr>
          <w:p w14:paraId="360CD1F4" w14:textId="77777777" w:rsidR="0066410C" w:rsidRPr="00832C4E" w:rsidRDefault="0066410C" w:rsidP="00F8649F">
            <w:pPr>
              <w:rPr>
                <w:rFonts w:eastAsia="Times New Roman" w:cs="Times New Roman"/>
                <w:color w:val="000000"/>
                <w:kern w:val="0"/>
                <w:sz w:val="18"/>
                <w:szCs w:val="18"/>
              </w:rPr>
            </w:pPr>
            <w:r w:rsidRPr="00832C4E">
              <w:rPr>
                <w:rFonts w:eastAsia="Times New Roman" w:cs="Times New Roman"/>
                <w:color w:val="000000"/>
                <w:kern w:val="0"/>
                <w:sz w:val="18"/>
                <w:szCs w:val="18"/>
              </w:rPr>
              <w:t>Harper v. Lewis, No. 19-CVS-012667, 2019 N.C. Super. LEXIS 122 (Oct. 28, 2019)</w:t>
            </w:r>
          </w:p>
        </w:tc>
        <w:tc>
          <w:tcPr>
            <w:tcW w:w="4162" w:type="dxa"/>
            <w:gridSpan w:val="3"/>
            <w:tcBorders>
              <w:top w:val="nil"/>
              <w:left w:val="nil"/>
              <w:bottom w:val="nil"/>
              <w:right w:val="single" w:sz="4" w:space="0" w:color="auto"/>
            </w:tcBorders>
            <w:shd w:val="clear" w:color="auto" w:fill="auto"/>
            <w:hideMark/>
          </w:tcPr>
          <w:p w14:paraId="24DF42FD" w14:textId="77777777" w:rsidR="0066410C" w:rsidRPr="00832C4E" w:rsidRDefault="0066410C" w:rsidP="00F8649F">
            <w:pPr>
              <w:rPr>
                <w:rFonts w:eastAsia="Times New Roman" w:cs="Times New Roman"/>
                <w:color w:val="000000"/>
                <w:kern w:val="0"/>
                <w:sz w:val="18"/>
                <w:szCs w:val="18"/>
              </w:rPr>
            </w:pPr>
            <w:r w:rsidRPr="00832C4E">
              <w:rPr>
                <w:rFonts w:eastAsia="Times New Roman" w:cs="Times New Roman"/>
                <w:color w:val="000000"/>
                <w:kern w:val="0"/>
                <w:sz w:val="18"/>
                <w:szCs w:val="18"/>
              </w:rPr>
              <w:t xml:space="preserve">Rebecca Harper, Amy Clare </w:t>
            </w:r>
            <w:proofErr w:type="spellStart"/>
            <w:r w:rsidRPr="00832C4E">
              <w:rPr>
                <w:rFonts w:eastAsia="Times New Roman" w:cs="Times New Roman"/>
                <w:color w:val="000000"/>
                <w:kern w:val="0"/>
                <w:sz w:val="18"/>
                <w:szCs w:val="18"/>
              </w:rPr>
              <w:t>Oseroff</w:t>
            </w:r>
            <w:proofErr w:type="spellEnd"/>
            <w:r w:rsidRPr="00832C4E">
              <w:rPr>
                <w:rFonts w:eastAsia="Times New Roman" w:cs="Times New Roman"/>
                <w:color w:val="000000"/>
                <w:kern w:val="0"/>
                <w:sz w:val="18"/>
                <w:szCs w:val="18"/>
              </w:rPr>
              <w:t>, Donald Rumph, John Anthony Balla, Richard R. Crews, Lily Nicole Quick, Gettys Cohen, Jr., Shawn Rush, Jackson Thomas Dunn, Jr., Mark S. Peters, Joseph Thomas Gates, Kathleen Barnes, Virginia Walters Brien, and David Dwight Brown</w:t>
            </w:r>
          </w:p>
        </w:tc>
      </w:tr>
      <w:tr w:rsidR="0066410C" w:rsidRPr="00802497" w14:paraId="58675F5A" w14:textId="77777777" w:rsidTr="00F8649F">
        <w:trPr>
          <w:trHeight w:val="1070"/>
          <w:jc w:val="center"/>
        </w:trPr>
        <w:tc>
          <w:tcPr>
            <w:tcW w:w="2032" w:type="dxa"/>
            <w:gridSpan w:val="2"/>
            <w:tcBorders>
              <w:top w:val="dotted" w:sz="4" w:space="0" w:color="auto"/>
              <w:left w:val="single" w:sz="4" w:space="0" w:color="auto"/>
              <w:bottom w:val="nil"/>
              <w:right w:val="nil"/>
            </w:tcBorders>
            <w:shd w:val="clear" w:color="auto" w:fill="auto"/>
            <w:hideMark/>
          </w:tcPr>
          <w:p w14:paraId="084F7A6C"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2022 (State Court)</w:t>
            </w:r>
          </w:p>
        </w:tc>
        <w:tc>
          <w:tcPr>
            <w:tcW w:w="3210" w:type="dxa"/>
            <w:gridSpan w:val="7"/>
            <w:tcBorders>
              <w:top w:val="dotted" w:sz="4" w:space="0" w:color="auto"/>
              <w:left w:val="nil"/>
              <w:bottom w:val="nil"/>
              <w:right w:val="nil"/>
            </w:tcBorders>
            <w:shd w:val="clear" w:color="auto" w:fill="auto"/>
            <w:hideMark/>
          </w:tcPr>
          <w:p w14:paraId="6C182499" w14:textId="77777777" w:rsidR="0066410C" w:rsidRPr="00832C4E" w:rsidRDefault="0066410C" w:rsidP="00F8649F">
            <w:pPr>
              <w:rPr>
                <w:rFonts w:eastAsia="Calibri"/>
                <w:color w:val="000000"/>
                <w:sz w:val="18"/>
                <w:szCs w:val="18"/>
              </w:rPr>
            </w:pPr>
            <w:r w:rsidRPr="00832C4E">
              <w:rPr>
                <w:rFonts w:eastAsia="Calibri"/>
                <w:color w:val="000000"/>
                <w:sz w:val="18"/>
                <w:szCs w:val="18"/>
              </w:rPr>
              <w:t>Harper v. Hall (</w:t>
            </w:r>
            <w:r w:rsidRPr="00832C4E">
              <w:rPr>
                <w:rFonts w:eastAsia="Calibri"/>
                <w:i/>
                <w:iCs/>
                <w:color w:val="000000"/>
                <w:sz w:val="18"/>
                <w:szCs w:val="18"/>
              </w:rPr>
              <w:t>Harper I</w:t>
            </w:r>
            <w:r w:rsidRPr="00832C4E">
              <w:rPr>
                <w:rFonts w:eastAsia="Calibri"/>
                <w:color w:val="000000"/>
                <w:sz w:val="18"/>
                <w:szCs w:val="18"/>
              </w:rPr>
              <w:t>), 868 S.E.2d 499 (N.C. 2022)</w:t>
            </w:r>
          </w:p>
        </w:tc>
        <w:tc>
          <w:tcPr>
            <w:tcW w:w="4108" w:type="dxa"/>
            <w:gridSpan w:val="2"/>
            <w:tcBorders>
              <w:top w:val="dotted" w:sz="4" w:space="0" w:color="auto"/>
              <w:left w:val="nil"/>
              <w:bottom w:val="nil"/>
              <w:right w:val="single" w:sz="4" w:space="0" w:color="auto"/>
            </w:tcBorders>
            <w:shd w:val="clear" w:color="auto" w:fill="auto"/>
            <w:hideMark/>
          </w:tcPr>
          <w:p w14:paraId="7540F797" w14:textId="77777777" w:rsidR="0066410C" w:rsidRPr="00832C4E" w:rsidRDefault="0066410C" w:rsidP="00F8649F">
            <w:pPr>
              <w:rPr>
                <w:rFonts w:eastAsia="Calibri"/>
                <w:color w:val="000000"/>
                <w:sz w:val="18"/>
                <w:szCs w:val="18"/>
              </w:rPr>
            </w:pPr>
            <w:r w:rsidRPr="00832C4E">
              <w:rPr>
                <w:rFonts w:eastAsia="Calibri"/>
                <w:color w:val="000000"/>
                <w:sz w:val="18"/>
                <w:szCs w:val="18"/>
              </w:rPr>
              <w:t xml:space="preserve">Harper Plaintiffs: Rebecca Harper, Amy Clare </w:t>
            </w:r>
            <w:proofErr w:type="spellStart"/>
            <w:r w:rsidRPr="00832C4E">
              <w:rPr>
                <w:rFonts w:eastAsia="Calibri"/>
                <w:color w:val="000000"/>
                <w:sz w:val="18"/>
                <w:szCs w:val="18"/>
              </w:rPr>
              <w:t>Oseroff</w:t>
            </w:r>
            <w:proofErr w:type="spellEnd"/>
            <w:r w:rsidRPr="00832C4E">
              <w:rPr>
                <w:rFonts w:eastAsia="Calibri"/>
                <w:color w:val="000000"/>
                <w:sz w:val="18"/>
                <w:szCs w:val="18"/>
              </w:rPr>
              <w:t>, Donald Rumph, John Anthony Balla, Richard R. Crews, Lily Nicole Quick, Gettys Cohen, Jr., Shawn Rush, Jackson Thomas Dunn, Jr., Mark S. Peters, Kathleen Barnes, Virginia Walters Brien, and David Dwight Brown</w:t>
            </w:r>
          </w:p>
        </w:tc>
      </w:tr>
      <w:tr w:rsidR="0066410C" w:rsidRPr="00802497" w14:paraId="7B11D474" w14:textId="77777777" w:rsidTr="00F8649F">
        <w:trPr>
          <w:jc w:val="center"/>
        </w:trPr>
        <w:tc>
          <w:tcPr>
            <w:tcW w:w="2380" w:type="dxa"/>
            <w:gridSpan w:val="7"/>
            <w:tcBorders>
              <w:top w:val="nil"/>
              <w:left w:val="single" w:sz="4" w:space="0" w:color="auto"/>
              <w:bottom w:val="nil"/>
              <w:right w:val="nil"/>
            </w:tcBorders>
            <w:shd w:val="clear" w:color="auto" w:fill="auto"/>
            <w:hideMark/>
          </w:tcPr>
          <w:p w14:paraId="10C1F782" w14:textId="77777777" w:rsidR="0066410C" w:rsidRPr="00832C4E" w:rsidRDefault="0066410C" w:rsidP="00F8649F">
            <w:pPr>
              <w:jc w:val="center"/>
              <w:rPr>
                <w:rFonts w:eastAsia="Calibri"/>
                <w:color w:val="000000"/>
                <w:sz w:val="18"/>
                <w:szCs w:val="18"/>
              </w:rPr>
            </w:pPr>
          </w:p>
        </w:tc>
        <w:tc>
          <w:tcPr>
            <w:tcW w:w="2862" w:type="dxa"/>
            <w:gridSpan w:val="2"/>
            <w:tcBorders>
              <w:top w:val="nil"/>
              <w:left w:val="nil"/>
              <w:bottom w:val="nil"/>
              <w:right w:val="nil"/>
            </w:tcBorders>
            <w:shd w:val="clear" w:color="auto" w:fill="auto"/>
            <w:hideMark/>
          </w:tcPr>
          <w:p w14:paraId="7C40FAB5" w14:textId="77777777" w:rsidR="0066410C" w:rsidRPr="00832C4E" w:rsidRDefault="0066410C" w:rsidP="00F8649F">
            <w:pPr>
              <w:jc w:val="center"/>
              <w:rPr>
                <w:rFonts w:eastAsia="Calibri"/>
                <w:color w:val="000000"/>
                <w:sz w:val="18"/>
                <w:szCs w:val="18"/>
              </w:rPr>
            </w:pPr>
          </w:p>
        </w:tc>
        <w:tc>
          <w:tcPr>
            <w:tcW w:w="4108" w:type="dxa"/>
            <w:gridSpan w:val="2"/>
            <w:tcBorders>
              <w:top w:val="nil"/>
              <w:left w:val="nil"/>
              <w:bottom w:val="nil"/>
              <w:right w:val="single" w:sz="4" w:space="0" w:color="auto"/>
            </w:tcBorders>
            <w:shd w:val="clear" w:color="auto" w:fill="auto"/>
            <w:hideMark/>
          </w:tcPr>
          <w:p w14:paraId="63DEF2B4" w14:textId="77777777" w:rsidR="0066410C" w:rsidRPr="00832C4E" w:rsidRDefault="0066410C" w:rsidP="00F8649F">
            <w:pPr>
              <w:rPr>
                <w:rFonts w:eastAsia="Calibri"/>
                <w:color w:val="000000"/>
                <w:sz w:val="18"/>
                <w:szCs w:val="18"/>
              </w:rPr>
            </w:pPr>
            <w:r w:rsidRPr="00832C4E">
              <w:rPr>
                <w:rFonts w:eastAsia="Calibri"/>
                <w:color w:val="000000"/>
                <w:sz w:val="18"/>
                <w:szCs w:val="18"/>
              </w:rPr>
              <w:t xml:space="preserve">NCLCV Plaintiffs: Henry M. Michaux, Jr., </w:t>
            </w:r>
            <w:proofErr w:type="spellStart"/>
            <w:r w:rsidRPr="00832C4E">
              <w:rPr>
                <w:rFonts w:eastAsia="Calibri"/>
                <w:color w:val="000000"/>
                <w:sz w:val="18"/>
                <w:szCs w:val="18"/>
              </w:rPr>
              <w:t>Dandrielle</w:t>
            </w:r>
            <w:proofErr w:type="spellEnd"/>
            <w:r w:rsidRPr="00832C4E">
              <w:rPr>
                <w:rFonts w:eastAsia="Calibri"/>
                <w:color w:val="000000"/>
                <w:sz w:val="18"/>
                <w:szCs w:val="18"/>
              </w:rPr>
              <w:t xml:space="preserve"> Lewis, Timothy Chartier, Talia </w:t>
            </w:r>
            <w:proofErr w:type="spellStart"/>
            <w:r w:rsidRPr="00832C4E">
              <w:rPr>
                <w:rFonts w:eastAsia="Calibri"/>
                <w:color w:val="000000"/>
                <w:sz w:val="18"/>
                <w:szCs w:val="18"/>
              </w:rPr>
              <w:t>Fernós</w:t>
            </w:r>
            <w:proofErr w:type="spellEnd"/>
            <w:r w:rsidRPr="00832C4E">
              <w:rPr>
                <w:rFonts w:eastAsia="Calibri"/>
                <w:color w:val="000000"/>
                <w:sz w:val="18"/>
                <w:szCs w:val="18"/>
              </w:rPr>
              <w:t xml:space="preserve">, Katherine Newhall, R. Jason Parsley, Edna Scott, Roberta Scott, Yvette Roberts, </w:t>
            </w:r>
            <w:proofErr w:type="spellStart"/>
            <w:r w:rsidRPr="00832C4E">
              <w:rPr>
                <w:rFonts w:eastAsia="Calibri"/>
                <w:color w:val="000000"/>
                <w:sz w:val="18"/>
                <w:szCs w:val="18"/>
              </w:rPr>
              <w:t>Jereann</w:t>
            </w:r>
            <w:proofErr w:type="spellEnd"/>
            <w:r w:rsidRPr="00832C4E">
              <w:rPr>
                <w:rFonts w:eastAsia="Calibri"/>
                <w:color w:val="000000"/>
                <w:sz w:val="18"/>
                <w:szCs w:val="18"/>
              </w:rPr>
              <w:t xml:space="preserve"> King Johnson, Reverend Reginald Wells, Yarbrough Williams, Jr., Reverend Deloris L. Jerman, Viola Ryals Figueroa, and Cosmos George</w:t>
            </w:r>
          </w:p>
        </w:tc>
      </w:tr>
      <w:tr w:rsidR="0066410C" w:rsidRPr="00802497" w14:paraId="109A3534" w14:textId="77777777" w:rsidTr="00F8649F">
        <w:trPr>
          <w:jc w:val="center"/>
        </w:trPr>
        <w:tc>
          <w:tcPr>
            <w:tcW w:w="2032" w:type="dxa"/>
            <w:gridSpan w:val="2"/>
            <w:tcBorders>
              <w:top w:val="dotted" w:sz="4" w:space="0" w:color="auto"/>
              <w:left w:val="single" w:sz="4" w:space="0" w:color="auto"/>
              <w:bottom w:val="single" w:sz="4" w:space="0" w:color="auto"/>
              <w:right w:val="nil"/>
            </w:tcBorders>
            <w:shd w:val="clear" w:color="auto" w:fill="auto"/>
            <w:hideMark/>
          </w:tcPr>
          <w:p w14:paraId="76106A03" w14:textId="77777777" w:rsidR="0066410C" w:rsidRPr="00832C4E" w:rsidRDefault="0066410C" w:rsidP="00F8649F">
            <w:pPr>
              <w:jc w:val="center"/>
              <w:rPr>
                <w:rFonts w:eastAsia="Calibri" w:cs="Times New Roman"/>
                <w:color w:val="000000"/>
                <w:sz w:val="18"/>
                <w:szCs w:val="18"/>
              </w:rPr>
            </w:pPr>
            <w:r w:rsidRPr="00832C4E">
              <w:rPr>
                <w:rFonts w:cs="Times New Roman"/>
                <w:color w:val="000000"/>
                <w:sz w:val="18"/>
                <w:szCs w:val="18"/>
              </w:rPr>
              <w:t>2019 (Federal Court)</w:t>
            </w:r>
          </w:p>
        </w:tc>
        <w:tc>
          <w:tcPr>
            <w:tcW w:w="3210" w:type="dxa"/>
            <w:gridSpan w:val="7"/>
            <w:tcBorders>
              <w:top w:val="dotted" w:sz="4" w:space="0" w:color="auto"/>
              <w:left w:val="nil"/>
              <w:bottom w:val="single" w:sz="4" w:space="0" w:color="auto"/>
              <w:right w:val="nil"/>
            </w:tcBorders>
            <w:shd w:val="clear" w:color="auto" w:fill="auto"/>
            <w:hideMark/>
          </w:tcPr>
          <w:p w14:paraId="6EBFE94D" w14:textId="77777777" w:rsidR="0066410C" w:rsidRPr="00832C4E" w:rsidRDefault="0066410C" w:rsidP="00F8649F">
            <w:pPr>
              <w:rPr>
                <w:rFonts w:eastAsia="Calibri" w:cs="Times New Roman"/>
                <w:color w:val="000000"/>
                <w:sz w:val="18"/>
                <w:szCs w:val="18"/>
              </w:rPr>
            </w:pPr>
            <w:r w:rsidRPr="00832C4E">
              <w:rPr>
                <w:rFonts w:cs="Times New Roman"/>
                <w:color w:val="000000"/>
                <w:sz w:val="18"/>
                <w:szCs w:val="18"/>
              </w:rPr>
              <w:t>Rucho v. Common Cause, 139 S. Ct. 2484 (2019)</w:t>
            </w:r>
          </w:p>
        </w:tc>
        <w:tc>
          <w:tcPr>
            <w:tcW w:w="4108" w:type="dxa"/>
            <w:gridSpan w:val="2"/>
            <w:tcBorders>
              <w:top w:val="dotted" w:sz="4" w:space="0" w:color="auto"/>
              <w:left w:val="nil"/>
              <w:bottom w:val="single" w:sz="4" w:space="0" w:color="auto"/>
              <w:right w:val="single" w:sz="4" w:space="0" w:color="auto"/>
            </w:tcBorders>
            <w:shd w:val="clear" w:color="auto" w:fill="auto"/>
            <w:hideMark/>
          </w:tcPr>
          <w:p w14:paraId="536624AF" w14:textId="77777777" w:rsidR="0066410C" w:rsidRPr="00832C4E" w:rsidRDefault="0066410C" w:rsidP="00F8649F">
            <w:pPr>
              <w:rPr>
                <w:rFonts w:eastAsia="Calibri" w:cs="Times New Roman"/>
                <w:color w:val="000000"/>
                <w:sz w:val="18"/>
                <w:szCs w:val="18"/>
              </w:rPr>
            </w:pPr>
            <w:r w:rsidRPr="00832C4E">
              <w:rPr>
                <w:rFonts w:cs="Times New Roman"/>
                <w:color w:val="000000"/>
                <w:sz w:val="18"/>
                <w:szCs w:val="18"/>
              </w:rPr>
              <w:t xml:space="preserve">Larry D. Hall, Douglas Berger, Cheryl Lee Taft, Richard Taft, Alice </w:t>
            </w:r>
            <w:proofErr w:type="spellStart"/>
            <w:r w:rsidRPr="00832C4E">
              <w:rPr>
                <w:rFonts w:cs="Times New Roman"/>
                <w:color w:val="000000"/>
                <w:sz w:val="18"/>
                <w:szCs w:val="18"/>
              </w:rPr>
              <w:t>Bordsen</w:t>
            </w:r>
            <w:proofErr w:type="spellEnd"/>
            <w:r w:rsidRPr="00832C4E">
              <w:rPr>
                <w:rFonts w:cs="Times New Roman"/>
                <w:color w:val="000000"/>
                <w:sz w:val="18"/>
                <w:szCs w:val="18"/>
              </w:rPr>
              <w:t xml:space="preserve">, William H. Freeman, Melzer A. Morgan, Jr., Cynthia S. Boylan, Coy E. Brewer, Jr., John Morrison McNeill, Robert Warren Wolf, Jones P. Byrd, John W. </w:t>
            </w:r>
            <w:proofErr w:type="spellStart"/>
            <w:r w:rsidRPr="00832C4E">
              <w:rPr>
                <w:rFonts w:cs="Times New Roman"/>
                <w:color w:val="000000"/>
                <w:sz w:val="18"/>
                <w:szCs w:val="18"/>
              </w:rPr>
              <w:t>Greshma</w:t>
            </w:r>
            <w:proofErr w:type="spellEnd"/>
            <w:r w:rsidRPr="00832C4E">
              <w:rPr>
                <w:rFonts w:cs="Times New Roman"/>
                <w:color w:val="000000"/>
                <w:sz w:val="18"/>
                <w:szCs w:val="18"/>
              </w:rPr>
              <w:t>, and Russell G. Walker Jr.</w:t>
            </w:r>
          </w:p>
        </w:tc>
      </w:tr>
      <w:tr w:rsidR="0066410C" w:rsidRPr="00802497" w14:paraId="6AA8DCFB" w14:textId="77777777" w:rsidTr="00F8649F">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06F7C763"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Maryland</w:t>
            </w:r>
          </w:p>
        </w:tc>
      </w:tr>
      <w:tr w:rsidR="0066410C" w:rsidRPr="00802497" w14:paraId="73E5FDE3" w14:textId="77777777" w:rsidTr="00F8649F">
        <w:trPr>
          <w:jc w:val="center"/>
        </w:trPr>
        <w:tc>
          <w:tcPr>
            <w:tcW w:w="2079" w:type="dxa"/>
            <w:gridSpan w:val="4"/>
            <w:tcBorders>
              <w:top w:val="nil"/>
              <w:left w:val="single" w:sz="4" w:space="0" w:color="auto"/>
              <w:bottom w:val="nil"/>
              <w:right w:val="nil"/>
            </w:tcBorders>
            <w:shd w:val="clear" w:color="auto" w:fill="auto"/>
            <w:hideMark/>
          </w:tcPr>
          <w:p w14:paraId="6B3275FA" w14:textId="77777777" w:rsidR="0066410C" w:rsidRPr="00832C4E" w:rsidRDefault="0066410C" w:rsidP="00F8649F">
            <w:pPr>
              <w:jc w:val="center"/>
              <w:rPr>
                <w:rFonts w:eastAsia="Calibri" w:cs="Times New Roman"/>
                <w:color w:val="000000"/>
                <w:sz w:val="18"/>
                <w:szCs w:val="18"/>
              </w:rPr>
            </w:pPr>
            <w:r w:rsidRPr="00832C4E">
              <w:rPr>
                <w:rFonts w:cs="Times New Roman"/>
                <w:color w:val="000000"/>
                <w:sz w:val="18"/>
                <w:szCs w:val="18"/>
              </w:rPr>
              <w:t>2019 (Federal Court)</w:t>
            </w:r>
          </w:p>
        </w:tc>
        <w:tc>
          <w:tcPr>
            <w:tcW w:w="3226" w:type="dxa"/>
            <w:gridSpan w:val="6"/>
            <w:tcBorders>
              <w:top w:val="nil"/>
              <w:left w:val="nil"/>
              <w:bottom w:val="nil"/>
              <w:right w:val="nil"/>
            </w:tcBorders>
            <w:shd w:val="clear" w:color="auto" w:fill="auto"/>
            <w:hideMark/>
          </w:tcPr>
          <w:p w14:paraId="09E4EE23" w14:textId="77777777" w:rsidR="0066410C" w:rsidRPr="00832C4E" w:rsidRDefault="0066410C" w:rsidP="00F8649F">
            <w:pPr>
              <w:rPr>
                <w:rFonts w:eastAsia="Calibri" w:cs="Times New Roman"/>
                <w:color w:val="000000"/>
                <w:sz w:val="18"/>
                <w:szCs w:val="18"/>
              </w:rPr>
            </w:pPr>
            <w:proofErr w:type="spellStart"/>
            <w:r w:rsidRPr="00832C4E">
              <w:rPr>
                <w:rFonts w:cs="Times New Roman"/>
                <w:color w:val="000000"/>
                <w:sz w:val="18"/>
                <w:szCs w:val="18"/>
              </w:rPr>
              <w:t>Lamone</w:t>
            </w:r>
            <w:proofErr w:type="spellEnd"/>
            <w:r w:rsidRPr="00832C4E">
              <w:rPr>
                <w:rFonts w:cs="Times New Roman"/>
                <w:color w:val="000000"/>
                <w:sz w:val="18"/>
                <w:szCs w:val="18"/>
              </w:rPr>
              <w:t xml:space="preserve"> v. </w:t>
            </w:r>
            <w:proofErr w:type="spellStart"/>
            <w:r w:rsidRPr="00832C4E">
              <w:rPr>
                <w:rFonts w:cs="Times New Roman"/>
                <w:color w:val="000000"/>
                <w:sz w:val="18"/>
                <w:szCs w:val="18"/>
              </w:rPr>
              <w:t>Benisek</w:t>
            </w:r>
            <w:proofErr w:type="spellEnd"/>
            <w:r w:rsidRPr="00832C4E">
              <w:rPr>
                <w:rFonts w:cs="Times New Roman"/>
                <w:color w:val="000000"/>
                <w:sz w:val="18"/>
                <w:szCs w:val="18"/>
              </w:rPr>
              <w:t xml:space="preserve">, 348 F. Supp. 3d 493 (D. Md. 2018) (consolidated with </w:t>
            </w:r>
            <w:r w:rsidRPr="00832C4E">
              <w:rPr>
                <w:rFonts w:cs="Times New Roman"/>
                <w:i/>
                <w:iCs/>
                <w:color w:val="000000"/>
                <w:sz w:val="18"/>
                <w:szCs w:val="18"/>
              </w:rPr>
              <w:t>Rucho v. Common Cause</w:t>
            </w:r>
            <w:r w:rsidRPr="00832C4E">
              <w:rPr>
                <w:rFonts w:cs="Times New Roman"/>
                <w:color w:val="000000"/>
                <w:sz w:val="18"/>
                <w:szCs w:val="18"/>
              </w:rPr>
              <w:t>)</w:t>
            </w:r>
          </w:p>
        </w:tc>
        <w:tc>
          <w:tcPr>
            <w:tcW w:w="4045" w:type="dxa"/>
            <w:tcBorders>
              <w:top w:val="nil"/>
              <w:left w:val="nil"/>
              <w:bottom w:val="nil"/>
              <w:right w:val="single" w:sz="4" w:space="0" w:color="auto"/>
            </w:tcBorders>
            <w:shd w:val="clear" w:color="auto" w:fill="auto"/>
            <w:hideMark/>
          </w:tcPr>
          <w:p w14:paraId="2E906100" w14:textId="77777777" w:rsidR="0066410C" w:rsidRPr="00832C4E" w:rsidRDefault="0066410C" w:rsidP="00F8649F">
            <w:pPr>
              <w:rPr>
                <w:rFonts w:eastAsia="Calibri" w:cs="Times New Roman"/>
                <w:color w:val="000000"/>
                <w:sz w:val="18"/>
                <w:szCs w:val="18"/>
              </w:rPr>
            </w:pPr>
            <w:r w:rsidRPr="00832C4E">
              <w:rPr>
                <w:rFonts w:cs="Times New Roman"/>
                <w:color w:val="000000"/>
                <w:sz w:val="18"/>
                <w:szCs w:val="18"/>
              </w:rPr>
              <w:t xml:space="preserve">O. John </w:t>
            </w:r>
            <w:proofErr w:type="spellStart"/>
            <w:r w:rsidRPr="00832C4E">
              <w:rPr>
                <w:rFonts w:cs="Times New Roman"/>
                <w:color w:val="000000"/>
                <w:sz w:val="18"/>
                <w:szCs w:val="18"/>
              </w:rPr>
              <w:t>Benisek</w:t>
            </w:r>
            <w:proofErr w:type="spellEnd"/>
            <w:r w:rsidRPr="00832C4E">
              <w:rPr>
                <w:rFonts w:cs="Times New Roman"/>
                <w:color w:val="000000"/>
                <w:sz w:val="18"/>
                <w:szCs w:val="18"/>
              </w:rPr>
              <w:t xml:space="preserve">, Edmund </w:t>
            </w:r>
            <w:proofErr w:type="spellStart"/>
            <w:r w:rsidRPr="00832C4E">
              <w:rPr>
                <w:rFonts w:cs="Times New Roman"/>
                <w:color w:val="000000"/>
                <w:sz w:val="18"/>
                <w:szCs w:val="18"/>
              </w:rPr>
              <w:t>Cueman</w:t>
            </w:r>
            <w:proofErr w:type="spellEnd"/>
            <w:r w:rsidRPr="00832C4E">
              <w:rPr>
                <w:rFonts w:cs="Times New Roman"/>
                <w:color w:val="000000"/>
                <w:sz w:val="18"/>
                <w:szCs w:val="18"/>
              </w:rPr>
              <w:t xml:space="preserve">, Jeremiah DeWolf, Charles W. Eyler, Jr., Kat O’Connor, </w:t>
            </w:r>
            <w:proofErr w:type="spellStart"/>
            <w:r w:rsidRPr="00832C4E">
              <w:rPr>
                <w:rFonts w:cs="Times New Roman"/>
                <w:color w:val="000000"/>
                <w:sz w:val="18"/>
                <w:szCs w:val="18"/>
              </w:rPr>
              <w:t>Alonnie</w:t>
            </w:r>
            <w:proofErr w:type="spellEnd"/>
            <w:r w:rsidRPr="00832C4E">
              <w:rPr>
                <w:rFonts w:cs="Times New Roman"/>
                <w:color w:val="000000"/>
                <w:sz w:val="18"/>
                <w:szCs w:val="18"/>
              </w:rPr>
              <w:t xml:space="preserve"> L. Ropp, and Sharon </w:t>
            </w:r>
            <w:proofErr w:type="spellStart"/>
            <w:r w:rsidRPr="00832C4E">
              <w:rPr>
                <w:rFonts w:cs="Times New Roman"/>
                <w:color w:val="000000"/>
                <w:sz w:val="18"/>
                <w:szCs w:val="18"/>
              </w:rPr>
              <w:t>Strine</w:t>
            </w:r>
            <w:proofErr w:type="spellEnd"/>
          </w:p>
        </w:tc>
      </w:tr>
      <w:tr w:rsidR="0066410C" w:rsidRPr="00802497" w14:paraId="0FCBB93F" w14:textId="77777777" w:rsidTr="00F8649F">
        <w:trPr>
          <w:jc w:val="center"/>
        </w:trPr>
        <w:tc>
          <w:tcPr>
            <w:tcW w:w="2065" w:type="dxa"/>
            <w:gridSpan w:val="3"/>
            <w:tcBorders>
              <w:top w:val="dotted" w:sz="4" w:space="0" w:color="auto"/>
              <w:left w:val="single" w:sz="4" w:space="0" w:color="auto"/>
              <w:bottom w:val="nil"/>
              <w:right w:val="nil"/>
            </w:tcBorders>
            <w:shd w:val="clear" w:color="auto" w:fill="auto"/>
            <w:hideMark/>
          </w:tcPr>
          <w:p w14:paraId="5949D2D7" w14:textId="77777777" w:rsidR="0066410C" w:rsidRPr="00832C4E" w:rsidRDefault="0066410C" w:rsidP="00F8649F">
            <w:pPr>
              <w:jc w:val="center"/>
              <w:rPr>
                <w:rFonts w:eastAsia="Calibri" w:cs="Times New Roman"/>
                <w:color w:val="000000"/>
                <w:sz w:val="18"/>
                <w:szCs w:val="18"/>
              </w:rPr>
            </w:pPr>
            <w:r w:rsidRPr="00832C4E">
              <w:rPr>
                <w:rFonts w:cs="Times New Roman"/>
                <w:color w:val="000000"/>
                <w:sz w:val="18"/>
                <w:szCs w:val="18"/>
              </w:rPr>
              <w:t>2022 (State Court)</w:t>
            </w:r>
          </w:p>
        </w:tc>
        <w:tc>
          <w:tcPr>
            <w:tcW w:w="3240" w:type="dxa"/>
            <w:gridSpan w:val="7"/>
            <w:tcBorders>
              <w:top w:val="dotted" w:sz="4" w:space="0" w:color="auto"/>
              <w:left w:val="nil"/>
              <w:bottom w:val="nil"/>
              <w:right w:val="nil"/>
            </w:tcBorders>
            <w:shd w:val="clear" w:color="auto" w:fill="auto"/>
            <w:hideMark/>
          </w:tcPr>
          <w:p w14:paraId="002A792C" w14:textId="77777777" w:rsidR="0066410C" w:rsidRPr="00832C4E" w:rsidRDefault="0066410C" w:rsidP="00F8649F">
            <w:pPr>
              <w:rPr>
                <w:rFonts w:eastAsia="Calibri" w:cs="Times New Roman"/>
                <w:color w:val="000000"/>
                <w:sz w:val="18"/>
                <w:szCs w:val="18"/>
              </w:rPr>
            </w:pPr>
            <w:r w:rsidRPr="00832C4E">
              <w:rPr>
                <w:rFonts w:cs="Times New Roman"/>
                <w:color w:val="000000"/>
                <w:sz w:val="18"/>
                <w:szCs w:val="18"/>
              </w:rPr>
              <w:t xml:space="preserve">Szeliga v. </w:t>
            </w:r>
            <w:proofErr w:type="spellStart"/>
            <w:r w:rsidRPr="00832C4E">
              <w:rPr>
                <w:rFonts w:cs="Times New Roman"/>
                <w:color w:val="000000"/>
                <w:sz w:val="18"/>
                <w:szCs w:val="18"/>
              </w:rPr>
              <w:t>Lamone</w:t>
            </w:r>
            <w:proofErr w:type="spellEnd"/>
            <w:r w:rsidRPr="00832C4E">
              <w:rPr>
                <w:rFonts w:cs="Times New Roman"/>
                <w:color w:val="000000"/>
                <w:sz w:val="18"/>
                <w:szCs w:val="18"/>
              </w:rPr>
              <w:t>, Nos. C-02-CV-21-001816, 2022 Md. Cir. Ct. LEXIS 9 (Mar. 25, 2022)</w:t>
            </w:r>
          </w:p>
        </w:tc>
        <w:tc>
          <w:tcPr>
            <w:tcW w:w="4045" w:type="dxa"/>
            <w:tcBorders>
              <w:top w:val="dotted" w:sz="4" w:space="0" w:color="auto"/>
              <w:left w:val="nil"/>
              <w:bottom w:val="nil"/>
              <w:right w:val="single" w:sz="4" w:space="0" w:color="auto"/>
            </w:tcBorders>
            <w:shd w:val="clear" w:color="auto" w:fill="auto"/>
            <w:hideMark/>
          </w:tcPr>
          <w:p w14:paraId="78773225" w14:textId="77777777" w:rsidR="0066410C" w:rsidRPr="00832C4E" w:rsidRDefault="0066410C" w:rsidP="00F8649F">
            <w:pPr>
              <w:rPr>
                <w:rFonts w:eastAsia="Calibri" w:cs="Times New Roman"/>
                <w:color w:val="000000"/>
                <w:sz w:val="18"/>
                <w:szCs w:val="18"/>
              </w:rPr>
            </w:pPr>
            <w:r w:rsidRPr="00832C4E">
              <w:rPr>
                <w:rFonts w:cs="Times New Roman"/>
                <w:color w:val="000000"/>
                <w:sz w:val="18"/>
                <w:szCs w:val="18"/>
              </w:rPr>
              <w:t>Szeliga Plaintiffs: Kathryn Szeliga, Christopher T. Adams, James Warner, Martin Lewis, Janet Moye Cornick, Rickey Agyekum, Maria Isabel Icaza, Luanne Ruddell, and Michelle Kordell.</w:t>
            </w:r>
          </w:p>
        </w:tc>
      </w:tr>
      <w:tr w:rsidR="0066410C" w:rsidRPr="00802497" w14:paraId="3589D640" w14:textId="77777777" w:rsidTr="00F8649F">
        <w:trPr>
          <w:jc w:val="center"/>
        </w:trPr>
        <w:tc>
          <w:tcPr>
            <w:tcW w:w="2380" w:type="dxa"/>
            <w:gridSpan w:val="7"/>
            <w:tcBorders>
              <w:top w:val="nil"/>
              <w:left w:val="single" w:sz="4" w:space="0" w:color="auto"/>
              <w:bottom w:val="single" w:sz="4" w:space="0" w:color="auto"/>
              <w:right w:val="nil"/>
            </w:tcBorders>
            <w:shd w:val="clear" w:color="auto" w:fill="auto"/>
            <w:hideMark/>
          </w:tcPr>
          <w:p w14:paraId="158E54DF" w14:textId="77777777" w:rsidR="0066410C" w:rsidRPr="00832C4E" w:rsidRDefault="0066410C" w:rsidP="00F8649F">
            <w:pPr>
              <w:jc w:val="center"/>
              <w:rPr>
                <w:rFonts w:eastAsia="Calibri" w:cs="Times New Roman"/>
                <w:color w:val="000000"/>
                <w:sz w:val="18"/>
                <w:szCs w:val="18"/>
              </w:rPr>
            </w:pPr>
          </w:p>
        </w:tc>
        <w:tc>
          <w:tcPr>
            <w:tcW w:w="2925" w:type="dxa"/>
            <w:gridSpan w:val="3"/>
            <w:tcBorders>
              <w:top w:val="nil"/>
              <w:left w:val="nil"/>
              <w:bottom w:val="single" w:sz="4" w:space="0" w:color="auto"/>
              <w:right w:val="nil"/>
            </w:tcBorders>
            <w:shd w:val="clear" w:color="auto" w:fill="auto"/>
            <w:hideMark/>
          </w:tcPr>
          <w:p w14:paraId="105A9E38" w14:textId="77777777" w:rsidR="0066410C" w:rsidRPr="00832C4E" w:rsidRDefault="0066410C" w:rsidP="00F8649F">
            <w:pPr>
              <w:rPr>
                <w:rFonts w:eastAsia="Calibri" w:cs="Times New Roman"/>
                <w:color w:val="000000"/>
                <w:sz w:val="18"/>
                <w:szCs w:val="18"/>
              </w:rPr>
            </w:pPr>
            <w:r w:rsidRPr="00832C4E">
              <w:rPr>
                <w:rFonts w:cs="Times New Roman"/>
                <w:color w:val="000000"/>
                <w:sz w:val="18"/>
                <w:szCs w:val="18"/>
              </w:rPr>
              <w:t> </w:t>
            </w:r>
          </w:p>
        </w:tc>
        <w:tc>
          <w:tcPr>
            <w:tcW w:w="4045" w:type="dxa"/>
            <w:tcBorders>
              <w:top w:val="nil"/>
              <w:left w:val="nil"/>
              <w:bottom w:val="single" w:sz="4" w:space="0" w:color="auto"/>
              <w:right w:val="single" w:sz="4" w:space="0" w:color="auto"/>
            </w:tcBorders>
            <w:shd w:val="clear" w:color="auto" w:fill="auto"/>
            <w:hideMark/>
          </w:tcPr>
          <w:p w14:paraId="7F748E73" w14:textId="77777777" w:rsidR="0066410C" w:rsidRPr="00832C4E" w:rsidRDefault="0066410C" w:rsidP="00F8649F">
            <w:pPr>
              <w:rPr>
                <w:rFonts w:eastAsia="Calibri" w:cs="Times New Roman"/>
                <w:color w:val="000000"/>
                <w:sz w:val="18"/>
                <w:szCs w:val="18"/>
              </w:rPr>
            </w:pPr>
            <w:r w:rsidRPr="00832C4E">
              <w:rPr>
                <w:rFonts w:cs="Times New Roman"/>
                <w:color w:val="000000"/>
                <w:sz w:val="18"/>
                <w:szCs w:val="18"/>
              </w:rPr>
              <w:t xml:space="preserve">Parrott Plaintiffs: Neil Parrott, Ray Serrano, Carol </w:t>
            </w:r>
            <w:proofErr w:type="spellStart"/>
            <w:r w:rsidRPr="00832C4E">
              <w:rPr>
                <w:rFonts w:cs="Times New Roman"/>
                <w:color w:val="000000"/>
                <w:sz w:val="18"/>
                <w:szCs w:val="18"/>
              </w:rPr>
              <w:t>Swigar</w:t>
            </w:r>
            <w:proofErr w:type="spellEnd"/>
            <w:r w:rsidRPr="00832C4E">
              <w:rPr>
                <w:rFonts w:cs="Times New Roman"/>
                <w:color w:val="000000"/>
                <w:sz w:val="18"/>
                <w:szCs w:val="18"/>
              </w:rPr>
              <w:t xml:space="preserve">, Douglas </w:t>
            </w:r>
            <w:proofErr w:type="spellStart"/>
            <w:r w:rsidRPr="00832C4E">
              <w:rPr>
                <w:rFonts w:cs="Times New Roman"/>
                <w:color w:val="000000"/>
                <w:sz w:val="18"/>
                <w:szCs w:val="18"/>
              </w:rPr>
              <w:t>Raaum</w:t>
            </w:r>
            <w:proofErr w:type="spellEnd"/>
            <w:r w:rsidRPr="00832C4E">
              <w:rPr>
                <w:rFonts w:cs="Times New Roman"/>
                <w:color w:val="000000"/>
                <w:sz w:val="18"/>
                <w:szCs w:val="18"/>
              </w:rPr>
              <w:t xml:space="preserve">, Ronald Shapiro, Deanna Mobley, Glen Glass, Allen Furth, Jeff Warner, Jim </w:t>
            </w:r>
            <w:proofErr w:type="spellStart"/>
            <w:r w:rsidRPr="00832C4E">
              <w:rPr>
                <w:rFonts w:cs="Times New Roman"/>
                <w:color w:val="000000"/>
                <w:sz w:val="18"/>
                <w:szCs w:val="18"/>
              </w:rPr>
              <w:t>Nealis</w:t>
            </w:r>
            <w:proofErr w:type="spellEnd"/>
            <w:r w:rsidRPr="00832C4E">
              <w:rPr>
                <w:rFonts w:cs="Times New Roman"/>
                <w:color w:val="000000"/>
                <w:sz w:val="18"/>
                <w:szCs w:val="18"/>
              </w:rPr>
              <w:t>, Dr. Antonio Campbell, and Sallie Taylor</w:t>
            </w:r>
          </w:p>
        </w:tc>
      </w:tr>
      <w:tr w:rsidR="0066410C" w:rsidRPr="00802497" w14:paraId="3E034DB7" w14:textId="77777777" w:rsidTr="00F8649F">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03ED347D"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Michigan</w:t>
            </w:r>
          </w:p>
        </w:tc>
      </w:tr>
      <w:tr w:rsidR="0066410C" w:rsidRPr="00802497" w14:paraId="2D085C9D" w14:textId="77777777" w:rsidTr="00F8649F">
        <w:trPr>
          <w:jc w:val="center"/>
        </w:trPr>
        <w:tc>
          <w:tcPr>
            <w:tcW w:w="2065" w:type="dxa"/>
            <w:gridSpan w:val="3"/>
            <w:tcBorders>
              <w:top w:val="nil"/>
              <w:left w:val="single" w:sz="4" w:space="0" w:color="auto"/>
              <w:bottom w:val="nil"/>
              <w:right w:val="nil"/>
            </w:tcBorders>
            <w:shd w:val="clear" w:color="auto" w:fill="auto"/>
            <w:hideMark/>
          </w:tcPr>
          <w:p w14:paraId="1FC94910"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2022 (State Court)</w:t>
            </w:r>
          </w:p>
        </w:tc>
        <w:tc>
          <w:tcPr>
            <w:tcW w:w="3240" w:type="dxa"/>
            <w:gridSpan w:val="7"/>
            <w:tcBorders>
              <w:left w:val="nil"/>
              <w:bottom w:val="nil"/>
              <w:right w:val="nil"/>
            </w:tcBorders>
            <w:shd w:val="clear" w:color="auto" w:fill="auto"/>
            <w:hideMark/>
          </w:tcPr>
          <w:p w14:paraId="0804ADA7" w14:textId="77777777" w:rsidR="0066410C" w:rsidRPr="00832C4E" w:rsidRDefault="0066410C" w:rsidP="00F8649F">
            <w:pPr>
              <w:rPr>
                <w:rFonts w:eastAsia="Calibri"/>
                <w:color w:val="000000"/>
                <w:sz w:val="18"/>
                <w:szCs w:val="18"/>
              </w:rPr>
            </w:pPr>
            <w:r w:rsidRPr="00832C4E">
              <w:rPr>
                <w:rFonts w:eastAsia="Calibri"/>
                <w:color w:val="000000"/>
                <w:sz w:val="18"/>
                <w:szCs w:val="18"/>
              </w:rPr>
              <w:t xml:space="preserve">Detroit Caucus v. </w:t>
            </w:r>
            <w:proofErr w:type="spellStart"/>
            <w:r w:rsidRPr="00832C4E">
              <w:rPr>
                <w:rFonts w:eastAsia="Calibri"/>
                <w:color w:val="000000"/>
                <w:sz w:val="18"/>
                <w:szCs w:val="18"/>
              </w:rPr>
              <w:t>Indep</w:t>
            </w:r>
            <w:proofErr w:type="spellEnd"/>
            <w:r w:rsidRPr="00832C4E">
              <w:rPr>
                <w:rFonts w:eastAsia="Calibri"/>
                <w:color w:val="000000"/>
                <w:sz w:val="18"/>
                <w:szCs w:val="18"/>
              </w:rPr>
              <w:t>. Citizens Redistricting Comm’n, 967 N.W.2d 832 (Mich. 2022)</w:t>
            </w:r>
          </w:p>
        </w:tc>
        <w:tc>
          <w:tcPr>
            <w:tcW w:w="4045" w:type="dxa"/>
            <w:tcBorders>
              <w:top w:val="nil"/>
              <w:left w:val="nil"/>
              <w:bottom w:val="nil"/>
              <w:right w:val="single" w:sz="4" w:space="0" w:color="auto"/>
            </w:tcBorders>
            <w:shd w:val="clear" w:color="auto" w:fill="auto"/>
            <w:hideMark/>
          </w:tcPr>
          <w:p w14:paraId="3686940B" w14:textId="77777777" w:rsidR="0066410C" w:rsidRPr="00832C4E" w:rsidRDefault="0066410C" w:rsidP="00F8649F">
            <w:pPr>
              <w:rPr>
                <w:rFonts w:eastAsia="Calibri"/>
                <w:color w:val="000000"/>
                <w:sz w:val="18"/>
                <w:szCs w:val="18"/>
              </w:rPr>
            </w:pPr>
            <w:r w:rsidRPr="00832C4E">
              <w:rPr>
                <w:rFonts w:eastAsia="Calibri"/>
                <w:color w:val="000000"/>
                <w:sz w:val="18"/>
                <w:szCs w:val="18"/>
              </w:rPr>
              <w:t>Dr. Carol Weaver, Wendell Byrd, Darryl Woods</w:t>
            </w:r>
          </w:p>
          <w:p w14:paraId="63EA428F" w14:textId="77777777" w:rsidR="0066410C" w:rsidRPr="00832C4E" w:rsidRDefault="0066410C" w:rsidP="00F8649F">
            <w:pPr>
              <w:rPr>
                <w:rFonts w:eastAsia="Calibri"/>
                <w:color w:val="000000"/>
                <w:sz w:val="18"/>
                <w:szCs w:val="18"/>
              </w:rPr>
            </w:pPr>
            <w:r w:rsidRPr="00832C4E">
              <w:rPr>
                <w:rFonts w:eastAsia="Calibri"/>
                <w:color w:val="000000"/>
                <w:sz w:val="18"/>
                <w:szCs w:val="18"/>
              </w:rPr>
              <w:t>Institutions: Detroit Caucus and Romulus City Council</w:t>
            </w:r>
          </w:p>
        </w:tc>
      </w:tr>
      <w:tr w:rsidR="0066410C" w:rsidRPr="00802497" w14:paraId="08106B56" w14:textId="77777777" w:rsidTr="00F8649F">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34D5C5C2"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New Jersey</w:t>
            </w:r>
          </w:p>
        </w:tc>
      </w:tr>
      <w:tr w:rsidR="0066410C" w:rsidRPr="00802497" w14:paraId="0C0F2C24" w14:textId="77777777" w:rsidTr="00F8649F">
        <w:trPr>
          <w:jc w:val="center"/>
        </w:trPr>
        <w:tc>
          <w:tcPr>
            <w:tcW w:w="2065" w:type="dxa"/>
            <w:gridSpan w:val="3"/>
            <w:tcBorders>
              <w:top w:val="nil"/>
              <w:left w:val="single" w:sz="4" w:space="0" w:color="auto"/>
              <w:bottom w:val="single" w:sz="4" w:space="0" w:color="auto"/>
              <w:right w:val="nil"/>
            </w:tcBorders>
            <w:shd w:val="clear" w:color="auto" w:fill="auto"/>
            <w:hideMark/>
          </w:tcPr>
          <w:p w14:paraId="78F27D22" w14:textId="77777777" w:rsidR="0066410C" w:rsidRPr="00802497" w:rsidRDefault="0066410C" w:rsidP="00F8649F">
            <w:pPr>
              <w:jc w:val="center"/>
              <w:rPr>
                <w:rFonts w:eastAsia="Calibri" w:cs="Times New Roman"/>
                <w:color w:val="000000"/>
                <w:sz w:val="18"/>
                <w:szCs w:val="18"/>
              </w:rPr>
            </w:pPr>
            <w:r w:rsidRPr="00802497">
              <w:rPr>
                <w:rFonts w:cs="Times New Roman"/>
                <w:color w:val="000000"/>
                <w:sz w:val="18"/>
                <w:szCs w:val="18"/>
              </w:rPr>
              <w:t>2022 (State Court)</w:t>
            </w:r>
          </w:p>
        </w:tc>
        <w:tc>
          <w:tcPr>
            <w:tcW w:w="3240" w:type="dxa"/>
            <w:gridSpan w:val="7"/>
            <w:tcBorders>
              <w:top w:val="nil"/>
              <w:left w:val="nil"/>
              <w:bottom w:val="single" w:sz="4" w:space="0" w:color="auto"/>
              <w:right w:val="nil"/>
            </w:tcBorders>
            <w:shd w:val="clear" w:color="auto" w:fill="auto"/>
            <w:hideMark/>
          </w:tcPr>
          <w:p w14:paraId="09B778B7" w14:textId="77777777" w:rsidR="0066410C" w:rsidRPr="00832C4E" w:rsidRDefault="0066410C" w:rsidP="00F8649F">
            <w:pPr>
              <w:rPr>
                <w:rFonts w:eastAsia="Calibri" w:cs="Times New Roman"/>
                <w:color w:val="000000"/>
                <w:sz w:val="18"/>
                <w:szCs w:val="18"/>
              </w:rPr>
            </w:pPr>
            <w:r w:rsidRPr="00832C4E">
              <w:rPr>
                <w:rFonts w:cs="Times New Roman"/>
                <w:i/>
                <w:iCs/>
                <w:color w:val="000000"/>
                <w:sz w:val="18"/>
                <w:szCs w:val="18"/>
              </w:rPr>
              <w:t>In re</w:t>
            </w:r>
            <w:r w:rsidRPr="00832C4E">
              <w:rPr>
                <w:rFonts w:cs="Times New Roman"/>
                <w:color w:val="000000"/>
                <w:sz w:val="18"/>
                <w:szCs w:val="18"/>
              </w:rPr>
              <w:t xml:space="preserve"> Cong. </w:t>
            </w:r>
            <w:proofErr w:type="spellStart"/>
            <w:r w:rsidRPr="00832C4E">
              <w:rPr>
                <w:rFonts w:cs="Times New Roman"/>
                <w:color w:val="000000"/>
                <w:sz w:val="18"/>
                <w:szCs w:val="18"/>
              </w:rPr>
              <w:t>Dists</w:t>
            </w:r>
            <w:proofErr w:type="spellEnd"/>
            <w:r w:rsidRPr="00832C4E">
              <w:rPr>
                <w:rFonts w:cs="Times New Roman"/>
                <w:color w:val="000000"/>
                <w:sz w:val="18"/>
                <w:szCs w:val="18"/>
              </w:rPr>
              <w:t>. by N.J. Redistricting Comm’n, 268 A.3d 299 (N.J. 2022)</w:t>
            </w:r>
          </w:p>
        </w:tc>
        <w:tc>
          <w:tcPr>
            <w:tcW w:w="4045" w:type="dxa"/>
            <w:tcBorders>
              <w:top w:val="nil"/>
              <w:left w:val="nil"/>
              <w:bottom w:val="single" w:sz="4" w:space="0" w:color="auto"/>
              <w:right w:val="single" w:sz="4" w:space="0" w:color="auto"/>
            </w:tcBorders>
            <w:shd w:val="clear" w:color="auto" w:fill="auto"/>
            <w:hideMark/>
          </w:tcPr>
          <w:p w14:paraId="5E9EC597" w14:textId="77777777" w:rsidR="0066410C" w:rsidRPr="00832C4E" w:rsidRDefault="0066410C" w:rsidP="00F8649F">
            <w:pPr>
              <w:rPr>
                <w:rFonts w:eastAsia="Calibri" w:cs="Times New Roman"/>
                <w:color w:val="000000"/>
                <w:sz w:val="18"/>
                <w:szCs w:val="18"/>
              </w:rPr>
            </w:pPr>
            <w:r w:rsidRPr="00832C4E">
              <w:rPr>
                <w:rFonts w:cs="Times New Roman"/>
                <w:color w:val="000000"/>
                <w:sz w:val="18"/>
                <w:szCs w:val="18"/>
              </w:rPr>
              <w:t xml:space="preserve">Douglas Steinhardt, Michele Albano, Jeanne Ashmore, Mark Duffy, Mark </w:t>
            </w:r>
            <w:proofErr w:type="spellStart"/>
            <w:r w:rsidRPr="00832C4E">
              <w:rPr>
                <w:rFonts w:cs="Times New Roman"/>
                <w:color w:val="000000"/>
                <w:sz w:val="18"/>
                <w:szCs w:val="18"/>
              </w:rPr>
              <w:t>Logrippo</w:t>
            </w:r>
            <w:proofErr w:type="spellEnd"/>
            <w:r w:rsidRPr="00832C4E">
              <w:rPr>
                <w:rFonts w:cs="Times New Roman"/>
                <w:color w:val="000000"/>
                <w:sz w:val="18"/>
                <w:szCs w:val="18"/>
              </w:rPr>
              <w:t xml:space="preserve">, and Lynda </w:t>
            </w:r>
            <w:proofErr w:type="spellStart"/>
            <w:r w:rsidRPr="00832C4E">
              <w:rPr>
                <w:rFonts w:cs="Times New Roman"/>
                <w:color w:val="000000"/>
                <w:sz w:val="18"/>
                <w:szCs w:val="18"/>
              </w:rPr>
              <w:t>Pagliughi</w:t>
            </w:r>
            <w:proofErr w:type="spellEnd"/>
            <w:r w:rsidRPr="00832C4E">
              <w:rPr>
                <w:rFonts w:cs="Times New Roman"/>
                <w:color w:val="000000"/>
                <w:sz w:val="18"/>
                <w:szCs w:val="18"/>
              </w:rPr>
              <w:t xml:space="preserve"> (each in their official capacity as members of the New Jersey Redistricting Commission; Douglas Steinhardt also in his official capacity as delegation Chair of the Commission)</w:t>
            </w:r>
          </w:p>
        </w:tc>
      </w:tr>
      <w:tr w:rsidR="0066410C" w:rsidRPr="00802497" w14:paraId="222E404A" w14:textId="77777777" w:rsidTr="00F8649F">
        <w:trPr>
          <w:jc w:val="center"/>
        </w:trPr>
        <w:tc>
          <w:tcPr>
            <w:tcW w:w="9350" w:type="dxa"/>
            <w:gridSpan w:val="11"/>
            <w:tcBorders>
              <w:top w:val="single" w:sz="4" w:space="0" w:color="auto"/>
              <w:left w:val="single" w:sz="4" w:space="0" w:color="auto"/>
              <w:bottom w:val="nil"/>
              <w:right w:val="single" w:sz="4" w:space="0" w:color="000000"/>
            </w:tcBorders>
            <w:shd w:val="clear" w:color="auto" w:fill="D9D9D9"/>
            <w:noWrap/>
            <w:hideMark/>
          </w:tcPr>
          <w:p w14:paraId="3D1D2557" w14:textId="77777777" w:rsidR="0066410C" w:rsidRPr="00802497" w:rsidRDefault="0066410C" w:rsidP="00F8649F">
            <w:pPr>
              <w:jc w:val="center"/>
              <w:rPr>
                <w:rFonts w:eastAsia="Calibri"/>
                <w:color w:val="000000"/>
                <w:sz w:val="18"/>
                <w:szCs w:val="18"/>
              </w:rPr>
            </w:pPr>
            <w:r w:rsidRPr="00802497">
              <w:rPr>
                <w:rFonts w:eastAsia="Calibri"/>
                <w:color w:val="000000"/>
                <w:sz w:val="18"/>
                <w:szCs w:val="18"/>
              </w:rPr>
              <w:t>New Mexico</w:t>
            </w:r>
          </w:p>
        </w:tc>
      </w:tr>
      <w:tr w:rsidR="0066410C" w:rsidRPr="00802497" w14:paraId="2C5ECF83" w14:textId="77777777" w:rsidTr="00F8649F">
        <w:trPr>
          <w:jc w:val="center"/>
        </w:trPr>
        <w:tc>
          <w:tcPr>
            <w:tcW w:w="2065" w:type="dxa"/>
            <w:gridSpan w:val="3"/>
            <w:tcBorders>
              <w:top w:val="nil"/>
              <w:left w:val="single" w:sz="4" w:space="0" w:color="auto"/>
              <w:bottom w:val="single" w:sz="4" w:space="0" w:color="auto"/>
              <w:right w:val="nil"/>
            </w:tcBorders>
            <w:shd w:val="clear" w:color="auto" w:fill="auto"/>
            <w:hideMark/>
          </w:tcPr>
          <w:p w14:paraId="63652DDF" w14:textId="77777777" w:rsidR="0066410C" w:rsidRPr="00802497" w:rsidRDefault="0066410C" w:rsidP="00F8649F">
            <w:pPr>
              <w:jc w:val="center"/>
              <w:rPr>
                <w:rFonts w:eastAsia="Calibri" w:cs="Times New Roman"/>
                <w:color w:val="000000"/>
                <w:sz w:val="18"/>
                <w:szCs w:val="18"/>
              </w:rPr>
            </w:pPr>
            <w:r w:rsidRPr="00A8423C">
              <w:rPr>
                <w:rFonts w:cs="Times New Roman"/>
                <w:color w:val="000000"/>
                <w:sz w:val="18"/>
                <w:szCs w:val="18"/>
              </w:rPr>
              <w:t>2023 (State Court)</w:t>
            </w:r>
          </w:p>
        </w:tc>
        <w:tc>
          <w:tcPr>
            <w:tcW w:w="3240" w:type="dxa"/>
            <w:gridSpan w:val="7"/>
            <w:tcBorders>
              <w:top w:val="nil"/>
              <w:left w:val="nil"/>
              <w:bottom w:val="single" w:sz="4" w:space="0" w:color="auto"/>
              <w:right w:val="nil"/>
            </w:tcBorders>
            <w:shd w:val="clear" w:color="auto" w:fill="auto"/>
            <w:hideMark/>
          </w:tcPr>
          <w:p w14:paraId="3B9DBFCB" w14:textId="77777777" w:rsidR="0066410C" w:rsidRPr="00802497" w:rsidRDefault="0066410C" w:rsidP="00F8649F">
            <w:pPr>
              <w:rPr>
                <w:rFonts w:eastAsia="Calibri" w:cs="Times New Roman"/>
                <w:color w:val="000000"/>
                <w:sz w:val="18"/>
                <w:szCs w:val="18"/>
              </w:rPr>
            </w:pPr>
            <w:commentRangeStart w:id="779"/>
            <w:commentRangeStart w:id="780"/>
            <w:r w:rsidRPr="00F8649F">
              <w:rPr>
                <w:rFonts w:cs="Times New Roman"/>
                <w:color w:val="000000"/>
                <w:sz w:val="18"/>
                <w:szCs w:val="18"/>
              </w:rPr>
              <w:t>Rep</w:t>
            </w:r>
            <w:commentRangeEnd w:id="779"/>
            <w:r w:rsidRPr="00562C82">
              <w:rPr>
                <w:rStyle w:val="CommentReference"/>
                <w:szCs w:val="20"/>
              </w:rPr>
              <w:commentReference w:id="779"/>
            </w:r>
            <w:commentRangeEnd w:id="780"/>
            <w:r w:rsidRPr="00562C82">
              <w:rPr>
                <w:rStyle w:val="CommentReference"/>
                <w:szCs w:val="20"/>
              </w:rPr>
              <w:commentReference w:id="780"/>
            </w:r>
            <w:r w:rsidRPr="00F8649F">
              <w:rPr>
                <w:rFonts w:cs="Times New Roman"/>
                <w:color w:val="000000"/>
                <w:sz w:val="18"/>
                <w:szCs w:val="18"/>
              </w:rPr>
              <w:t>ublican Party of</w:t>
            </w:r>
            <w:r w:rsidRPr="00562C82">
              <w:rPr>
                <w:rFonts w:cs="Times New Roman"/>
                <w:color w:val="000000"/>
                <w:sz w:val="18"/>
                <w:szCs w:val="18"/>
              </w:rPr>
              <w:t xml:space="preserve"> </w:t>
            </w:r>
            <w:r w:rsidRPr="00F8649F">
              <w:rPr>
                <w:rFonts w:cs="Times New Roman"/>
                <w:color w:val="000000"/>
                <w:sz w:val="18"/>
                <w:szCs w:val="18"/>
              </w:rPr>
              <w:t>N.M.</w:t>
            </w:r>
            <w:r w:rsidRPr="00270AE5">
              <w:rPr>
                <w:rFonts w:cs="Times New Roman"/>
                <w:color w:val="000000"/>
                <w:sz w:val="18"/>
                <w:szCs w:val="18"/>
              </w:rPr>
              <w:t xml:space="preserve"> </w:t>
            </w:r>
            <w:r w:rsidRPr="00F8649F">
              <w:rPr>
                <w:rFonts w:cs="Times New Roman"/>
                <w:color w:val="000000"/>
                <w:sz w:val="18"/>
                <w:szCs w:val="18"/>
              </w:rPr>
              <w:t>v. Oliver</w:t>
            </w:r>
            <w:r w:rsidRPr="00802497">
              <w:rPr>
                <w:rFonts w:cs="Times New Roman"/>
                <w:color w:val="000000"/>
                <w:sz w:val="18"/>
                <w:szCs w:val="18"/>
              </w:rPr>
              <w:t>,</w:t>
            </w:r>
            <w:r>
              <w:t xml:space="preserve"> </w:t>
            </w:r>
            <w:r w:rsidRPr="00562C82">
              <w:rPr>
                <w:rFonts w:cs="Times New Roman"/>
                <w:color w:val="000000"/>
                <w:sz w:val="18"/>
                <w:szCs w:val="18"/>
              </w:rPr>
              <w:t xml:space="preserve">No. D-506-CV-20220041, (N.M. Dist. Ct. Oct. 6, 2023) (Am. Redistricting </w:t>
            </w:r>
            <w:proofErr w:type="spellStart"/>
            <w:r w:rsidRPr="00562C82">
              <w:rPr>
                <w:rFonts w:cs="Times New Roman"/>
                <w:color w:val="000000"/>
                <w:sz w:val="18"/>
                <w:szCs w:val="18"/>
              </w:rPr>
              <w:t>Proj</w:t>
            </w:r>
            <w:proofErr w:type="spellEnd"/>
            <w:r w:rsidRPr="00562C82">
              <w:rPr>
                <w:rFonts w:cs="Times New Roman"/>
                <w:color w:val="000000"/>
                <w:sz w:val="18"/>
                <w:szCs w:val="18"/>
              </w:rPr>
              <w:t>.)</w:t>
            </w:r>
          </w:p>
        </w:tc>
        <w:tc>
          <w:tcPr>
            <w:tcW w:w="4045" w:type="dxa"/>
            <w:tcBorders>
              <w:top w:val="nil"/>
              <w:left w:val="nil"/>
              <w:bottom w:val="single" w:sz="4" w:space="0" w:color="auto"/>
              <w:right w:val="single" w:sz="4" w:space="0" w:color="auto"/>
            </w:tcBorders>
            <w:shd w:val="clear" w:color="auto" w:fill="auto"/>
            <w:hideMark/>
          </w:tcPr>
          <w:p w14:paraId="2DD3AB49" w14:textId="77777777" w:rsidR="0066410C" w:rsidRPr="00802497" w:rsidRDefault="0066410C" w:rsidP="00F8649F">
            <w:pPr>
              <w:rPr>
                <w:rFonts w:eastAsia="Calibri" w:cs="Times New Roman"/>
                <w:color w:val="000000"/>
                <w:sz w:val="18"/>
                <w:szCs w:val="18"/>
              </w:rPr>
            </w:pPr>
            <w:r w:rsidRPr="00802497">
              <w:rPr>
                <w:rFonts w:cs="Times New Roman"/>
                <w:color w:val="000000"/>
                <w:sz w:val="18"/>
                <w:szCs w:val="18"/>
              </w:rPr>
              <w:t xml:space="preserve">David Gallegos, Timothy Jennings, Dinah Vargas, Manuel Gonzales, Jr., </w:t>
            </w:r>
            <w:r w:rsidRPr="0051004F">
              <w:rPr>
                <w:rFonts w:cs="Times New Roman"/>
                <w:color w:val="000000"/>
                <w:sz w:val="18"/>
                <w:szCs w:val="18"/>
              </w:rPr>
              <w:t>Bobby Kimbro, Deann</w:t>
            </w:r>
            <w:r w:rsidRPr="00802497">
              <w:rPr>
                <w:rFonts w:cs="Times New Roman"/>
                <w:color w:val="000000"/>
                <w:sz w:val="18"/>
                <w:szCs w:val="18"/>
              </w:rPr>
              <w:t xml:space="preserve"> Kimbro, and Pearl Garcia</w:t>
            </w:r>
          </w:p>
        </w:tc>
      </w:tr>
      <w:tr w:rsidR="0066410C" w:rsidRPr="00802497" w14:paraId="0961FDD5" w14:textId="77777777" w:rsidTr="00F8649F">
        <w:trPr>
          <w:jc w:val="center"/>
        </w:trPr>
        <w:tc>
          <w:tcPr>
            <w:tcW w:w="9350" w:type="dxa"/>
            <w:gridSpan w:val="11"/>
            <w:tcBorders>
              <w:top w:val="single" w:sz="4" w:space="0" w:color="auto"/>
              <w:left w:val="single" w:sz="4" w:space="0" w:color="auto"/>
              <w:bottom w:val="nil"/>
              <w:right w:val="single" w:sz="4" w:space="0" w:color="000000"/>
            </w:tcBorders>
            <w:shd w:val="clear" w:color="auto" w:fill="D9D9D9"/>
            <w:noWrap/>
            <w:hideMark/>
          </w:tcPr>
          <w:p w14:paraId="4C4B8CB6" w14:textId="77777777" w:rsidR="0066410C" w:rsidRPr="00802497" w:rsidRDefault="0066410C" w:rsidP="00F8649F">
            <w:pPr>
              <w:jc w:val="center"/>
              <w:rPr>
                <w:rFonts w:eastAsia="Calibri"/>
                <w:color w:val="000000"/>
                <w:sz w:val="18"/>
                <w:szCs w:val="18"/>
              </w:rPr>
            </w:pPr>
            <w:r w:rsidRPr="00802497">
              <w:rPr>
                <w:rFonts w:eastAsia="Calibri"/>
                <w:color w:val="000000"/>
                <w:sz w:val="18"/>
                <w:szCs w:val="18"/>
              </w:rPr>
              <w:t>New York</w:t>
            </w:r>
          </w:p>
        </w:tc>
      </w:tr>
      <w:tr w:rsidR="0066410C" w:rsidRPr="00802497" w14:paraId="4C879CF1" w14:textId="77777777" w:rsidTr="00F8649F">
        <w:trPr>
          <w:jc w:val="center"/>
        </w:trPr>
        <w:tc>
          <w:tcPr>
            <w:tcW w:w="2065" w:type="dxa"/>
            <w:gridSpan w:val="3"/>
            <w:tcBorders>
              <w:top w:val="nil"/>
              <w:left w:val="single" w:sz="4" w:space="0" w:color="auto"/>
              <w:bottom w:val="single" w:sz="4" w:space="0" w:color="auto"/>
              <w:right w:val="nil"/>
            </w:tcBorders>
            <w:shd w:val="clear" w:color="auto" w:fill="auto"/>
            <w:hideMark/>
          </w:tcPr>
          <w:p w14:paraId="0F539472" w14:textId="77777777" w:rsidR="0066410C" w:rsidRPr="00802497" w:rsidRDefault="0066410C" w:rsidP="00F8649F">
            <w:pPr>
              <w:jc w:val="center"/>
              <w:rPr>
                <w:rFonts w:eastAsia="Calibri" w:cs="Times New Roman"/>
                <w:color w:val="000000"/>
                <w:sz w:val="18"/>
                <w:szCs w:val="18"/>
              </w:rPr>
            </w:pPr>
            <w:r w:rsidRPr="00802497">
              <w:rPr>
                <w:rFonts w:cs="Times New Roman"/>
                <w:color w:val="000000"/>
                <w:sz w:val="18"/>
                <w:szCs w:val="18"/>
              </w:rPr>
              <w:t>2022 (State Court)</w:t>
            </w:r>
          </w:p>
        </w:tc>
        <w:tc>
          <w:tcPr>
            <w:tcW w:w="3240" w:type="dxa"/>
            <w:gridSpan w:val="7"/>
            <w:tcBorders>
              <w:top w:val="nil"/>
              <w:left w:val="nil"/>
              <w:bottom w:val="single" w:sz="4" w:space="0" w:color="auto"/>
              <w:right w:val="nil"/>
            </w:tcBorders>
            <w:shd w:val="clear" w:color="auto" w:fill="auto"/>
            <w:hideMark/>
          </w:tcPr>
          <w:p w14:paraId="14729882" w14:textId="77777777" w:rsidR="0066410C" w:rsidRPr="00832C4E" w:rsidRDefault="0066410C" w:rsidP="00F8649F">
            <w:pPr>
              <w:rPr>
                <w:rFonts w:eastAsia="Calibri" w:cs="Times New Roman"/>
                <w:color w:val="000000"/>
                <w:sz w:val="18"/>
                <w:szCs w:val="18"/>
              </w:rPr>
            </w:pPr>
            <w:proofErr w:type="spellStart"/>
            <w:r w:rsidRPr="00832C4E">
              <w:rPr>
                <w:rFonts w:cs="Times New Roman"/>
                <w:color w:val="000000"/>
                <w:sz w:val="18"/>
                <w:szCs w:val="18"/>
              </w:rPr>
              <w:t>Harkenrider</w:t>
            </w:r>
            <w:proofErr w:type="spellEnd"/>
            <w:r w:rsidRPr="00832C4E">
              <w:rPr>
                <w:rFonts w:cs="Times New Roman"/>
                <w:color w:val="000000"/>
                <w:sz w:val="18"/>
                <w:szCs w:val="18"/>
              </w:rPr>
              <w:t xml:space="preserve"> v. Hochul, 197 N.E.3d 437 (N.Y. 2022)</w:t>
            </w:r>
          </w:p>
        </w:tc>
        <w:tc>
          <w:tcPr>
            <w:tcW w:w="4045" w:type="dxa"/>
            <w:tcBorders>
              <w:top w:val="nil"/>
              <w:left w:val="nil"/>
              <w:bottom w:val="single" w:sz="4" w:space="0" w:color="auto"/>
              <w:right w:val="single" w:sz="4" w:space="0" w:color="auto"/>
            </w:tcBorders>
            <w:shd w:val="clear" w:color="auto" w:fill="auto"/>
            <w:hideMark/>
          </w:tcPr>
          <w:p w14:paraId="0B516475" w14:textId="77777777" w:rsidR="0066410C" w:rsidRPr="00832C4E" w:rsidRDefault="0066410C" w:rsidP="00F8649F">
            <w:pPr>
              <w:rPr>
                <w:rFonts w:eastAsia="Calibri" w:cs="Times New Roman"/>
                <w:color w:val="000000"/>
                <w:sz w:val="18"/>
                <w:szCs w:val="18"/>
              </w:rPr>
            </w:pPr>
            <w:r w:rsidRPr="00832C4E">
              <w:rPr>
                <w:rFonts w:cs="Times New Roman"/>
                <w:color w:val="000000"/>
                <w:sz w:val="18"/>
                <w:szCs w:val="18"/>
              </w:rPr>
              <w:t xml:space="preserve">Tim </w:t>
            </w:r>
            <w:proofErr w:type="spellStart"/>
            <w:r w:rsidRPr="00832C4E">
              <w:rPr>
                <w:rFonts w:cs="Times New Roman"/>
                <w:color w:val="000000"/>
                <w:sz w:val="18"/>
                <w:szCs w:val="18"/>
              </w:rPr>
              <w:t>Harkenrider</w:t>
            </w:r>
            <w:proofErr w:type="spellEnd"/>
            <w:r w:rsidRPr="00832C4E">
              <w:rPr>
                <w:rFonts w:cs="Times New Roman"/>
                <w:color w:val="000000"/>
                <w:sz w:val="18"/>
                <w:szCs w:val="18"/>
              </w:rPr>
              <w:t xml:space="preserve">, Guy C. Brought, Lawrence Canning, Patricia Clarino, George </w:t>
            </w:r>
            <w:proofErr w:type="spellStart"/>
            <w:r w:rsidRPr="00832C4E">
              <w:rPr>
                <w:rFonts w:cs="Times New Roman"/>
                <w:color w:val="000000"/>
                <w:sz w:val="18"/>
                <w:szCs w:val="18"/>
              </w:rPr>
              <w:t>Dooher</w:t>
            </w:r>
            <w:proofErr w:type="spellEnd"/>
            <w:r w:rsidRPr="00832C4E">
              <w:rPr>
                <w:rFonts w:cs="Times New Roman"/>
                <w:color w:val="000000"/>
                <w:sz w:val="18"/>
                <w:szCs w:val="18"/>
              </w:rPr>
              <w:t xml:space="preserve">, Jr., Stephen Evans, Linda </w:t>
            </w:r>
            <w:proofErr w:type="spellStart"/>
            <w:r w:rsidRPr="00832C4E">
              <w:rPr>
                <w:rFonts w:cs="Times New Roman"/>
                <w:color w:val="000000"/>
                <w:sz w:val="18"/>
                <w:szCs w:val="18"/>
              </w:rPr>
              <w:t>Fanton</w:t>
            </w:r>
            <w:proofErr w:type="spellEnd"/>
            <w:r w:rsidRPr="00832C4E">
              <w:rPr>
                <w:rFonts w:cs="Times New Roman"/>
                <w:color w:val="000000"/>
                <w:sz w:val="18"/>
                <w:szCs w:val="18"/>
              </w:rPr>
              <w:t>, Jerry Fishman, Jay Frantz, Lawrence Garvey, Alan Nephew, Susan Rowley, Josephine Thomas, and Marianne Volante</w:t>
            </w:r>
          </w:p>
        </w:tc>
      </w:tr>
      <w:tr w:rsidR="0066410C" w:rsidRPr="00802497" w14:paraId="5A6B7708" w14:textId="77777777" w:rsidTr="00F8649F">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099CAB7C"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Ohio</w:t>
            </w:r>
          </w:p>
        </w:tc>
      </w:tr>
      <w:tr w:rsidR="0066410C" w:rsidRPr="00802497" w14:paraId="4878E27A" w14:textId="77777777" w:rsidTr="00F8649F">
        <w:trPr>
          <w:jc w:val="center"/>
        </w:trPr>
        <w:tc>
          <w:tcPr>
            <w:tcW w:w="2065" w:type="dxa"/>
            <w:gridSpan w:val="3"/>
            <w:tcBorders>
              <w:top w:val="nil"/>
              <w:left w:val="single" w:sz="4" w:space="0" w:color="auto"/>
              <w:bottom w:val="dotted" w:sz="4" w:space="0" w:color="auto"/>
              <w:right w:val="nil"/>
            </w:tcBorders>
            <w:shd w:val="clear" w:color="auto" w:fill="auto"/>
            <w:hideMark/>
          </w:tcPr>
          <w:p w14:paraId="67C25694" w14:textId="77777777" w:rsidR="0066410C" w:rsidRPr="00802497" w:rsidRDefault="0066410C" w:rsidP="00F8649F">
            <w:pPr>
              <w:jc w:val="center"/>
              <w:rPr>
                <w:rFonts w:eastAsia="Calibri" w:cs="Times New Roman"/>
                <w:color w:val="000000"/>
                <w:sz w:val="18"/>
                <w:szCs w:val="18"/>
              </w:rPr>
            </w:pPr>
            <w:r w:rsidRPr="00802497">
              <w:rPr>
                <w:rFonts w:cs="Times New Roman"/>
                <w:color w:val="000000"/>
                <w:sz w:val="18"/>
                <w:szCs w:val="18"/>
              </w:rPr>
              <w:t>2022 (State Court)</w:t>
            </w:r>
          </w:p>
        </w:tc>
        <w:tc>
          <w:tcPr>
            <w:tcW w:w="3240" w:type="dxa"/>
            <w:gridSpan w:val="7"/>
            <w:tcBorders>
              <w:top w:val="nil"/>
              <w:left w:val="nil"/>
              <w:bottom w:val="dotted" w:sz="4" w:space="0" w:color="auto"/>
              <w:right w:val="nil"/>
            </w:tcBorders>
            <w:shd w:val="clear" w:color="auto" w:fill="auto"/>
            <w:hideMark/>
          </w:tcPr>
          <w:p w14:paraId="25806274" w14:textId="77777777" w:rsidR="0066410C" w:rsidRPr="00832C4E" w:rsidRDefault="0066410C" w:rsidP="00F8649F">
            <w:pPr>
              <w:rPr>
                <w:rFonts w:eastAsia="Calibri" w:cs="Times New Roman"/>
                <w:color w:val="000000"/>
                <w:sz w:val="18"/>
                <w:szCs w:val="18"/>
              </w:rPr>
            </w:pPr>
            <w:r w:rsidRPr="00832C4E">
              <w:rPr>
                <w:rFonts w:cs="Times New Roman"/>
                <w:color w:val="000000"/>
                <w:sz w:val="18"/>
                <w:szCs w:val="18"/>
              </w:rPr>
              <w:t>Adams v. DeWine, 195 N.E.3d 74 (Ohio 2022)</w:t>
            </w:r>
          </w:p>
        </w:tc>
        <w:tc>
          <w:tcPr>
            <w:tcW w:w="4045" w:type="dxa"/>
            <w:tcBorders>
              <w:top w:val="nil"/>
              <w:left w:val="nil"/>
              <w:bottom w:val="dotted" w:sz="4" w:space="0" w:color="auto"/>
              <w:right w:val="single" w:sz="4" w:space="0" w:color="auto"/>
            </w:tcBorders>
            <w:shd w:val="clear" w:color="auto" w:fill="auto"/>
            <w:hideMark/>
          </w:tcPr>
          <w:p w14:paraId="494DCB31" w14:textId="77777777" w:rsidR="0066410C" w:rsidRPr="00832C4E" w:rsidRDefault="0066410C" w:rsidP="00F8649F">
            <w:pPr>
              <w:rPr>
                <w:rFonts w:eastAsia="Calibri" w:cs="Times New Roman"/>
                <w:color w:val="000000"/>
                <w:sz w:val="18"/>
                <w:szCs w:val="18"/>
              </w:rPr>
            </w:pPr>
            <w:r w:rsidRPr="00832C4E">
              <w:rPr>
                <w:rFonts w:cs="Times New Roman"/>
                <w:color w:val="000000"/>
                <w:sz w:val="18"/>
                <w:szCs w:val="18"/>
              </w:rPr>
              <w:t xml:space="preserve">Regina C. Adams, Bria Bennett, Kathleen M. Brinkman, Martha Clark, Susanne L. Dyke, Carrie Kubicki, Dana Miller, Meryl Neiman, Holly Oyster, </w:t>
            </w:r>
            <w:r w:rsidRPr="00832C4E">
              <w:rPr>
                <w:rFonts w:cs="Times New Roman"/>
                <w:color w:val="000000"/>
                <w:sz w:val="18"/>
                <w:szCs w:val="18"/>
              </w:rPr>
              <w:lastRenderedPageBreak/>
              <w:t xml:space="preserve">Constance Rubin, Solveig </w:t>
            </w:r>
            <w:proofErr w:type="spellStart"/>
            <w:r w:rsidRPr="00832C4E">
              <w:rPr>
                <w:rFonts w:cs="Times New Roman"/>
                <w:color w:val="000000"/>
                <w:sz w:val="18"/>
                <w:szCs w:val="18"/>
              </w:rPr>
              <w:t>Spjeldnes</w:t>
            </w:r>
            <w:proofErr w:type="spellEnd"/>
            <w:r w:rsidRPr="00832C4E">
              <w:rPr>
                <w:rFonts w:cs="Times New Roman"/>
                <w:color w:val="000000"/>
                <w:sz w:val="18"/>
                <w:szCs w:val="18"/>
              </w:rPr>
              <w:t>, and Everett Totty</w:t>
            </w:r>
          </w:p>
        </w:tc>
      </w:tr>
      <w:tr w:rsidR="0066410C" w:rsidRPr="00802497" w14:paraId="0603C785" w14:textId="77777777" w:rsidTr="00F8649F">
        <w:trPr>
          <w:jc w:val="center"/>
        </w:trPr>
        <w:tc>
          <w:tcPr>
            <w:tcW w:w="2155" w:type="dxa"/>
            <w:gridSpan w:val="5"/>
            <w:tcBorders>
              <w:top w:val="dotted" w:sz="4" w:space="0" w:color="auto"/>
              <w:left w:val="single" w:sz="4" w:space="0" w:color="auto"/>
              <w:bottom w:val="dotted" w:sz="4" w:space="0" w:color="auto"/>
              <w:right w:val="nil"/>
            </w:tcBorders>
            <w:shd w:val="clear" w:color="auto" w:fill="auto"/>
            <w:hideMark/>
          </w:tcPr>
          <w:p w14:paraId="60954DB1" w14:textId="77777777" w:rsidR="0066410C" w:rsidRPr="00832C4E" w:rsidRDefault="0066410C" w:rsidP="00F8649F">
            <w:pPr>
              <w:jc w:val="center"/>
              <w:rPr>
                <w:rFonts w:eastAsia="Calibri" w:cs="Times New Roman"/>
                <w:color w:val="000000"/>
                <w:sz w:val="18"/>
                <w:szCs w:val="18"/>
              </w:rPr>
            </w:pPr>
            <w:r w:rsidRPr="00832C4E">
              <w:rPr>
                <w:rFonts w:cs="Times New Roman"/>
                <w:color w:val="000000"/>
                <w:sz w:val="18"/>
                <w:szCs w:val="18"/>
              </w:rPr>
              <w:lastRenderedPageBreak/>
              <w:t>2023 (State Court)</w:t>
            </w:r>
          </w:p>
        </w:tc>
        <w:tc>
          <w:tcPr>
            <w:tcW w:w="3150" w:type="dxa"/>
            <w:gridSpan w:val="5"/>
            <w:tcBorders>
              <w:top w:val="dotted" w:sz="4" w:space="0" w:color="auto"/>
              <w:left w:val="nil"/>
              <w:bottom w:val="dotted" w:sz="4" w:space="0" w:color="auto"/>
              <w:right w:val="nil"/>
            </w:tcBorders>
            <w:shd w:val="clear" w:color="auto" w:fill="auto"/>
            <w:hideMark/>
          </w:tcPr>
          <w:p w14:paraId="5AD2644E" w14:textId="77777777" w:rsidR="0066410C" w:rsidRPr="00832C4E" w:rsidRDefault="0066410C" w:rsidP="00F8649F">
            <w:pPr>
              <w:rPr>
                <w:rFonts w:eastAsia="Calibri" w:cs="Times New Roman"/>
                <w:color w:val="000000"/>
                <w:sz w:val="18"/>
                <w:szCs w:val="18"/>
              </w:rPr>
            </w:pPr>
            <w:r w:rsidRPr="00832C4E">
              <w:rPr>
                <w:rFonts w:cs="Times New Roman"/>
                <w:color w:val="000000"/>
                <w:sz w:val="18"/>
                <w:szCs w:val="18"/>
              </w:rPr>
              <w:t>League of Women Voters of Ohio v. Ohio Redistricting Comm’n, 225 N.E.3d 989 (Ohio 2023)</w:t>
            </w:r>
          </w:p>
        </w:tc>
        <w:tc>
          <w:tcPr>
            <w:tcW w:w="4045" w:type="dxa"/>
            <w:tcBorders>
              <w:top w:val="dotted" w:sz="4" w:space="0" w:color="auto"/>
              <w:left w:val="nil"/>
              <w:bottom w:val="dotted" w:sz="4" w:space="0" w:color="auto"/>
              <w:right w:val="single" w:sz="4" w:space="0" w:color="auto"/>
            </w:tcBorders>
            <w:shd w:val="clear" w:color="auto" w:fill="auto"/>
            <w:hideMark/>
          </w:tcPr>
          <w:p w14:paraId="545ED87B" w14:textId="77777777" w:rsidR="0066410C" w:rsidRPr="00832C4E" w:rsidRDefault="0066410C" w:rsidP="00F8649F">
            <w:pPr>
              <w:rPr>
                <w:rFonts w:cs="Times New Roman"/>
                <w:color w:val="000000"/>
                <w:sz w:val="18"/>
                <w:szCs w:val="18"/>
              </w:rPr>
            </w:pPr>
            <w:r w:rsidRPr="00832C4E">
              <w:rPr>
                <w:rFonts w:cs="Times New Roman"/>
                <w:color w:val="000000"/>
                <w:sz w:val="18"/>
                <w:szCs w:val="18"/>
              </w:rPr>
              <w:t xml:space="preserve">Bette </w:t>
            </w:r>
            <w:proofErr w:type="spellStart"/>
            <w:r w:rsidRPr="00832C4E">
              <w:rPr>
                <w:rFonts w:cs="Times New Roman"/>
                <w:color w:val="000000"/>
                <w:sz w:val="18"/>
                <w:szCs w:val="18"/>
              </w:rPr>
              <w:t>Evanshine</w:t>
            </w:r>
            <w:proofErr w:type="spellEnd"/>
            <w:r w:rsidRPr="00832C4E">
              <w:rPr>
                <w:rFonts w:cs="Times New Roman"/>
                <w:color w:val="000000"/>
                <w:sz w:val="18"/>
                <w:szCs w:val="18"/>
              </w:rPr>
              <w:t xml:space="preserve">, Janice Patterson, Barbara Brothers, John Fitzpatrick, Janet Underwood, Stephanie White, Renee </w:t>
            </w:r>
            <w:proofErr w:type="spellStart"/>
            <w:r w:rsidRPr="00832C4E">
              <w:rPr>
                <w:rFonts w:cs="Times New Roman"/>
                <w:color w:val="000000"/>
                <w:sz w:val="18"/>
                <w:szCs w:val="18"/>
              </w:rPr>
              <w:t>Ruchotzke</w:t>
            </w:r>
            <w:proofErr w:type="spellEnd"/>
            <w:r w:rsidRPr="00832C4E">
              <w:rPr>
                <w:rFonts w:cs="Times New Roman"/>
                <w:color w:val="000000"/>
                <w:sz w:val="18"/>
                <w:szCs w:val="18"/>
              </w:rPr>
              <w:t xml:space="preserve">, and Tiffany </w:t>
            </w:r>
            <w:proofErr w:type="spellStart"/>
            <w:r w:rsidRPr="00832C4E">
              <w:rPr>
                <w:rFonts w:cs="Times New Roman"/>
                <w:color w:val="000000"/>
                <w:sz w:val="18"/>
                <w:szCs w:val="18"/>
              </w:rPr>
              <w:t>Rumbalski</w:t>
            </w:r>
            <w:proofErr w:type="spellEnd"/>
          </w:p>
          <w:p w14:paraId="55A3BFD9" w14:textId="77777777" w:rsidR="0066410C" w:rsidRPr="00832C4E" w:rsidRDefault="0066410C" w:rsidP="00F8649F">
            <w:pPr>
              <w:rPr>
                <w:rFonts w:eastAsia="Calibri" w:cs="Times New Roman"/>
                <w:color w:val="000000"/>
                <w:sz w:val="18"/>
                <w:szCs w:val="18"/>
              </w:rPr>
            </w:pPr>
            <w:r w:rsidRPr="00832C4E">
              <w:rPr>
                <w:rFonts w:cs="Times New Roman"/>
                <w:color w:val="000000"/>
                <w:sz w:val="18"/>
                <w:szCs w:val="18"/>
              </w:rPr>
              <w:t>Institutions: League of Women Voters of Ohio and A. Philip Randolph Institute of Ohio</w:t>
            </w:r>
          </w:p>
        </w:tc>
      </w:tr>
      <w:tr w:rsidR="0066410C" w:rsidRPr="00802497" w14:paraId="3CD33EE7" w14:textId="77777777" w:rsidTr="00F8649F">
        <w:trPr>
          <w:jc w:val="center"/>
        </w:trPr>
        <w:tc>
          <w:tcPr>
            <w:tcW w:w="2155" w:type="dxa"/>
            <w:gridSpan w:val="5"/>
            <w:tcBorders>
              <w:top w:val="dotted" w:sz="4" w:space="0" w:color="auto"/>
              <w:left w:val="single" w:sz="4" w:space="0" w:color="auto"/>
              <w:bottom w:val="nil"/>
              <w:right w:val="nil"/>
            </w:tcBorders>
            <w:shd w:val="clear" w:color="auto" w:fill="auto"/>
            <w:hideMark/>
          </w:tcPr>
          <w:p w14:paraId="5A09EB11" w14:textId="77777777" w:rsidR="0066410C" w:rsidRPr="00832C4E" w:rsidRDefault="0066410C" w:rsidP="00F8649F">
            <w:pPr>
              <w:jc w:val="center"/>
              <w:rPr>
                <w:rFonts w:eastAsia="Calibri" w:cs="Times New Roman"/>
                <w:color w:val="000000"/>
                <w:sz w:val="18"/>
                <w:szCs w:val="18"/>
              </w:rPr>
            </w:pPr>
            <w:r w:rsidRPr="00832C4E">
              <w:rPr>
                <w:rFonts w:cs="Times New Roman"/>
                <w:color w:val="000000"/>
                <w:sz w:val="18"/>
                <w:szCs w:val="18"/>
              </w:rPr>
              <w:t>2022 (Federal Court)</w:t>
            </w:r>
          </w:p>
        </w:tc>
        <w:tc>
          <w:tcPr>
            <w:tcW w:w="3150" w:type="dxa"/>
            <w:gridSpan w:val="5"/>
            <w:tcBorders>
              <w:top w:val="dotted" w:sz="4" w:space="0" w:color="auto"/>
              <w:left w:val="nil"/>
              <w:bottom w:val="nil"/>
              <w:right w:val="nil"/>
            </w:tcBorders>
            <w:shd w:val="clear" w:color="auto" w:fill="auto"/>
            <w:hideMark/>
          </w:tcPr>
          <w:p w14:paraId="498BDC64" w14:textId="77777777" w:rsidR="0066410C" w:rsidRPr="00832C4E" w:rsidRDefault="0066410C" w:rsidP="00F8649F">
            <w:pPr>
              <w:rPr>
                <w:rFonts w:eastAsia="Calibri" w:cs="Times New Roman"/>
                <w:color w:val="000000"/>
                <w:sz w:val="18"/>
                <w:szCs w:val="18"/>
              </w:rPr>
            </w:pPr>
            <w:r w:rsidRPr="00832C4E">
              <w:rPr>
                <w:rFonts w:cs="Times New Roman"/>
                <w:color w:val="000000"/>
                <w:sz w:val="18"/>
                <w:szCs w:val="18"/>
              </w:rPr>
              <w:t>Simon v. DeWine, No. 21-CV-2267, 2022 WL 118180 (N.D. Ohio Jan. 12, 2022)</w:t>
            </w:r>
          </w:p>
        </w:tc>
        <w:tc>
          <w:tcPr>
            <w:tcW w:w="4045" w:type="dxa"/>
            <w:tcBorders>
              <w:top w:val="dotted" w:sz="4" w:space="0" w:color="auto"/>
              <w:left w:val="nil"/>
              <w:bottom w:val="nil"/>
              <w:right w:val="single" w:sz="4" w:space="0" w:color="auto"/>
            </w:tcBorders>
            <w:shd w:val="clear" w:color="auto" w:fill="auto"/>
            <w:hideMark/>
          </w:tcPr>
          <w:p w14:paraId="1592D3C7" w14:textId="77777777" w:rsidR="0066410C" w:rsidRPr="00832C4E" w:rsidRDefault="0066410C" w:rsidP="00F8649F">
            <w:pPr>
              <w:rPr>
                <w:rFonts w:eastAsia="Calibri" w:cs="Times New Roman"/>
                <w:color w:val="000000"/>
                <w:sz w:val="18"/>
                <w:szCs w:val="18"/>
              </w:rPr>
            </w:pPr>
            <w:r w:rsidRPr="00832C4E">
              <w:rPr>
                <w:rFonts w:cs="Times New Roman"/>
                <w:color w:val="000000"/>
                <w:sz w:val="18"/>
                <w:szCs w:val="18"/>
              </w:rPr>
              <w:t xml:space="preserve">Honorable Reverend Kenneth L. Simon, and Helen Youngblood (in their individual capacities as registered Black voters in Mahoning County, Ohio and as successor representatives of the class of Black voters certified in </w:t>
            </w:r>
            <w:proofErr w:type="spellStart"/>
            <w:r w:rsidRPr="00832C4E">
              <w:rPr>
                <w:rFonts w:cs="Times New Roman"/>
                <w:i/>
                <w:iCs/>
                <w:color w:val="000000"/>
                <w:sz w:val="18"/>
                <w:szCs w:val="18"/>
              </w:rPr>
              <w:t>Armour</w:t>
            </w:r>
            <w:proofErr w:type="spellEnd"/>
            <w:r w:rsidRPr="00832C4E">
              <w:rPr>
                <w:rFonts w:cs="Times New Roman"/>
                <w:i/>
                <w:iCs/>
                <w:color w:val="000000"/>
                <w:sz w:val="18"/>
                <w:szCs w:val="18"/>
              </w:rPr>
              <w:t xml:space="preserve"> v. State of Ohio</w:t>
            </w:r>
            <w:r w:rsidRPr="00832C4E">
              <w:rPr>
                <w:rFonts w:cs="Times New Roman"/>
                <w:color w:val="000000"/>
                <w:sz w:val="18"/>
                <w:szCs w:val="18"/>
              </w:rPr>
              <w:t>, 775 F. Supp. 1044 (N.D. Ohio 1991))</w:t>
            </w:r>
          </w:p>
        </w:tc>
      </w:tr>
      <w:tr w:rsidR="0066410C" w:rsidRPr="00802497" w14:paraId="76EAB5F9" w14:textId="77777777" w:rsidTr="00F8649F">
        <w:trPr>
          <w:jc w:val="center"/>
        </w:trPr>
        <w:tc>
          <w:tcPr>
            <w:tcW w:w="2380" w:type="dxa"/>
            <w:gridSpan w:val="7"/>
            <w:tcBorders>
              <w:top w:val="nil"/>
              <w:left w:val="single" w:sz="4" w:space="0" w:color="auto"/>
              <w:bottom w:val="single" w:sz="4" w:space="0" w:color="auto"/>
              <w:right w:val="nil"/>
            </w:tcBorders>
            <w:shd w:val="clear" w:color="auto" w:fill="auto"/>
            <w:hideMark/>
          </w:tcPr>
          <w:p w14:paraId="0F20F3F2" w14:textId="77777777" w:rsidR="0066410C" w:rsidRPr="00832C4E" w:rsidRDefault="0066410C" w:rsidP="00F8649F">
            <w:pPr>
              <w:jc w:val="center"/>
              <w:rPr>
                <w:rFonts w:eastAsia="Calibri"/>
                <w:color w:val="000000"/>
                <w:sz w:val="18"/>
                <w:szCs w:val="18"/>
              </w:rPr>
            </w:pPr>
          </w:p>
        </w:tc>
        <w:tc>
          <w:tcPr>
            <w:tcW w:w="2925" w:type="dxa"/>
            <w:gridSpan w:val="3"/>
            <w:tcBorders>
              <w:top w:val="nil"/>
              <w:left w:val="nil"/>
              <w:bottom w:val="single" w:sz="4" w:space="0" w:color="auto"/>
              <w:right w:val="nil"/>
            </w:tcBorders>
            <w:shd w:val="clear" w:color="auto" w:fill="auto"/>
            <w:hideMark/>
          </w:tcPr>
          <w:p w14:paraId="7E3B3E16" w14:textId="77777777" w:rsidR="0066410C" w:rsidRPr="00832C4E" w:rsidRDefault="0066410C" w:rsidP="00F8649F">
            <w:pPr>
              <w:rPr>
                <w:rFonts w:eastAsia="Calibri"/>
                <w:color w:val="000000"/>
                <w:sz w:val="18"/>
                <w:szCs w:val="18"/>
              </w:rPr>
            </w:pPr>
          </w:p>
        </w:tc>
        <w:tc>
          <w:tcPr>
            <w:tcW w:w="4045" w:type="dxa"/>
            <w:tcBorders>
              <w:top w:val="nil"/>
              <w:left w:val="nil"/>
              <w:bottom w:val="single" w:sz="4" w:space="0" w:color="auto"/>
              <w:right w:val="single" w:sz="4" w:space="0" w:color="auto"/>
            </w:tcBorders>
            <w:shd w:val="clear" w:color="auto" w:fill="auto"/>
            <w:hideMark/>
          </w:tcPr>
          <w:p w14:paraId="41C9D484" w14:textId="77777777" w:rsidR="0066410C" w:rsidRPr="00832C4E" w:rsidRDefault="0066410C" w:rsidP="00F8649F">
            <w:pPr>
              <w:rPr>
                <w:rFonts w:eastAsia="Calibri"/>
                <w:color w:val="000000"/>
                <w:sz w:val="18"/>
                <w:szCs w:val="18"/>
              </w:rPr>
            </w:pPr>
          </w:p>
        </w:tc>
      </w:tr>
      <w:tr w:rsidR="0066410C" w:rsidRPr="00802497" w14:paraId="2555F0CC" w14:textId="77777777" w:rsidTr="00F8649F">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2554127C"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Oregon</w:t>
            </w:r>
          </w:p>
        </w:tc>
      </w:tr>
      <w:tr w:rsidR="0066410C" w:rsidRPr="00802497" w14:paraId="3CAFD90B" w14:textId="77777777" w:rsidTr="00F8649F">
        <w:trPr>
          <w:jc w:val="center"/>
        </w:trPr>
        <w:tc>
          <w:tcPr>
            <w:tcW w:w="2155" w:type="dxa"/>
            <w:gridSpan w:val="5"/>
            <w:tcBorders>
              <w:top w:val="nil"/>
              <w:left w:val="single" w:sz="4" w:space="0" w:color="auto"/>
              <w:bottom w:val="single" w:sz="4" w:space="0" w:color="auto"/>
              <w:right w:val="nil"/>
            </w:tcBorders>
            <w:shd w:val="clear" w:color="auto" w:fill="auto"/>
            <w:hideMark/>
          </w:tcPr>
          <w:p w14:paraId="6D037C1A"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2021 (State Court)</w:t>
            </w:r>
          </w:p>
        </w:tc>
        <w:tc>
          <w:tcPr>
            <w:tcW w:w="3150" w:type="dxa"/>
            <w:gridSpan w:val="5"/>
            <w:tcBorders>
              <w:top w:val="nil"/>
              <w:left w:val="nil"/>
              <w:bottom w:val="single" w:sz="4" w:space="0" w:color="auto"/>
              <w:right w:val="nil"/>
            </w:tcBorders>
            <w:shd w:val="clear" w:color="auto" w:fill="auto"/>
            <w:hideMark/>
          </w:tcPr>
          <w:p w14:paraId="39BCE1EA" w14:textId="77777777" w:rsidR="0066410C" w:rsidRPr="00832C4E" w:rsidRDefault="0066410C" w:rsidP="00F8649F">
            <w:pPr>
              <w:rPr>
                <w:rFonts w:eastAsia="Calibri"/>
                <w:color w:val="000000"/>
                <w:sz w:val="18"/>
                <w:szCs w:val="18"/>
              </w:rPr>
            </w:pPr>
            <w:r w:rsidRPr="00832C4E">
              <w:rPr>
                <w:rFonts w:eastAsia="Calibri"/>
                <w:color w:val="000000"/>
                <w:sz w:val="18"/>
                <w:szCs w:val="18"/>
              </w:rPr>
              <w:t>Clarno v. Fagan, No. 21CV40180, 2021 WL 5632371 (Or. Cir. Ct. Nov. 24, 2021)</w:t>
            </w:r>
          </w:p>
        </w:tc>
        <w:tc>
          <w:tcPr>
            <w:tcW w:w="4045" w:type="dxa"/>
            <w:tcBorders>
              <w:top w:val="nil"/>
              <w:left w:val="nil"/>
              <w:bottom w:val="single" w:sz="4" w:space="0" w:color="auto"/>
              <w:right w:val="single" w:sz="4" w:space="0" w:color="auto"/>
            </w:tcBorders>
            <w:shd w:val="clear" w:color="auto" w:fill="auto"/>
            <w:hideMark/>
          </w:tcPr>
          <w:p w14:paraId="1E339A36" w14:textId="77777777" w:rsidR="0066410C" w:rsidRPr="00832C4E" w:rsidRDefault="0066410C" w:rsidP="00F8649F">
            <w:pPr>
              <w:rPr>
                <w:rFonts w:eastAsia="Calibri"/>
                <w:color w:val="000000"/>
                <w:sz w:val="18"/>
                <w:szCs w:val="18"/>
              </w:rPr>
            </w:pPr>
            <w:r w:rsidRPr="00832C4E">
              <w:rPr>
                <w:rFonts w:eastAsia="Calibri"/>
                <w:color w:val="000000"/>
                <w:sz w:val="18"/>
                <w:szCs w:val="18"/>
              </w:rPr>
              <w:t>Beverly Clarno, Gary Wilhelms, James L. Wilcox, and Larry Campbell</w:t>
            </w:r>
          </w:p>
        </w:tc>
      </w:tr>
      <w:tr w:rsidR="0066410C" w:rsidRPr="00802497" w14:paraId="73EB05EF" w14:textId="77777777" w:rsidTr="00F8649F">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41264327"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Pennsylvania</w:t>
            </w:r>
          </w:p>
        </w:tc>
      </w:tr>
      <w:tr w:rsidR="0066410C" w:rsidRPr="00802497" w14:paraId="039A6319" w14:textId="77777777" w:rsidTr="00F8649F">
        <w:trPr>
          <w:jc w:val="center"/>
        </w:trPr>
        <w:tc>
          <w:tcPr>
            <w:tcW w:w="2155" w:type="dxa"/>
            <w:gridSpan w:val="5"/>
            <w:tcBorders>
              <w:top w:val="nil"/>
              <w:left w:val="single" w:sz="4" w:space="0" w:color="auto"/>
              <w:bottom w:val="nil"/>
              <w:right w:val="nil"/>
            </w:tcBorders>
            <w:shd w:val="clear" w:color="auto" w:fill="auto"/>
            <w:hideMark/>
          </w:tcPr>
          <w:p w14:paraId="1A4F88B4"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2018 (State Court)</w:t>
            </w:r>
          </w:p>
        </w:tc>
        <w:tc>
          <w:tcPr>
            <w:tcW w:w="3150" w:type="dxa"/>
            <w:gridSpan w:val="5"/>
            <w:tcBorders>
              <w:top w:val="nil"/>
              <w:left w:val="nil"/>
              <w:bottom w:val="nil"/>
              <w:right w:val="nil"/>
            </w:tcBorders>
            <w:shd w:val="clear" w:color="auto" w:fill="auto"/>
            <w:hideMark/>
          </w:tcPr>
          <w:p w14:paraId="783C2400" w14:textId="77777777" w:rsidR="0066410C" w:rsidRPr="00832C4E" w:rsidRDefault="0066410C" w:rsidP="00F8649F">
            <w:pPr>
              <w:rPr>
                <w:rFonts w:eastAsia="Calibri"/>
                <w:color w:val="000000"/>
                <w:sz w:val="18"/>
                <w:szCs w:val="18"/>
              </w:rPr>
            </w:pPr>
            <w:r w:rsidRPr="00832C4E">
              <w:rPr>
                <w:rFonts w:eastAsia="Calibri"/>
                <w:color w:val="000000"/>
                <w:sz w:val="18"/>
                <w:szCs w:val="18"/>
              </w:rPr>
              <w:t>League of Women Voters of Pa. v. Commonwealth, 178 A.3d 737 (Pa. 2018)</w:t>
            </w:r>
          </w:p>
        </w:tc>
        <w:tc>
          <w:tcPr>
            <w:tcW w:w="4045" w:type="dxa"/>
            <w:tcBorders>
              <w:top w:val="nil"/>
              <w:left w:val="nil"/>
              <w:bottom w:val="nil"/>
              <w:right w:val="single" w:sz="4" w:space="0" w:color="auto"/>
            </w:tcBorders>
            <w:shd w:val="clear" w:color="auto" w:fill="auto"/>
            <w:hideMark/>
          </w:tcPr>
          <w:p w14:paraId="363E0033" w14:textId="77777777" w:rsidR="0066410C" w:rsidRPr="00832C4E" w:rsidRDefault="0066410C" w:rsidP="00F8649F">
            <w:pPr>
              <w:rPr>
                <w:rFonts w:eastAsia="Calibri"/>
                <w:color w:val="000000"/>
                <w:sz w:val="18"/>
                <w:szCs w:val="18"/>
              </w:rPr>
            </w:pPr>
            <w:r w:rsidRPr="00832C4E">
              <w:rPr>
                <w:rFonts w:eastAsia="Calibri"/>
                <w:color w:val="000000"/>
                <w:sz w:val="18"/>
                <w:szCs w:val="18"/>
              </w:rPr>
              <w:t xml:space="preserve">Carmen Febo San Miguel, James Solomon, John Greiner, John </w:t>
            </w:r>
            <w:proofErr w:type="spellStart"/>
            <w:r w:rsidRPr="00832C4E">
              <w:rPr>
                <w:rFonts w:eastAsia="Calibri"/>
                <w:color w:val="000000"/>
                <w:sz w:val="18"/>
                <w:szCs w:val="18"/>
              </w:rPr>
              <w:t>Capowski</w:t>
            </w:r>
            <w:proofErr w:type="spellEnd"/>
            <w:r w:rsidRPr="00832C4E">
              <w:rPr>
                <w:rFonts w:eastAsia="Calibri"/>
                <w:color w:val="000000"/>
                <w:sz w:val="18"/>
                <w:szCs w:val="18"/>
              </w:rPr>
              <w:t xml:space="preserve">, Gretchen Brandt, Thomas Rentschler, Mary Elizabeth Lawn, Lisa Isaacs, Don Lancaster, Jordi Comas, Robert Smith, William Marx, Richard Mantell, Priscilla </w:t>
            </w:r>
            <w:proofErr w:type="spellStart"/>
            <w:r w:rsidRPr="00832C4E">
              <w:rPr>
                <w:rFonts w:eastAsia="Calibri"/>
                <w:color w:val="000000"/>
                <w:sz w:val="18"/>
                <w:szCs w:val="18"/>
              </w:rPr>
              <w:t>Mcnulty</w:t>
            </w:r>
            <w:proofErr w:type="spellEnd"/>
            <w:r w:rsidRPr="00832C4E">
              <w:rPr>
                <w:rFonts w:eastAsia="Calibri"/>
                <w:color w:val="000000"/>
                <w:sz w:val="18"/>
                <w:szCs w:val="18"/>
              </w:rPr>
              <w:t xml:space="preserve">, Thomas Ulrich, Robert McKinstry, Mark Lichty, and Lorraine </w:t>
            </w:r>
            <w:proofErr w:type="spellStart"/>
            <w:r w:rsidRPr="00832C4E">
              <w:rPr>
                <w:rFonts w:eastAsia="Calibri"/>
                <w:color w:val="000000"/>
                <w:sz w:val="18"/>
                <w:szCs w:val="18"/>
              </w:rPr>
              <w:t>Petrosky</w:t>
            </w:r>
            <w:proofErr w:type="spellEnd"/>
          </w:p>
        </w:tc>
      </w:tr>
      <w:tr w:rsidR="0066410C" w:rsidRPr="00802497" w14:paraId="185B1121" w14:textId="77777777" w:rsidTr="00F8649F">
        <w:trPr>
          <w:jc w:val="center"/>
        </w:trPr>
        <w:tc>
          <w:tcPr>
            <w:tcW w:w="2155" w:type="dxa"/>
            <w:gridSpan w:val="5"/>
            <w:tcBorders>
              <w:top w:val="dotted" w:sz="4" w:space="0" w:color="auto"/>
              <w:left w:val="single" w:sz="4" w:space="0" w:color="auto"/>
              <w:bottom w:val="dotted" w:sz="4" w:space="0" w:color="auto"/>
              <w:right w:val="nil"/>
            </w:tcBorders>
            <w:shd w:val="clear" w:color="auto" w:fill="auto"/>
            <w:hideMark/>
          </w:tcPr>
          <w:p w14:paraId="54D85CE5"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2018 (Federal Court)</w:t>
            </w:r>
          </w:p>
        </w:tc>
        <w:tc>
          <w:tcPr>
            <w:tcW w:w="3150" w:type="dxa"/>
            <w:gridSpan w:val="5"/>
            <w:tcBorders>
              <w:top w:val="dotted" w:sz="4" w:space="0" w:color="auto"/>
              <w:left w:val="nil"/>
              <w:bottom w:val="dotted" w:sz="4" w:space="0" w:color="auto"/>
              <w:right w:val="nil"/>
            </w:tcBorders>
            <w:shd w:val="clear" w:color="auto" w:fill="auto"/>
            <w:hideMark/>
          </w:tcPr>
          <w:p w14:paraId="0B709A7B" w14:textId="77777777" w:rsidR="0066410C" w:rsidRPr="00832C4E" w:rsidRDefault="0066410C" w:rsidP="00F8649F">
            <w:pPr>
              <w:rPr>
                <w:rFonts w:eastAsia="Calibri"/>
                <w:color w:val="000000"/>
                <w:sz w:val="18"/>
                <w:szCs w:val="18"/>
              </w:rPr>
            </w:pPr>
            <w:r w:rsidRPr="00832C4E">
              <w:rPr>
                <w:rFonts w:eastAsia="Calibri"/>
                <w:color w:val="000000"/>
                <w:sz w:val="18"/>
                <w:szCs w:val="18"/>
              </w:rPr>
              <w:t xml:space="preserve">Corman v. Sec’y of Pennsylvania, 751 Fed. Appx. 157 (3d Cir. 2018) (per </w:t>
            </w:r>
            <w:proofErr w:type="spellStart"/>
            <w:r w:rsidRPr="00832C4E">
              <w:rPr>
                <w:rFonts w:eastAsia="Calibri"/>
                <w:color w:val="000000"/>
                <w:sz w:val="18"/>
                <w:szCs w:val="18"/>
              </w:rPr>
              <w:t>curiam</w:t>
            </w:r>
            <w:proofErr w:type="spellEnd"/>
            <w:r w:rsidRPr="00832C4E">
              <w:rPr>
                <w:rFonts w:eastAsia="Calibri"/>
                <w:color w:val="000000"/>
                <w:sz w:val="18"/>
                <w:szCs w:val="18"/>
              </w:rPr>
              <w:t>)</w:t>
            </w:r>
          </w:p>
        </w:tc>
        <w:tc>
          <w:tcPr>
            <w:tcW w:w="4045" w:type="dxa"/>
            <w:tcBorders>
              <w:top w:val="dotted" w:sz="4" w:space="0" w:color="auto"/>
              <w:left w:val="nil"/>
              <w:bottom w:val="dotted" w:sz="4" w:space="0" w:color="auto"/>
              <w:right w:val="single" w:sz="4" w:space="0" w:color="auto"/>
            </w:tcBorders>
            <w:shd w:val="clear" w:color="auto" w:fill="auto"/>
            <w:hideMark/>
          </w:tcPr>
          <w:p w14:paraId="79E319A0" w14:textId="77777777" w:rsidR="0066410C" w:rsidRPr="00832C4E" w:rsidRDefault="0066410C" w:rsidP="00F8649F">
            <w:pPr>
              <w:rPr>
                <w:rFonts w:eastAsia="Calibri"/>
                <w:color w:val="000000"/>
                <w:sz w:val="18"/>
                <w:szCs w:val="18"/>
              </w:rPr>
            </w:pPr>
            <w:r w:rsidRPr="00832C4E">
              <w:rPr>
                <w:rFonts w:eastAsia="Calibri"/>
                <w:color w:val="000000"/>
                <w:sz w:val="18"/>
                <w:szCs w:val="18"/>
              </w:rPr>
              <w:t xml:space="preserve">Jacob Corman (in his official capacity as Majority Leader of the Pennsylvania Senate), Michael Folmer (in his official capacity as Chairman of the Pennsylvania Senate State Government Committee), Lou Barletta, Ryan Costello, Mike Kelly, Tom Marino, Scott Perry, Keith </w:t>
            </w:r>
            <w:proofErr w:type="spellStart"/>
            <w:r w:rsidRPr="00832C4E">
              <w:rPr>
                <w:rFonts w:eastAsia="Calibri"/>
                <w:color w:val="000000"/>
                <w:sz w:val="18"/>
                <w:szCs w:val="18"/>
              </w:rPr>
              <w:t>Rothfus</w:t>
            </w:r>
            <w:proofErr w:type="spellEnd"/>
            <w:r w:rsidRPr="00832C4E">
              <w:rPr>
                <w:rFonts w:eastAsia="Calibri"/>
                <w:color w:val="000000"/>
                <w:sz w:val="18"/>
                <w:szCs w:val="18"/>
              </w:rPr>
              <w:t xml:space="preserve">, </w:t>
            </w:r>
            <w:proofErr w:type="spellStart"/>
            <w:r w:rsidRPr="00832C4E">
              <w:rPr>
                <w:rFonts w:eastAsia="Calibri"/>
                <w:color w:val="000000"/>
                <w:sz w:val="18"/>
                <w:szCs w:val="18"/>
              </w:rPr>
              <w:t>Lloyed</w:t>
            </w:r>
            <w:proofErr w:type="spellEnd"/>
            <w:r w:rsidRPr="00832C4E">
              <w:rPr>
                <w:rFonts w:eastAsia="Calibri"/>
                <w:color w:val="000000"/>
                <w:sz w:val="18"/>
                <w:szCs w:val="18"/>
              </w:rPr>
              <w:t xml:space="preserve"> Smucker, Glenn Thompson, and Jeffrey Cutler</w:t>
            </w:r>
          </w:p>
        </w:tc>
      </w:tr>
      <w:tr w:rsidR="0066410C" w:rsidRPr="00802497" w14:paraId="3CBCDF14" w14:textId="77777777" w:rsidTr="00F8649F">
        <w:trPr>
          <w:jc w:val="center"/>
        </w:trPr>
        <w:tc>
          <w:tcPr>
            <w:tcW w:w="2155" w:type="dxa"/>
            <w:gridSpan w:val="5"/>
            <w:tcBorders>
              <w:top w:val="nil"/>
              <w:left w:val="single" w:sz="4" w:space="0" w:color="auto"/>
              <w:bottom w:val="nil"/>
              <w:right w:val="nil"/>
            </w:tcBorders>
            <w:shd w:val="clear" w:color="auto" w:fill="auto"/>
            <w:hideMark/>
          </w:tcPr>
          <w:p w14:paraId="78ACD828"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2022 (State Court)</w:t>
            </w:r>
          </w:p>
        </w:tc>
        <w:tc>
          <w:tcPr>
            <w:tcW w:w="3150" w:type="dxa"/>
            <w:gridSpan w:val="5"/>
            <w:tcBorders>
              <w:top w:val="nil"/>
              <w:left w:val="nil"/>
              <w:bottom w:val="nil"/>
              <w:right w:val="nil"/>
            </w:tcBorders>
            <w:shd w:val="clear" w:color="auto" w:fill="auto"/>
            <w:hideMark/>
          </w:tcPr>
          <w:p w14:paraId="19ED6714" w14:textId="77777777" w:rsidR="0066410C" w:rsidRPr="00832C4E" w:rsidRDefault="0066410C" w:rsidP="00F8649F">
            <w:pPr>
              <w:rPr>
                <w:rFonts w:eastAsia="Calibri"/>
                <w:color w:val="000000"/>
                <w:sz w:val="18"/>
                <w:szCs w:val="18"/>
              </w:rPr>
            </w:pPr>
            <w:r w:rsidRPr="00832C4E">
              <w:rPr>
                <w:rFonts w:eastAsia="Calibri"/>
                <w:color w:val="000000"/>
                <w:sz w:val="18"/>
                <w:szCs w:val="18"/>
              </w:rPr>
              <w:t xml:space="preserve">Carter v. Chapman, 270 A.3d 444 (Pa. 2022) (per </w:t>
            </w:r>
            <w:proofErr w:type="spellStart"/>
            <w:r w:rsidRPr="00832C4E">
              <w:rPr>
                <w:rFonts w:eastAsia="Calibri"/>
                <w:color w:val="000000"/>
                <w:sz w:val="18"/>
                <w:szCs w:val="18"/>
              </w:rPr>
              <w:t>curiam</w:t>
            </w:r>
            <w:proofErr w:type="spellEnd"/>
            <w:r w:rsidRPr="00832C4E">
              <w:rPr>
                <w:rFonts w:eastAsia="Calibri"/>
                <w:color w:val="000000"/>
                <w:sz w:val="18"/>
                <w:szCs w:val="18"/>
              </w:rPr>
              <w:t>)</w:t>
            </w:r>
          </w:p>
        </w:tc>
        <w:tc>
          <w:tcPr>
            <w:tcW w:w="4045" w:type="dxa"/>
            <w:tcBorders>
              <w:top w:val="nil"/>
              <w:left w:val="nil"/>
              <w:bottom w:val="nil"/>
              <w:right w:val="single" w:sz="4" w:space="0" w:color="auto"/>
            </w:tcBorders>
            <w:shd w:val="clear" w:color="auto" w:fill="auto"/>
            <w:hideMark/>
          </w:tcPr>
          <w:p w14:paraId="43981726" w14:textId="77777777" w:rsidR="0066410C" w:rsidRPr="00832C4E" w:rsidRDefault="0066410C" w:rsidP="00F8649F">
            <w:pPr>
              <w:rPr>
                <w:rFonts w:eastAsia="Calibri"/>
                <w:color w:val="000000"/>
                <w:sz w:val="18"/>
                <w:szCs w:val="18"/>
              </w:rPr>
            </w:pPr>
            <w:r w:rsidRPr="00832C4E">
              <w:rPr>
                <w:rFonts w:eastAsia="Calibri"/>
                <w:color w:val="000000"/>
                <w:sz w:val="18"/>
                <w:szCs w:val="18"/>
              </w:rPr>
              <w:t xml:space="preserve">Carter Petitioners: Carol Ann Carter, Monica Parrilla, Rebecca </w:t>
            </w:r>
            <w:proofErr w:type="spellStart"/>
            <w:r w:rsidRPr="00832C4E">
              <w:rPr>
                <w:rFonts w:eastAsia="Calibri"/>
                <w:color w:val="000000"/>
                <w:sz w:val="18"/>
                <w:szCs w:val="18"/>
              </w:rPr>
              <w:t>Poyourow</w:t>
            </w:r>
            <w:proofErr w:type="spellEnd"/>
            <w:r w:rsidRPr="00832C4E">
              <w:rPr>
                <w:rFonts w:eastAsia="Calibri"/>
                <w:color w:val="000000"/>
                <w:sz w:val="18"/>
                <w:szCs w:val="18"/>
              </w:rPr>
              <w:t xml:space="preserve">, William Tung, Roseanne Milazzo, Burt Siegel, Susan </w:t>
            </w:r>
            <w:proofErr w:type="spellStart"/>
            <w:r w:rsidRPr="00832C4E">
              <w:rPr>
                <w:rFonts w:eastAsia="Calibri"/>
                <w:color w:val="000000"/>
                <w:sz w:val="18"/>
                <w:szCs w:val="18"/>
              </w:rPr>
              <w:t>Cassanelli</w:t>
            </w:r>
            <w:proofErr w:type="spellEnd"/>
            <w:r w:rsidRPr="00832C4E">
              <w:rPr>
                <w:rFonts w:eastAsia="Calibri"/>
                <w:color w:val="000000"/>
                <w:sz w:val="18"/>
                <w:szCs w:val="18"/>
              </w:rPr>
              <w:t xml:space="preserve">, Lee </w:t>
            </w:r>
            <w:proofErr w:type="spellStart"/>
            <w:r w:rsidRPr="00832C4E">
              <w:rPr>
                <w:rFonts w:eastAsia="Calibri"/>
                <w:color w:val="000000"/>
                <w:sz w:val="18"/>
                <w:szCs w:val="18"/>
              </w:rPr>
              <w:t>Cassanelli</w:t>
            </w:r>
            <w:proofErr w:type="spellEnd"/>
            <w:r w:rsidRPr="00832C4E">
              <w:rPr>
                <w:rFonts w:eastAsia="Calibri"/>
                <w:color w:val="000000"/>
                <w:sz w:val="18"/>
                <w:szCs w:val="18"/>
              </w:rPr>
              <w:t xml:space="preserve">, Lynn </w:t>
            </w:r>
            <w:proofErr w:type="spellStart"/>
            <w:r w:rsidRPr="00832C4E">
              <w:rPr>
                <w:rFonts w:eastAsia="Calibri"/>
                <w:color w:val="000000"/>
                <w:sz w:val="18"/>
                <w:szCs w:val="18"/>
              </w:rPr>
              <w:t>Wachman</w:t>
            </w:r>
            <w:proofErr w:type="spellEnd"/>
            <w:r w:rsidRPr="00832C4E">
              <w:rPr>
                <w:rFonts w:eastAsia="Calibri"/>
                <w:color w:val="000000"/>
                <w:sz w:val="18"/>
                <w:szCs w:val="18"/>
              </w:rPr>
              <w:t xml:space="preserve">, Michael Guttman, Maya </w:t>
            </w:r>
            <w:proofErr w:type="spellStart"/>
            <w:r w:rsidRPr="00832C4E">
              <w:rPr>
                <w:rFonts w:eastAsia="Calibri"/>
                <w:color w:val="000000"/>
                <w:sz w:val="18"/>
                <w:szCs w:val="18"/>
              </w:rPr>
              <w:t>Fonkeu</w:t>
            </w:r>
            <w:proofErr w:type="spellEnd"/>
            <w:r w:rsidRPr="00832C4E">
              <w:rPr>
                <w:rFonts w:eastAsia="Calibri"/>
                <w:color w:val="000000"/>
                <w:sz w:val="18"/>
                <w:szCs w:val="18"/>
              </w:rPr>
              <w:t xml:space="preserve">, Brady Hill, Mary Ellen </w:t>
            </w:r>
            <w:proofErr w:type="spellStart"/>
            <w:r w:rsidRPr="00832C4E">
              <w:rPr>
                <w:rFonts w:eastAsia="Calibri"/>
                <w:color w:val="000000"/>
                <w:sz w:val="18"/>
                <w:szCs w:val="18"/>
              </w:rPr>
              <w:t>Balchunis</w:t>
            </w:r>
            <w:proofErr w:type="spellEnd"/>
            <w:r w:rsidRPr="00832C4E">
              <w:rPr>
                <w:rFonts w:eastAsia="Calibri"/>
                <w:color w:val="000000"/>
                <w:sz w:val="18"/>
                <w:szCs w:val="18"/>
              </w:rPr>
              <w:t xml:space="preserve">, Tom </w:t>
            </w:r>
            <w:proofErr w:type="spellStart"/>
            <w:r w:rsidRPr="00832C4E">
              <w:rPr>
                <w:rFonts w:eastAsia="Calibri"/>
                <w:color w:val="000000"/>
                <w:sz w:val="18"/>
                <w:szCs w:val="18"/>
              </w:rPr>
              <w:t>Dewall</w:t>
            </w:r>
            <w:proofErr w:type="spellEnd"/>
            <w:r w:rsidRPr="00832C4E">
              <w:rPr>
                <w:rFonts w:eastAsia="Calibri"/>
                <w:color w:val="000000"/>
                <w:sz w:val="18"/>
                <w:szCs w:val="18"/>
              </w:rPr>
              <w:t xml:space="preserve">, Stephanie </w:t>
            </w:r>
            <w:proofErr w:type="spellStart"/>
            <w:r w:rsidRPr="00832C4E">
              <w:rPr>
                <w:rFonts w:eastAsia="Calibri"/>
                <w:color w:val="000000"/>
                <w:sz w:val="18"/>
                <w:szCs w:val="18"/>
              </w:rPr>
              <w:t>Mcnulty</w:t>
            </w:r>
            <w:proofErr w:type="spellEnd"/>
            <w:r w:rsidRPr="00832C4E">
              <w:rPr>
                <w:rFonts w:eastAsia="Calibri"/>
                <w:color w:val="000000"/>
                <w:sz w:val="18"/>
                <w:szCs w:val="18"/>
              </w:rPr>
              <w:t>, and Janet Temin.</w:t>
            </w:r>
          </w:p>
        </w:tc>
      </w:tr>
      <w:tr w:rsidR="0066410C" w:rsidRPr="00802497" w14:paraId="39040623" w14:textId="77777777" w:rsidTr="00F8649F">
        <w:trPr>
          <w:jc w:val="center"/>
        </w:trPr>
        <w:tc>
          <w:tcPr>
            <w:tcW w:w="2380" w:type="dxa"/>
            <w:gridSpan w:val="7"/>
            <w:tcBorders>
              <w:top w:val="nil"/>
              <w:left w:val="single" w:sz="4" w:space="0" w:color="auto"/>
              <w:bottom w:val="single" w:sz="4" w:space="0" w:color="auto"/>
              <w:right w:val="nil"/>
            </w:tcBorders>
            <w:shd w:val="clear" w:color="auto" w:fill="auto"/>
            <w:hideMark/>
          </w:tcPr>
          <w:p w14:paraId="34C6C6AD" w14:textId="77777777" w:rsidR="0066410C" w:rsidRPr="00832C4E" w:rsidRDefault="0066410C" w:rsidP="00F8649F">
            <w:pPr>
              <w:jc w:val="center"/>
              <w:rPr>
                <w:rFonts w:eastAsia="Calibri"/>
                <w:color w:val="000000"/>
                <w:sz w:val="18"/>
                <w:szCs w:val="18"/>
              </w:rPr>
            </w:pPr>
          </w:p>
        </w:tc>
        <w:tc>
          <w:tcPr>
            <w:tcW w:w="2925" w:type="dxa"/>
            <w:gridSpan w:val="3"/>
            <w:tcBorders>
              <w:top w:val="nil"/>
              <w:left w:val="nil"/>
              <w:bottom w:val="single" w:sz="4" w:space="0" w:color="auto"/>
              <w:right w:val="nil"/>
            </w:tcBorders>
            <w:shd w:val="clear" w:color="auto" w:fill="auto"/>
            <w:hideMark/>
          </w:tcPr>
          <w:p w14:paraId="48C0AE78" w14:textId="77777777" w:rsidR="0066410C" w:rsidRPr="00832C4E" w:rsidRDefault="0066410C" w:rsidP="00F8649F">
            <w:pPr>
              <w:rPr>
                <w:rFonts w:eastAsia="Calibri"/>
                <w:color w:val="000000"/>
                <w:sz w:val="18"/>
                <w:szCs w:val="18"/>
              </w:rPr>
            </w:pPr>
            <w:r w:rsidRPr="00832C4E">
              <w:rPr>
                <w:rFonts w:eastAsia="Calibri"/>
                <w:color w:val="000000"/>
                <w:sz w:val="18"/>
                <w:szCs w:val="18"/>
              </w:rPr>
              <w:t> </w:t>
            </w:r>
          </w:p>
        </w:tc>
        <w:tc>
          <w:tcPr>
            <w:tcW w:w="4045" w:type="dxa"/>
            <w:tcBorders>
              <w:top w:val="nil"/>
              <w:left w:val="nil"/>
              <w:bottom w:val="single" w:sz="4" w:space="0" w:color="auto"/>
              <w:right w:val="single" w:sz="4" w:space="0" w:color="auto"/>
            </w:tcBorders>
            <w:shd w:val="clear" w:color="auto" w:fill="auto"/>
            <w:hideMark/>
          </w:tcPr>
          <w:p w14:paraId="22F20058" w14:textId="77777777" w:rsidR="0066410C" w:rsidRPr="00832C4E" w:rsidRDefault="0066410C" w:rsidP="00F8649F">
            <w:pPr>
              <w:rPr>
                <w:rFonts w:eastAsia="Calibri"/>
                <w:color w:val="000000"/>
                <w:sz w:val="18"/>
                <w:szCs w:val="18"/>
              </w:rPr>
            </w:pPr>
            <w:proofErr w:type="spellStart"/>
            <w:r w:rsidRPr="00832C4E">
              <w:rPr>
                <w:rFonts w:eastAsia="Calibri"/>
                <w:color w:val="000000"/>
                <w:sz w:val="18"/>
                <w:szCs w:val="18"/>
              </w:rPr>
              <w:t>Gressman</w:t>
            </w:r>
            <w:proofErr w:type="spellEnd"/>
            <w:r w:rsidRPr="00832C4E">
              <w:rPr>
                <w:rFonts w:eastAsia="Calibri"/>
                <w:color w:val="000000"/>
                <w:sz w:val="18"/>
                <w:szCs w:val="18"/>
              </w:rPr>
              <w:t xml:space="preserve"> Petitioners: Philip T. </w:t>
            </w:r>
            <w:proofErr w:type="spellStart"/>
            <w:r w:rsidRPr="00832C4E">
              <w:rPr>
                <w:rFonts w:eastAsia="Calibri"/>
                <w:color w:val="000000"/>
                <w:sz w:val="18"/>
                <w:szCs w:val="18"/>
              </w:rPr>
              <w:t>Gressman</w:t>
            </w:r>
            <w:proofErr w:type="spellEnd"/>
            <w:r w:rsidRPr="00832C4E">
              <w:rPr>
                <w:rFonts w:eastAsia="Calibri"/>
                <w:color w:val="000000"/>
                <w:sz w:val="18"/>
                <w:szCs w:val="18"/>
              </w:rPr>
              <w:t xml:space="preserve">, Ron Y. </w:t>
            </w:r>
            <w:proofErr w:type="spellStart"/>
            <w:r w:rsidRPr="00832C4E">
              <w:rPr>
                <w:rFonts w:eastAsia="Calibri"/>
                <w:color w:val="000000"/>
                <w:sz w:val="18"/>
                <w:szCs w:val="18"/>
              </w:rPr>
              <w:t>Donagi</w:t>
            </w:r>
            <w:proofErr w:type="spellEnd"/>
            <w:r w:rsidRPr="00832C4E">
              <w:rPr>
                <w:rFonts w:eastAsia="Calibri"/>
                <w:color w:val="000000"/>
                <w:sz w:val="18"/>
                <w:szCs w:val="18"/>
              </w:rPr>
              <w:t xml:space="preserve">, Kristopher R. Tapp, Pamela Gorkin, David P. Marsh, James L. Rosenberger, Amy Myers, Eugene Boman, Gary Gordon; Liz McMahon, Timothy G. </w:t>
            </w:r>
            <w:proofErr w:type="spellStart"/>
            <w:r w:rsidRPr="00832C4E">
              <w:rPr>
                <w:rFonts w:eastAsia="Calibri"/>
                <w:color w:val="000000"/>
                <w:sz w:val="18"/>
                <w:szCs w:val="18"/>
              </w:rPr>
              <w:t>Feeman</w:t>
            </w:r>
            <w:proofErr w:type="spellEnd"/>
            <w:r w:rsidRPr="00832C4E">
              <w:rPr>
                <w:rFonts w:eastAsia="Calibri"/>
                <w:color w:val="000000"/>
                <w:sz w:val="18"/>
                <w:szCs w:val="18"/>
              </w:rPr>
              <w:t>, and Garth Isaak</w:t>
            </w:r>
          </w:p>
        </w:tc>
      </w:tr>
      <w:tr w:rsidR="0066410C" w:rsidRPr="00802497" w14:paraId="5634CEC2" w14:textId="77777777" w:rsidTr="00F8649F">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6A6C4235"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Utah</w:t>
            </w:r>
          </w:p>
        </w:tc>
      </w:tr>
      <w:tr w:rsidR="0066410C" w:rsidRPr="00802497" w14:paraId="02C265E5" w14:textId="77777777" w:rsidTr="00F8649F">
        <w:trPr>
          <w:jc w:val="center"/>
        </w:trPr>
        <w:tc>
          <w:tcPr>
            <w:tcW w:w="2155" w:type="dxa"/>
            <w:gridSpan w:val="5"/>
            <w:tcBorders>
              <w:top w:val="nil"/>
              <w:left w:val="single" w:sz="4" w:space="0" w:color="auto"/>
              <w:bottom w:val="single" w:sz="4" w:space="0" w:color="auto"/>
              <w:right w:val="nil"/>
            </w:tcBorders>
            <w:shd w:val="clear" w:color="auto" w:fill="auto"/>
            <w:hideMark/>
          </w:tcPr>
          <w:p w14:paraId="42ECCAB5"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Pending (State Court)</w:t>
            </w:r>
          </w:p>
        </w:tc>
        <w:tc>
          <w:tcPr>
            <w:tcW w:w="3150" w:type="dxa"/>
            <w:gridSpan w:val="5"/>
            <w:tcBorders>
              <w:top w:val="nil"/>
              <w:left w:val="nil"/>
              <w:bottom w:val="single" w:sz="4" w:space="0" w:color="auto"/>
              <w:right w:val="nil"/>
            </w:tcBorders>
            <w:shd w:val="clear" w:color="auto" w:fill="auto"/>
            <w:hideMark/>
          </w:tcPr>
          <w:p w14:paraId="1129609E" w14:textId="77777777" w:rsidR="0066410C" w:rsidRPr="00832C4E" w:rsidRDefault="0066410C" w:rsidP="00F8649F">
            <w:pPr>
              <w:rPr>
                <w:rFonts w:eastAsia="Calibri"/>
                <w:color w:val="000000"/>
                <w:sz w:val="18"/>
                <w:szCs w:val="18"/>
              </w:rPr>
            </w:pPr>
            <w:r w:rsidRPr="00832C4E">
              <w:rPr>
                <w:rFonts w:eastAsia="Calibri"/>
                <w:color w:val="000000"/>
                <w:sz w:val="18"/>
                <w:szCs w:val="18"/>
              </w:rPr>
              <w:t>League of Women Voters of Utah v. Utah State Legislature, No. 220901712, 2022 WL 21745734 (Utah Dist. Ct. Nov. 22, 2022)</w:t>
            </w:r>
          </w:p>
        </w:tc>
        <w:tc>
          <w:tcPr>
            <w:tcW w:w="4045" w:type="dxa"/>
            <w:tcBorders>
              <w:top w:val="nil"/>
              <w:left w:val="nil"/>
              <w:bottom w:val="single" w:sz="4" w:space="0" w:color="auto"/>
              <w:right w:val="single" w:sz="4" w:space="0" w:color="auto"/>
            </w:tcBorders>
            <w:shd w:val="clear" w:color="auto" w:fill="auto"/>
            <w:hideMark/>
          </w:tcPr>
          <w:p w14:paraId="7B6C3F39" w14:textId="77777777" w:rsidR="0066410C" w:rsidRPr="00832C4E" w:rsidRDefault="0066410C" w:rsidP="00F8649F">
            <w:pPr>
              <w:rPr>
                <w:rFonts w:eastAsia="Calibri"/>
                <w:color w:val="000000"/>
                <w:sz w:val="18"/>
                <w:szCs w:val="18"/>
              </w:rPr>
            </w:pPr>
            <w:r w:rsidRPr="00832C4E">
              <w:rPr>
                <w:rFonts w:eastAsia="Calibri"/>
                <w:color w:val="000000"/>
                <w:sz w:val="18"/>
                <w:szCs w:val="18"/>
              </w:rPr>
              <w:t>Stefanie Condie, Malcolm Reid, Victoria Reid, Wendy Martin, Eleanor Sundwall, Jack Markman, and Dale Cox</w:t>
            </w:r>
          </w:p>
        </w:tc>
      </w:tr>
      <w:tr w:rsidR="0066410C" w:rsidRPr="00802497" w14:paraId="020A9B85" w14:textId="77777777" w:rsidTr="00F8649F">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76CBC327"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Wisconsin</w:t>
            </w:r>
          </w:p>
        </w:tc>
      </w:tr>
      <w:tr w:rsidR="0066410C" w:rsidRPr="00802497" w14:paraId="39C39A18" w14:textId="77777777" w:rsidTr="00F8649F">
        <w:trPr>
          <w:jc w:val="center"/>
        </w:trPr>
        <w:tc>
          <w:tcPr>
            <w:tcW w:w="2155" w:type="dxa"/>
            <w:gridSpan w:val="5"/>
            <w:tcBorders>
              <w:top w:val="nil"/>
              <w:left w:val="single" w:sz="4" w:space="0" w:color="auto"/>
              <w:bottom w:val="nil"/>
              <w:right w:val="nil"/>
            </w:tcBorders>
            <w:shd w:val="clear" w:color="auto" w:fill="auto"/>
            <w:hideMark/>
          </w:tcPr>
          <w:p w14:paraId="6BFCFA88"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2012 (Federal Court)</w:t>
            </w:r>
          </w:p>
        </w:tc>
        <w:tc>
          <w:tcPr>
            <w:tcW w:w="3150" w:type="dxa"/>
            <w:gridSpan w:val="5"/>
            <w:tcBorders>
              <w:top w:val="nil"/>
              <w:left w:val="nil"/>
              <w:bottom w:val="nil"/>
              <w:right w:val="nil"/>
            </w:tcBorders>
            <w:shd w:val="clear" w:color="auto" w:fill="auto"/>
            <w:hideMark/>
          </w:tcPr>
          <w:p w14:paraId="63241C9B" w14:textId="77777777" w:rsidR="0066410C" w:rsidRPr="00832C4E" w:rsidRDefault="0066410C" w:rsidP="00F8649F">
            <w:pPr>
              <w:rPr>
                <w:rFonts w:eastAsia="Calibri"/>
                <w:color w:val="000000"/>
                <w:sz w:val="18"/>
                <w:szCs w:val="18"/>
              </w:rPr>
            </w:pPr>
            <w:r w:rsidRPr="00832C4E">
              <w:rPr>
                <w:rFonts w:eastAsia="Calibri"/>
                <w:color w:val="000000"/>
                <w:sz w:val="18"/>
                <w:szCs w:val="18"/>
              </w:rPr>
              <w:t>Baldus v. Members of the Wis. Gov’t Accountability Bd., 849 F. Supp. 2d 840 (E.D. Wis. 2012)</w:t>
            </w:r>
          </w:p>
        </w:tc>
        <w:tc>
          <w:tcPr>
            <w:tcW w:w="4045" w:type="dxa"/>
            <w:tcBorders>
              <w:top w:val="nil"/>
              <w:left w:val="nil"/>
              <w:bottom w:val="nil"/>
              <w:right w:val="single" w:sz="4" w:space="0" w:color="auto"/>
            </w:tcBorders>
            <w:shd w:val="clear" w:color="auto" w:fill="auto"/>
            <w:hideMark/>
          </w:tcPr>
          <w:p w14:paraId="7B6A581F" w14:textId="77777777" w:rsidR="0066410C" w:rsidRPr="00832C4E" w:rsidRDefault="0066410C" w:rsidP="00F8649F">
            <w:pPr>
              <w:rPr>
                <w:rFonts w:eastAsia="Calibri"/>
                <w:color w:val="000000"/>
                <w:sz w:val="18"/>
                <w:szCs w:val="18"/>
              </w:rPr>
            </w:pPr>
            <w:r w:rsidRPr="00832C4E">
              <w:rPr>
                <w:rFonts w:eastAsia="Calibri"/>
                <w:color w:val="000000"/>
                <w:sz w:val="18"/>
                <w:szCs w:val="18"/>
              </w:rPr>
              <w:t xml:space="preserve">Baldus Plaintiffs: Alvin Baldus, Carlene </w:t>
            </w:r>
            <w:proofErr w:type="spellStart"/>
            <w:r w:rsidRPr="00832C4E">
              <w:rPr>
                <w:rFonts w:eastAsia="Calibri"/>
                <w:color w:val="000000"/>
                <w:sz w:val="18"/>
                <w:szCs w:val="18"/>
              </w:rPr>
              <w:t>Bechen</w:t>
            </w:r>
            <w:proofErr w:type="spellEnd"/>
            <w:r w:rsidRPr="00832C4E">
              <w:rPr>
                <w:rFonts w:eastAsia="Calibri"/>
                <w:color w:val="000000"/>
                <w:sz w:val="18"/>
                <w:szCs w:val="18"/>
              </w:rPr>
              <w:t xml:space="preserve">, Elvira Bumpus, Ronald </w:t>
            </w:r>
            <w:proofErr w:type="spellStart"/>
            <w:r w:rsidRPr="00832C4E">
              <w:rPr>
                <w:rFonts w:eastAsia="Calibri"/>
                <w:color w:val="000000"/>
                <w:sz w:val="18"/>
                <w:szCs w:val="18"/>
              </w:rPr>
              <w:t>Biendseil</w:t>
            </w:r>
            <w:proofErr w:type="spellEnd"/>
            <w:r w:rsidRPr="00832C4E">
              <w:rPr>
                <w:rFonts w:eastAsia="Calibri"/>
                <w:color w:val="000000"/>
                <w:sz w:val="18"/>
                <w:szCs w:val="18"/>
              </w:rPr>
              <w:t xml:space="preserve">, Leslie Davis III, Brett Eckstein, Gloria Rogers, Richard Kresbach, Rochelle Moore, Amy </w:t>
            </w:r>
            <w:proofErr w:type="spellStart"/>
            <w:r w:rsidRPr="00832C4E">
              <w:rPr>
                <w:rFonts w:eastAsia="Calibri"/>
                <w:color w:val="000000"/>
                <w:sz w:val="18"/>
                <w:szCs w:val="18"/>
              </w:rPr>
              <w:t>Risseeuw</w:t>
            </w:r>
            <w:proofErr w:type="spellEnd"/>
            <w:r w:rsidRPr="00832C4E">
              <w:rPr>
                <w:rFonts w:eastAsia="Calibri"/>
                <w:color w:val="000000"/>
                <w:sz w:val="18"/>
                <w:szCs w:val="18"/>
              </w:rPr>
              <w:t xml:space="preserve">, Judy Robson, Jeanne Sanchez-Bell, Cecelia </w:t>
            </w:r>
            <w:proofErr w:type="spellStart"/>
            <w:r w:rsidRPr="00832C4E">
              <w:rPr>
                <w:rFonts w:eastAsia="Calibri"/>
                <w:color w:val="000000"/>
                <w:sz w:val="18"/>
                <w:szCs w:val="18"/>
              </w:rPr>
              <w:t>Schliepp</w:t>
            </w:r>
            <w:proofErr w:type="spellEnd"/>
            <w:r w:rsidRPr="00832C4E">
              <w:rPr>
                <w:rFonts w:eastAsia="Calibri"/>
                <w:color w:val="000000"/>
                <w:sz w:val="18"/>
                <w:szCs w:val="18"/>
              </w:rPr>
              <w:t xml:space="preserve">, Travis Thyssen, Cindy Barbera, Ron Boone, Vera Boone, </w:t>
            </w:r>
            <w:proofErr w:type="spellStart"/>
            <w:r w:rsidRPr="00832C4E">
              <w:rPr>
                <w:rFonts w:eastAsia="Calibri"/>
                <w:color w:val="000000"/>
                <w:sz w:val="18"/>
                <w:szCs w:val="18"/>
              </w:rPr>
              <w:t>Evanjelina</w:t>
            </w:r>
            <w:proofErr w:type="spellEnd"/>
            <w:r w:rsidRPr="00832C4E">
              <w:rPr>
                <w:rFonts w:eastAsia="Calibri"/>
                <w:color w:val="000000"/>
                <w:sz w:val="18"/>
                <w:szCs w:val="18"/>
              </w:rPr>
              <w:t xml:space="preserve"> </w:t>
            </w:r>
            <w:proofErr w:type="spellStart"/>
            <w:r w:rsidRPr="00832C4E">
              <w:rPr>
                <w:rFonts w:eastAsia="Calibri"/>
                <w:color w:val="000000"/>
                <w:sz w:val="18"/>
                <w:szCs w:val="18"/>
              </w:rPr>
              <w:t>Cleerman</w:t>
            </w:r>
            <w:proofErr w:type="spellEnd"/>
            <w:r w:rsidRPr="00832C4E">
              <w:rPr>
                <w:rFonts w:eastAsia="Calibri"/>
                <w:color w:val="000000"/>
                <w:sz w:val="18"/>
                <w:szCs w:val="18"/>
              </w:rPr>
              <w:t xml:space="preserve">, Sheila Cochran, Maxine Hough, Clarence Johnson, Richard Lange, and Gladys </w:t>
            </w:r>
            <w:proofErr w:type="spellStart"/>
            <w:r w:rsidRPr="00832C4E">
              <w:rPr>
                <w:rFonts w:eastAsia="Calibri"/>
                <w:color w:val="000000"/>
                <w:sz w:val="18"/>
                <w:szCs w:val="18"/>
              </w:rPr>
              <w:t>Manzanet</w:t>
            </w:r>
            <w:proofErr w:type="spellEnd"/>
          </w:p>
        </w:tc>
      </w:tr>
      <w:tr w:rsidR="0066410C" w:rsidRPr="00802497" w14:paraId="6C1582A6" w14:textId="77777777" w:rsidTr="00F8649F">
        <w:trPr>
          <w:jc w:val="center"/>
        </w:trPr>
        <w:tc>
          <w:tcPr>
            <w:tcW w:w="2380" w:type="dxa"/>
            <w:gridSpan w:val="7"/>
            <w:tcBorders>
              <w:top w:val="nil"/>
              <w:left w:val="single" w:sz="4" w:space="0" w:color="auto"/>
              <w:bottom w:val="nil"/>
              <w:right w:val="nil"/>
            </w:tcBorders>
            <w:shd w:val="clear" w:color="auto" w:fill="auto"/>
            <w:hideMark/>
          </w:tcPr>
          <w:p w14:paraId="1FFB55E0" w14:textId="77777777" w:rsidR="0066410C" w:rsidRPr="00832C4E" w:rsidRDefault="0066410C" w:rsidP="00F8649F">
            <w:pPr>
              <w:jc w:val="center"/>
              <w:rPr>
                <w:rFonts w:eastAsia="Calibri"/>
                <w:color w:val="000000"/>
                <w:sz w:val="18"/>
                <w:szCs w:val="18"/>
              </w:rPr>
            </w:pPr>
          </w:p>
        </w:tc>
        <w:tc>
          <w:tcPr>
            <w:tcW w:w="2925" w:type="dxa"/>
            <w:gridSpan w:val="3"/>
            <w:tcBorders>
              <w:top w:val="nil"/>
              <w:left w:val="nil"/>
              <w:bottom w:val="nil"/>
              <w:right w:val="nil"/>
            </w:tcBorders>
            <w:shd w:val="clear" w:color="auto" w:fill="auto"/>
            <w:hideMark/>
          </w:tcPr>
          <w:p w14:paraId="081A2CF9" w14:textId="77777777" w:rsidR="0066410C" w:rsidRPr="00832C4E" w:rsidRDefault="0066410C" w:rsidP="00F8649F">
            <w:pPr>
              <w:jc w:val="center"/>
              <w:rPr>
                <w:rFonts w:eastAsia="Calibri"/>
                <w:color w:val="000000"/>
                <w:sz w:val="18"/>
                <w:szCs w:val="18"/>
              </w:rPr>
            </w:pPr>
          </w:p>
        </w:tc>
        <w:tc>
          <w:tcPr>
            <w:tcW w:w="4045" w:type="dxa"/>
            <w:tcBorders>
              <w:top w:val="nil"/>
              <w:left w:val="nil"/>
              <w:bottom w:val="nil"/>
              <w:right w:val="single" w:sz="4" w:space="0" w:color="auto"/>
            </w:tcBorders>
            <w:shd w:val="clear" w:color="auto" w:fill="auto"/>
            <w:hideMark/>
          </w:tcPr>
          <w:p w14:paraId="6F3C0194" w14:textId="77777777" w:rsidR="0066410C" w:rsidRPr="00832C4E" w:rsidRDefault="0066410C" w:rsidP="00F8649F">
            <w:pPr>
              <w:rPr>
                <w:rFonts w:eastAsia="Calibri"/>
                <w:color w:val="000000"/>
                <w:sz w:val="18"/>
                <w:szCs w:val="18"/>
              </w:rPr>
            </w:pPr>
            <w:r w:rsidRPr="00832C4E">
              <w:rPr>
                <w:rFonts w:eastAsia="Calibri"/>
                <w:color w:val="000000"/>
                <w:sz w:val="18"/>
                <w:szCs w:val="18"/>
              </w:rPr>
              <w:t xml:space="preserve">Intervenor Plaintiffs: Tammy Baldwin, </w:t>
            </w:r>
            <w:proofErr w:type="spellStart"/>
            <w:r w:rsidRPr="00832C4E">
              <w:rPr>
                <w:rFonts w:eastAsia="Calibri"/>
                <w:color w:val="000000"/>
                <w:sz w:val="18"/>
                <w:szCs w:val="18"/>
              </w:rPr>
              <w:t>Gwendolynne</w:t>
            </w:r>
            <w:proofErr w:type="spellEnd"/>
            <w:r w:rsidRPr="00832C4E">
              <w:rPr>
                <w:rFonts w:eastAsia="Calibri"/>
                <w:color w:val="000000"/>
                <w:sz w:val="18"/>
                <w:szCs w:val="18"/>
              </w:rPr>
              <w:t xml:space="preserve"> Moore, and Ronald Kind</w:t>
            </w:r>
          </w:p>
        </w:tc>
      </w:tr>
      <w:tr w:rsidR="0066410C" w:rsidRPr="00802497" w14:paraId="325D931A" w14:textId="77777777" w:rsidTr="00F8649F">
        <w:trPr>
          <w:jc w:val="center"/>
        </w:trPr>
        <w:tc>
          <w:tcPr>
            <w:tcW w:w="2380" w:type="dxa"/>
            <w:gridSpan w:val="7"/>
            <w:tcBorders>
              <w:top w:val="nil"/>
              <w:left w:val="single" w:sz="4" w:space="0" w:color="auto"/>
              <w:bottom w:val="dotted" w:sz="4" w:space="0" w:color="auto"/>
              <w:right w:val="nil"/>
            </w:tcBorders>
            <w:shd w:val="clear" w:color="auto" w:fill="auto"/>
            <w:hideMark/>
          </w:tcPr>
          <w:p w14:paraId="10420C20" w14:textId="77777777" w:rsidR="0066410C" w:rsidRPr="00832C4E" w:rsidRDefault="0066410C" w:rsidP="00F8649F">
            <w:pPr>
              <w:jc w:val="center"/>
              <w:rPr>
                <w:rFonts w:eastAsia="Calibri"/>
                <w:color w:val="000000"/>
                <w:sz w:val="18"/>
                <w:szCs w:val="18"/>
              </w:rPr>
            </w:pPr>
          </w:p>
        </w:tc>
        <w:tc>
          <w:tcPr>
            <w:tcW w:w="2925" w:type="dxa"/>
            <w:gridSpan w:val="3"/>
            <w:tcBorders>
              <w:top w:val="nil"/>
              <w:left w:val="nil"/>
              <w:bottom w:val="dotted" w:sz="4" w:space="0" w:color="auto"/>
              <w:right w:val="nil"/>
            </w:tcBorders>
            <w:shd w:val="clear" w:color="auto" w:fill="auto"/>
            <w:hideMark/>
          </w:tcPr>
          <w:p w14:paraId="50D7D7CE" w14:textId="77777777" w:rsidR="0066410C" w:rsidRPr="00832C4E" w:rsidRDefault="0066410C" w:rsidP="00F8649F">
            <w:pPr>
              <w:jc w:val="center"/>
              <w:rPr>
                <w:rFonts w:eastAsia="Calibri"/>
                <w:color w:val="000000"/>
                <w:sz w:val="18"/>
                <w:szCs w:val="18"/>
              </w:rPr>
            </w:pPr>
          </w:p>
        </w:tc>
        <w:tc>
          <w:tcPr>
            <w:tcW w:w="4045" w:type="dxa"/>
            <w:tcBorders>
              <w:top w:val="nil"/>
              <w:left w:val="nil"/>
              <w:bottom w:val="dotted" w:sz="4" w:space="0" w:color="auto"/>
              <w:right w:val="single" w:sz="4" w:space="0" w:color="auto"/>
            </w:tcBorders>
            <w:shd w:val="clear" w:color="auto" w:fill="auto"/>
            <w:hideMark/>
          </w:tcPr>
          <w:p w14:paraId="037ECBD0" w14:textId="77777777" w:rsidR="0066410C" w:rsidRPr="00832C4E" w:rsidRDefault="0066410C" w:rsidP="00F8649F">
            <w:pPr>
              <w:rPr>
                <w:rFonts w:eastAsia="Calibri"/>
                <w:color w:val="000000"/>
                <w:sz w:val="18"/>
                <w:szCs w:val="18"/>
              </w:rPr>
            </w:pPr>
            <w:r w:rsidRPr="00832C4E">
              <w:rPr>
                <w:rFonts w:eastAsia="Calibri"/>
                <w:color w:val="000000"/>
                <w:sz w:val="18"/>
                <w:szCs w:val="18"/>
              </w:rPr>
              <w:t>Voces de la Frontera, Inc. Plaintiffs: Ramiro Vara, Olga Vara, Jose Perez, and Erica Ramirez</w:t>
            </w:r>
          </w:p>
        </w:tc>
      </w:tr>
      <w:tr w:rsidR="0066410C" w:rsidRPr="00802497" w14:paraId="57DD86FD" w14:textId="77777777" w:rsidTr="00F8649F">
        <w:trPr>
          <w:jc w:val="center"/>
        </w:trPr>
        <w:tc>
          <w:tcPr>
            <w:tcW w:w="2245" w:type="dxa"/>
            <w:gridSpan w:val="6"/>
            <w:tcBorders>
              <w:top w:val="dotted" w:sz="4" w:space="0" w:color="auto"/>
              <w:left w:val="single" w:sz="4" w:space="0" w:color="auto"/>
              <w:bottom w:val="single" w:sz="4" w:space="0" w:color="auto"/>
              <w:right w:val="nil"/>
            </w:tcBorders>
            <w:shd w:val="clear" w:color="auto" w:fill="auto"/>
            <w:hideMark/>
          </w:tcPr>
          <w:p w14:paraId="4AE10A30"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2021 (Federal Court)</w:t>
            </w:r>
          </w:p>
        </w:tc>
        <w:tc>
          <w:tcPr>
            <w:tcW w:w="3060" w:type="dxa"/>
            <w:gridSpan w:val="4"/>
            <w:tcBorders>
              <w:top w:val="dotted" w:sz="4" w:space="0" w:color="auto"/>
              <w:left w:val="nil"/>
              <w:bottom w:val="single" w:sz="4" w:space="0" w:color="auto"/>
              <w:right w:val="nil"/>
            </w:tcBorders>
            <w:shd w:val="clear" w:color="auto" w:fill="auto"/>
            <w:hideMark/>
          </w:tcPr>
          <w:p w14:paraId="3650A0B1" w14:textId="77777777" w:rsidR="0066410C" w:rsidRPr="00832C4E" w:rsidRDefault="0066410C" w:rsidP="00F8649F">
            <w:pPr>
              <w:rPr>
                <w:rFonts w:eastAsia="Calibri"/>
                <w:color w:val="000000"/>
                <w:sz w:val="18"/>
                <w:szCs w:val="18"/>
              </w:rPr>
            </w:pPr>
            <w:r w:rsidRPr="00832C4E">
              <w:rPr>
                <w:rFonts w:eastAsia="Calibri"/>
                <w:color w:val="000000"/>
                <w:sz w:val="18"/>
                <w:szCs w:val="18"/>
              </w:rPr>
              <w:t xml:space="preserve">Hunter v. </w:t>
            </w:r>
            <w:proofErr w:type="spellStart"/>
            <w:r w:rsidRPr="00832C4E">
              <w:rPr>
                <w:rFonts w:eastAsia="Calibri"/>
                <w:color w:val="000000"/>
                <w:sz w:val="18"/>
                <w:szCs w:val="18"/>
              </w:rPr>
              <w:t>Bostelmann</w:t>
            </w:r>
            <w:proofErr w:type="spellEnd"/>
            <w:r w:rsidRPr="00832C4E">
              <w:rPr>
                <w:rFonts w:eastAsia="Calibri"/>
                <w:color w:val="000000"/>
                <w:sz w:val="18"/>
                <w:szCs w:val="18"/>
              </w:rPr>
              <w:t>, No. 21-cv-00512, 2021 WL 4592659 (W.D. Wis. Oct. 6, 2021)</w:t>
            </w:r>
          </w:p>
        </w:tc>
        <w:tc>
          <w:tcPr>
            <w:tcW w:w="4045" w:type="dxa"/>
            <w:tcBorders>
              <w:top w:val="dotted" w:sz="4" w:space="0" w:color="auto"/>
              <w:left w:val="nil"/>
              <w:bottom w:val="single" w:sz="4" w:space="0" w:color="auto"/>
              <w:right w:val="single" w:sz="4" w:space="0" w:color="auto"/>
            </w:tcBorders>
            <w:shd w:val="clear" w:color="auto" w:fill="auto"/>
            <w:hideMark/>
          </w:tcPr>
          <w:p w14:paraId="4E316431" w14:textId="77777777" w:rsidR="0066410C" w:rsidRPr="00832C4E" w:rsidRDefault="0066410C" w:rsidP="00F8649F">
            <w:pPr>
              <w:rPr>
                <w:rFonts w:eastAsia="Calibri"/>
                <w:color w:val="000000"/>
                <w:sz w:val="18"/>
                <w:szCs w:val="18"/>
              </w:rPr>
            </w:pPr>
            <w:r w:rsidRPr="00832C4E">
              <w:rPr>
                <w:rFonts w:eastAsia="Calibri"/>
                <w:color w:val="000000"/>
                <w:sz w:val="18"/>
                <w:szCs w:val="18"/>
              </w:rPr>
              <w:t xml:space="preserve">Lisa Hunter, Jacob Zabel, Jennifer Oh, John Persa, Geraldine Schertz, and Kathleen </w:t>
            </w:r>
            <w:proofErr w:type="spellStart"/>
            <w:r w:rsidRPr="00832C4E">
              <w:rPr>
                <w:rFonts w:eastAsia="Calibri"/>
                <w:color w:val="000000"/>
                <w:sz w:val="18"/>
                <w:szCs w:val="18"/>
              </w:rPr>
              <w:t>Qualheim</w:t>
            </w:r>
            <w:proofErr w:type="spellEnd"/>
          </w:p>
        </w:tc>
      </w:tr>
    </w:tbl>
    <w:p w14:paraId="689073EC" w14:textId="77777777" w:rsidR="0066410C" w:rsidRPr="00802497" w:rsidRDefault="0066410C" w:rsidP="0066410C"/>
    <w:p w14:paraId="38778B6B" w14:textId="77777777" w:rsidR="00F57B06" w:rsidRDefault="00F57B06"/>
    <w:sectPr w:rsidR="00F57B0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2" w:author="Jonathan Cervas" w:date="2024-06-10T10:47:00Z" w:initials="JC">
    <w:p w14:paraId="5DE0C8C0" w14:textId="77777777" w:rsidR="0066410C" w:rsidRDefault="0066410C" w:rsidP="0066410C">
      <w:r>
        <w:rPr>
          <w:rStyle w:val="CommentReference"/>
        </w:rPr>
        <w:annotationRef/>
      </w:r>
      <w:r>
        <w:rPr>
          <w:sz w:val="20"/>
          <w:szCs w:val="20"/>
        </w:rPr>
        <w:t>No additional acknowledgments</w:t>
      </w:r>
    </w:p>
  </w:comment>
  <w:comment w:id="53" w:author="Marie-therese Witte" w:date="2024-10-23T04:51:00Z" w:initials="MW">
    <w:p w14:paraId="2C68A623" w14:textId="77777777" w:rsidR="00E66204" w:rsidRDefault="004B4A15" w:rsidP="00E66204">
      <w:r>
        <w:rPr>
          <w:rStyle w:val="CommentReference"/>
        </w:rPr>
        <w:annotationRef/>
      </w:r>
      <w:r w:rsidR="00E66204">
        <w:rPr>
          <w:sz w:val="20"/>
          <w:szCs w:val="20"/>
        </w:rPr>
        <w:t xml:space="preserve">We added some bio information for each author.  Would you like to keep it and/or add on to any of them?  </w:t>
      </w:r>
      <w:r w:rsidR="00E66204">
        <w:rPr>
          <w:sz w:val="20"/>
          <w:szCs w:val="20"/>
        </w:rPr>
        <w:cr/>
      </w:r>
      <w:r w:rsidR="00E66204">
        <w:rPr>
          <w:sz w:val="20"/>
          <w:szCs w:val="20"/>
        </w:rPr>
        <w:cr/>
        <w:t>You can add any information right into the document.</w:t>
      </w:r>
    </w:p>
  </w:comment>
  <w:comment w:id="62" w:author="Witte, Marie Therese" w:date="2024-03-31T09:59:00Z" w:initials="MW">
    <w:p w14:paraId="13824844" w14:textId="01BD896A" w:rsidR="0066410C" w:rsidRDefault="0066410C" w:rsidP="0066410C">
      <w:r>
        <w:rPr>
          <w:rStyle w:val="CommentReference"/>
        </w:rPr>
        <w:annotationRef/>
      </w:r>
      <w:r>
        <w:rPr>
          <w:b/>
          <w:bCs/>
          <w:sz w:val="20"/>
          <w:szCs w:val="20"/>
        </w:rPr>
        <w:t>FN008: Footnote adjustments.</w:t>
      </w:r>
      <w:r>
        <w:rPr>
          <w:sz w:val="20"/>
          <w:szCs w:val="20"/>
        </w:rPr>
        <w:cr/>
      </w:r>
      <w:r>
        <w:rPr>
          <w:sz w:val="20"/>
          <w:szCs w:val="20"/>
        </w:rPr>
        <w:cr/>
      </w:r>
      <w:r>
        <w:rPr>
          <w:b/>
          <w:bCs/>
          <w:sz w:val="20"/>
          <w:szCs w:val="20"/>
        </w:rPr>
        <w:cr/>
        <w:t>1. Suggested removal of New Mexico case</w:t>
      </w:r>
      <w:r>
        <w:rPr>
          <w:sz w:val="20"/>
          <w:szCs w:val="20"/>
        </w:rPr>
        <w:cr/>
        <w:t xml:space="preserve">The Republican Party of NM case appears to focus on voter qualifications for absentee voting rather than gerrymandering.  To that end, we would suggest removing it from this list of examples along with all subsequent citations to it. </w:t>
      </w:r>
      <w:r>
        <w:rPr>
          <w:sz w:val="20"/>
          <w:szCs w:val="20"/>
        </w:rPr>
        <w:cr/>
      </w:r>
      <w:r>
        <w:rPr>
          <w:sz w:val="20"/>
          <w:szCs w:val="20"/>
        </w:rPr>
        <w:cr/>
        <w:t>If we have misinterpreted this case, and you wish to keep the case, please let us know.</w:t>
      </w:r>
      <w:r>
        <w:rPr>
          <w:sz w:val="20"/>
          <w:szCs w:val="20"/>
        </w:rPr>
        <w:cr/>
      </w:r>
      <w:r>
        <w:rPr>
          <w:sz w:val="20"/>
          <w:szCs w:val="20"/>
        </w:rPr>
        <w:cr/>
      </w:r>
      <w:r>
        <w:rPr>
          <w:b/>
          <w:bCs/>
          <w:sz w:val="20"/>
          <w:szCs w:val="20"/>
        </w:rPr>
        <w:t>2. Case consolidation information</w:t>
      </w:r>
      <w:r>
        <w:rPr>
          <w:sz w:val="20"/>
          <w:szCs w:val="20"/>
        </w:rPr>
        <w:t>.</w:t>
      </w:r>
      <w:r>
        <w:rPr>
          <w:sz w:val="20"/>
          <w:szCs w:val="20"/>
        </w:rPr>
        <w:cr/>
        <w:t xml:space="preserve">Because consolidation information is not required for case citations, we removed this information. </w:t>
      </w:r>
      <w:r>
        <w:rPr>
          <w:sz w:val="20"/>
          <w:szCs w:val="20"/>
        </w:rPr>
        <w:cr/>
        <w:t>Should you wish to keep the case consolidation, we can easily add it back in using explanatory parenthetical references.</w:t>
      </w:r>
      <w:r>
        <w:rPr>
          <w:sz w:val="20"/>
          <w:szCs w:val="20"/>
        </w:rPr>
        <w:cr/>
      </w:r>
      <w:r>
        <w:rPr>
          <w:sz w:val="20"/>
          <w:szCs w:val="20"/>
        </w:rPr>
        <w:cr/>
      </w:r>
      <w:r>
        <w:rPr>
          <w:i/>
          <w:iCs/>
          <w:sz w:val="20"/>
          <w:szCs w:val="20"/>
        </w:rPr>
        <w:t>If you accept these changes, please delete this comment.  Otherwise, please reply to the comment with your preferences.</w:t>
      </w:r>
    </w:p>
  </w:comment>
  <w:comment w:id="63" w:author="Kawa, Justine" w:date="2024-05-12T22:40:00Z" w:initials="JK">
    <w:p w14:paraId="081B1C5E" w14:textId="77777777" w:rsidR="0066410C" w:rsidRDefault="0066410C" w:rsidP="0066410C">
      <w:r>
        <w:rPr>
          <w:rStyle w:val="CommentReference"/>
        </w:rPr>
        <w:annotationRef/>
      </w:r>
      <w:r>
        <w:rPr>
          <w:color w:val="000000"/>
          <w:sz w:val="20"/>
          <w:szCs w:val="20"/>
        </w:rPr>
        <w:t xml:space="preserve">1.  The case listed here now is the case discussing voter qualifications for absentee voting.  The case Rep. Party of NM v. Oliver, No. D-506-CV-202200041 dated 10/6/2023 is the final opinion of the district court (later affirmed by the NM State Supreme Court) in regards to a partisan gerrymandering claim. </w:t>
      </w:r>
    </w:p>
    <w:p w14:paraId="131BF674" w14:textId="77777777" w:rsidR="0066410C" w:rsidRDefault="0066410C" w:rsidP="0066410C"/>
    <w:p w14:paraId="32CA6B60" w14:textId="77777777" w:rsidR="0066410C" w:rsidRDefault="0066410C" w:rsidP="0066410C">
      <w:r>
        <w:rPr>
          <w:color w:val="000000"/>
          <w:sz w:val="20"/>
          <w:szCs w:val="20"/>
        </w:rPr>
        <w:t>2. Personally, I think it’s helpful to the reader to include this information.  If they are trying to look up cases, it’s helpful to have the additional consolidated case names, since it can get confusing quickly.</w:t>
      </w:r>
    </w:p>
  </w:comment>
  <w:comment w:id="64" w:author="Jonathan Cervas" w:date="2024-06-05T10:39:00Z" w:initials="JC">
    <w:p w14:paraId="1A86144C" w14:textId="77777777" w:rsidR="0066410C" w:rsidRDefault="0066410C" w:rsidP="0066410C">
      <w:r>
        <w:rPr>
          <w:rStyle w:val="CommentReference"/>
        </w:rPr>
        <w:annotationRef/>
      </w:r>
      <w:r>
        <w:rPr>
          <w:sz w:val="20"/>
          <w:szCs w:val="20"/>
        </w:rPr>
        <w:t>I was an amici in the NM Supreme Court case regarding partisan gerrymandering.</w:t>
      </w:r>
    </w:p>
  </w:comment>
  <w:comment w:id="65" w:author="Jonathan Cervas" w:date="2024-06-06T21:54:00Z" w:initials="JC">
    <w:p w14:paraId="24C579F5" w14:textId="77777777" w:rsidR="0066410C" w:rsidRDefault="0066410C" w:rsidP="0066410C">
      <w:r>
        <w:rPr>
          <w:rStyle w:val="CommentReference"/>
        </w:rPr>
        <w:annotationRef/>
      </w:r>
      <w:r>
        <w:rPr>
          <w:sz w:val="20"/>
          <w:szCs w:val="20"/>
        </w:rPr>
        <w:t>I think the docket or case number is (The Honorable Fred Van Soelen, District</w:t>
      </w:r>
    </w:p>
    <w:p w14:paraId="46E47762" w14:textId="77777777" w:rsidR="0066410C" w:rsidRDefault="0066410C" w:rsidP="0066410C">
      <w:r>
        <w:rPr>
          <w:sz w:val="20"/>
          <w:szCs w:val="20"/>
        </w:rPr>
        <w:t>Court Judge)</w:t>
      </w:r>
    </w:p>
  </w:comment>
  <w:comment w:id="66" w:author="Marie-therese Witte" w:date="2024-10-29T06:57:00Z" w:initials="MtW">
    <w:p w14:paraId="12A5C885" w14:textId="77777777" w:rsidR="001D1DBF" w:rsidRDefault="00AA2F4D" w:rsidP="001D1DBF">
      <w:r>
        <w:rPr>
          <w:rStyle w:val="CommentReference"/>
        </w:rPr>
        <w:annotationRef/>
      </w:r>
      <w:r w:rsidR="001D1DBF">
        <w:rPr>
          <w:sz w:val="20"/>
          <w:szCs w:val="20"/>
        </w:rPr>
        <w:t>1. We found the District Court Order for the NM Supreme court case, which discusses redistricting/gerrymandering, and changed citation thereto.</w:t>
      </w:r>
      <w:r w:rsidR="001D1DBF">
        <w:rPr>
          <w:sz w:val="20"/>
          <w:szCs w:val="20"/>
        </w:rPr>
        <w:cr/>
      </w:r>
      <w:r w:rsidR="001D1DBF">
        <w:rPr>
          <w:sz w:val="20"/>
          <w:szCs w:val="20"/>
        </w:rPr>
        <w:cr/>
        <w:t>2. After further consideration, we think that including case consolidation information would actually increase the confusion.  Readers will be able to access the extra cases when they follow the citation to the case opinions.</w:t>
      </w:r>
    </w:p>
  </w:comment>
  <w:comment w:id="81" w:author="Witte, Marie Therese" w:date="2024-03-31T10:57:00Z" w:initials="MW">
    <w:p w14:paraId="5A7D1DD3" w14:textId="69BD2B72" w:rsidR="0066410C" w:rsidRDefault="0066410C" w:rsidP="0066410C">
      <w:r>
        <w:rPr>
          <w:rStyle w:val="CommentReference"/>
        </w:rPr>
        <w:annotationRef/>
      </w:r>
      <w:r>
        <w:rPr>
          <w:b/>
          <w:bCs/>
          <w:color w:val="000000"/>
          <w:sz w:val="20"/>
          <w:szCs w:val="20"/>
        </w:rPr>
        <w:t>FN009: Citation added</w:t>
      </w:r>
      <w:r>
        <w:rPr>
          <w:color w:val="000000"/>
          <w:sz w:val="20"/>
          <w:szCs w:val="20"/>
        </w:rPr>
        <w:t xml:space="preserve">. </w:t>
      </w:r>
    </w:p>
    <w:p w14:paraId="0CEE0D09" w14:textId="77777777" w:rsidR="0066410C" w:rsidRDefault="0066410C" w:rsidP="0066410C">
      <w:r>
        <w:rPr>
          <w:color w:val="000000"/>
          <w:sz w:val="20"/>
          <w:szCs w:val="20"/>
        </w:rPr>
        <w:t xml:space="preserve">We added a citation to the </w:t>
      </w:r>
      <w:r>
        <w:rPr>
          <w:i/>
          <w:iCs/>
          <w:color w:val="000000"/>
          <w:sz w:val="20"/>
          <w:szCs w:val="20"/>
        </w:rPr>
        <w:t xml:space="preserve">Davis </w:t>
      </w:r>
      <w:r>
        <w:rPr>
          <w:color w:val="000000"/>
          <w:sz w:val="20"/>
          <w:szCs w:val="20"/>
        </w:rPr>
        <w:t xml:space="preserve">opinion directing the reader where the court discusses justiciability. </w:t>
      </w:r>
    </w:p>
    <w:p w14:paraId="2376BC88" w14:textId="77777777" w:rsidR="0066410C" w:rsidRDefault="0066410C" w:rsidP="0066410C"/>
    <w:p w14:paraId="1D2B71F8" w14:textId="77777777" w:rsidR="0066410C" w:rsidRDefault="0066410C" w:rsidP="0066410C">
      <w:r>
        <w:rPr>
          <w:i/>
          <w:iCs/>
          <w:sz w:val="20"/>
          <w:szCs w:val="20"/>
        </w:rPr>
        <w:t>If you accept these changes, please delete this comment.  Otherwise, please reply to the comment with your preferences.</w:t>
      </w:r>
    </w:p>
  </w:comment>
  <w:comment w:id="82" w:author="Jonathan Cervas" w:date="2024-06-05T16:42:00Z" w:initials="JC">
    <w:p w14:paraId="26BFF24A" w14:textId="77777777" w:rsidR="0066410C" w:rsidRDefault="0066410C" w:rsidP="0066410C">
      <w:r>
        <w:rPr>
          <w:rStyle w:val="CommentReference"/>
        </w:rPr>
        <w:annotationRef/>
      </w:r>
      <w:r>
        <w:rPr>
          <w:sz w:val="20"/>
          <w:szCs w:val="20"/>
        </w:rPr>
        <w:t xml:space="preserve">Is this case usually referred to as </w:t>
      </w:r>
      <w:r>
        <w:rPr>
          <w:i/>
          <w:iCs/>
          <w:sz w:val="20"/>
          <w:szCs w:val="20"/>
        </w:rPr>
        <w:t>Bandemer</w:t>
      </w:r>
      <w:r>
        <w:rPr>
          <w:sz w:val="20"/>
          <w:szCs w:val="20"/>
        </w:rPr>
        <w:t xml:space="preserve"> instead of </w:t>
      </w:r>
      <w:r>
        <w:rPr>
          <w:i/>
          <w:iCs/>
          <w:sz w:val="20"/>
          <w:szCs w:val="20"/>
        </w:rPr>
        <w:t>Davis</w:t>
      </w:r>
      <w:r>
        <w:rPr>
          <w:sz w:val="20"/>
          <w:szCs w:val="20"/>
        </w:rPr>
        <w:t>?</w:t>
      </w:r>
    </w:p>
  </w:comment>
  <w:comment w:id="83" w:author="Marie-therese Witte" w:date="2024-10-23T20:01:00Z" w:initials="MW">
    <w:p w14:paraId="4E946B27" w14:textId="77777777" w:rsidR="00465C5A" w:rsidRDefault="00465C5A" w:rsidP="00465C5A">
      <w:r>
        <w:rPr>
          <w:rStyle w:val="CommentReference"/>
        </w:rPr>
        <w:annotationRef/>
      </w:r>
      <w:r>
        <w:rPr>
          <w:color w:val="000000"/>
          <w:sz w:val="20"/>
          <w:szCs w:val="20"/>
        </w:rPr>
        <w:t xml:space="preserve">We have seen it as both.  </w:t>
      </w:r>
    </w:p>
    <w:p w14:paraId="2EDF9E0C" w14:textId="77777777" w:rsidR="00465C5A" w:rsidRDefault="00465C5A" w:rsidP="00465C5A"/>
    <w:p w14:paraId="16CDAAD7" w14:textId="77777777" w:rsidR="00465C5A" w:rsidRDefault="00465C5A" w:rsidP="00465C5A">
      <w:r>
        <w:rPr>
          <w:color w:val="000000"/>
          <w:sz w:val="20"/>
          <w:szCs w:val="20"/>
        </w:rPr>
        <w:t xml:space="preserve">Changed to </w:t>
      </w:r>
      <w:r>
        <w:rPr>
          <w:i/>
          <w:iCs/>
          <w:color w:val="000000"/>
          <w:sz w:val="20"/>
          <w:szCs w:val="20"/>
        </w:rPr>
        <w:t>Bandemer</w:t>
      </w:r>
      <w:r>
        <w:rPr>
          <w:color w:val="000000"/>
          <w:sz w:val="20"/>
          <w:szCs w:val="20"/>
        </w:rPr>
        <w:t>.</w:t>
      </w:r>
    </w:p>
  </w:comment>
  <w:comment w:id="94" w:author="Witte, Marie Therese" w:date="2024-03-31T11:06:00Z" w:initials="MW">
    <w:p w14:paraId="09392557" w14:textId="77777777" w:rsidR="0066410C" w:rsidRDefault="0066410C" w:rsidP="0066410C">
      <w:r>
        <w:rPr>
          <w:rStyle w:val="CommentReference"/>
        </w:rPr>
        <w:annotationRef/>
      </w:r>
      <w:r>
        <w:rPr>
          <w:b/>
          <w:bCs/>
          <w:sz w:val="20"/>
          <w:szCs w:val="20"/>
        </w:rPr>
        <w:t>FN011:  Footnote added</w:t>
      </w:r>
      <w:r>
        <w:rPr>
          <w:sz w:val="20"/>
          <w:szCs w:val="20"/>
        </w:rPr>
        <w:t xml:space="preserve">, </w:t>
      </w:r>
      <w:r>
        <w:rPr>
          <w:sz w:val="20"/>
          <w:szCs w:val="20"/>
        </w:rPr>
        <w:cr/>
        <w:t>We added a footnote comparing two opinions in which the Justices articulate the different metrics.</w:t>
      </w:r>
      <w:r>
        <w:rPr>
          <w:sz w:val="20"/>
          <w:szCs w:val="20"/>
        </w:rPr>
        <w:cr/>
      </w:r>
      <w:r>
        <w:rPr>
          <w:sz w:val="20"/>
          <w:szCs w:val="20"/>
        </w:rPr>
        <w:cr/>
      </w:r>
      <w:r>
        <w:rPr>
          <w:i/>
          <w:iCs/>
          <w:sz w:val="20"/>
          <w:szCs w:val="20"/>
        </w:rPr>
        <w:t>If you accept these changes, please delete this comment.  Otherwise, please reply to the comment with your preferences.</w:t>
      </w:r>
    </w:p>
  </w:comment>
  <w:comment w:id="95" w:author="Kawa, Justine" w:date="2024-05-12T23:10:00Z" w:initials="JK">
    <w:p w14:paraId="705A34E6" w14:textId="77777777" w:rsidR="0066410C" w:rsidRDefault="0066410C" w:rsidP="0066410C">
      <w:r>
        <w:rPr>
          <w:rStyle w:val="CommentReference"/>
        </w:rPr>
        <w:annotationRef/>
      </w:r>
      <w:r>
        <w:rPr>
          <w:color w:val="000000"/>
          <w:sz w:val="20"/>
          <w:szCs w:val="20"/>
        </w:rPr>
        <w:t>I think the second cite should add 165-66, in addition to 161-62.</w:t>
      </w:r>
    </w:p>
  </w:comment>
  <w:comment w:id="104" w:author="Kawa, Justine" w:date="2024-05-12T23:30:00Z" w:initials="JK">
    <w:p w14:paraId="4FAC4188" w14:textId="55788403" w:rsidR="0066410C" w:rsidRDefault="0066410C" w:rsidP="0066410C">
      <w:r>
        <w:rPr>
          <w:rStyle w:val="CommentReference"/>
        </w:rPr>
        <w:annotationRef/>
      </w:r>
      <w:r>
        <w:rPr>
          <w:color w:val="000000"/>
          <w:sz w:val="20"/>
          <w:szCs w:val="20"/>
        </w:rPr>
        <w:t xml:space="preserve">Add citation </w:t>
      </w:r>
      <w:r>
        <w:rPr>
          <w:i/>
          <w:iCs/>
          <w:color w:val="000000"/>
          <w:sz w:val="20"/>
          <w:szCs w:val="20"/>
        </w:rPr>
        <w:t>See infra</w:t>
      </w:r>
      <w:r>
        <w:rPr>
          <w:color w:val="000000"/>
          <w:sz w:val="20"/>
          <w:szCs w:val="20"/>
        </w:rPr>
        <w:t xml:space="preserve"> Table 4 for consistency with above paragraphs</w:t>
      </w:r>
    </w:p>
  </w:comment>
  <w:comment w:id="111" w:author="Kawa, Justine" w:date="2024-05-12T23:29:00Z" w:initials="JK">
    <w:p w14:paraId="1F62EC56" w14:textId="77777777" w:rsidR="0066410C" w:rsidRDefault="0066410C" w:rsidP="0066410C">
      <w:r>
        <w:rPr>
          <w:rStyle w:val="CommentReference"/>
        </w:rPr>
        <w:annotationRef/>
      </w:r>
      <w:r>
        <w:rPr>
          <w:color w:val="000000"/>
          <w:sz w:val="20"/>
          <w:szCs w:val="20"/>
        </w:rPr>
        <w:t>If we are going to list what’s in the table, I think the several sentences that follow should also be in the list? I.e. all info in the table should just be part of the numbered list here</w:t>
      </w:r>
    </w:p>
  </w:comment>
  <w:comment w:id="112" w:author="Marie-therese Witte" w:date="2024-10-29T07:07:00Z" w:initials="MtW">
    <w:p w14:paraId="3411C2E8" w14:textId="77777777" w:rsidR="00E01A50" w:rsidRDefault="00E01A50" w:rsidP="00E01A50">
      <w:r>
        <w:rPr>
          <w:rStyle w:val="CommentReference"/>
        </w:rPr>
        <w:annotationRef/>
      </w:r>
      <w:r>
        <w:rPr>
          <w:color w:val="000000"/>
          <w:sz w:val="20"/>
          <w:szCs w:val="20"/>
        </w:rPr>
        <w:t>How does this list look?</w:t>
      </w:r>
    </w:p>
  </w:comment>
  <w:comment w:id="235" w:author="Witte, Marie Therese" w:date="2024-03-31T17:12:00Z" w:initials="MW">
    <w:p w14:paraId="019C2324" w14:textId="2B7A8E72" w:rsidR="0066410C" w:rsidRDefault="0066410C" w:rsidP="0066410C">
      <w:r>
        <w:rPr>
          <w:rStyle w:val="CommentReference"/>
        </w:rPr>
        <w:annotationRef/>
      </w:r>
      <w:r>
        <w:rPr>
          <w:b/>
          <w:bCs/>
          <w:sz w:val="20"/>
          <w:szCs w:val="20"/>
        </w:rPr>
        <w:t xml:space="preserve">FN032: </w:t>
      </w:r>
      <w:r>
        <w:rPr>
          <w:sz w:val="20"/>
          <w:szCs w:val="20"/>
        </w:rPr>
        <w:cr/>
      </w:r>
      <w:r>
        <w:rPr>
          <w:sz w:val="20"/>
          <w:szCs w:val="20"/>
        </w:rPr>
        <w:cr/>
      </w:r>
      <w:r>
        <w:rPr>
          <w:b/>
          <w:bCs/>
          <w:sz w:val="20"/>
          <w:szCs w:val="20"/>
        </w:rPr>
        <w:t>1. Text updated</w:t>
      </w:r>
      <w:r>
        <w:rPr>
          <w:sz w:val="20"/>
          <w:szCs w:val="20"/>
        </w:rPr>
        <w:t xml:space="preserve">. </w:t>
      </w:r>
      <w:r>
        <w:rPr>
          <w:sz w:val="20"/>
          <w:szCs w:val="20"/>
        </w:rPr>
        <w:cr/>
        <w:t xml:space="preserve">We updated the sentence (highlighted in pink) to reflect the most recent Court of Appeals decision, which states that the maps need to be redrawn. </w:t>
      </w:r>
      <w:r>
        <w:rPr>
          <w:sz w:val="20"/>
          <w:szCs w:val="20"/>
        </w:rPr>
        <w:cr/>
      </w:r>
      <w:r>
        <w:rPr>
          <w:sz w:val="20"/>
          <w:szCs w:val="20"/>
        </w:rPr>
        <w:cr/>
        <w:t xml:space="preserve">2. </w:t>
      </w:r>
      <w:r>
        <w:rPr>
          <w:b/>
          <w:bCs/>
          <w:sz w:val="20"/>
          <w:szCs w:val="20"/>
        </w:rPr>
        <w:t>Source added</w:t>
      </w:r>
      <w:r>
        <w:rPr>
          <w:sz w:val="20"/>
          <w:szCs w:val="20"/>
        </w:rPr>
        <w:t>.</w:t>
      </w:r>
      <w:r>
        <w:rPr>
          <w:sz w:val="20"/>
          <w:szCs w:val="20"/>
        </w:rPr>
        <w:cr/>
        <w:t>We added the most recent Court of Appeals decision, which discusses NY’s requirements for redistricting maps and that there was a super majority.</w:t>
      </w:r>
      <w:r>
        <w:rPr>
          <w:sz w:val="20"/>
          <w:szCs w:val="20"/>
        </w:rPr>
        <w:cr/>
      </w:r>
      <w:r>
        <w:rPr>
          <w:sz w:val="20"/>
          <w:szCs w:val="20"/>
        </w:rPr>
        <w:cr/>
      </w:r>
      <w:r>
        <w:rPr>
          <w:i/>
          <w:iCs/>
          <w:sz w:val="20"/>
          <w:szCs w:val="20"/>
        </w:rPr>
        <w:t>If you accept these changes, please delete this comment.  Otherwise, please reply to the comment with your preferences.</w:t>
      </w:r>
    </w:p>
  </w:comment>
  <w:comment w:id="236" w:author="Kawa, Justine" w:date="2024-05-12T23:39:00Z" w:initials="JK">
    <w:p w14:paraId="5DFCBDB8" w14:textId="77777777" w:rsidR="0066410C" w:rsidRDefault="0066410C" w:rsidP="0066410C">
      <w:r>
        <w:rPr>
          <w:rStyle w:val="CommentReference"/>
        </w:rPr>
        <w:annotationRef/>
      </w:r>
      <w:r>
        <w:rPr>
          <w:color w:val="000000"/>
          <w:sz w:val="20"/>
          <w:szCs w:val="20"/>
        </w:rPr>
        <w:t>I’m not sure the yellow or pink highlights are necessary here.  If we’re talking about why NY is listed as DEM, then there should be a citation that discusses the legislature approval process of the commission maps, and that Dems controlled both chambers at that time.</w:t>
      </w:r>
    </w:p>
  </w:comment>
  <w:comment w:id="237" w:author="Marie-therese Witte" w:date="2024-10-29T07:11:00Z" w:initials="MtW">
    <w:p w14:paraId="56C795BC" w14:textId="77777777" w:rsidR="00FA1255" w:rsidRDefault="008E2A91" w:rsidP="00FA1255">
      <w:r>
        <w:rPr>
          <w:rStyle w:val="CommentReference"/>
        </w:rPr>
        <w:annotationRef/>
      </w:r>
      <w:r w:rsidR="00FA1255">
        <w:rPr>
          <w:sz w:val="20"/>
          <w:szCs w:val="20"/>
        </w:rPr>
        <w:t>The Court of Appeals decision discusses the history of the process and how the IRC (Independent Redistricting Commission) and states that the “Democrats captured a supermajority of both tge state senate and the state assembly” at 1023.</w:t>
      </w:r>
      <w:r w:rsidR="00FA1255">
        <w:rPr>
          <w:sz w:val="20"/>
          <w:szCs w:val="20"/>
        </w:rPr>
        <w:cr/>
      </w:r>
      <w:r w:rsidR="00FA1255">
        <w:rPr>
          <w:sz w:val="20"/>
          <w:szCs w:val="20"/>
        </w:rPr>
        <w:cr/>
        <w:t xml:space="preserve">We added a citation to the NY constitution, which the majority opinion cites at 1008, which explains the legislation process more.  </w:t>
      </w:r>
      <w:r w:rsidR="00FA1255">
        <w:rPr>
          <w:sz w:val="20"/>
          <w:szCs w:val="20"/>
        </w:rPr>
        <w:cr/>
      </w:r>
      <w:r w:rsidR="00FA1255">
        <w:rPr>
          <w:sz w:val="20"/>
          <w:szCs w:val="20"/>
        </w:rPr>
        <w:cr/>
        <w:t xml:space="preserve">We flushed out the accompanying text explaining the newest court ruling and how it reinforces the one-party control over the redistricting process.  Please feel free to reword if you think it should be clearer. </w:t>
      </w:r>
    </w:p>
  </w:comment>
  <w:comment w:id="275" w:author="Witte, Marie Therese" w:date="2024-03-31T18:59:00Z" w:initials="MW">
    <w:p w14:paraId="620AF2DA" w14:textId="2FEEEA65" w:rsidR="0066410C" w:rsidRDefault="0066410C" w:rsidP="0066410C">
      <w:r>
        <w:rPr>
          <w:rStyle w:val="CommentReference"/>
        </w:rPr>
        <w:annotationRef/>
      </w:r>
      <w:r>
        <w:rPr>
          <w:b/>
          <w:bCs/>
          <w:sz w:val="20"/>
          <w:szCs w:val="20"/>
        </w:rPr>
        <w:t>FN034: Footnote adjustments</w:t>
      </w:r>
      <w:r>
        <w:rPr>
          <w:sz w:val="20"/>
          <w:szCs w:val="20"/>
        </w:rPr>
        <w:t xml:space="preserve">. </w:t>
      </w:r>
      <w:r>
        <w:rPr>
          <w:sz w:val="20"/>
          <w:szCs w:val="20"/>
        </w:rPr>
        <w:cr/>
      </w:r>
      <w:r>
        <w:rPr>
          <w:sz w:val="20"/>
          <w:szCs w:val="20"/>
        </w:rPr>
        <w:cr/>
        <w:t xml:space="preserve">1. </w:t>
      </w:r>
      <w:r>
        <w:rPr>
          <w:b/>
          <w:bCs/>
          <w:sz w:val="20"/>
          <w:szCs w:val="20"/>
        </w:rPr>
        <w:t>Footnote text additions</w:t>
      </w:r>
      <w:r>
        <w:rPr>
          <w:sz w:val="20"/>
          <w:szCs w:val="20"/>
        </w:rPr>
        <w:t xml:space="preserve">. </w:t>
      </w:r>
      <w:r>
        <w:rPr>
          <w:sz w:val="20"/>
          <w:szCs w:val="20"/>
        </w:rPr>
        <w:cr/>
        <w:t>We flushed out the first sentence, which originally read</w:t>
      </w:r>
      <w:r>
        <w:rPr>
          <w:i/>
          <w:iCs/>
          <w:sz w:val="20"/>
          <w:szCs w:val="20"/>
        </w:rPr>
        <w:t xml:space="preserve"> Map to be used in 2022 only </w:t>
      </w:r>
      <w:r>
        <w:rPr>
          <w:sz w:val="20"/>
          <w:szCs w:val="20"/>
        </w:rPr>
        <w:t>so that it flows.</w:t>
      </w:r>
      <w:r>
        <w:rPr>
          <w:sz w:val="20"/>
          <w:szCs w:val="20"/>
        </w:rPr>
        <w:cr/>
      </w:r>
      <w:r>
        <w:rPr>
          <w:sz w:val="20"/>
          <w:szCs w:val="20"/>
        </w:rPr>
        <w:cr/>
        <w:t xml:space="preserve">2. </w:t>
      </w:r>
      <w:r>
        <w:rPr>
          <w:b/>
          <w:bCs/>
          <w:sz w:val="20"/>
          <w:szCs w:val="20"/>
        </w:rPr>
        <w:t>Source added</w:t>
      </w:r>
      <w:r>
        <w:rPr>
          <w:sz w:val="20"/>
          <w:szCs w:val="20"/>
        </w:rPr>
        <w:t xml:space="preserve">. </w:t>
      </w:r>
      <w:r>
        <w:rPr>
          <w:sz w:val="20"/>
          <w:szCs w:val="20"/>
        </w:rPr>
        <w:cr/>
        <w:t>We added the Montellaro source, which illustrates that the map was only used for the 2022 election.</w:t>
      </w:r>
      <w:r>
        <w:rPr>
          <w:sz w:val="20"/>
          <w:szCs w:val="20"/>
        </w:rPr>
        <w:cr/>
      </w:r>
      <w:r>
        <w:rPr>
          <w:sz w:val="20"/>
          <w:szCs w:val="20"/>
        </w:rPr>
        <w:cr/>
        <w:t xml:space="preserve">3. </w:t>
      </w:r>
      <w:r>
        <w:rPr>
          <w:b/>
          <w:bCs/>
          <w:sz w:val="20"/>
          <w:szCs w:val="20"/>
        </w:rPr>
        <w:t>Suggested removal of footnote text</w:t>
      </w:r>
      <w:r>
        <w:rPr>
          <w:sz w:val="20"/>
          <w:szCs w:val="20"/>
        </w:rPr>
        <w:t xml:space="preserve">. </w:t>
      </w:r>
      <w:r>
        <w:rPr>
          <w:sz w:val="20"/>
          <w:szCs w:val="20"/>
        </w:rPr>
        <w:cr/>
        <w:t xml:space="preserve">In light of Moore v. Harper in 2023, we suggest removing the text in pink </w:t>
      </w:r>
      <w:r>
        <w:rPr>
          <w:i/>
          <w:iCs/>
          <w:sz w:val="20"/>
          <w:szCs w:val="20"/>
        </w:rPr>
        <w:t xml:space="preserve">We included “P” to indicated that litigation is ongoing. </w:t>
      </w:r>
      <w:r>
        <w:rPr>
          <w:sz w:val="20"/>
          <w:szCs w:val="20"/>
        </w:rPr>
        <w:t xml:space="preserve"> </w:t>
      </w:r>
    </w:p>
    <w:p w14:paraId="59137554" w14:textId="77777777" w:rsidR="0066410C" w:rsidRDefault="0066410C" w:rsidP="0066410C"/>
    <w:p w14:paraId="5A88F314" w14:textId="77777777" w:rsidR="0066410C" w:rsidRDefault="0066410C" w:rsidP="0066410C">
      <w:r>
        <w:rPr>
          <w:sz w:val="20"/>
          <w:szCs w:val="20"/>
        </w:rPr>
        <w:t xml:space="preserve">We suggest substituting it with something like this: </w:t>
      </w:r>
      <w:r>
        <w:rPr>
          <w:b/>
          <w:bCs/>
          <w:i/>
          <w:iCs/>
          <w:sz w:val="20"/>
          <w:szCs w:val="20"/>
        </w:rPr>
        <w:t>In 2023, the U.S. Supreme Court held that the Elections Clause of the U.S. Constitution “does not insulate state legislatures from the ordinary exercise of state judicial review.</w:t>
      </w:r>
    </w:p>
    <w:p w14:paraId="52E21EC1" w14:textId="77777777" w:rsidR="0066410C" w:rsidRDefault="0066410C" w:rsidP="0066410C"/>
    <w:p w14:paraId="47C2BFCF" w14:textId="77777777" w:rsidR="0066410C" w:rsidRDefault="0066410C" w:rsidP="0066410C"/>
    <w:p w14:paraId="15453F0B" w14:textId="77777777" w:rsidR="0066410C" w:rsidRDefault="0066410C" w:rsidP="0066410C">
      <w:r>
        <w:rPr>
          <w:i/>
          <w:iCs/>
          <w:sz w:val="20"/>
          <w:szCs w:val="20"/>
        </w:rPr>
        <w:t>Please let us know if you accept these changes and reply to the comment with your preferences, especially for #3.</w:t>
      </w:r>
    </w:p>
  </w:comment>
  <w:comment w:id="276" w:author="Kawa, Justine" w:date="2024-05-16T11:27:00Z" w:initials="JK">
    <w:p w14:paraId="1C90507B" w14:textId="77777777" w:rsidR="0066410C" w:rsidRDefault="0066410C" w:rsidP="0066410C">
      <w:r>
        <w:rPr>
          <w:rStyle w:val="CommentReference"/>
        </w:rPr>
        <w:annotationRef/>
      </w:r>
      <w:r>
        <w:rPr>
          <w:color w:val="000000"/>
          <w:sz w:val="20"/>
          <w:szCs w:val="20"/>
        </w:rPr>
        <w:t>I think we can just remove the pink highlighted sentence and remove P from the table.</w:t>
      </w:r>
    </w:p>
  </w:comment>
  <w:comment w:id="277" w:author="Jonathan Cervas" w:date="2024-06-05T11:32:00Z" w:initials="JC">
    <w:p w14:paraId="676C3D19" w14:textId="77777777" w:rsidR="0066410C" w:rsidRDefault="0066410C" w:rsidP="0066410C">
      <w:r>
        <w:rPr>
          <w:rStyle w:val="CommentReference"/>
        </w:rPr>
        <w:annotationRef/>
      </w:r>
      <w:r>
        <w:rPr>
          <w:sz w:val="20"/>
          <w:szCs w:val="20"/>
        </w:rPr>
        <w:t>These are all complicated by the fact that we are purportedly analyzing things as of Nov 2022, but at times we update particular things to July 2023. It of course is now June 2024, and many of these cases are now decided..</w:t>
      </w:r>
    </w:p>
  </w:comment>
  <w:comment w:id="278" w:author="Marie-therese Witte" w:date="2024-10-29T07:59:00Z" w:initials="MW">
    <w:p w14:paraId="723BBA72" w14:textId="77777777" w:rsidR="00DF00C6" w:rsidRDefault="00DF00C6" w:rsidP="00DF00C6">
      <w:r>
        <w:rPr>
          <w:rStyle w:val="CommentReference"/>
        </w:rPr>
        <w:annotationRef/>
      </w:r>
      <w:r>
        <w:rPr>
          <w:sz w:val="20"/>
          <w:szCs w:val="20"/>
        </w:rPr>
        <w:t>The Pink highlighted sentence on FN035 was removed.</w:t>
      </w:r>
      <w:r>
        <w:rPr>
          <w:sz w:val="20"/>
          <w:szCs w:val="20"/>
        </w:rPr>
        <w:cr/>
      </w:r>
      <w:r>
        <w:rPr>
          <w:sz w:val="20"/>
          <w:szCs w:val="20"/>
        </w:rPr>
        <w:cr/>
        <w:t>We also removed “P” from the table.</w:t>
      </w:r>
    </w:p>
  </w:comment>
  <w:comment w:id="282" w:author="Witte, Marie Therese" w:date="2024-03-31T20:13:00Z" w:initials="MW">
    <w:p w14:paraId="088F981B" w14:textId="5B823F31" w:rsidR="0066410C" w:rsidRDefault="0066410C" w:rsidP="0066410C">
      <w:r>
        <w:rPr>
          <w:rStyle w:val="CommentReference"/>
        </w:rPr>
        <w:annotationRef/>
      </w:r>
      <w:r>
        <w:rPr>
          <w:b/>
          <w:bCs/>
          <w:sz w:val="20"/>
          <w:szCs w:val="20"/>
        </w:rPr>
        <w:t>FN035: Footnote adjustments.</w:t>
      </w:r>
      <w:r>
        <w:rPr>
          <w:sz w:val="20"/>
          <w:szCs w:val="20"/>
        </w:rPr>
        <w:cr/>
      </w:r>
      <w:r>
        <w:rPr>
          <w:sz w:val="20"/>
          <w:szCs w:val="20"/>
        </w:rPr>
        <w:cr/>
        <w:t xml:space="preserve">1. </w:t>
      </w:r>
      <w:r>
        <w:rPr>
          <w:b/>
          <w:bCs/>
          <w:sz w:val="20"/>
          <w:szCs w:val="20"/>
        </w:rPr>
        <w:t>Citations added</w:t>
      </w:r>
      <w:r>
        <w:rPr>
          <w:sz w:val="20"/>
          <w:szCs w:val="20"/>
        </w:rPr>
        <w:t xml:space="preserve">. </w:t>
      </w:r>
      <w:r>
        <w:rPr>
          <w:sz w:val="20"/>
          <w:szCs w:val="20"/>
        </w:rPr>
        <w:cr/>
        <w:t xml:space="preserve">We added citations to the Ohio Constitution and Ballotpedia to support the claims about how maps were to be drawn. </w:t>
      </w:r>
      <w:r>
        <w:rPr>
          <w:sz w:val="20"/>
          <w:szCs w:val="20"/>
        </w:rPr>
        <w:cr/>
      </w:r>
      <w:r>
        <w:rPr>
          <w:sz w:val="20"/>
          <w:szCs w:val="20"/>
        </w:rPr>
        <w:cr/>
        <w:t xml:space="preserve">2. </w:t>
      </w:r>
      <w:r>
        <w:rPr>
          <w:b/>
          <w:bCs/>
          <w:sz w:val="20"/>
          <w:szCs w:val="20"/>
        </w:rPr>
        <w:t>Source added</w:t>
      </w:r>
      <w:r>
        <w:rPr>
          <w:sz w:val="20"/>
          <w:szCs w:val="20"/>
        </w:rPr>
        <w:t>.</w:t>
      </w:r>
      <w:r>
        <w:rPr>
          <w:sz w:val="20"/>
          <w:szCs w:val="20"/>
        </w:rPr>
        <w:cr/>
        <w:t xml:space="preserve">We added the Gonidakis case, which is the federal court’s mandating which map to use. </w:t>
      </w:r>
      <w:r>
        <w:rPr>
          <w:sz w:val="20"/>
          <w:szCs w:val="20"/>
        </w:rPr>
        <w:cr/>
      </w:r>
      <w:r>
        <w:rPr>
          <w:sz w:val="20"/>
          <w:szCs w:val="20"/>
        </w:rPr>
        <w:cr/>
        <w:t xml:space="preserve">3. </w:t>
      </w:r>
      <w:r>
        <w:rPr>
          <w:b/>
          <w:bCs/>
          <w:sz w:val="20"/>
          <w:szCs w:val="20"/>
        </w:rPr>
        <w:t>Text changes in pink</w:t>
      </w:r>
      <w:r>
        <w:rPr>
          <w:sz w:val="20"/>
          <w:szCs w:val="20"/>
        </w:rPr>
        <w:t>.</w:t>
      </w:r>
      <w:r>
        <w:rPr>
          <w:sz w:val="20"/>
          <w:szCs w:val="20"/>
        </w:rPr>
        <w:cr/>
        <w:t xml:space="preserve">According to the Cervas et al source, it was the </w:t>
      </w:r>
      <w:r>
        <w:rPr>
          <w:i/>
          <w:iCs/>
          <w:sz w:val="20"/>
          <w:szCs w:val="20"/>
        </w:rPr>
        <w:t>legislature</w:t>
      </w:r>
      <w:r>
        <w:rPr>
          <w:sz w:val="20"/>
          <w:szCs w:val="20"/>
        </w:rPr>
        <w:t xml:space="preserve"> that failed to agree and the </w:t>
      </w:r>
      <w:r>
        <w:rPr>
          <w:i/>
          <w:iCs/>
          <w:sz w:val="20"/>
          <w:szCs w:val="20"/>
        </w:rPr>
        <w:t>Redistricting Commission</w:t>
      </w:r>
      <w:r>
        <w:rPr>
          <w:sz w:val="20"/>
          <w:szCs w:val="20"/>
        </w:rPr>
        <w:t xml:space="preserve"> ran out the clock.  The source states, “The commission readopted its second plan already rejected by the State Supreme Court.”</w:t>
      </w:r>
      <w:r>
        <w:rPr>
          <w:sz w:val="20"/>
          <w:szCs w:val="20"/>
        </w:rPr>
        <w:cr/>
      </w:r>
      <w:r>
        <w:rPr>
          <w:sz w:val="20"/>
          <w:szCs w:val="20"/>
        </w:rPr>
        <w:cr/>
        <w:t xml:space="preserve">Originally the text stated, </w:t>
      </w:r>
      <w:r>
        <w:rPr>
          <w:i/>
          <w:iCs/>
          <w:sz w:val="20"/>
          <w:szCs w:val="20"/>
        </w:rPr>
        <w:t xml:space="preserve">In the 2020 redistricting cycle, the Ohio Redistricting Commission failed to agree, and the state legislature ran out the clock .  </w:t>
      </w:r>
      <w:r>
        <w:rPr>
          <w:sz w:val="20"/>
          <w:szCs w:val="20"/>
        </w:rPr>
        <w:cr/>
      </w:r>
      <w:r>
        <w:rPr>
          <w:sz w:val="20"/>
          <w:szCs w:val="20"/>
        </w:rPr>
        <w:cr/>
        <w:t>We changed the text as it appears now in pink.</w:t>
      </w:r>
      <w:r>
        <w:rPr>
          <w:sz w:val="20"/>
          <w:szCs w:val="20"/>
        </w:rPr>
        <w:cr/>
      </w:r>
      <w:r>
        <w:rPr>
          <w:sz w:val="20"/>
          <w:szCs w:val="20"/>
        </w:rPr>
        <w:cr/>
        <w:t xml:space="preserve">4. </w:t>
      </w:r>
      <w:r>
        <w:rPr>
          <w:b/>
          <w:bCs/>
          <w:sz w:val="20"/>
          <w:szCs w:val="20"/>
        </w:rPr>
        <w:t>Text change.</w:t>
      </w:r>
      <w:r>
        <w:rPr>
          <w:sz w:val="20"/>
          <w:szCs w:val="20"/>
        </w:rPr>
        <w:cr/>
        <w:t xml:space="preserve">We changed  </w:t>
      </w:r>
      <w:r>
        <w:rPr>
          <w:i/>
          <w:iCs/>
          <w:sz w:val="20"/>
          <w:szCs w:val="20"/>
        </w:rPr>
        <w:t xml:space="preserve">last map </w:t>
      </w:r>
      <w:r>
        <w:rPr>
          <w:sz w:val="20"/>
          <w:szCs w:val="20"/>
        </w:rPr>
        <w:t xml:space="preserve">to </w:t>
      </w:r>
      <w:r>
        <w:rPr>
          <w:i/>
          <w:iCs/>
          <w:sz w:val="20"/>
          <w:szCs w:val="20"/>
        </w:rPr>
        <w:t>third map</w:t>
      </w:r>
      <w:r>
        <w:rPr>
          <w:sz w:val="20"/>
          <w:szCs w:val="20"/>
        </w:rPr>
        <w:t>.  According to the Gonidakis case, the last would be the fourth map and the federal court writes that “the Commission’s third map has one significant advantage over the others” deciding to use that one.</w:t>
      </w:r>
      <w:r>
        <w:rPr>
          <w:sz w:val="20"/>
          <w:szCs w:val="20"/>
        </w:rPr>
        <w:cr/>
      </w:r>
      <w:r>
        <w:rPr>
          <w:sz w:val="20"/>
          <w:szCs w:val="20"/>
        </w:rPr>
        <w:cr/>
      </w:r>
      <w:r>
        <w:rPr>
          <w:i/>
          <w:iCs/>
          <w:sz w:val="20"/>
          <w:szCs w:val="20"/>
        </w:rPr>
        <w:t>Please let us know if you accept these changes and reply to the comment with your preferences, especially for #3 and #4.</w:t>
      </w:r>
    </w:p>
  </w:comment>
  <w:comment w:id="283" w:author="Kawa, Justine" w:date="2024-05-16T11:34:00Z" w:initials="JK">
    <w:p w14:paraId="07CAFC02" w14:textId="77777777" w:rsidR="0066410C" w:rsidRDefault="0066410C" w:rsidP="0066410C">
      <w:r>
        <w:rPr>
          <w:rStyle w:val="CommentReference"/>
        </w:rPr>
        <w:annotationRef/>
      </w:r>
      <w:r>
        <w:rPr>
          <w:color w:val="000000"/>
          <w:sz w:val="20"/>
          <w:szCs w:val="20"/>
        </w:rPr>
        <w:t>The citation for the sentence “The plan must pass with votes from at least two members affiliated with each major party” should read art. XIX sect. 1(B) - which states “then the Ohio redistricting commission described in Article XI of this constitution shall adopt a congressional district plan…by the affirmative vote of four members of the commission, including at least two members of the commission who represent each of the two largest political parties represented in the general assembly.”</w:t>
      </w:r>
    </w:p>
  </w:comment>
  <w:comment w:id="284" w:author="Jonathan Cervas" w:date="2024-06-05T11:36:00Z" w:initials="JC">
    <w:p w14:paraId="1132950C" w14:textId="77777777" w:rsidR="0066410C" w:rsidRDefault="0066410C" w:rsidP="0066410C">
      <w:r>
        <w:rPr>
          <w:rStyle w:val="CommentReference"/>
        </w:rPr>
        <w:annotationRef/>
      </w:r>
      <w:r>
        <w:rPr>
          <w:sz w:val="20"/>
          <w:szCs w:val="20"/>
        </w:rPr>
        <w:t>In this footnote, because Ohio’s process is so confusing, can we just adjust the language to say “In the 2020 redistricting cycle, the Ohio legislature and the Redistricting Commission ran out the clock by repeatedly proposing a map either very similar”…</w:t>
      </w:r>
    </w:p>
  </w:comment>
  <w:comment w:id="285" w:author="Marie-therese Witte" w:date="2024-10-29T08:02:00Z" w:initials="MW">
    <w:p w14:paraId="25A1E8BF" w14:textId="77777777" w:rsidR="00DF00C6" w:rsidRDefault="00DF00C6" w:rsidP="00DF00C6">
      <w:r>
        <w:rPr>
          <w:rStyle w:val="CommentReference"/>
        </w:rPr>
        <w:annotationRef/>
      </w:r>
      <w:r>
        <w:rPr>
          <w:color w:val="000000"/>
          <w:sz w:val="20"/>
          <w:szCs w:val="20"/>
        </w:rPr>
        <w:t>We implemented both changes.</w:t>
      </w:r>
    </w:p>
  </w:comment>
  <w:comment w:id="291" w:author="Witte, Marie Therese" w:date="2024-03-31T20:27:00Z" w:initials="MW">
    <w:p w14:paraId="1B47D4CE" w14:textId="0B15C38A" w:rsidR="0066410C" w:rsidRDefault="0066410C" w:rsidP="0066410C">
      <w:r>
        <w:rPr>
          <w:rStyle w:val="CommentReference"/>
        </w:rPr>
        <w:annotationRef/>
      </w:r>
      <w:r>
        <w:rPr>
          <w:b/>
          <w:bCs/>
          <w:sz w:val="20"/>
          <w:szCs w:val="20"/>
        </w:rPr>
        <w:t>FN039: Quotation marks and source added.</w:t>
      </w:r>
      <w:r>
        <w:rPr>
          <w:sz w:val="20"/>
          <w:szCs w:val="20"/>
        </w:rPr>
        <w:cr/>
      </w:r>
      <w:r>
        <w:rPr>
          <w:sz w:val="20"/>
          <w:szCs w:val="20"/>
        </w:rPr>
        <w:cr/>
      </w:r>
      <w:r>
        <w:rPr>
          <w:b/>
          <w:bCs/>
          <w:sz w:val="20"/>
          <w:szCs w:val="20"/>
        </w:rPr>
        <w:t>1. Quotation marks added</w:t>
      </w:r>
      <w:r>
        <w:rPr>
          <w:sz w:val="20"/>
          <w:szCs w:val="20"/>
        </w:rPr>
        <w:t xml:space="preserve">. </w:t>
      </w:r>
      <w:r>
        <w:rPr>
          <w:sz w:val="20"/>
          <w:szCs w:val="20"/>
        </w:rPr>
        <w:cr/>
        <w:t>We added quotation marks around language found in the Cervas et al article and provided a citation to the article.</w:t>
      </w:r>
      <w:r>
        <w:rPr>
          <w:sz w:val="20"/>
          <w:szCs w:val="20"/>
        </w:rPr>
        <w:cr/>
      </w:r>
      <w:r>
        <w:rPr>
          <w:sz w:val="20"/>
          <w:szCs w:val="20"/>
        </w:rPr>
        <w:cr/>
        <w:t xml:space="preserve">To avoid using quotation marks here, the text could be altered like this: </w:t>
      </w:r>
      <w:r>
        <w:rPr>
          <w:sz w:val="20"/>
          <w:szCs w:val="20"/>
        </w:rPr>
        <w:cr/>
        <w:t xml:space="preserve">". . . chose a congressional plan, </w:t>
      </w:r>
      <w:r>
        <w:rPr>
          <w:b/>
          <w:bCs/>
          <w:sz w:val="20"/>
          <w:szCs w:val="20"/>
        </w:rPr>
        <w:t>which was based on a plan from a decade earlier, that had previously been considered a gerrymander.</w:t>
      </w:r>
      <w:r>
        <w:rPr>
          <w:sz w:val="20"/>
          <w:szCs w:val="20"/>
        </w:rPr>
        <w:t xml:space="preserve">”  </w:t>
      </w:r>
      <w:r>
        <w:rPr>
          <w:i/>
          <w:iCs/>
          <w:sz w:val="20"/>
          <w:szCs w:val="20"/>
        </w:rPr>
        <w:t xml:space="preserve">See id. </w:t>
      </w:r>
      <w:r>
        <w:rPr>
          <w:sz w:val="20"/>
          <w:szCs w:val="20"/>
        </w:rPr>
        <w:t xml:space="preserve">at 565; </w:t>
      </w:r>
      <w:r>
        <w:rPr>
          <w:i/>
          <w:iCs/>
          <w:sz w:val="20"/>
          <w:szCs w:val="20"/>
        </w:rPr>
        <w:t xml:space="preserve">see also </w:t>
      </w:r>
      <w:r>
        <w:rPr>
          <w:sz w:val="20"/>
          <w:szCs w:val="20"/>
        </w:rPr>
        <w:t xml:space="preserve">Cervas et al., </w:t>
      </w:r>
      <w:r>
        <w:rPr>
          <w:i/>
          <w:iCs/>
          <w:sz w:val="20"/>
          <w:szCs w:val="20"/>
        </w:rPr>
        <w:t>supra</w:t>
      </w:r>
      <w:r>
        <w:rPr>
          <w:sz w:val="20"/>
          <w:szCs w:val="20"/>
        </w:rPr>
        <w:t xml:space="preserve"> note 1, at 456 n.166.</w:t>
      </w:r>
    </w:p>
    <w:p w14:paraId="2DBB908B" w14:textId="77777777" w:rsidR="0066410C" w:rsidRDefault="0066410C" w:rsidP="0066410C">
      <w:r>
        <w:rPr>
          <w:sz w:val="20"/>
          <w:szCs w:val="20"/>
        </w:rPr>
        <w:t xml:space="preserve">We would then change the final citation in the footnote to: </w:t>
      </w:r>
      <w:r>
        <w:rPr>
          <w:i/>
          <w:iCs/>
          <w:sz w:val="20"/>
          <w:szCs w:val="20"/>
        </w:rPr>
        <w:t xml:space="preserve">See </w:t>
      </w:r>
      <w:r>
        <w:rPr>
          <w:sz w:val="20"/>
          <w:szCs w:val="20"/>
        </w:rPr>
        <w:t xml:space="preserve">Cervas et al., </w:t>
      </w:r>
      <w:r>
        <w:rPr>
          <w:i/>
          <w:iCs/>
          <w:sz w:val="20"/>
          <w:szCs w:val="20"/>
        </w:rPr>
        <w:t xml:space="preserve">supra </w:t>
      </w:r>
      <w:r>
        <w:rPr>
          <w:sz w:val="20"/>
          <w:szCs w:val="20"/>
        </w:rPr>
        <w:t xml:space="preserve">note 1, at 475. </w:t>
      </w:r>
      <w:r>
        <w:rPr>
          <w:sz w:val="20"/>
          <w:szCs w:val="20"/>
        </w:rPr>
        <w:cr/>
      </w:r>
      <w:r>
        <w:rPr>
          <w:sz w:val="20"/>
          <w:szCs w:val="20"/>
        </w:rPr>
        <w:cr/>
      </w:r>
      <w:r>
        <w:rPr>
          <w:i/>
          <w:iCs/>
          <w:sz w:val="20"/>
          <w:szCs w:val="20"/>
        </w:rPr>
        <w:t>Please reply to the comment with your preferences.</w:t>
      </w:r>
    </w:p>
  </w:comment>
  <w:comment w:id="292" w:author="Jonathan Cervas" w:date="2024-06-05T11:56:00Z" w:initials="JC">
    <w:p w14:paraId="0FA4F6B2" w14:textId="77777777" w:rsidR="0066410C" w:rsidRDefault="0066410C" w:rsidP="0066410C">
      <w:r>
        <w:rPr>
          <w:rStyle w:val="CommentReference"/>
        </w:rPr>
        <w:annotationRef/>
      </w:r>
      <w:r>
        <w:rPr>
          <w:sz w:val="20"/>
          <w:szCs w:val="20"/>
        </w:rPr>
        <w:tab/>
        <w:t>⁃</w:t>
      </w:r>
      <w:r>
        <w:rPr>
          <w:sz w:val="20"/>
          <w:szCs w:val="20"/>
        </w:rPr>
        <w:tab/>
        <w:t xml:space="preserve">Can we instead say </w:t>
      </w:r>
      <w:r>
        <w:rPr>
          <w:b/>
          <w:bCs/>
          <w:sz w:val="20"/>
          <w:szCs w:val="20"/>
        </w:rPr>
        <w:t xml:space="preserve">“which was based on a plan that was considered a partisan gerrymander by many a decade earlier, though was submitted by the Democratic governor.” </w:t>
      </w:r>
      <w:r>
        <w:rPr>
          <w:sz w:val="20"/>
          <w:szCs w:val="20"/>
        </w:rPr>
        <w:t xml:space="preserve">We can use this cite: </w:t>
      </w:r>
      <w:r>
        <w:rPr>
          <w:color w:val="262626"/>
          <w:sz w:val="20"/>
          <w:szCs w:val="20"/>
        </w:rPr>
        <w:t>https://centerforpolitics.org/crystalball/wisconsin-redistricting-court-signs-off-on-mostly-similar-map/</w:t>
      </w:r>
    </w:p>
  </w:comment>
  <w:comment w:id="230" w:author="Jonathan Cervas" w:date="2024-06-05T14:50:00Z" w:initials="JC">
    <w:p w14:paraId="6E418B8C" w14:textId="77777777" w:rsidR="0066410C" w:rsidRDefault="0066410C" w:rsidP="0066410C">
      <w:r>
        <w:rPr>
          <w:rStyle w:val="CommentReference"/>
        </w:rPr>
        <w:annotationRef/>
      </w:r>
      <w:r>
        <w:rPr>
          <w:sz w:val="20"/>
          <w:szCs w:val="20"/>
        </w:rPr>
        <w:t>There seems to be some misaligned columns in this table now.</w:t>
      </w:r>
    </w:p>
  </w:comment>
  <w:comment w:id="231" w:author="Marie-therese Witte" w:date="2024-10-23T20:09:00Z" w:initials="MW">
    <w:p w14:paraId="0C226D25" w14:textId="77777777" w:rsidR="00DF00C6" w:rsidRDefault="00B65090" w:rsidP="00DF00C6">
      <w:r>
        <w:rPr>
          <w:rStyle w:val="CommentReference"/>
        </w:rPr>
        <w:annotationRef/>
      </w:r>
      <w:r w:rsidR="00DF00C6">
        <w:rPr>
          <w:sz w:val="20"/>
          <w:szCs w:val="20"/>
        </w:rPr>
        <w:t>This will all get reformatted for publication.</w:t>
      </w:r>
      <w:r w:rsidR="00DF00C6">
        <w:rPr>
          <w:sz w:val="20"/>
          <w:szCs w:val="20"/>
        </w:rPr>
        <w:cr/>
      </w:r>
    </w:p>
  </w:comment>
  <w:comment w:id="310" w:author="Witte, Marie Therese" w:date="2024-03-29T18:06:00Z" w:initials="MW">
    <w:p w14:paraId="2A06BD6C" w14:textId="028D47C9" w:rsidR="0066410C" w:rsidRDefault="0066410C" w:rsidP="0066410C">
      <w:r>
        <w:rPr>
          <w:rStyle w:val="CommentReference"/>
        </w:rPr>
        <w:annotationRef/>
      </w:r>
      <w:r>
        <w:rPr>
          <w:b/>
          <w:bCs/>
          <w:sz w:val="20"/>
          <w:szCs w:val="20"/>
        </w:rPr>
        <w:t>Clarification needed: Figure 1</w:t>
      </w:r>
      <w:r>
        <w:rPr>
          <w:sz w:val="20"/>
          <w:szCs w:val="20"/>
        </w:rPr>
        <w:cr/>
        <w:t>Will we need to adjust the representations in this map to reflect the statistics in Table 1?  Or will you, the authors, provide an updated figure?</w:t>
      </w:r>
    </w:p>
  </w:comment>
  <w:comment w:id="311" w:author="Jonathan Cervas" w:date="2024-06-05T13:37:00Z" w:initials="JC">
    <w:p w14:paraId="5F9DA9E8" w14:textId="77777777" w:rsidR="0066410C" w:rsidRDefault="0066410C" w:rsidP="0066410C">
      <w:r>
        <w:rPr>
          <w:rStyle w:val="CommentReference"/>
        </w:rPr>
        <w:annotationRef/>
      </w:r>
      <w:r>
        <w:rPr>
          <w:sz w:val="20"/>
          <w:szCs w:val="20"/>
        </w:rPr>
        <w:t>I have made the corrections to this and the next map, reflecting the data in Table 1</w:t>
      </w:r>
    </w:p>
  </w:comment>
  <w:comment w:id="312" w:author="Marie-therese Witte" w:date="2024-10-29T08:04:00Z" w:initials="MW">
    <w:p w14:paraId="15E37F4B" w14:textId="77777777" w:rsidR="00DF00C6" w:rsidRDefault="00DF00C6" w:rsidP="00DF00C6">
      <w:r>
        <w:rPr>
          <w:rStyle w:val="CommentReference"/>
        </w:rPr>
        <w:annotationRef/>
      </w:r>
      <w:r>
        <w:rPr>
          <w:color w:val="000000"/>
          <w:sz w:val="20"/>
          <w:szCs w:val="20"/>
        </w:rPr>
        <w:t>Thank you!</w:t>
      </w:r>
    </w:p>
  </w:comment>
  <w:comment w:id="313" w:author="Witte, Marie Therese" w:date="2024-03-31T20:56:00Z" w:initials="MW">
    <w:p w14:paraId="1C4F4EB6" w14:textId="19E4FC69" w:rsidR="0066410C" w:rsidRDefault="0066410C" w:rsidP="0066410C">
      <w:r>
        <w:rPr>
          <w:rStyle w:val="CommentReference"/>
        </w:rPr>
        <w:annotationRef/>
      </w:r>
      <w:r>
        <w:rPr>
          <w:b/>
          <w:bCs/>
          <w:sz w:val="20"/>
          <w:szCs w:val="20"/>
        </w:rPr>
        <w:t>Clarification needed</w:t>
      </w:r>
      <w:r>
        <w:rPr>
          <w:sz w:val="20"/>
          <w:szCs w:val="20"/>
        </w:rPr>
        <w:t xml:space="preserve">. </w:t>
      </w:r>
      <w:r>
        <w:rPr>
          <w:sz w:val="20"/>
          <w:szCs w:val="20"/>
        </w:rPr>
        <w:cr/>
        <w:t xml:space="preserve">We are unsure of how 34 out of 44 was calculated. </w:t>
      </w:r>
      <w:r>
        <w:rPr>
          <w:sz w:val="20"/>
          <w:szCs w:val="20"/>
        </w:rPr>
        <w:cr/>
      </w:r>
      <w:r>
        <w:rPr>
          <w:sz w:val="20"/>
          <w:szCs w:val="20"/>
        </w:rPr>
        <w:cr/>
        <w:t xml:space="preserve">Using Figure 2, it would appear that 26 (or 27 if MD is included) state legislatures redrew lines. </w:t>
      </w:r>
      <w:r>
        <w:rPr>
          <w:sz w:val="20"/>
          <w:szCs w:val="20"/>
        </w:rPr>
        <w:cr/>
      </w:r>
      <w:r>
        <w:rPr>
          <w:sz w:val="20"/>
          <w:szCs w:val="20"/>
        </w:rPr>
        <w:cr/>
        <w:t xml:space="preserve">The Levitt source in FN040 provides a list of 27 states where the “legal default” of drawing is the legislature and a list of 30 states where the map was last drawn for the 2020 redistricting cycle by the legislature.  </w:t>
      </w:r>
      <w:r>
        <w:rPr>
          <w:sz w:val="20"/>
          <w:szCs w:val="20"/>
        </w:rPr>
        <w:cr/>
      </w:r>
      <w:r>
        <w:rPr>
          <w:sz w:val="20"/>
          <w:szCs w:val="20"/>
        </w:rPr>
        <w:cr/>
      </w:r>
      <w:r>
        <w:rPr>
          <w:i/>
          <w:iCs/>
          <w:sz w:val="20"/>
          <w:szCs w:val="20"/>
        </w:rPr>
        <w:t>Since we were unable to find a source supporting 34 of 44, please let us know how you would like to adjust this statistic or provide a source supporting it.</w:t>
      </w:r>
    </w:p>
  </w:comment>
  <w:comment w:id="314" w:author="Kawa, Justine" w:date="2024-05-16T14:36:00Z" w:initials="JK">
    <w:p w14:paraId="298B67DF" w14:textId="77777777" w:rsidR="0066410C" w:rsidRDefault="0066410C" w:rsidP="0066410C">
      <w:r>
        <w:rPr>
          <w:rStyle w:val="CommentReference"/>
        </w:rPr>
        <w:annotationRef/>
      </w:r>
      <w:r>
        <w:rPr>
          <w:color w:val="000000"/>
          <w:sz w:val="20"/>
          <w:szCs w:val="20"/>
        </w:rPr>
        <w:t>The 34 is coming from table 1 (column “Primary Authority for Drawing the Lines”).  Cross-referencing the table and the map, the table includes the following additional states that are NOT indicated on the Figure 2 map as red (or blue for MD): CT, MN, NH, NY, NC, PA, RI, SC, WI.  Not sure if the map should be consistent with the table? Additionally, the citation should reference Figure 2, not Figure 1, right?</w:t>
      </w:r>
    </w:p>
  </w:comment>
  <w:comment w:id="315" w:author="Jonathan Cervas" w:date="2024-06-05T13:46:00Z" w:initials="JC">
    <w:p w14:paraId="641CA1FD" w14:textId="77777777" w:rsidR="0066410C" w:rsidRDefault="0066410C" w:rsidP="0066410C">
      <w:r>
        <w:rPr>
          <w:rStyle w:val="CommentReference"/>
        </w:rPr>
        <w:annotationRef/>
      </w:r>
      <w:r>
        <w:rPr>
          <w:sz w:val="20"/>
          <w:szCs w:val="20"/>
        </w:rPr>
        <w:t>Actually, figure one is the “Party Control” column in Table 1, and figure two is “Who drew the map” column. 34 is the number of states where the legislature had the authority to draw lines. Sometimes they did (Maine), sometimes they did not (PA)</w:t>
      </w:r>
    </w:p>
  </w:comment>
  <w:comment w:id="316" w:author="Jonathan Cervas" w:date="2024-06-07T00:20:00Z" w:initials="JC">
    <w:p w14:paraId="397F47CB" w14:textId="77777777" w:rsidR="0066410C" w:rsidRDefault="0066410C" w:rsidP="0066410C">
      <w:r>
        <w:rPr>
          <w:rStyle w:val="CommentReference"/>
        </w:rPr>
        <w:annotationRef/>
      </w:r>
      <w:r>
        <w:rPr>
          <w:sz w:val="20"/>
          <w:szCs w:val="20"/>
        </w:rPr>
        <w:t>Regarding the statistic, Levitt’s site list 27 Legislature, 3 backup commission, and 3 advisory. Since those later 6 have no authority, they are all Leg. States. But, it should be 33 not 34.</w:t>
      </w:r>
    </w:p>
  </w:comment>
  <w:comment w:id="317" w:author="Marie-therese Witte" w:date="2024-10-29T08:05:00Z" w:initials="MW">
    <w:p w14:paraId="1A9E3EFA" w14:textId="77777777" w:rsidR="00DF00C6" w:rsidRDefault="00DF00C6" w:rsidP="00DF00C6">
      <w:r>
        <w:rPr>
          <w:rStyle w:val="CommentReference"/>
        </w:rPr>
        <w:annotationRef/>
      </w:r>
      <w:r>
        <w:rPr>
          <w:color w:val="000000"/>
          <w:sz w:val="20"/>
          <w:szCs w:val="20"/>
        </w:rPr>
        <w:t>Thank you!</w:t>
      </w:r>
    </w:p>
  </w:comment>
  <w:comment w:id="319" w:author="Jonathan Cervas" w:date="2024-06-07T00:22:00Z" w:initials="JC">
    <w:p w14:paraId="7AA70558" w14:textId="6FA40A0A" w:rsidR="0066410C" w:rsidRDefault="0066410C" w:rsidP="0066410C">
      <w:r>
        <w:rPr>
          <w:rStyle w:val="CommentReference"/>
        </w:rPr>
        <w:annotationRef/>
      </w:r>
      <w:r>
        <w:rPr>
          <w:sz w:val="20"/>
          <w:szCs w:val="20"/>
        </w:rPr>
        <w:t>Footnote 40 should read See supra Table 1.</w:t>
      </w:r>
    </w:p>
  </w:comment>
  <w:comment w:id="337" w:author="Witte, Marie Therese" w:date="2024-03-31T22:42:00Z" w:initials="MW">
    <w:p w14:paraId="7484F268" w14:textId="77777777" w:rsidR="0066410C" w:rsidRDefault="0066410C" w:rsidP="0066410C">
      <w:r>
        <w:rPr>
          <w:rStyle w:val="CommentReference"/>
        </w:rPr>
        <w:annotationRef/>
      </w:r>
      <w:r>
        <w:rPr>
          <w:b/>
          <w:bCs/>
          <w:sz w:val="20"/>
          <w:szCs w:val="20"/>
        </w:rPr>
        <w:t>FN054: Footnote added</w:t>
      </w:r>
    </w:p>
    <w:p w14:paraId="2B548049" w14:textId="77777777" w:rsidR="0066410C" w:rsidRDefault="0066410C" w:rsidP="0066410C">
      <w:r>
        <w:rPr>
          <w:sz w:val="20"/>
          <w:szCs w:val="20"/>
        </w:rPr>
        <w:t xml:space="preserve">To support the claim in the main text, we added a footnote citing to the Eckman source, which discusses the historical use of courts to challenge legislative drawing/redistricting.  </w:t>
      </w:r>
    </w:p>
    <w:p w14:paraId="63CA37C6" w14:textId="77777777" w:rsidR="0066410C" w:rsidRDefault="0066410C" w:rsidP="0066410C"/>
    <w:p w14:paraId="5FCA9D2A" w14:textId="77777777" w:rsidR="0066410C" w:rsidRDefault="0066410C" w:rsidP="0066410C">
      <w:r>
        <w:rPr>
          <w:sz w:val="20"/>
          <w:szCs w:val="20"/>
        </w:rPr>
        <w:t>We also point the reader to Table 2 in which these cases are predominately discussed.</w:t>
      </w:r>
    </w:p>
    <w:p w14:paraId="7AFC4638" w14:textId="77777777" w:rsidR="0066410C" w:rsidRDefault="0066410C" w:rsidP="0066410C"/>
    <w:p w14:paraId="3B1EDD1D" w14:textId="77777777" w:rsidR="0066410C" w:rsidRDefault="0066410C" w:rsidP="0066410C">
      <w:r>
        <w:rPr>
          <w:i/>
          <w:iCs/>
          <w:sz w:val="20"/>
          <w:szCs w:val="20"/>
        </w:rPr>
        <w:t>If you accept these changes, please delete this comment.  Otherwise, please reply to the comment with your preferences.</w:t>
      </w:r>
    </w:p>
  </w:comment>
  <w:comment w:id="338" w:author="Kawa, Justine" w:date="2024-05-16T16:04:00Z" w:initials="JK">
    <w:p w14:paraId="2A15644C" w14:textId="77777777" w:rsidR="0066410C" w:rsidRDefault="0066410C" w:rsidP="0066410C">
      <w:r>
        <w:rPr>
          <w:rStyle w:val="CommentReference"/>
        </w:rPr>
        <w:annotationRef/>
      </w:r>
      <w:r>
        <w:rPr>
          <w:color w:val="000000"/>
          <w:sz w:val="20"/>
          <w:szCs w:val="20"/>
        </w:rPr>
        <w:t>Should this point to Table 3 instead? Or Table 1? Table 2 doesn’t talk about primary redistricting authority</w:t>
      </w:r>
    </w:p>
  </w:comment>
  <w:comment w:id="339" w:author="Marie-therese Witte" w:date="2024-10-29T08:07:00Z" w:initials="MW">
    <w:p w14:paraId="2DB0C934" w14:textId="77777777" w:rsidR="00DF00C6" w:rsidRDefault="00DF00C6" w:rsidP="00DF00C6">
      <w:r>
        <w:rPr>
          <w:rStyle w:val="CommentReference"/>
        </w:rPr>
        <w:annotationRef/>
      </w:r>
      <w:r>
        <w:rPr>
          <w:sz w:val="20"/>
          <w:szCs w:val="20"/>
        </w:rPr>
        <w:t xml:space="preserve">We kept the citation to Table 2 as the cases are specifically listed therein. </w:t>
      </w:r>
    </w:p>
    <w:p w14:paraId="72239B91" w14:textId="77777777" w:rsidR="00DF00C6" w:rsidRDefault="00DF00C6" w:rsidP="00DF00C6"/>
    <w:p w14:paraId="343E7335" w14:textId="77777777" w:rsidR="00DF00C6" w:rsidRDefault="00DF00C6" w:rsidP="00DF00C6">
      <w:r>
        <w:rPr>
          <w:sz w:val="20"/>
          <w:szCs w:val="20"/>
        </w:rPr>
        <w:t>Then, we added citation to Table 1 regarding the primary redistricting authority.</w:t>
      </w:r>
    </w:p>
  </w:comment>
  <w:comment w:id="354" w:author="Witte, Marie Therese" w:date="2024-03-31T23:02:00Z" w:initials="MW">
    <w:p w14:paraId="7CB0E4EC" w14:textId="27ACB270" w:rsidR="0066410C" w:rsidRDefault="0066410C" w:rsidP="0066410C">
      <w:r>
        <w:rPr>
          <w:rStyle w:val="CommentReference"/>
        </w:rPr>
        <w:annotationRef/>
      </w:r>
      <w:r>
        <w:rPr>
          <w:b/>
          <w:bCs/>
          <w:sz w:val="20"/>
          <w:szCs w:val="20"/>
        </w:rPr>
        <w:t>Suggested removal</w:t>
      </w:r>
      <w:r>
        <w:rPr>
          <w:sz w:val="20"/>
          <w:szCs w:val="20"/>
        </w:rPr>
        <w:t>.</w:t>
      </w:r>
      <w:r>
        <w:rPr>
          <w:sz w:val="20"/>
          <w:szCs w:val="20"/>
        </w:rPr>
        <w:cr/>
        <w:t>As stated earlier in FN008, we suggest removing this case as our editors found that it does not addressed challenged gerrymandering, but rather  qualifications for absentee voting.</w:t>
      </w:r>
      <w:r>
        <w:rPr>
          <w:sz w:val="20"/>
          <w:szCs w:val="20"/>
        </w:rPr>
        <w:cr/>
      </w:r>
      <w:r>
        <w:rPr>
          <w:sz w:val="20"/>
          <w:szCs w:val="20"/>
        </w:rPr>
        <w:cr/>
        <w:t xml:space="preserve">That said, if you choose to keep with case, we removed the </w:t>
      </w:r>
      <w:r>
        <w:rPr>
          <w:i/>
          <w:iCs/>
          <w:sz w:val="20"/>
          <w:szCs w:val="20"/>
        </w:rPr>
        <w:t xml:space="preserve">(outcome pending) </w:t>
      </w:r>
      <w:r>
        <w:rPr>
          <w:sz w:val="20"/>
          <w:szCs w:val="20"/>
        </w:rPr>
        <w:t>reference because it appears the the Court of Appeals for New Mexico dismissed the appeal as moot and declined to vacate the district court’s order dismissing the plaintiff’s complaint in June 2023.</w:t>
      </w:r>
      <w:r>
        <w:rPr>
          <w:sz w:val="20"/>
          <w:szCs w:val="20"/>
        </w:rPr>
        <w:cr/>
      </w:r>
      <w:r>
        <w:rPr>
          <w:sz w:val="20"/>
          <w:szCs w:val="20"/>
        </w:rPr>
        <w:cr/>
      </w:r>
      <w:r>
        <w:rPr>
          <w:i/>
          <w:iCs/>
          <w:sz w:val="20"/>
          <w:szCs w:val="20"/>
        </w:rPr>
        <w:t>If you accept these changes, please delete this comment.  Otherwise, please reply to the comment with your preferences.</w:t>
      </w:r>
    </w:p>
  </w:comment>
  <w:comment w:id="355" w:author="Kawa, Justine" w:date="2024-05-16T16:03:00Z" w:initials="JK">
    <w:p w14:paraId="294B2606" w14:textId="77777777" w:rsidR="0066410C" w:rsidRDefault="0066410C" w:rsidP="0066410C">
      <w:r>
        <w:rPr>
          <w:rStyle w:val="CommentReference"/>
        </w:rPr>
        <w:annotationRef/>
      </w:r>
      <w:r>
        <w:rPr>
          <w:color w:val="000000"/>
          <w:sz w:val="20"/>
          <w:szCs w:val="20"/>
        </w:rPr>
        <w:t>See FN008 comment</w:t>
      </w:r>
    </w:p>
  </w:comment>
  <w:comment w:id="362" w:author="Witte, Marie Therese" w:date="2024-03-31T23:49:00Z" w:initials="MW">
    <w:p w14:paraId="3A112DB2" w14:textId="77777777" w:rsidR="0066410C" w:rsidRDefault="0066410C" w:rsidP="0066410C">
      <w:r>
        <w:rPr>
          <w:rStyle w:val="CommentReference"/>
        </w:rPr>
        <w:annotationRef/>
      </w:r>
      <w:r>
        <w:rPr>
          <w:b/>
          <w:bCs/>
          <w:sz w:val="20"/>
          <w:szCs w:val="20"/>
        </w:rPr>
        <w:t>FN063:  Suggested revision</w:t>
      </w:r>
      <w:r>
        <w:rPr>
          <w:sz w:val="20"/>
          <w:szCs w:val="20"/>
        </w:rPr>
        <w:t>.</w:t>
      </w:r>
      <w:r>
        <w:rPr>
          <w:sz w:val="20"/>
          <w:szCs w:val="20"/>
        </w:rPr>
        <w:cr/>
      </w:r>
      <w:r>
        <w:rPr>
          <w:sz w:val="20"/>
          <w:szCs w:val="20"/>
        </w:rPr>
        <w:cr/>
        <w:t xml:space="preserve">Because this statement is no longer accurate, we suggest revising the sentence in the footnote on the </w:t>
      </w:r>
      <w:r>
        <w:rPr>
          <w:i/>
          <w:iCs/>
          <w:sz w:val="20"/>
          <w:szCs w:val="20"/>
        </w:rPr>
        <w:t>Hoffman</w:t>
      </w:r>
      <w:r>
        <w:rPr>
          <w:sz w:val="20"/>
          <w:szCs w:val="20"/>
        </w:rPr>
        <w:t xml:space="preserve"> case in light of the Court of Appeals’ order. </w:t>
      </w:r>
      <w:r>
        <w:rPr>
          <w:sz w:val="20"/>
          <w:szCs w:val="20"/>
        </w:rPr>
        <w:cr/>
      </w:r>
      <w:r>
        <w:rPr>
          <w:sz w:val="20"/>
          <w:szCs w:val="20"/>
        </w:rPr>
        <w:cr/>
        <w:t xml:space="preserve">We suggest replacing the pink highlighted language with something like this: </w:t>
      </w:r>
      <w:r>
        <w:rPr>
          <w:sz w:val="20"/>
          <w:szCs w:val="20"/>
        </w:rPr>
        <w:cr/>
      </w:r>
      <w:r>
        <w:rPr>
          <w:b/>
          <w:bCs/>
          <w:sz w:val="20"/>
          <w:szCs w:val="20"/>
        </w:rPr>
        <w:t xml:space="preserve">In New York, the Court of Appeals has ordered that that redistricting commission submit a new plan prior to February 28, 2024.  </w:t>
      </w:r>
      <w:r>
        <w:rPr>
          <w:b/>
          <w:bCs/>
          <w:i/>
          <w:iCs/>
          <w:sz w:val="20"/>
          <w:szCs w:val="20"/>
        </w:rPr>
        <w:t xml:space="preserve">See </w:t>
      </w:r>
      <w:r>
        <w:rPr>
          <w:b/>
          <w:bCs/>
          <w:sz w:val="20"/>
          <w:szCs w:val="20"/>
        </w:rPr>
        <w:t>Hoffmann v. N.Y. State Indep. Redistricting Comm’n, No. 90, 2023 N.Y. LEXIS 1968, at *46 (N.Y. Dec. 12, 2023).</w:t>
      </w:r>
      <w:r>
        <w:rPr>
          <w:sz w:val="20"/>
          <w:szCs w:val="20"/>
        </w:rPr>
        <w:cr/>
      </w:r>
      <w:r>
        <w:rPr>
          <w:sz w:val="20"/>
          <w:szCs w:val="20"/>
        </w:rPr>
        <w:cr/>
      </w:r>
      <w:r>
        <w:rPr>
          <w:i/>
          <w:iCs/>
          <w:sz w:val="20"/>
          <w:szCs w:val="20"/>
        </w:rPr>
        <w:t>Please let us know what your preferences are by replying to this comment.</w:t>
      </w:r>
    </w:p>
  </w:comment>
  <w:comment w:id="363" w:author="Jonathan Cervas" w:date="2024-06-05T14:41:00Z" w:initials="JC">
    <w:p w14:paraId="4012E50C" w14:textId="77777777" w:rsidR="0066410C" w:rsidRDefault="0066410C" w:rsidP="0066410C">
      <w:r>
        <w:rPr>
          <w:rStyle w:val="CommentReference"/>
        </w:rPr>
        <w:annotationRef/>
      </w:r>
      <w:r>
        <w:rPr>
          <w:sz w:val="20"/>
          <w:szCs w:val="20"/>
        </w:rPr>
        <w:t>Is this also now outdated, since the redistricting commission passed a plan that was nearly identical to the Court plan used in 2022, and the legislature ended up voting it down, and replacing it with a map that was still nearly identical but changed lines in a few areas.</w:t>
      </w:r>
    </w:p>
  </w:comment>
  <w:comment w:id="364" w:author="Marie-therese Witte" w:date="2024-10-29T08:10:00Z" w:initials="MW">
    <w:p w14:paraId="2ECDEEF3" w14:textId="77777777" w:rsidR="00CD2413" w:rsidRDefault="00CD2413" w:rsidP="00CD2413">
      <w:r>
        <w:rPr>
          <w:rStyle w:val="CommentReference"/>
        </w:rPr>
        <w:annotationRef/>
      </w:r>
      <w:r>
        <w:rPr>
          <w:color w:val="000000"/>
          <w:sz w:val="20"/>
          <w:szCs w:val="20"/>
        </w:rPr>
        <w:t>We added some language to the comment in blue that we think helps.  If not, please reword.</w:t>
      </w:r>
    </w:p>
  </w:comment>
  <w:comment w:id="388" w:author="Witte, Marie Therese" w:date="2024-04-01T00:09:00Z" w:initials="MW">
    <w:p w14:paraId="3A41E212" w14:textId="753D6229" w:rsidR="0066410C" w:rsidRDefault="0066410C" w:rsidP="0066410C">
      <w:r>
        <w:rPr>
          <w:rStyle w:val="CommentReference"/>
        </w:rPr>
        <w:annotationRef/>
      </w:r>
      <w:r>
        <w:rPr>
          <w:b/>
          <w:bCs/>
          <w:color w:val="000000"/>
          <w:sz w:val="20"/>
          <w:szCs w:val="20"/>
        </w:rPr>
        <w:t>FN074: Footnote added</w:t>
      </w:r>
      <w:r>
        <w:rPr>
          <w:color w:val="000000"/>
          <w:sz w:val="20"/>
          <w:szCs w:val="20"/>
        </w:rPr>
        <w:t xml:space="preserve">. </w:t>
      </w:r>
    </w:p>
    <w:p w14:paraId="0C8A9021" w14:textId="77777777" w:rsidR="0066410C" w:rsidRDefault="0066410C" w:rsidP="0066410C">
      <w:r>
        <w:rPr>
          <w:color w:val="000000"/>
          <w:sz w:val="20"/>
          <w:szCs w:val="20"/>
        </w:rPr>
        <w:t xml:space="preserve">To support the claim in the main text, we added a footnote citing to Table 1 and the Census Map.  </w:t>
      </w:r>
    </w:p>
    <w:p w14:paraId="3AC7EF52" w14:textId="77777777" w:rsidR="0066410C" w:rsidRDefault="0066410C" w:rsidP="0066410C"/>
    <w:p w14:paraId="2334F282" w14:textId="77777777" w:rsidR="0066410C" w:rsidRDefault="0066410C" w:rsidP="0066410C">
      <w:r>
        <w:rPr>
          <w:color w:val="000000"/>
          <w:sz w:val="20"/>
          <w:szCs w:val="20"/>
        </w:rPr>
        <w:t xml:space="preserve">Table 1 contains which states are under the control of which party.  </w:t>
      </w:r>
    </w:p>
    <w:p w14:paraId="41483746" w14:textId="77777777" w:rsidR="0066410C" w:rsidRDefault="0066410C" w:rsidP="0066410C"/>
    <w:p w14:paraId="0A7D4E4D" w14:textId="77777777" w:rsidR="0066410C" w:rsidRDefault="0066410C" w:rsidP="0066410C">
      <w:r>
        <w:rPr>
          <w:color w:val="000000"/>
          <w:sz w:val="20"/>
          <w:szCs w:val="20"/>
        </w:rPr>
        <w:t xml:space="preserve">The Census Map contains the district map used for the 2020 redistricting round. </w:t>
      </w:r>
    </w:p>
    <w:p w14:paraId="04319999" w14:textId="77777777" w:rsidR="0066410C" w:rsidRDefault="0066410C" w:rsidP="0066410C"/>
    <w:p w14:paraId="7DDE29D7" w14:textId="77777777" w:rsidR="0066410C" w:rsidRDefault="0066410C" w:rsidP="0066410C">
      <w:r>
        <w:rPr>
          <w:color w:val="000000"/>
          <w:sz w:val="20"/>
          <w:szCs w:val="20"/>
        </w:rPr>
        <w:t xml:space="preserve">Together, these sources allow the reader to see the </w:t>
      </w:r>
      <w:r>
        <w:rPr>
          <w:sz w:val="20"/>
          <w:szCs w:val="20"/>
        </w:rPr>
        <w:t>number of congressional districts for each of the states listed in Table 1.</w:t>
      </w:r>
    </w:p>
    <w:p w14:paraId="4EF82433" w14:textId="77777777" w:rsidR="0066410C" w:rsidRDefault="0066410C" w:rsidP="0066410C"/>
    <w:p w14:paraId="2091A58D" w14:textId="77777777" w:rsidR="0066410C" w:rsidRDefault="0066410C" w:rsidP="0066410C">
      <w:r>
        <w:rPr>
          <w:i/>
          <w:iCs/>
          <w:sz w:val="20"/>
          <w:szCs w:val="20"/>
        </w:rPr>
        <w:t>If you accept these changes, please delete this comment.  Otherwise, please reply to the comment with your preferences.</w:t>
      </w:r>
    </w:p>
  </w:comment>
  <w:comment w:id="389" w:author="Jonathan Cervas" w:date="2024-06-05T15:05:00Z" w:initials="JC">
    <w:p w14:paraId="0E88D0B7" w14:textId="77777777" w:rsidR="0066410C" w:rsidRDefault="0066410C" w:rsidP="0066410C">
      <w:r>
        <w:rPr>
          <w:rStyle w:val="CommentReference"/>
        </w:rPr>
        <w:annotationRef/>
      </w:r>
      <w:r>
        <w:rPr>
          <w:sz w:val="20"/>
          <w:szCs w:val="20"/>
        </w:rPr>
        <w:t xml:space="preserve">That was the prior map. Use this link instead: </w:t>
      </w:r>
      <w:hyperlink r:id="rId1" w:history="1">
        <w:r w:rsidRPr="00904B72">
          <w:rPr>
            <w:rStyle w:val="Hyperlink"/>
            <w:sz w:val="20"/>
            <w:szCs w:val="20"/>
          </w:rPr>
          <w:t>https://www2.census.gov/geo/maps/cong_dist/uswall/cd118/CD118_US_WallMap.pdf</w:t>
        </w:r>
      </w:hyperlink>
    </w:p>
  </w:comment>
  <w:comment w:id="405" w:author="Witte, Marie Therese" w:date="2024-04-01T00:30:00Z" w:initials="MW">
    <w:p w14:paraId="0B28BB59" w14:textId="77777777" w:rsidR="0066410C" w:rsidRDefault="0066410C" w:rsidP="0066410C">
      <w:r>
        <w:rPr>
          <w:rStyle w:val="CommentReference"/>
        </w:rPr>
        <w:annotationRef/>
      </w:r>
      <w:r>
        <w:rPr>
          <w:b/>
          <w:bCs/>
          <w:sz w:val="20"/>
          <w:szCs w:val="20"/>
        </w:rPr>
        <w:t>Fn079: Citations added</w:t>
      </w:r>
      <w:r>
        <w:rPr>
          <w:sz w:val="20"/>
          <w:szCs w:val="20"/>
        </w:rPr>
        <w:t xml:space="preserve">. </w:t>
      </w:r>
      <w:r>
        <w:rPr>
          <w:sz w:val="20"/>
          <w:szCs w:val="20"/>
        </w:rPr>
        <w:cr/>
        <w:t>We added a citation to Table 1 first where the relevant information is contained.</w:t>
      </w:r>
      <w:r>
        <w:rPr>
          <w:sz w:val="20"/>
          <w:szCs w:val="20"/>
        </w:rPr>
        <w:cr/>
      </w:r>
      <w:r>
        <w:rPr>
          <w:sz w:val="20"/>
          <w:szCs w:val="20"/>
        </w:rPr>
        <w:cr/>
        <w:t>For the Florida and Utah assertions the support is found in Table 1 (GOP controlled states) and Table 2 (pending results).</w:t>
      </w:r>
      <w:r>
        <w:rPr>
          <w:sz w:val="20"/>
          <w:szCs w:val="20"/>
        </w:rPr>
        <w:cr/>
      </w:r>
      <w:r>
        <w:rPr>
          <w:sz w:val="20"/>
          <w:szCs w:val="20"/>
        </w:rPr>
        <w:cr/>
      </w:r>
      <w:r>
        <w:rPr>
          <w:b/>
          <w:bCs/>
          <w:sz w:val="20"/>
          <w:szCs w:val="20"/>
        </w:rPr>
        <w:t>As noted above, if the New Mexico assertion in FN078 is removed, the first citation in this FN should be changed to:</w:t>
      </w:r>
      <w:r>
        <w:rPr>
          <w:sz w:val="20"/>
          <w:szCs w:val="20"/>
        </w:rPr>
        <w:cr/>
      </w:r>
      <w:r>
        <w:rPr>
          <w:sz w:val="20"/>
          <w:szCs w:val="20"/>
        </w:rPr>
        <w:cr/>
      </w:r>
      <w:r>
        <w:rPr>
          <w:i/>
          <w:iCs/>
          <w:sz w:val="20"/>
          <w:szCs w:val="20"/>
        </w:rPr>
        <w:t>See id.</w:t>
      </w:r>
      <w:r>
        <w:rPr>
          <w:sz w:val="20"/>
          <w:szCs w:val="20"/>
        </w:rPr>
        <w:cr/>
      </w:r>
      <w:r>
        <w:rPr>
          <w:sz w:val="20"/>
          <w:szCs w:val="20"/>
        </w:rPr>
        <w:cr/>
      </w:r>
      <w:r>
        <w:rPr>
          <w:i/>
          <w:iCs/>
          <w:sz w:val="20"/>
          <w:szCs w:val="20"/>
        </w:rPr>
        <w:t>If you accept these changes, please delete this comment.  Otherwise, please reply to the comment with your preferences.</w:t>
      </w:r>
    </w:p>
  </w:comment>
  <w:comment w:id="406" w:author="Jonathan Cervas" w:date="2024-06-05T15:20:00Z" w:initials="JC">
    <w:p w14:paraId="34A7FDE7" w14:textId="77777777" w:rsidR="0066410C" w:rsidRDefault="0066410C" w:rsidP="0066410C">
      <w:r>
        <w:rPr>
          <w:rStyle w:val="CommentReference"/>
        </w:rPr>
        <w:annotationRef/>
      </w:r>
      <w:r>
        <w:rPr>
          <w:sz w:val="20"/>
          <w:szCs w:val="20"/>
        </w:rPr>
        <w:t>Should change FN78 and 79</w:t>
      </w:r>
    </w:p>
  </w:comment>
  <w:comment w:id="407" w:author="Marie-therese Witte" w:date="2024-10-29T08:11:00Z" w:initials="MW">
    <w:p w14:paraId="2D04A1F0" w14:textId="77777777" w:rsidR="00CD2413" w:rsidRDefault="00CD2413" w:rsidP="00CD2413">
      <w:r>
        <w:rPr>
          <w:rStyle w:val="CommentReference"/>
        </w:rPr>
        <w:annotationRef/>
      </w:r>
      <w:r>
        <w:rPr>
          <w:color w:val="000000"/>
          <w:sz w:val="20"/>
          <w:szCs w:val="20"/>
        </w:rPr>
        <w:t>Corrected.</w:t>
      </w:r>
    </w:p>
  </w:comment>
  <w:comment w:id="419" w:author="Witte, Marie Therese" w:date="2024-04-01T00:57:00Z" w:initials="MW">
    <w:p w14:paraId="288CDAF8" w14:textId="1EA45CD8" w:rsidR="0066410C" w:rsidRDefault="0066410C" w:rsidP="0066410C">
      <w:r>
        <w:rPr>
          <w:rStyle w:val="CommentReference"/>
        </w:rPr>
        <w:annotationRef/>
      </w:r>
      <w:r>
        <w:rPr>
          <w:b/>
          <w:bCs/>
          <w:sz w:val="20"/>
          <w:szCs w:val="20"/>
        </w:rPr>
        <w:t>FN088: Footnote adjustments</w:t>
      </w:r>
      <w:r>
        <w:rPr>
          <w:sz w:val="20"/>
          <w:szCs w:val="20"/>
        </w:rPr>
        <w:cr/>
      </w:r>
      <w:r>
        <w:rPr>
          <w:sz w:val="20"/>
          <w:szCs w:val="20"/>
        </w:rPr>
        <w:cr/>
        <w:t xml:space="preserve">1. </w:t>
      </w:r>
      <w:r>
        <w:rPr>
          <w:b/>
          <w:bCs/>
          <w:sz w:val="20"/>
          <w:szCs w:val="20"/>
        </w:rPr>
        <w:t>Clarification needed</w:t>
      </w:r>
      <w:r>
        <w:rPr>
          <w:sz w:val="20"/>
          <w:szCs w:val="20"/>
        </w:rPr>
        <w:t xml:space="preserve">.  </w:t>
      </w:r>
      <w:r>
        <w:rPr>
          <w:sz w:val="20"/>
          <w:szCs w:val="20"/>
        </w:rPr>
        <w:cr/>
        <w:t xml:space="preserve">It appears that Maine does not fall into the category with the other states because it is listed as “SPLIT” in Table 1.  Should it be removed from this list in the FN? </w:t>
      </w:r>
      <w:r>
        <w:rPr>
          <w:sz w:val="20"/>
          <w:szCs w:val="20"/>
        </w:rPr>
        <w:cr/>
        <w:t xml:space="preserve">If so, should the text highlighted in pink read </w:t>
      </w:r>
      <w:r>
        <w:rPr>
          <w:i/>
          <w:iCs/>
          <w:sz w:val="20"/>
          <w:szCs w:val="20"/>
        </w:rPr>
        <w:t>of the eight states (12.5%)</w:t>
      </w:r>
      <w:r>
        <w:rPr>
          <w:sz w:val="20"/>
          <w:szCs w:val="20"/>
        </w:rPr>
        <w:t xml:space="preserve">? </w:t>
      </w:r>
      <w:r>
        <w:rPr>
          <w:sz w:val="20"/>
          <w:szCs w:val="20"/>
        </w:rPr>
        <w:cr/>
      </w:r>
      <w:r>
        <w:rPr>
          <w:sz w:val="20"/>
          <w:szCs w:val="20"/>
        </w:rPr>
        <w:cr/>
      </w:r>
      <w:r>
        <w:rPr>
          <w:b/>
          <w:bCs/>
          <w:sz w:val="20"/>
          <w:szCs w:val="20"/>
        </w:rPr>
        <w:t>Citation added.</w:t>
      </w:r>
      <w:r>
        <w:rPr>
          <w:sz w:val="20"/>
          <w:szCs w:val="20"/>
        </w:rPr>
        <w:cr/>
        <w:t xml:space="preserve">2. We added a citation to Table 1, in which the information is contained. </w:t>
      </w:r>
      <w:r>
        <w:rPr>
          <w:sz w:val="20"/>
          <w:szCs w:val="20"/>
        </w:rPr>
        <w:cr/>
      </w:r>
      <w:r>
        <w:rPr>
          <w:sz w:val="20"/>
          <w:szCs w:val="20"/>
        </w:rPr>
        <w:cr/>
      </w:r>
      <w:r>
        <w:rPr>
          <w:b/>
          <w:bCs/>
          <w:sz w:val="20"/>
          <w:szCs w:val="20"/>
        </w:rPr>
        <w:t>Citation added</w:t>
      </w:r>
      <w:r>
        <w:rPr>
          <w:sz w:val="20"/>
          <w:szCs w:val="20"/>
        </w:rPr>
        <w:cr/>
        <w:t>3. We added a citation to the NJ case, in which the map was drawn by a commission and pincited to the opinion explaining the tie-breaking, non-party vote.</w:t>
      </w:r>
      <w:r>
        <w:rPr>
          <w:sz w:val="20"/>
          <w:szCs w:val="20"/>
        </w:rPr>
        <w:cr/>
      </w:r>
      <w:r>
        <w:rPr>
          <w:sz w:val="20"/>
          <w:szCs w:val="20"/>
        </w:rPr>
        <w:cr/>
      </w:r>
      <w:r>
        <w:rPr>
          <w:i/>
          <w:iCs/>
          <w:sz w:val="20"/>
          <w:szCs w:val="20"/>
        </w:rPr>
        <w:t>If you accept these changes, please delete this comment.  Otherwise, please reply to the comment with your preferences.</w:t>
      </w:r>
    </w:p>
  </w:comment>
  <w:comment w:id="420" w:author="Jonathan Cervas" w:date="2024-06-05T15:35:00Z" w:initials="JC">
    <w:p w14:paraId="3EB91D6E" w14:textId="77777777" w:rsidR="0066410C" w:rsidRDefault="0066410C" w:rsidP="0066410C">
      <w:r>
        <w:rPr>
          <w:rStyle w:val="CommentReference"/>
        </w:rPr>
        <w:annotationRef/>
      </w:r>
      <w:r>
        <w:rPr>
          <w:sz w:val="20"/>
          <w:szCs w:val="20"/>
        </w:rPr>
        <w:t>According to All About Redistricting: In Maine, primary responsibility for congressional and state legislative districts falls on the state legislature, which may pass a plan with a 2/3 supermajority of each legislative chamber.  The process is aided by a 15-member advisory commission; the members of the commission can be seen here.  If the legislature does not pass a plan, responsibility falls to the state Supreme Court.</w:t>
      </w:r>
    </w:p>
  </w:comment>
  <w:comment w:id="421" w:author="Jonathan Cervas" w:date="2024-06-05T15:36:00Z" w:initials="JC">
    <w:p w14:paraId="5EAAEDC9" w14:textId="77777777" w:rsidR="0066410C" w:rsidRDefault="0066410C" w:rsidP="0066410C">
      <w:r>
        <w:rPr>
          <w:rStyle w:val="CommentReference"/>
        </w:rPr>
        <w:annotationRef/>
      </w:r>
      <w:r>
        <w:rPr>
          <w:sz w:val="20"/>
          <w:szCs w:val="20"/>
        </w:rPr>
        <w:t xml:space="preserve">Maine </w:t>
      </w:r>
      <w:r>
        <w:rPr>
          <w:i/>
          <w:iCs/>
          <w:sz w:val="20"/>
          <w:szCs w:val="20"/>
        </w:rPr>
        <w:t>should</w:t>
      </w:r>
      <w:r>
        <w:rPr>
          <w:sz w:val="20"/>
          <w:szCs w:val="20"/>
        </w:rPr>
        <w:t xml:space="preserve"> be removed here. It is SPLIT because Republicans are needed to pass a plan. </w:t>
      </w:r>
    </w:p>
  </w:comment>
  <w:comment w:id="423" w:author="Witte, Marie Therese" w:date="2024-04-01T01:05:00Z" w:initials="MW">
    <w:p w14:paraId="33708EF7" w14:textId="77777777" w:rsidR="0066410C" w:rsidRDefault="0066410C" w:rsidP="0066410C">
      <w:r>
        <w:rPr>
          <w:rStyle w:val="CommentReference"/>
        </w:rPr>
        <w:annotationRef/>
      </w:r>
      <w:r>
        <w:rPr>
          <w:b/>
          <w:bCs/>
          <w:color w:val="000000"/>
          <w:sz w:val="20"/>
          <w:szCs w:val="20"/>
        </w:rPr>
        <w:t>FN092: Source added</w:t>
      </w:r>
      <w:r>
        <w:rPr>
          <w:color w:val="000000"/>
          <w:sz w:val="20"/>
          <w:szCs w:val="20"/>
        </w:rPr>
        <w:t xml:space="preserve">. </w:t>
      </w:r>
    </w:p>
    <w:p w14:paraId="00296629" w14:textId="77777777" w:rsidR="0066410C" w:rsidRDefault="0066410C" w:rsidP="0066410C">
      <w:r>
        <w:rPr>
          <w:color w:val="000000"/>
          <w:sz w:val="20"/>
          <w:szCs w:val="20"/>
        </w:rPr>
        <w:t xml:space="preserve">We added a citation to </w:t>
      </w:r>
      <w:r>
        <w:rPr>
          <w:i/>
          <w:iCs/>
          <w:color w:val="000000"/>
          <w:sz w:val="20"/>
          <w:szCs w:val="20"/>
        </w:rPr>
        <w:t>Shelby Cnty</w:t>
      </w:r>
      <w:r>
        <w:rPr>
          <w:color w:val="000000"/>
          <w:sz w:val="20"/>
          <w:szCs w:val="20"/>
        </w:rPr>
        <w:t xml:space="preserve">., </w:t>
      </w:r>
      <w:r>
        <w:rPr>
          <w:sz w:val="20"/>
          <w:szCs w:val="20"/>
        </w:rPr>
        <w:t>to support the assertion that legislature’s drawing state law do so knowing the consequences of possible forfeiture.  As stated in the Justice Ginsburg dissent, she writes that the VRA “authorizes a court to subject a noncovered jurisdiction to federal preclearance upon finding that violations of the Fourteenth and Fifteenth Amendments have occurred there.”  This, along with other statements in the dissent create an understanding of the legislature’s knowledge of such violations.</w:t>
      </w:r>
    </w:p>
    <w:p w14:paraId="4F40F0DC" w14:textId="77777777" w:rsidR="0066410C" w:rsidRDefault="0066410C" w:rsidP="0066410C"/>
    <w:p w14:paraId="09650A15" w14:textId="77777777" w:rsidR="0066410C" w:rsidRDefault="0066410C" w:rsidP="0066410C">
      <w:r>
        <w:rPr>
          <w:i/>
          <w:iCs/>
          <w:sz w:val="20"/>
          <w:szCs w:val="20"/>
        </w:rPr>
        <w:t>If you accept these changes, please delete this comment.  Otherwise, please reply to the comment with your preferences.</w:t>
      </w:r>
    </w:p>
  </w:comment>
  <w:comment w:id="424" w:author="Jonathan Cervas" w:date="2024-06-05T15:43:00Z" w:initials="JC">
    <w:p w14:paraId="0440878C" w14:textId="77777777" w:rsidR="0066410C" w:rsidRDefault="0066410C" w:rsidP="0066410C">
      <w:r>
        <w:rPr>
          <w:rStyle w:val="CommentReference"/>
        </w:rPr>
        <w:annotationRef/>
      </w:r>
      <w:r>
        <w:rPr>
          <w:sz w:val="20"/>
          <w:szCs w:val="20"/>
        </w:rPr>
        <w:t>I’m not sure this is a great cite for this point, but I do not object to it.  A better cite might be something in Callais v. Landry because the legislative defendants here said they drew the maps so that the court would not.</w:t>
      </w:r>
    </w:p>
  </w:comment>
  <w:comment w:id="425" w:author="Marie-therese Witte" w:date="2024-10-29T08:12:00Z" w:initials="MW">
    <w:p w14:paraId="294793EF" w14:textId="77777777" w:rsidR="00CD2413" w:rsidRDefault="00CD2413" w:rsidP="00CD2413">
      <w:r>
        <w:rPr>
          <w:rStyle w:val="CommentReference"/>
        </w:rPr>
        <w:annotationRef/>
      </w:r>
      <w:r>
        <w:rPr>
          <w:sz w:val="20"/>
          <w:szCs w:val="20"/>
        </w:rPr>
        <w:t xml:space="preserve">We agree and added </w:t>
      </w:r>
      <w:r>
        <w:rPr>
          <w:i/>
          <w:iCs/>
          <w:sz w:val="20"/>
          <w:szCs w:val="20"/>
        </w:rPr>
        <w:t>Callais</w:t>
      </w:r>
      <w:r>
        <w:rPr>
          <w:sz w:val="20"/>
          <w:szCs w:val="20"/>
        </w:rPr>
        <w:t>.</w:t>
      </w:r>
    </w:p>
    <w:p w14:paraId="3A0307B3" w14:textId="77777777" w:rsidR="00CD2413" w:rsidRDefault="00CD2413" w:rsidP="00CD2413"/>
    <w:p w14:paraId="59EDBF37" w14:textId="77777777" w:rsidR="00CD2413" w:rsidRDefault="00CD2413" w:rsidP="00CD2413">
      <w:r>
        <w:rPr>
          <w:sz w:val="20"/>
          <w:szCs w:val="20"/>
        </w:rPr>
        <w:t xml:space="preserve">We also left </w:t>
      </w:r>
      <w:r>
        <w:rPr>
          <w:i/>
          <w:iCs/>
          <w:sz w:val="20"/>
          <w:szCs w:val="20"/>
        </w:rPr>
        <w:t xml:space="preserve">Shelby County </w:t>
      </w:r>
      <w:r>
        <w:rPr>
          <w:sz w:val="20"/>
          <w:szCs w:val="20"/>
        </w:rPr>
        <w:t>as we think it is still helpful and like Ginsburg’s umbrella analogy.</w:t>
      </w:r>
    </w:p>
  </w:comment>
  <w:comment w:id="426" w:author="Jonathan Cervas" w:date="2024-06-07T15:12:00Z" w:initials="JC">
    <w:p w14:paraId="2925CDED" w14:textId="5B88E9E4" w:rsidR="0066410C" w:rsidRDefault="0066410C" w:rsidP="0066410C">
      <w:r>
        <w:rPr>
          <w:rStyle w:val="CommentReference"/>
        </w:rPr>
        <w:annotationRef/>
      </w:r>
      <w:r>
        <w:rPr>
          <w:sz w:val="20"/>
          <w:szCs w:val="20"/>
        </w:rPr>
        <w:t>I noticed this error and made a correction to reflect that the election was in 2022 not 2020.</w:t>
      </w:r>
    </w:p>
  </w:comment>
  <w:comment w:id="429" w:author="Jonathan Cervas" w:date="2024-06-10T10:56:00Z" w:initials="JC">
    <w:p w14:paraId="4FAC53FE" w14:textId="77777777" w:rsidR="0066410C" w:rsidRDefault="0066410C" w:rsidP="0066410C">
      <w:r>
        <w:rPr>
          <w:rStyle w:val="CommentReference"/>
        </w:rPr>
        <w:annotationRef/>
      </w:r>
      <w:r>
        <w:rPr>
          <w:sz w:val="20"/>
          <w:szCs w:val="20"/>
        </w:rPr>
        <w:t>If we added Kentucky, seven would become eight.</w:t>
      </w:r>
    </w:p>
  </w:comment>
  <w:comment w:id="433" w:author="Jonathan Cervas" w:date="2024-06-10T10:57:00Z" w:initials="JC">
    <w:p w14:paraId="211F2379" w14:textId="77777777" w:rsidR="0066410C" w:rsidRDefault="0066410C" w:rsidP="0066410C">
      <w:r>
        <w:rPr>
          <w:rStyle w:val="CommentReference"/>
        </w:rPr>
        <w:annotationRef/>
      </w:r>
      <w:r>
        <w:rPr>
          <w:sz w:val="20"/>
          <w:szCs w:val="20"/>
        </w:rPr>
        <w:t>Three would become four if we added Kentucky.</w:t>
      </w:r>
    </w:p>
  </w:comment>
  <w:comment w:id="434" w:author="Jonathan Cervas" w:date="2024-06-10T10:58:00Z" w:initials="JC">
    <w:p w14:paraId="42A09786" w14:textId="77777777" w:rsidR="0066410C" w:rsidRDefault="0066410C" w:rsidP="0066410C">
      <w:r>
        <w:rPr>
          <w:rStyle w:val="CommentReference"/>
        </w:rPr>
        <w:annotationRef/>
      </w:r>
      <w:r>
        <w:rPr>
          <w:sz w:val="20"/>
          <w:szCs w:val="20"/>
        </w:rPr>
        <w:t>Kentucky has only indirect language.</w:t>
      </w:r>
    </w:p>
  </w:comment>
  <w:comment w:id="435" w:author="Marie-therese Witte" w:date="2024-10-29T08:14:00Z" w:initials="MW">
    <w:p w14:paraId="05B7E561" w14:textId="77777777" w:rsidR="00CD2413" w:rsidRDefault="00CD2413" w:rsidP="00CD2413">
      <w:r>
        <w:rPr>
          <w:rStyle w:val="CommentReference"/>
        </w:rPr>
        <w:annotationRef/>
      </w:r>
      <w:r>
        <w:rPr>
          <w:sz w:val="20"/>
          <w:szCs w:val="20"/>
        </w:rPr>
        <w:t>We incorporated language for the inclusion of Kentucky, which then coordinates to its inclusion below.</w:t>
      </w:r>
    </w:p>
    <w:p w14:paraId="7AE77906" w14:textId="77777777" w:rsidR="00CD2413" w:rsidRDefault="00CD2413" w:rsidP="00CD2413"/>
    <w:p w14:paraId="697ED504" w14:textId="77777777" w:rsidR="00CD2413" w:rsidRDefault="00CD2413" w:rsidP="00CD2413">
      <w:r>
        <w:rPr>
          <w:sz w:val="20"/>
          <w:szCs w:val="20"/>
        </w:rPr>
        <w:t>We also added citation to Table 3, which discusses each of these cases as post-November 2020 challenges.</w:t>
      </w:r>
    </w:p>
  </w:comment>
  <w:comment w:id="447" w:author="Marie-therese Witte" w:date="2024-10-29T08:17:00Z" w:initials="MW">
    <w:p w14:paraId="1B18D222" w14:textId="77777777" w:rsidR="00DD3143" w:rsidRDefault="00CD2413" w:rsidP="00DD3143">
      <w:r>
        <w:rPr>
          <w:rStyle w:val="CommentReference"/>
        </w:rPr>
        <w:annotationRef/>
      </w:r>
      <w:r w:rsidR="00DD3143">
        <w:rPr>
          <w:sz w:val="20"/>
          <w:szCs w:val="20"/>
        </w:rPr>
        <w:t>For NC and Utah, we removed the LEXIS or WL case identification to be consistent with other cases not available in public reports (Md, Ark, Fla., &amp; our addition for NM).</w:t>
      </w:r>
    </w:p>
  </w:comment>
  <w:comment w:id="493" w:author="Witte, Marie Therese" w:date="2024-04-02T23:06:00Z" w:initials="MW">
    <w:p w14:paraId="488AC6B1" w14:textId="7D68EAE0" w:rsidR="0066410C" w:rsidRDefault="0066410C" w:rsidP="0066410C">
      <w:r>
        <w:rPr>
          <w:rStyle w:val="CommentReference"/>
        </w:rPr>
        <w:annotationRef/>
      </w:r>
      <w:r>
        <w:rPr>
          <w:b/>
          <w:bCs/>
          <w:sz w:val="20"/>
          <w:szCs w:val="20"/>
        </w:rPr>
        <w:t>Suggested text for table</w:t>
      </w:r>
      <w:r>
        <w:rPr>
          <w:sz w:val="20"/>
          <w:szCs w:val="20"/>
        </w:rPr>
        <w:t>.</w:t>
      </w:r>
      <w:r>
        <w:rPr>
          <w:sz w:val="20"/>
          <w:szCs w:val="20"/>
        </w:rPr>
        <w:cr/>
      </w:r>
      <w:r>
        <w:rPr>
          <w:sz w:val="20"/>
          <w:szCs w:val="20"/>
        </w:rPr>
        <w:cr/>
      </w:r>
      <w:r>
        <w:rPr>
          <w:b/>
          <w:bCs/>
          <w:sz w:val="20"/>
          <w:szCs w:val="20"/>
        </w:rPr>
        <w:t>If you choose to update to the KY Supreme Court opinion</w:t>
      </w:r>
      <w:r>
        <w:rPr>
          <w:sz w:val="20"/>
          <w:szCs w:val="20"/>
        </w:rPr>
        <w:t xml:space="preserve">, this text in blue relays the corresponding information.  </w:t>
      </w:r>
      <w:r>
        <w:rPr>
          <w:sz w:val="20"/>
          <w:szCs w:val="20"/>
        </w:rPr>
        <w:cr/>
      </w:r>
      <w:r>
        <w:rPr>
          <w:sz w:val="20"/>
          <w:szCs w:val="20"/>
        </w:rPr>
        <w:cr/>
        <w:t>Note that the justices of the Kentucky Supreme Court do not have listed party affiliation from the sources cited in FN146.  As such, listing their holdings in this manner is accurate.</w:t>
      </w:r>
      <w:r>
        <w:rPr>
          <w:sz w:val="20"/>
          <w:szCs w:val="20"/>
        </w:rPr>
        <w:cr/>
      </w:r>
      <w:r>
        <w:rPr>
          <w:sz w:val="20"/>
          <w:szCs w:val="20"/>
        </w:rPr>
        <w:cr/>
        <w:t xml:space="preserve">We would then suggest an update to the text of FN122 to something like this: </w:t>
      </w:r>
      <w:r>
        <w:rPr>
          <w:sz w:val="20"/>
          <w:szCs w:val="20"/>
        </w:rPr>
        <w:cr/>
      </w:r>
      <w:r>
        <w:rPr>
          <w:sz w:val="20"/>
          <w:szCs w:val="20"/>
        </w:rPr>
        <w:cr/>
        <w:t xml:space="preserve">“Partisan affiliation for the Kentucky Supreme Court Justices was unable to be determined.  Kentucky’s supreme court justices are elected through non-partisan election.  </w:t>
      </w:r>
      <w:r>
        <w:rPr>
          <w:i/>
          <w:iCs/>
          <w:sz w:val="20"/>
          <w:szCs w:val="20"/>
        </w:rPr>
        <w:t xml:space="preserve">See infra </w:t>
      </w:r>
      <w:r>
        <w:rPr>
          <w:sz w:val="20"/>
          <w:szCs w:val="20"/>
        </w:rPr>
        <w:t xml:space="preserve">note 146; </w:t>
      </w:r>
      <w:r>
        <w:rPr>
          <w:i/>
          <w:iCs/>
          <w:sz w:val="20"/>
          <w:szCs w:val="20"/>
        </w:rPr>
        <w:t>Graham</w:t>
      </w:r>
      <w:r>
        <w:rPr>
          <w:sz w:val="20"/>
          <w:szCs w:val="20"/>
        </w:rPr>
        <w:t>, 2023 WL 864085, at *19.”</w:t>
      </w:r>
      <w:r>
        <w:rPr>
          <w:sz w:val="20"/>
          <w:szCs w:val="20"/>
        </w:rPr>
        <w:cr/>
      </w:r>
      <w:r>
        <w:rPr>
          <w:sz w:val="20"/>
          <w:szCs w:val="20"/>
        </w:rPr>
        <w:cr/>
      </w:r>
      <w:r>
        <w:rPr>
          <w:i/>
          <w:iCs/>
          <w:sz w:val="20"/>
          <w:szCs w:val="20"/>
        </w:rPr>
        <w:t>Please let us know your preferences by replying to this comment.</w:t>
      </w:r>
    </w:p>
  </w:comment>
  <w:comment w:id="494" w:author="Marie-therese Witte" w:date="2024-10-29T08:20:00Z" w:initials="MW">
    <w:p w14:paraId="5AEB8711" w14:textId="77777777" w:rsidR="00DD3143" w:rsidRDefault="00DD3143" w:rsidP="00DD3143">
      <w:r>
        <w:rPr>
          <w:rStyle w:val="CommentReference"/>
        </w:rPr>
        <w:annotationRef/>
      </w:r>
      <w:r>
        <w:rPr>
          <w:sz w:val="20"/>
          <w:szCs w:val="20"/>
        </w:rPr>
        <w:t>We added this information with new FN as noted.</w:t>
      </w:r>
      <w:r>
        <w:rPr>
          <w:sz w:val="20"/>
          <w:szCs w:val="20"/>
        </w:rPr>
        <w:cr/>
      </w:r>
      <w:r>
        <w:rPr>
          <w:sz w:val="20"/>
          <w:szCs w:val="20"/>
        </w:rPr>
        <w:cr/>
        <w:t>The FN here discusses the party affiliations (or lack thereof) of the voting Ky. Sup. Ct. justices.  Cross reference is then made to the case and FN which discusses voting method of Ky. Judges/Justices.</w:t>
      </w:r>
      <w:r>
        <w:rPr>
          <w:sz w:val="20"/>
          <w:szCs w:val="20"/>
        </w:rPr>
        <w:cr/>
      </w:r>
    </w:p>
  </w:comment>
  <w:comment w:id="527" w:author="Witte, Marie Therese" w:date="2024-04-02T22:40:00Z" w:initials="MW">
    <w:p w14:paraId="08D1E370" w14:textId="77777777" w:rsidR="0066410C" w:rsidRDefault="0066410C" w:rsidP="0066410C">
      <w:r>
        <w:rPr>
          <w:rStyle w:val="CommentReference"/>
        </w:rPr>
        <w:annotationRef/>
      </w:r>
      <w:r>
        <w:rPr>
          <w:b/>
          <w:bCs/>
          <w:sz w:val="20"/>
          <w:szCs w:val="20"/>
        </w:rPr>
        <w:t>FN129:  Suggested revision to footnote text.</w:t>
      </w:r>
      <w:r>
        <w:rPr>
          <w:sz w:val="20"/>
          <w:szCs w:val="20"/>
        </w:rPr>
        <w:cr/>
      </w:r>
      <w:r>
        <w:rPr>
          <w:sz w:val="20"/>
          <w:szCs w:val="20"/>
        </w:rPr>
        <w:cr/>
        <w:t xml:space="preserve">Given SCOTUS’s ruling on Moore v. Harper, we suggest revising the sentence </w:t>
      </w:r>
      <w:r>
        <w:rPr>
          <w:i/>
          <w:iCs/>
          <w:sz w:val="20"/>
          <w:szCs w:val="20"/>
        </w:rPr>
        <w:t>All plans are at issue in the present case on appeal</w:t>
      </w:r>
      <w:r>
        <w:rPr>
          <w:sz w:val="20"/>
          <w:szCs w:val="20"/>
        </w:rPr>
        <w:t xml:space="preserve">. </w:t>
      </w:r>
      <w:r>
        <w:rPr>
          <w:sz w:val="20"/>
          <w:szCs w:val="20"/>
        </w:rPr>
        <w:cr/>
      </w:r>
      <w:r>
        <w:rPr>
          <w:sz w:val="20"/>
          <w:szCs w:val="20"/>
        </w:rPr>
        <w:cr/>
        <w:t xml:space="preserve">We make this suggestion for two reasons: </w:t>
      </w:r>
      <w:r>
        <w:rPr>
          <w:sz w:val="20"/>
          <w:szCs w:val="20"/>
        </w:rPr>
        <w:cr/>
        <w:t xml:space="preserve">1. The issues are no longer on appeal given there is a decision. </w:t>
      </w:r>
      <w:r>
        <w:rPr>
          <w:sz w:val="20"/>
          <w:szCs w:val="20"/>
        </w:rPr>
        <w:cr/>
        <w:t>2. The decision does not rule on the maps themselves.</w:t>
      </w:r>
      <w:r>
        <w:rPr>
          <w:sz w:val="20"/>
          <w:szCs w:val="20"/>
        </w:rPr>
        <w:cr/>
      </w:r>
      <w:r>
        <w:rPr>
          <w:sz w:val="20"/>
          <w:szCs w:val="20"/>
        </w:rPr>
        <w:cr/>
        <w:t>Perhaps language like this could work:</w:t>
      </w:r>
      <w:r>
        <w:rPr>
          <w:sz w:val="20"/>
          <w:szCs w:val="20"/>
        </w:rPr>
        <w:cr/>
        <w:t>“The Supreme Court heard this case and ruled that “state courts may not exceed the bounds of ordinary judicial review as to unconstitutionally intrude upon the role specifically reserved to state legislatures.”  Moore v. Harper, 143 S. Ct. 2065, 2090 (2023).</w:t>
      </w:r>
      <w:r>
        <w:rPr>
          <w:sz w:val="20"/>
          <w:szCs w:val="20"/>
        </w:rPr>
        <w:cr/>
      </w:r>
      <w:r>
        <w:rPr>
          <w:sz w:val="20"/>
          <w:szCs w:val="20"/>
        </w:rPr>
        <w:cr/>
      </w:r>
      <w:r>
        <w:rPr>
          <w:i/>
          <w:iCs/>
          <w:sz w:val="20"/>
          <w:szCs w:val="20"/>
        </w:rPr>
        <w:t>Please let us know your preferences or if we have misinterpreted your intentions by replying to this comment.</w:t>
      </w:r>
    </w:p>
  </w:comment>
  <w:comment w:id="528" w:author="Marie-therese Witte" w:date="2024-10-29T08:26:00Z" w:initials="MW">
    <w:p w14:paraId="5FDBCA85" w14:textId="77777777" w:rsidR="00DD3143" w:rsidRDefault="00DD3143" w:rsidP="00DD3143">
      <w:r>
        <w:rPr>
          <w:rStyle w:val="CommentReference"/>
        </w:rPr>
        <w:annotationRef/>
      </w:r>
      <w:r>
        <w:rPr>
          <w:color w:val="000000"/>
          <w:sz w:val="20"/>
          <w:szCs w:val="20"/>
        </w:rPr>
        <w:t>We made the change.</w:t>
      </w:r>
    </w:p>
  </w:comment>
  <w:comment w:id="549" w:author="Witte, Marie Therese" w:date="2024-04-01T10:08:00Z" w:initials="MW">
    <w:p w14:paraId="770EF136" w14:textId="29AA48B6" w:rsidR="0066410C" w:rsidRDefault="0066410C" w:rsidP="0066410C">
      <w:r>
        <w:rPr>
          <w:rStyle w:val="CommentReference"/>
        </w:rPr>
        <w:annotationRef/>
      </w:r>
      <w:r>
        <w:rPr>
          <w:b/>
          <w:bCs/>
          <w:color w:val="000000"/>
          <w:sz w:val="20"/>
          <w:szCs w:val="20"/>
        </w:rPr>
        <w:t>FN144: Footnote added</w:t>
      </w:r>
      <w:r>
        <w:rPr>
          <w:color w:val="000000"/>
          <w:sz w:val="20"/>
          <w:szCs w:val="20"/>
        </w:rPr>
        <w:t xml:space="preserve">. </w:t>
      </w:r>
    </w:p>
    <w:p w14:paraId="1348A74C" w14:textId="77777777" w:rsidR="0066410C" w:rsidRDefault="0066410C" w:rsidP="0066410C">
      <w:r>
        <w:rPr>
          <w:color w:val="000000"/>
          <w:sz w:val="20"/>
          <w:szCs w:val="20"/>
        </w:rPr>
        <w:t xml:space="preserve">To support the claim in the main text, we added a footnote citing to an article exemplifying the assertion.  The Eisler article points to various statistics used in partisan gerrymandering cases, claims, and opinions. </w:t>
      </w:r>
    </w:p>
    <w:p w14:paraId="6546B9B1" w14:textId="77777777" w:rsidR="0066410C" w:rsidRDefault="0066410C" w:rsidP="0066410C"/>
    <w:p w14:paraId="654EA626" w14:textId="77777777" w:rsidR="0066410C" w:rsidRDefault="0066410C" w:rsidP="0066410C">
      <w:r>
        <w:rPr>
          <w:i/>
          <w:iCs/>
          <w:sz w:val="20"/>
          <w:szCs w:val="20"/>
        </w:rPr>
        <w:t>If you accept these changes, please delete this comment.  Otherwise, please reply to the comment with your preferences.</w:t>
      </w:r>
    </w:p>
  </w:comment>
  <w:comment w:id="550" w:author="Jonathan Cervas" w:date="2024-06-05T16:18:00Z" w:initials="JC">
    <w:p w14:paraId="1548DA65" w14:textId="77777777" w:rsidR="0066410C" w:rsidRDefault="0066410C" w:rsidP="0066410C">
      <w:r>
        <w:rPr>
          <w:rStyle w:val="CommentReference"/>
        </w:rPr>
        <w:annotationRef/>
      </w:r>
      <w:r>
        <w:rPr>
          <w:sz w:val="20"/>
          <w:szCs w:val="20"/>
        </w:rPr>
        <w:t>I skimmed this law review piece and I find it intriguing but not to be used as a cite here. I think this Nagle article is a more appropriate cite about academic literature: Nagle, John F. 2015. “Measures of Partisan Bias for Legislating Fair Elections.” Election Law Journal: Rules, Politics, and Policy 14(4): 346–360. http://www.liebertpub.com/doi/10.1089/elj.2015.0311 (Accessed October 18, 2022).</w:t>
      </w:r>
    </w:p>
    <w:p w14:paraId="26EF1F52" w14:textId="77777777" w:rsidR="0066410C" w:rsidRDefault="0066410C" w:rsidP="0066410C"/>
  </w:comment>
  <w:comment w:id="567" w:author="Witte, Marie Therese" w:date="2024-04-01T10:25:00Z" w:initials="MW">
    <w:p w14:paraId="3E916355" w14:textId="22DF27F8" w:rsidR="0066410C" w:rsidRDefault="0066410C" w:rsidP="0066410C">
      <w:r>
        <w:rPr>
          <w:rStyle w:val="CommentReference"/>
        </w:rPr>
        <w:annotationRef/>
      </w:r>
      <w:r>
        <w:rPr>
          <w:b/>
          <w:bCs/>
          <w:sz w:val="20"/>
          <w:szCs w:val="20"/>
        </w:rPr>
        <w:t>FN146: Sources added</w:t>
      </w:r>
      <w:r>
        <w:rPr>
          <w:sz w:val="20"/>
          <w:szCs w:val="20"/>
        </w:rPr>
        <w:t xml:space="preserve">. </w:t>
      </w:r>
      <w:r>
        <w:rPr>
          <w:sz w:val="20"/>
          <w:szCs w:val="20"/>
        </w:rPr>
        <w:cr/>
      </w:r>
      <w:r>
        <w:rPr>
          <w:sz w:val="20"/>
          <w:szCs w:val="20"/>
        </w:rPr>
        <w:cr/>
        <w:t xml:space="preserve">1. We added Ballotpedia sources for MD, KY, and FL because the original source provided did not include information on those states. </w:t>
      </w:r>
      <w:r>
        <w:rPr>
          <w:sz w:val="20"/>
          <w:szCs w:val="20"/>
        </w:rPr>
        <w:cr/>
      </w:r>
      <w:r>
        <w:rPr>
          <w:sz w:val="20"/>
          <w:szCs w:val="20"/>
        </w:rPr>
        <w:cr/>
        <w:t xml:space="preserve">2. We added citations to the Stanford study and the Ballotpedia study mentioned in the footnote text.  </w:t>
      </w:r>
      <w:r>
        <w:rPr>
          <w:sz w:val="20"/>
          <w:szCs w:val="20"/>
        </w:rPr>
        <w:cr/>
      </w:r>
      <w:r>
        <w:rPr>
          <w:sz w:val="20"/>
          <w:szCs w:val="20"/>
        </w:rPr>
        <w:cr/>
        <w:t xml:space="preserve">3. We also provided citations to the Ballotpedia pages on the judges themselves, which show that these judges were appointed by Democratic governors, but receive conservative scores. </w:t>
      </w:r>
      <w:r>
        <w:rPr>
          <w:sz w:val="20"/>
          <w:szCs w:val="20"/>
        </w:rPr>
        <w:cr/>
      </w:r>
      <w:r>
        <w:rPr>
          <w:sz w:val="20"/>
          <w:szCs w:val="20"/>
        </w:rPr>
        <w:cr/>
      </w:r>
      <w:r>
        <w:rPr>
          <w:b/>
          <w:bCs/>
          <w:sz w:val="20"/>
          <w:szCs w:val="20"/>
        </w:rPr>
        <w:t>If you choose to update to the KY Supreme Court opinion in FN121-23,</w:t>
      </w:r>
      <w:r>
        <w:rPr>
          <w:sz w:val="20"/>
          <w:szCs w:val="20"/>
        </w:rPr>
        <w:cr/>
        <w:t xml:space="preserve">1. Judge Wingate’s information should be removed (highlighted in pink) to align with the adjustments made to the KY case in Table 3. </w:t>
      </w:r>
    </w:p>
    <w:p w14:paraId="6A9C85D9" w14:textId="77777777" w:rsidR="0066410C" w:rsidRDefault="0066410C" w:rsidP="0066410C"/>
    <w:p w14:paraId="11C7CB19" w14:textId="77777777" w:rsidR="0066410C" w:rsidRDefault="0066410C" w:rsidP="0066410C">
      <w:r>
        <w:rPr>
          <w:sz w:val="20"/>
          <w:szCs w:val="20"/>
        </w:rPr>
        <w:t>2. Add language like this:</w:t>
      </w:r>
    </w:p>
    <w:p w14:paraId="38C73BD3" w14:textId="77777777" w:rsidR="0066410C" w:rsidRDefault="0066410C" w:rsidP="0066410C">
      <w:r>
        <w:rPr>
          <w:sz w:val="20"/>
          <w:szCs w:val="20"/>
        </w:rPr>
        <w:t>“</w:t>
      </w:r>
      <w:r>
        <w:rPr>
          <w:b/>
          <w:bCs/>
          <w:sz w:val="20"/>
          <w:szCs w:val="20"/>
        </w:rPr>
        <w:t>The Kentucky Supreme Court Justices</w:t>
      </w:r>
      <w:r>
        <w:rPr>
          <w:sz w:val="20"/>
          <w:szCs w:val="20"/>
        </w:rPr>
        <w:t xml:space="preserve"> and Judge J. Lee Marsh . . .”</w:t>
      </w:r>
    </w:p>
    <w:p w14:paraId="4E4EDAE7" w14:textId="77777777" w:rsidR="0066410C" w:rsidRDefault="0066410C" w:rsidP="0066410C"/>
    <w:p w14:paraId="4230B42C" w14:textId="77777777" w:rsidR="0066410C" w:rsidRDefault="0066410C" w:rsidP="0066410C">
      <w:r>
        <w:rPr>
          <w:sz w:val="20"/>
          <w:szCs w:val="20"/>
        </w:rPr>
        <w:t xml:space="preserve">3. Change </w:t>
      </w:r>
      <w:r>
        <w:rPr>
          <w:i/>
          <w:iCs/>
          <w:sz w:val="20"/>
          <w:szCs w:val="20"/>
        </w:rPr>
        <w:t>Kentucky Circuit Court</w:t>
      </w:r>
      <w:r>
        <w:rPr>
          <w:sz w:val="20"/>
          <w:szCs w:val="20"/>
        </w:rPr>
        <w:t xml:space="preserve"> (highlighted in pink) to </w:t>
      </w:r>
      <w:r>
        <w:rPr>
          <w:b/>
          <w:bCs/>
          <w:i/>
          <w:iCs/>
          <w:sz w:val="20"/>
          <w:szCs w:val="20"/>
        </w:rPr>
        <w:t>Kentucky.</w:t>
      </w:r>
      <w:r>
        <w:rPr>
          <w:sz w:val="20"/>
          <w:szCs w:val="20"/>
        </w:rPr>
        <w:cr/>
      </w:r>
      <w:r>
        <w:rPr>
          <w:sz w:val="20"/>
          <w:szCs w:val="20"/>
        </w:rPr>
        <w:cr/>
      </w:r>
      <w:r>
        <w:rPr>
          <w:i/>
          <w:iCs/>
          <w:sz w:val="20"/>
          <w:szCs w:val="20"/>
        </w:rPr>
        <w:t>Please reply to the comment with your preferences.</w:t>
      </w:r>
    </w:p>
  </w:comment>
  <w:comment w:id="568" w:author="Jonathan Cervas" w:date="2024-06-10T11:14:00Z" w:initials="JC">
    <w:p w14:paraId="617CD72C" w14:textId="77777777" w:rsidR="0066410C" w:rsidRDefault="0066410C" w:rsidP="0066410C">
      <w:r>
        <w:rPr>
          <w:rStyle w:val="CommentReference"/>
        </w:rPr>
        <w:annotationRef/>
      </w:r>
      <w:r>
        <w:rPr>
          <w:sz w:val="20"/>
          <w:szCs w:val="20"/>
        </w:rPr>
        <w:t>I do not think we should make changes to Kentucky here because there are many other affected parts of the text.</w:t>
      </w:r>
    </w:p>
  </w:comment>
  <w:comment w:id="579" w:author="Witte, Marie Therese" w:date="2024-04-01T10:39:00Z" w:initials="MW">
    <w:p w14:paraId="0D578F00" w14:textId="6B822AB8" w:rsidR="0066410C" w:rsidRDefault="0066410C" w:rsidP="0066410C">
      <w:r>
        <w:rPr>
          <w:rStyle w:val="CommentReference"/>
        </w:rPr>
        <w:annotationRef/>
      </w:r>
      <w:r>
        <w:rPr>
          <w:b/>
          <w:bCs/>
          <w:sz w:val="20"/>
          <w:szCs w:val="20"/>
        </w:rPr>
        <w:t>FN150: Suggested Footnote adjustments</w:t>
      </w:r>
      <w:r>
        <w:rPr>
          <w:sz w:val="20"/>
          <w:szCs w:val="20"/>
        </w:rPr>
        <w:cr/>
      </w:r>
      <w:r>
        <w:rPr>
          <w:sz w:val="20"/>
          <w:szCs w:val="20"/>
        </w:rPr>
        <w:cr/>
      </w:r>
      <w:r>
        <w:rPr>
          <w:b/>
          <w:bCs/>
          <w:sz w:val="20"/>
          <w:szCs w:val="20"/>
        </w:rPr>
        <w:t>If you choose to update to the KY Supreme Court opinion</w:t>
      </w:r>
      <w:r>
        <w:rPr>
          <w:sz w:val="20"/>
          <w:szCs w:val="20"/>
        </w:rPr>
        <w:t>,</w:t>
      </w:r>
    </w:p>
    <w:p w14:paraId="7315A892" w14:textId="77777777" w:rsidR="0066410C" w:rsidRDefault="0066410C" w:rsidP="0066410C">
      <w:r>
        <w:rPr>
          <w:sz w:val="20"/>
          <w:szCs w:val="20"/>
        </w:rPr>
        <w:t xml:space="preserve">We suggest replacing the pink highlighted text with something like the following: </w:t>
      </w:r>
    </w:p>
    <w:p w14:paraId="20F0E460" w14:textId="77777777" w:rsidR="0066410C" w:rsidRDefault="0066410C" w:rsidP="0066410C"/>
    <w:p w14:paraId="5475E9C0" w14:textId="77777777" w:rsidR="0066410C" w:rsidRDefault="0066410C" w:rsidP="0066410C">
      <w:r>
        <w:rPr>
          <w:b/>
          <w:bCs/>
          <w:sz w:val="20"/>
          <w:szCs w:val="20"/>
        </w:rPr>
        <w:t>. . . as was Graham v. Sec’y of State Michael Adams, 2022-SC-0522, 2023 WL 8640825 (Ky. Dec. 14, 2023), due to the inability to determine the justices’ party affiliations.</w:t>
      </w:r>
    </w:p>
    <w:p w14:paraId="4A955167" w14:textId="77777777" w:rsidR="0066410C" w:rsidRDefault="0066410C" w:rsidP="0066410C">
      <w:r>
        <w:rPr>
          <w:sz w:val="20"/>
          <w:szCs w:val="20"/>
        </w:rPr>
        <w:cr/>
      </w:r>
      <w:r>
        <w:rPr>
          <w:sz w:val="20"/>
          <w:szCs w:val="20"/>
        </w:rPr>
        <w:cr/>
      </w:r>
      <w:r>
        <w:rPr>
          <w:i/>
          <w:iCs/>
          <w:sz w:val="20"/>
          <w:szCs w:val="20"/>
        </w:rPr>
        <w:t>Please let us know how you would like to handle this case by replying to this comment.</w:t>
      </w:r>
      <w:r>
        <w:rPr>
          <w:sz w:val="20"/>
          <w:szCs w:val="20"/>
        </w:rPr>
        <w:cr/>
      </w:r>
    </w:p>
  </w:comment>
  <w:comment w:id="580" w:author="Marie-therese Witte" w:date="2024-10-29T08:33:00Z" w:initials="MW">
    <w:p w14:paraId="26B80F78" w14:textId="77777777" w:rsidR="00EB46A2" w:rsidRDefault="00EB46A2" w:rsidP="00EB46A2">
      <w:r>
        <w:rPr>
          <w:rStyle w:val="CommentReference"/>
        </w:rPr>
        <w:annotationRef/>
      </w:r>
      <w:r>
        <w:rPr>
          <w:color w:val="000000"/>
          <w:sz w:val="20"/>
          <w:szCs w:val="20"/>
        </w:rPr>
        <w:t>We implemented the change with some slight edits.</w:t>
      </w:r>
    </w:p>
  </w:comment>
  <w:comment w:id="779" w:author="Witte, Marie Therese" w:date="2024-04-01T11:30:00Z" w:initials="MW">
    <w:p w14:paraId="00CA26E0" w14:textId="6C9877EB" w:rsidR="0066410C" w:rsidRDefault="0066410C" w:rsidP="0066410C">
      <w:r>
        <w:rPr>
          <w:rStyle w:val="CommentReference"/>
        </w:rPr>
        <w:annotationRef/>
      </w:r>
      <w:r>
        <w:rPr>
          <w:b/>
          <w:bCs/>
          <w:color w:val="000000"/>
          <w:sz w:val="20"/>
          <w:szCs w:val="20"/>
        </w:rPr>
        <w:t>Suggested removal of case</w:t>
      </w:r>
      <w:r>
        <w:rPr>
          <w:color w:val="000000"/>
          <w:sz w:val="20"/>
          <w:szCs w:val="20"/>
        </w:rPr>
        <w:t>.</w:t>
      </w:r>
    </w:p>
    <w:p w14:paraId="66421865" w14:textId="77777777" w:rsidR="0066410C" w:rsidRDefault="0066410C" w:rsidP="0066410C"/>
    <w:p w14:paraId="10AEBD4D" w14:textId="77777777" w:rsidR="0066410C" w:rsidRDefault="0066410C" w:rsidP="0066410C">
      <w:r>
        <w:rPr>
          <w:color w:val="000000"/>
          <w:sz w:val="20"/>
          <w:szCs w:val="20"/>
        </w:rPr>
        <w:t xml:space="preserve">As mentioned earlier, since this case appears to discuss </w:t>
      </w:r>
      <w:r>
        <w:rPr>
          <w:sz w:val="20"/>
          <w:szCs w:val="20"/>
        </w:rPr>
        <w:t xml:space="preserve">voter registration and mail in votes, not redistricting lines and because it is no longer pending, we suggest removing this case.  </w:t>
      </w:r>
    </w:p>
    <w:p w14:paraId="1AA0F36A" w14:textId="77777777" w:rsidR="0066410C" w:rsidRDefault="0066410C" w:rsidP="0066410C"/>
    <w:p w14:paraId="2BA6E514" w14:textId="77777777" w:rsidR="0066410C" w:rsidRDefault="0066410C" w:rsidP="0066410C">
      <w:r>
        <w:rPr>
          <w:i/>
          <w:iCs/>
          <w:sz w:val="20"/>
          <w:szCs w:val="20"/>
        </w:rPr>
        <w:t>Please let us know how you would like to handle this.</w:t>
      </w:r>
    </w:p>
  </w:comment>
  <w:comment w:id="780" w:author="Jonathan Cervas" w:date="2024-06-05T16:35:00Z" w:initials="JC">
    <w:p w14:paraId="3CAEF341" w14:textId="77777777" w:rsidR="0066410C" w:rsidRDefault="0066410C" w:rsidP="0066410C">
      <w:r>
        <w:rPr>
          <w:rStyle w:val="CommentReference"/>
        </w:rPr>
        <w:annotationRef/>
      </w:r>
      <w:r>
        <w:rPr>
          <w:sz w:val="20"/>
          <w:szCs w:val="20"/>
        </w:rPr>
        <w:t>We need to keep this and make sure citation is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DE0C8C0" w15:done="0"/>
  <w15:commentEx w15:paraId="2C68A623" w15:paraIdParent="5DE0C8C0" w15:done="0"/>
  <w15:commentEx w15:paraId="13824844" w15:done="0"/>
  <w15:commentEx w15:paraId="32CA6B60" w15:paraIdParent="13824844" w15:done="0"/>
  <w15:commentEx w15:paraId="1A86144C" w15:paraIdParent="13824844" w15:done="0"/>
  <w15:commentEx w15:paraId="46E47762" w15:paraIdParent="13824844" w15:done="0"/>
  <w15:commentEx w15:paraId="12A5C885" w15:paraIdParent="13824844" w15:done="0"/>
  <w15:commentEx w15:paraId="1D2B71F8" w15:done="0"/>
  <w15:commentEx w15:paraId="26BFF24A" w15:paraIdParent="1D2B71F8" w15:done="0"/>
  <w15:commentEx w15:paraId="16CDAAD7" w15:paraIdParent="1D2B71F8" w15:done="0"/>
  <w15:commentEx w15:paraId="09392557" w15:done="0"/>
  <w15:commentEx w15:paraId="705A34E6" w15:paraIdParent="09392557" w15:done="0"/>
  <w15:commentEx w15:paraId="4FAC4188" w15:done="0"/>
  <w15:commentEx w15:paraId="1F62EC56" w15:done="0"/>
  <w15:commentEx w15:paraId="3411C2E8" w15:paraIdParent="1F62EC56" w15:done="0"/>
  <w15:commentEx w15:paraId="019C2324" w15:done="0"/>
  <w15:commentEx w15:paraId="5DFCBDB8" w15:paraIdParent="019C2324" w15:done="0"/>
  <w15:commentEx w15:paraId="56C795BC" w15:paraIdParent="019C2324" w15:done="0"/>
  <w15:commentEx w15:paraId="15453F0B" w15:done="0"/>
  <w15:commentEx w15:paraId="1C90507B" w15:paraIdParent="15453F0B" w15:done="0"/>
  <w15:commentEx w15:paraId="676C3D19" w15:paraIdParent="15453F0B" w15:done="0"/>
  <w15:commentEx w15:paraId="723BBA72" w15:paraIdParent="15453F0B" w15:done="0"/>
  <w15:commentEx w15:paraId="088F981B" w15:done="0"/>
  <w15:commentEx w15:paraId="07CAFC02" w15:paraIdParent="088F981B" w15:done="0"/>
  <w15:commentEx w15:paraId="1132950C" w15:paraIdParent="088F981B" w15:done="0"/>
  <w15:commentEx w15:paraId="25A1E8BF" w15:paraIdParent="088F981B" w15:done="0"/>
  <w15:commentEx w15:paraId="2DBB908B" w15:done="0"/>
  <w15:commentEx w15:paraId="0FA4F6B2" w15:paraIdParent="2DBB908B" w15:done="0"/>
  <w15:commentEx w15:paraId="6E418B8C" w15:done="0"/>
  <w15:commentEx w15:paraId="0C226D25" w15:paraIdParent="6E418B8C" w15:done="0"/>
  <w15:commentEx w15:paraId="2A06BD6C" w15:done="0"/>
  <w15:commentEx w15:paraId="5F9DA9E8" w15:paraIdParent="2A06BD6C" w15:done="0"/>
  <w15:commentEx w15:paraId="15E37F4B" w15:paraIdParent="2A06BD6C" w15:done="0"/>
  <w15:commentEx w15:paraId="1C4F4EB6" w15:done="0"/>
  <w15:commentEx w15:paraId="298B67DF" w15:paraIdParent="1C4F4EB6" w15:done="0"/>
  <w15:commentEx w15:paraId="641CA1FD" w15:paraIdParent="1C4F4EB6" w15:done="0"/>
  <w15:commentEx w15:paraId="397F47CB" w15:paraIdParent="1C4F4EB6" w15:done="0"/>
  <w15:commentEx w15:paraId="1A9E3EFA" w15:paraIdParent="1C4F4EB6" w15:done="0"/>
  <w15:commentEx w15:paraId="7AA70558" w15:done="0"/>
  <w15:commentEx w15:paraId="3B1EDD1D" w15:done="0"/>
  <w15:commentEx w15:paraId="2A15644C" w15:paraIdParent="3B1EDD1D" w15:done="0"/>
  <w15:commentEx w15:paraId="343E7335" w15:paraIdParent="3B1EDD1D" w15:done="0"/>
  <w15:commentEx w15:paraId="7CB0E4EC" w15:done="0"/>
  <w15:commentEx w15:paraId="294B2606" w15:paraIdParent="7CB0E4EC" w15:done="0"/>
  <w15:commentEx w15:paraId="3A112DB2" w15:done="0"/>
  <w15:commentEx w15:paraId="4012E50C" w15:paraIdParent="3A112DB2" w15:done="0"/>
  <w15:commentEx w15:paraId="2ECDEEF3" w15:paraIdParent="3A112DB2" w15:done="0"/>
  <w15:commentEx w15:paraId="2091A58D" w15:done="0"/>
  <w15:commentEx w15:paraId="0E88D0B7" w15:paraIdParent="2091A58D" w15:done="0"/>
  <w15:commentEx w15:paraId="0B28BB59" w15:done="0"/>
  <w15:commentEx w15:paraId="34A7FDE7" w15:paraIdParent="0B28BB59" w15:done="0"/>
  <w15:commentEx w15:paraId="2D04A1F0" w15:paraIdParent="0B28BB59" w15:done="0"/>
  <w15:commentEx w15:paraId="288CDAF8" w15:done="0"/>
  <w15:commentEx w15:paraId="3EB91D6E" w15:paraIdParent="288CDAF8" w15:done="0"/>
  <w15:commentEx w15:paraId="5EAAEDC9" w15:paraIdParent="288CDAF8" w15:done="0"/>
  <w15:commentEx w15:paraId="09650A15" w15:done="0"/>
  <w15:commentEx w15:paraId="0440878C" w15:paraIdParent="09650A15" w15:done="0"/>
  <w15:commentEx w15:paraId="59EDBF37" w15:paraIdParent="09650A15" w15:done="0"/>
  <w15:commentEx w15:paraId="2925CDED" w15:done="0"/>
  <w15:commentEx w15:paraId="4FAC53FE" w15:done="0"/>
  <w15:commentEx w15:paraId="211F2379" w15:done="0"/>
  <w15:commentEx w15:paraId="42A09786" w15:done="0"/>
  <w15:commentEx w15:paraId="697ED504" w15:paraIdParent="42A09786" w15:done="0"/>
  <w15:commentEx w15:paraId="1B18D222" w15:done="0"/>
  <w15:commentEx w15:paraId="488AC6B1" w15:done="0"/>
  <w15:commentEx w15:paraId="5AEB8711" w15:paraIdParent="488AC6B1" w15:done="0"/>
  <w15:commentEx w15:paraId="08D1E370" w15:done="0"/>
  <w15:commentEx w15:paraId="5FDBCA85" w15:paraIdParent="08D1E370" w15:done="0"/>
  <w15:commentEx w15:paraId="654EA626" w15:done="0"/>
  <w15:commentEx w15:paraId="26EF1F52" w15:paraIdParent="654EA626" w15:done="0"/>
  <w15:commentEx w15:paraId="4230B42C" w15:done="0"/>
  <w15:commentEx w15:paraId="617CD72C" w15:paraIdParent="4230B42C" w15:done="0"/>
  <w15:commentEx w15:paraId="4A955167" w15:done="0"/>
  <w15:commentEx w15:paraId="26B80F78" w15:paraIdParent="4A955167" w15:done="0"/>
  <w15:commentEx w15:paraId="2BA6E514" w15:done="0"/>
  <w15:commentEx w15:paraId="3CAEF341" w15:paraIdParent="2BA6E51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2D055E8" w16cex:dateUtc="2024-06-10T14:47:00Z"/>
  <w16cex:commentExtensible w16cex:durableId="0F82609E" w16cex:dateUtc="2024-10-23T08:51:00Z"/>
  <w16cex:commentExtensible w16cex:durableId="3A5F9669" w16cex:dateUtc="2024-03-31T13:59:00Z"/>
  <w16cex:commentExtensible w16cex:durableId="74096503" w16cex:dateUtc="2024-05-13T02:40:00Z"/>
  <w16cex:commentExtensible w16cex:durableId="1E5162F1" w16cex:dateUtc="2024-06-05T14:39:00Z"/>
  <w16cex:commentExtensible w16cex:durableId="0660AEA3" w16cex:dateUtc="2024-06-07T01:54:00Z"/>
  <w16cex:commentExtensible w16cex:durableId="5D89348F" w16cex:dateUtc="2024-10-29T10:57:00Z"/>
  <w16cex:commentExtensible w16cex:durableId="23D2092B" w16cex:dateUtc="2024-03-31T14:57:00Z"/>
  <w16cex:commentExtensible w16cex:durableId="49FE4B8B" w16cex:dateUtc="2024-06-05T20:42:00Z"/>
  <w16cex:commentExtensible w16cex:durableId="6CE7BB24" w16cex:dateUtc="2024-10-24T00:01:00Z"/>
  <w16cex:commentExtensible w16cex:durableId="4C939429" w16cex:dateUtc="2024-03-31T15:06:00Z"/>
  <w16cex:commentExtensible w16cex:durableId="4AD8B605" w16cex:dateUtc="2024-05-13T03:10:00Z">
    <w16cex:extLst>
      <w16:ext w16:uri="{CE6994B0-6A32-4C9F-8C6B-6E91EDA988CE}">
        <cr:reactions xmlns:cr="http://schemas.microsoft.com/office/comments/2020/reactions">
          <cr:reaction reactionType="1">
            <cr:reactionInfo dateUtc="2024-10-24T00:02:48Z">
              <cr:user userId="S::m_witte@saratogaschools.org::54b3a819-6392-4786-9a81-22533432c2c2" userProvider="AD" userName="Marie-therese Witte"/>
            </cr:reactionInfo>
          </cr:reaction>
        </cr:reactions>
      </w16:ext>
    </w16cex:extLst>
  </w16cex:commentExtensible>
  <w16cex:commentExtensible w16cex:durableId="6E605FD2" w16cex:dateUtc="2024-05-13T03:30:00Z">
    <w16cex:extLst>
      <w16:ext w16:uri="{CE6994B0-6A32-4C9F-8C6B-6E91EDA988CE}">
        <cr:reactions xmlns:cr="http://schemas.microsoft.com/office/comments/2020/reactions">
          <cr:reaction reactionType="1">
            <cr:reactionInfo dateUtc="2024-10-24T00:04:05Z">
              <cr:user userId="S::m_witte@saratogaschools.org::54b3a819-6392-4786-9a81-22533432c2c2" userProvider="AD" userName="Marie-therese Witte"/>
            </cr:reactionInfo>
          </cr:reaction>
        </cr:reactions>
      </w16:ext>
    </w16cex:extLst>
  </w16cex:commentExtensible>
  <w16cex:commentExtensible w16cex:durableId="02F179E7" w16cex:dateUtc="2024-05-13T03:29:00Z"/>
  <w16cex:commentExtensible w16cex:durableId="7A12E705" w16cex:dateUtc="2024-10-29T11:07:00Z"/>
  <w16cex:commentExtensible w16cex:durableId="7815DA1E" w16cex:dateUtc="2024-03-31T21:12:00Z"/>
  <w16cex:commentExtensible w16cex:durableId="5526EC36" w16cex:dateUtc="2024-05-13T03:39:00Z"/>
  <w16cex:commentExtensible w16cex:durableId="4CD0F013" w16cex:dateUtc="2024-10-29T11:11:00Z"/>
  <w16cex:commentExtensible w16cex:durableId="01F9068C" w16cex:dateUtc="2024-03-31T22:59:00Z"/>
  <w16cex:commentExtensible w16cex:durableId="23B0205D" w16cex:dateUtc="2024-05-16T15:27:00Z"/>
  <w16cex:commentExtensible w16cex:durableId="4B71036A" w16cex:dateUtc="2024-06-05T15:32:00Z"/>
  <w16cex:commentExtensible w16cex:durableId="7CD287D9" w16cex:dateUtc="2024-10-29T11:59:00Z"/>
  <w16cex:commentExtensible w16cex:durableId="66C31AE4" w16cex:dateUtc="2024-04-01T00:13:00Z"/>
  <w16cex:commentExtensible w16cex:durableId="0EF53AE9" w16cex:dateUtc="2024-05-16T15:34:00Z">
    <w16cex:extLst>
      <w16:ext w16:uri="{CE6994B0-6A32-4C9F-8C6B-6E91EDA988CE}">
        <cr:reactions xmlns:cr="http://schemas.microsoft.com/office/comments/2020/reactions">
          <cr:reaction reactionType="1">
            <cr:reactionInfo dateUtc="2024-10-29T12:02:04Z">
              <cr:user userId="S::m_witte@saratogaschools.org::54b3a819-6392-4786-9a81-22533432c2c2" userProvider="AD" userName="Marie-therese Witte"/>
            </cr:reactionInfo>
          </cr:reaction>
        </cr:reactions>
      </w16:ext>
    </w16cex:extLst>
  </w16cex:commentExtensible>
  <w16cex:commentExtensible w16cex:durableId="5E4FD99F" w16cex:dateUtc="2024-06-05T15:36:00Z">
    <w16cex:extLst>
      <w16:ext w16:uri="{CE6994B0-6A32-4C9F-8C6B-6E91EDA988CE}">
        <cr:reactions xmlns:cr="http://schemas.microsoft.com/office/comments/2020/reactions">
          <cr:reaction reactionType="1">
            <cr:reactionInfo dateUtc="2024-10-29T12:02:00Z">
              <cr:user userId="S::m_witte@saratogaschools.org::54b3a819-6392-4786-9a81-22533432c2c2" userProvider="AD" userName="Marie-therese Witte"/>
            </cr:reactionInfo>
          </cr:reaction>
        </cr:reactions>
      </w16:ext>
    </w16cex:extLst>
  </w16cex:commentExtensible>
  <w16cex:commentExtensible w16cex:durableId="7C7CBCF2" w16cex:dateUtc="2024-10-29T12:02:00Z"/>
  <w16cex:commentExtensible w16cex:durableId="6DD7C32C" w16cex:dateUtc="2024-04-01T00:27:00Z"/>
  <w16cex:commentExtensible w16cex:durableId="0C467EBC" w16cex:dateUtc="2024-06-05T15:56:00Z">
    <w16cex:extLst>
      <w16:ext w16:uri="{CE6994B0-6A32-4C9F-8C6B-6E91EDA988CE}">
        <cr:reactions xmlns:cr="http://schemas.microsoft.com/office/comments/2020/reactions">
          <cr:reaction reactionType="1">
            <cr:reactionInfo dateUtc="2024-10-29T12:02:37Z">
              <cr:user userId="S::m_witte@saratogaschools.org::54b3a819-6392-4786-9a81-22533432c2c2" userProvider="AD" userName="Marie-therese Witte"/>
            </cr:reactionInfo>
          </cr:reaction>
        </cr:reactions>
      </w16:ext>
    </w16cex:extLst>
  </w16cex:commentExtensible>
  <w16cex:commentExtensible w16cex:durableId="7A5CD566" w16cex:dateUtc="2024-06-05T18:50:00Z"/>
  <w16cex:commentExtensible w16cex:durableId="3AD14949" w16cex:dateUtc="2024-10-24T00:09:00Z"/>
  <w16cex:commentExtensible w16cex:durableId="26DB60C0" w16cex:dateUtc="2024-03-29T22:06:00Z"/>
  <w16cex:commentExtensible w16cex:durableId="02C822BA" w16cex:dateUtc="2024-06-05T17:37:00Z">
    <w16cex:extLst>
      <w16:ext w16:uri="{CE6994B0-6A32-4C9F-8C6B-6E91EDA988CE}">
        <cr:reactions xmlns:cr="http://schemas.microsoft.com/office/comments/2020/reactions">
          <cr:reaction reactionType="1">
            <cr:reactionInfo dateUtc="2024-10-29T12:04:45Z">
              <cr:user userId="S::m_witte@saratogaschools.org::54b3a819-6392-4786-9a81-22533432c2c2" userProvider="AD" userName="Marie-therese Witte"/>
            </cr:reactionInfo>
          </cr:reaction>
        </cr:reactions>
      </w16:ext>
    </w16cex:extLst>
  </w16cex:commentExtensible>
  <w16cex:commentExtensible w16cex:durableId="4463FB10" w16cex:dateUtc="2024-10-29T12:04:00Z"/>
  <w16cex:commentExtensible w16cex:durableId="337E5DE4" w16cex:dateUtc="2024-04-01T00:56:00Z"/>
  <w16cex:commentExtensible w16cex:durableId="5E9BFDFF" w16cex:dateUtc="2024-05-16T18:36:00Z"/>
  <w16cex:commentExtensible w16cex:durableId="6112E23A" w16cex:dateUtc="2024-06-05T17:46:00Z"/>
  <w16cex:commentExtensible w16cex:durableId="6EFB80AE" w16cex:dateUtc="2024-06-07T04:20:00Z"/>
  <w16cex:commentExtensible w16cex:durableId="4E9E008A" w16cex:dateUtc="2024-10-29T12:05:00Z"/>
  <w16cex:commentExtensible w16cex:durableId="0E91CACC" w16cex:dateUtc="2024-06-07T04:22:00Z">
    <w16cex:extLst>
      <w16:ext w16:uri="{CE6994B0-6A32-4C9F-8C6B-6E91EDA988CE}">
        <cr:reactions xmlns:cr="http://schemas.microsoft.com/office/comments/2020/reactions">
          <cr:reaction reactionType="1">
            <cr:reactionInfo dateUtc="2024-10-29T12:39:18Z">
              <cr:user userId="S::m_witte@saratogaschools.org::54b3a819-6392-4786-9a81-22533432c2c2" userProvider="AD" userName="Marie-therese Witte"/>
            </cr:reactionInfo>
          </cr:reaction>
        </cr:reactions>
      </w16:ext>
    </w16cex:extLst>
  </w16cex:commentExtensible>
  <w16cex:commentExtensible w16cex:durableId="302A873C" w16cex:dateUtc="2024-04-01T02:42:00Z"/>
  <w16cex:commentExtensible w16cex:durableId="1ABB1AFA" w16cex:dateUtc="2024-05-16T20:04:00Z"/>
  <w16cex:commentExtensible w16cex:durableId="45BB6FD4" w16cex:dateUtc="2024-10-29T12:07:00Z"/>
  <w16cex:commentExtensible w16cex:durableId="73992672" w16cex:dateUtc="2024-04-01T03:02:00Z"/>
  <w16cex:commentExtensible w16cex:durableId="607B9036" w16cex:dateUtc="2024-05-16T20:03:00Z">
    <w16cex:extLst>
      <w16:ext w16:uri="{CE6994B0-6A32-4C9F-8C6B-6E91EDA988CE}">
        <cr:reactions xmlns:cr="http://schemas.microsoft.com/office/comments/2020/reactions">
          <cr:reaction reactionType="1">
            <cr:reactionInfo dateUtc="2024-10-29T12:07:51Z">
              <cr:user userId="S::m_witte@saratogaschools.org::54b3a819-6392-4786-9a81-22533432c2c2" userProvider="AD" userName="Marie-therese Witte"/>
            </cr:reactionInfo>
          </cr:reaction>
        </cr:reactions>
      </w16:ext>
    </w16cex:extLst>
  </w16cex:commentExtensible>
  <w16cex:commentExtensible w16cex:durableId="3A02F08D" w16cex:dateUtc="2024-04-01T03:49:00Z"/>
  <w16cex:commentExtensible w16cex:durableId="1246A6C1" w16cex:dateUtc="2024-06-05T18:41:00Z"/>
  <w16cex:commentExtensible w16cex:durableId="67EFC413" w16cex:dateUtc="2024-10-29T12:10:00Z"/>
  <w16cex:commentExtensible w16cex:durableId="1BB13E6E" w16cex:dateUtc="2024-04-01T04:09:00Z"/>
  <w16cex:commentExtensible w16cex:durableId="04CA535B" w16cex:dateUtc="2024-06-05T19:05:00Z">
    <w16cex:extLst>
      <w16:ext w16:uri="{CE6994B0-6A32-4C9F-8C6B-6E91EDA988CE}">
        <cr:reactions xmlns:cr="http://schemas.microsoft.com/office/comments/2020/reactions">
          <cr:reaction reactionType="1">
            <cr:reactionInfo dateUtc="2024-10-29T12:11:11Z">
              <cr:user userId="S::m_witte@saratogaschools.org::54b3a819-6392-4786-9a81-22533432c2c2" userProvider="AD" userName="Marie-therese Witte"/>
            </cr:reactionInfo>
          </cr:reaction>
        </cr:reactions>
      </w16:ext>
    </w16cex:extLst>
  </w16cex:commentExtensible>
  <w16cex:commentExtensible w16cex:durableId="0B6AAD70" w16cex:dateUtc="2024-04-01T04:30:00Z"/>
  <w16cex:commentExtensible w16cex:durableId="6E675EEC" w16cex:dateUtc="2024-06-05T19:20:00Z">
    <w16cex:extLst>
      <w16:ext w16:uri="{CE6994B0-6A32-4C9F-8C6B-6E91EDA988CE}">
        <cr:reactions xmlns:cr="http://schemas.microsoft.com/office/comments/2020/reactions">
          <cr:reaction reactionType="1">
            <cr:reactionInfo dateUtc="2024-10-29T12:11:21Z">
              <cr:user userId="S::m_witte@saratogaschools.org::54b3a819-6392-4786-9a81-22533432c2c2" userProvider="AD" userName="Marie-therese Witte"/>
            </cr:reactionInfo>
          </cr:reaction>
        </cr:reactions>
      </w16:ext>
    </w16cex:extLst>
  </w16cex:commentExtensible>
  <w16cex:commentExtensible w16cex:durableId="67D83313" w16cex:dateUtc="2024-10-29T12:11:00Z"/>
  <w16cex:commentExtensible w16cex:durableId="460A1CF1" w16cex:dateUtc="2024-04-01T04:57:00Z"/>
  <w16cex:commentExtensible w16cex:durableId="4FCA6CE4" w16cex:dateUtc="2024-06-05T19:35:00Z">
    <w16cex:extLst>
      <w16:ext w16:uri="{CE6994B0-6A32-4C9F-8C6B-6E91EDA988CE}">
        <cr:reactions xmlns:cr="http://schemas.microsoft.com/office/comments/2020/reactions">
          <cr:reaction reactionType="1">
            <cr:reactionInfo dateUtc="2024-10-29T12:11:43Z">
              <cr:user userId="S::m_witte@saratogaschools.org::54b3a819-6392-4786-9a81-22533432c2c2" userProvider="AD" userName="Marie-therese Witte"/>
            </cr:reactionInfo>
          </cr:reaction>
        </cr:reactions>
      </w16:ext>
    </w16cex:extLst>
  </w16cex:commentExtensible>
  <w16cex:commentExtensible w16cex:durableId="3470D3F4" w16cex:dateUtc="2024-06-05T19:36:00Z">
    <w16cex:extLst>
      <w16:ext w16:uri="{CE6994B0-6A32-4C9F-8C6B-6E91EDA988CE}">
        <cr:reactions xmlns:cr="http://schemas.microsoft.com/office/comments/2020/reactions">
          <cr:reaction reactionType="1">
            <cr:reactionInfo dateUtc="2024-10-29T12:11:45Z">
              <cr:user userId="S::m_witte@saratogaschools.org::54b3a819-6392-4786-9a81-22533432c2c2" userProvider="AD" userName="Marie-therese Witte"/>
            </cr:reactionInfo>
          </cr:reaction>
        </cr:reactions>
      </w16:ext>
    </w16cex:extLst>
  </w16cex:commentExtensible>
  <w16cex:commentExtensible w16cex:durableId="0107E186" w16cex:dateUtc="2024-04-01T05:05:00Z"/>
  <w16cex:commentExtensible w16cex:durableId="45E8824A" w16cex:dateUtc="2024-06-05T19:43:00Z">
    <w16cex:extLst>
      <w16:ext w16:uri="{CE6994B0-6A32-4C9F-8C6B-6E91EDA988CE}">
        <cr:reactions xmlns:cr="http://schemas.microsoft.com/office/comments/2020/reactions">
          <cr:reaction reactionType="1">
            <cr:reactionInfo dateUtc="2024-10-29T12:12:00Z">
              <cr:user userId="S::m_witte@saratogaschools.org::54b3a819-6392-4786-9a81-22533432c2c2" userProvider="AD" userName="Marie-therese Witte"/>
            </cr:reactionInfo>
          </cr:reaction>
        </cr:reactions>
      </w16:ext>
    </w16cex:extLst>
  </w16cex:commentExtensible>
  <w16cex:commentExtensible w16cex:durableId="073FF513" w16cex:dateUtc="2024-10-29T12:12:00Z"/>
  <w16cex:commentExtensible w16cex:durableId="7D9BF764" w16cex:dateUtc="2024-06-07T19:12:00Z">
    <w16cex:extLst>
      <w16:ext w16:uri="{CE6994B0-6A32-4C9F-8C6B-6E91EDA988CE}">
        <cr:reactions xmlns:cr="http://schemas.microsoft.com/office/comments/2020/reactions">
          <cr:reaction reactionType="1">
            <cr:reactionInfo dateUtc="2024-10-29T12:13:14Z">
              <cr:user userId="S::m_witte@saratogaschools.org::54b3a819-6392-4786-9a81-22533432c2c2" userProvider="AD" userName="Marie-therese Witte"/>
            </cr:reactionInfo>
          </cr:reaction>
        </cr:reactions>
      </w16:ext>
    </w16cex:extLst>
  </w16cex:commentExtensible>
  <w16cex:commentExtensible w16cex:durableId="141469A1" w16cex:dateUtc="2024-06-10T14:56:00Z">
    <w16cex:extLst>
      <w16:ext w16:uri="{CE6994B0-6A32-4C9F-8C6B-6E91EDA988CE}">
        <cr:reactions xmlns:cr="http://schemas.microsoft.com/office/comments/2020/reactions">
          <cr:reaction reactionType="1">
            <cr:reactionInfo dateUtc="2024-10-29T12:15:25Z">
              <cr:user userId="S::m_witte@saratogaschools.org::54b3a819-6392-4786-9a81-22533432c2c2" userProvider="AD" userName="Marie-therese Witte"/>
            </cr:reactionInfo>
          </cr:reaction>
        </cr:reactions>
      </w16:ext>
    </w16cex:extLst>
  </w16cex:commentExtensible>
  <w16cex:commentExtensible w16cex:durableId="3142BF0E" w16cex:dateUtc="2024-06-10T14:57:00Z">
    <w16cex:extLst>
      <w16:ext w16:uri="{CE6994B0-6A32-4C9F-8C6B-6E91EDA988CE}">
        <cr:reactions xmlns:cr="http://schemas.microsoft.com/office/comments/2020/reactions">
          <cr:reaction reactionType="1">
            <cr:reactionInfo dateUtc="2024-10-29T12:15:23Z">
              <cr:user userId="S::m_witte@saratogaschools.org::54b3a819-6392-4786-9a81-22533432c2c2" userProvider="AD" userName="Marie-therese Witte"/>
            </cr:reactionInfo>
          </cr:reaction>
        </cr:reactions>
      </w16:ext>
    </w16cex:extLst>
  </w16cex:commentExtensible>
  <w16cex:commentExtensible w16cex:durableId="1B009DD3" w16cex:dateUtc="2024-06-10T14:58:00Z">
    <w16cex:extLst>
      <w16:ext w16:uri="{CE6994B0-6A32-4C9F-8C6B-6E91EDA988CE}">
        <cr:reactions xmlns:cr="http://schemas.microsoft.com/office/comments/2020/reactions">
          <cr:reaction reactionType="1">
            <cr:reactionInfo dateUtc="2024-10-29T12:13:26Z">
              <cr:user userId="S::m_witte@saratogaschools.org::54b3a819-6392-4786-9a81-22533432c2c2" userProvider="AD" userName="Marie-therese Witte"/>
            </cr:reactionInfo>
          </cr:reaction>
        </cr:reactions>
      </w16:ext>
    </w16cex:extLst>
  </w16cex:commentExtensible>
  <w16cex:commentExtensible w16cex:durableId="7AD89806" w16cex:dateUtc="2024-10-29T12:14:00Z"/>
  <w16cex:commentExtensible w16cex:durableId="1135C04E" w16cex:dateUtc="2024-10-29T12:17:00Z"/>
  <w16cex:commentExtensible w16cex:durableId="11E0BA34" w16cex:dateUtc="2024-04-03T03:06:00Z">
    <w16cex:extLst>
      <w16:ext w16:uri="{CE6994B0-6A32-4C9F-8C6B-6E91EDA988CE}">
        <cr:reactions xmlns:cr="http://schemas.microsoft.com/office/comments/2020/reactions">
          <cr:reaction reactionType="1">
            <cr:reactionInfo dateUtc="2024-06-05T20:04:20Z">
              <cr:user userId="S::jcervas@andrew.cmu.edu::79b91a13-dba6-41b0-afff-9879caa84349" userProvider="AD" userName="Jonathan Cervas"/>
            </cr:reactionInfo>
          </cr:reaction>
        </cr:reactions>
      </w16:ext>
    </w16cex:extLst>
  </w16cex:commentExtensible>
  <w16cex:commentExtensible w16cex:durableId="6AE34E34" w16cex:dateUtc="2024-10-29T12:20:00Z"/>
  <w16cex:commentExtensible w16cex:durableId="0737BCF6" w16cex:dateUtc="2024-04-03T02:40:00Z">
    <w16cex:extLst>
      <w16:ext w16:uri="{CE6994B0-6A32-4C9F-8C6B-6E91EDA988CE}">
        <cr:reactions xmlns:cr="http://schemas.microsoft.com/office/comments/2020/reactions">
          <cr:reaction reactionType="1">
            <cr:reactionInfo dateUtc="2024-06-05T20:05:58Z">
              <cr:user userId="S::jcervas@andrew.cmu.edu::79b91a13-dba6-41b0-afff-9879caa84349" userProvider="AD" userName="Jonathan Cervas"/>
            </cr:reactionInfo>
          </cr:reaction>
        </cr:reactions>
      </w16:ext>
    </w16cex:extLst>
  </w16cex:commentExtensible>
  <w16cex:commentExtensible w16cex:durableId="2F08CBEB" w16cex:dateUtc="2024-10-29T12:26:00Z"/>
  <w16cex:commentExtensible w16cex:durableId="6275391B" w16cex:dateUtc="2024-04-01T14:08:00Z"/>
  <w16cex:commentExtensible w16cex:durableId="409D5C7B" w16cex:dateUtc="2024-06-05T20:18:00Z">
    <w16cex:extLst>
      <w16:ext w16:uri="{CE6994B0-6A32-4C9F-8C6B-6E91EDA988CE}">
        <cr:reactions xmlns:cr="http://schemas.microsoft.com/office/comments/2020/reactions">
          <cr:reaction reactionType="1">
            <cr:reactionInfo dateUtc="2024-10-29T12:28:26Z">
              <cr:user userId="S::m_witte@saratogaschools.org::54b3a819-6392-4786-9a81-22533432c2c2" userProvider="AD" userName="Marie-therese Witte"/>
            </cr:reactionInfo>
          </cr:reaction>
        </cr:reactions>
      </w16:ext>
    </w16cex:extLst>
  </w16cex:commentExtensible>
  <w16cex:commentExtensible w16cex:durableId="1E1A858E" w16cex:dateUtc="2024-04-01T14:25:00Z">
    <w16cex:extLst>
      <w16:ext w16:uri="{CE6994B0-6A32-4C9F-8C6B-6E91EDA988CE}">
        <cr:reactions xmlns:cr="http://schemas.microsoft.com/office/comments/2020/reactions">
          <cr:reaction reactionType="1">
            <cr:reactionInfo dateUtc="2024-06-05T20:21:33Z">
              <cr:user userId="S::jcervas@andrew.cmu.edu::79b91a13-dba6-41b0-afff-9879caa84349" userProvider="AD" userName="Jonathan Cervas"/>
            </cr:reactionInfo>
          </cr:reaction>
        </cr:reactions>
      </w16:ext>
    </w16cex:extLst>
  </w16cex:commentExtensible>
  <w16cex:commentExtensible w16cex:durableId="4720DC16" w16cex:dateUtc="2024-06-10T15:14:00Z">
    <w16cex:extLst>
      <w16:ext w16:uri="{CE6994B0-6A32-4C9F-8C6B-6E91EDA988CE}">
        <cr:reactions xmlns:cr="http://schemas.microsoft.com/office/comments/2020/reactions">
          <cr:reaction reactionType="1">
            <cr:reactionInfo dateUtc="2024-10-29T12:28:48Z">
              <cr:user userId="S::m_witte@saratogaschools.org::54b3a819-6392-4786-9a81-22533432c2c2" userProvider="AD" userName="Marie-therese Witte"/>
            </cr:reactionInfo>
          </cr:reaction>
        </cr:reactions>
      </w16:ext>
    </w16cex:extLst>
  </w16cex:commentExtensible>
  <w16cex:commentExtensible w16cex:durableId="694BBCE0" w16cex:dateUtc="2024-04-01T14:39:00Z">
    <w16cex:extLst>
      <w16:ext w16:uri="{CE6994B0-6A32-4C9F-8C6B-6E91EDA988CE}">
        <cr:reactions xmlns:cr="http://schemas.microsoft.com/office/comments/2020/reactions">
          <cr:reaction reactionType="1">
            <cr:reactionInfo dateUtc="2024-06-05T20:22:21Z">
              <cr:user userId="S::jcervas@andrew.cmu.edu::79b91a13-dba6-41b0-afff-9879caa84349" userProvider="AD" userName="Jonathan Cervas"/>
            </cr:reactionInfo>
          </cr:reaction>
        </cr:reactions>
      </w16:ext>
    </w16cex:extLst>
  </w16cex:commentExtensible>
  <w16cex:commentExtensible w16cex:durableId="25B5AC7A" w16cex:dateUtc="2024-10-29T12:33:00Z"/>
  <w16cex:commentExtensible w16cex:durableId="2E067E72" w16cex:dateUtc="2024-04-01T15:30:00Z"/>
  <w16cex:commentExtensible w16cex:durableId="3BA203A2" w16cex:dateUtc="2024-06-05T20:35:00Z">
    <w16cex:extLst>
      <w16:ext w16:uri="{CE6994B0-6A32-4C9F-8C6B-6E91EDA988CE}">
        <cr:reactions xmlns:cr="http://schemas.microsoft.com/office/comments/2020/reactions">
          <cr:reaction reactionType="1">
            <cr:reactionInfo dateUtc="2024-10-29T12:32:36Z">
              <cr:user userId="S::m_witte@saratogaschools.org::54b3a819-6392-4786-9a81-22533432c2c2" userProvider="AD" userName="Marie-therese Witte"/>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DE0C8C0" w16cid:durableId="32D055E8"/>
  <w16cid:commentId w16cid:paraId="2C68A623" w16cid:durableId="0F82609E"/>
  <w16cid:commentId w16cid:paraId="13824844" w16cid:durableId="3A5F9669"/>
  <w16cid:commentId w16cid:paraId="32CA6B60" w16cid:durableId="74096503"/>
  <w16cid:commentId w16cid:paraId="1A86144C" w16cid:durableId="1E5162F1"/>
  <w16cid:commentId w16cid:paraId="46E47762" w16cid:durableId="0660AEA3"/>
  <w16cid:commentId w16cid:paraId="12A5C885" w16cid:durableId="5D89348F"/>
  <w16cid:commentId w16cid:paraId="1D2B71F8" w16cid:durableId="23D2092B"/>
  <w16cid:commentId w16cid:paraId="26BFF24A" w16cid:durableId="49FE4B8B"/>
  <w16cid:commentId w16cid:paraId="16CDAAD7" w16cid:durableId="6CE7BB24"/>
  <w16cid:commentId w16cid:paraId="09392557" w16cid:durableId="4C939429"/>
  <w16cid:commentId w16cid:paraId="705A34E6" w16cid:durableId="4AD8B605"/>
  <w16cid:commentId w16cid:paraId="4FAC4188" w16cid:durableId="6E605FD2"/>
  <w16cid:commentId w16cid:paraId="1F62EC56" w16cid:durableId="02F179E7"/>
  <w16cid:commentId w16cid:paraId="3411C2E8" w16cid:durableId="7A12E705"/>
  <w16cid:commentId w16cid:paraId="019C2324" w16cid:durableId="7815DA1E"/>
  <w16cid:commentId w16cid:paraId="5DFCBDB8" w16cid:durableId="5526EC36"/>
  <w16cid:commentId w16cid:paraId="56C795BC" w16cid:durableId="4CD0F013"/>
  <w16cid:commentId w16cid:paraId="15453F0B" w16cid:durableId="01F9068C"/>
  <w16cid:commentId w16cid:paraId="1C90507B" w16cid:durableId="23B0205D"/>
  <w16cid:commentId w16cid:paraId="676C3D19" w16cid:durableId="4B71036A"/>
  <w16cid:commentId w16cid:paraId="723BBA72" w16cid:durableId="7CD287D9"/>
  <w16cid:commentId w16cid:paraId="088F981B" w16cid:durableId="66C31AE4"/>
  <w16cid:commentId w16cid:paraId="07CAFC02" w16cid:durableId="0EF53AE9"/>
  <w16cid:commentId w16cid:paraId="1132950C" w16cid:durableId="5E4FD99F"/>
  <w16cid:commentId w16cid:paraId="25A1E8BF" w16cid:durableId="7C7CBCF2"/>
  <w16cid:commentId w16cid:paraId="2DBB908B" w16cid:durableId="6DD7C32C"/>
  <w16cid:commentId w16cid:paraId="0FA4F6B2" w16cid:durableId="0C467EBC"/>
  <w16cid:commentId w16cid:paraId="6E418B8C" w16cid:durableId="7A5CD566"/>
  <w16cid:commentId w16cid:paraId="0C226D25" w16cid:durableId="3AD14949"/>
  <w16cid:commentId w16cid:paraId="2A06BD6C" w16cid:durableId="26DB60C0"/>
  <w16cid:commentId w16cid:paraId="5F9DA9E8" w16cid:durableId="02C822BA"/>
  <w16cid:commentId w16cid:paraId="15E37F4B" w16cid:durableId="4463FB10"/>
  <w16cid:commentId w16cid:paraId="1C4F4EB6" w16cid:durableId="337E5DE4"/>
  <w16cid:commentId w16cid:paraId="298B67DF" w16cid:durableId="5E9BFDFF"/>
  <w16cid:commentId w16cid:paraId="641CA1FD" w16cid:durableId="6112E23A"/>
  <w16cid:commentId w16cid:paraId="397F47CB" w16cid:durableId="6EFB80AE"/>
  <w16cid:commentId w16cid:paraId="1A9E3EFA" w16cid:durableId="4E9E008A"/>
  <w16cid:commentId w16cid:paraId="7AA70558" w16cid:durableId="0E91CACC"/>
  <w16cid:commentId w16cid:paraId="3B1EDD1D" w16cid:durableId="302A873C"/>
  <w16cid:commentId w16cid:paraId="2A15644C" w16cid:durableId="1ABB1AFA"/>
  <w16cid:commentId w16cid:paraId="343E7335" w16cid:durableId="45BB6FD4"/>
  <w16cid:commentId w16cid:paraId="7CB0E4EC" w16cid:durableId="73992672"/>
  <w16cid:commentId w16cid:paraId="294B2606" w16cid:durableId="607B9036"/>
  <w16cid:commentId w16cid:paraId="3A112DB2" w16cid:durableId="3A02F08D"/>
  <w16cid:commentId w16cid:paraId="4012E50C" w16cid:durableId="1246A6C1"/>
  <w16cid:commentId w16cid:paraId="2ECDEEF3" w16cid:durableId="67EFC413"/>
  <w16cid:commentId w16cid:paraId="2091A58D" w16cid:durableId="1BB13E6E"/>
  <w16cid:commentId w16cid:paraId="0E88D0B7" w16cid:durableId="04CA535B"/>
  <w16cid:commentId w16cid:paraId="0B28BB59" w16cid:durableId="0B6AAD70"/>
  <w16cid:commentId w16cid:paraId="34A7FDE7" w16cid:durableId="6E675EEC"/>
  <w16cid:commentId w16cid:paraId="2D04A1F0" w16cid:durableId="67D83313"/>
  <w16cid:commentId w16cid:paraId="288CDAF8" w16cid:durableId="460A1CF1"/>
  <w16cid:commentId w16cid:paraId="3EB91D6E" w16cid:durableId="4FCA6CE4"/>
  <w16cid:commentId w16cid:paraId="5EAAEDC9" w16cid:durableId="3470D3F4"/>
  <w16cid:commentId w16cid:paraId="09650A15" w16cid:durableId="0107E186"/>
  <w16cid:commentId w16cid:paraId="0440878C" w16cid:durableId="45E8824A"/>
  <w16cid:commentId w16cid:paraId="59EDBF37" w16cid:durableId="073FF513"/>
  <w16cid:commentId w16cid:paraId="2925CDED" w16cid:durableId="7D9BF764"/>
  <w16cid:commentId w16cid:paraId="4FAC53FE" w16cid:durableId="141469A1"/>
  <w16cid:commentId w16cid:paraId="211F2379" w16cid:durableId="3142BF0E"/>
  <w16cid:commentId w16cid:paraId="42A09786" w16cid:durableId="1B009DD3"/>
  <w16cid:commentId w16cid:paraId="697ED504" w16cid:durableId="7AD89806"/>
  <w16cid:commentId w16cid:paraId="1B18D222" w16cid:durableId="1135C04E"/>
  <w16cid:commentId w16cid:paraId="488AC6B1" w16cid:durableId="11E0BA34"/>
  <w16cid:commentId w16cid:paraId="5AEB8711" w16cid:durableId="6AE34E34"/>
  <w16cid:commentId w16cid:paraId="08D1E370" w16cid:durableId="0737BCF6"/>
  <w16cid:commentId w16cid:paraId="5FDBCA85" w16cid:durableId="2F08CBEB"/>
  <w16cid:commentId w16cid:paraId="654EA626" w16cid:durableId="6275391B"/>
  <w16cid:commentId w16cid:paraId="26EF1F52" w16cid:durableId="409D5C7B"/>
  <w16cid:commentId w16cid:paraId="4230B42C" w16cid:durableId="1E1A858E"/>
  <w16cid:commentId w16cid:paraId="617CD72C" w16cid:durableId="4720DC16"/>
  <w16cid:commentId w16cid:paraId="4A955167" w16cid:durableId="694BBCE0"/>
  <w16cid:commentId w16cid:paraId="26B80F78" w16cid:durableId="25B5AC7A"/>
  <w16cid:commentId w16cid:paraId="2BA6E514" w16cid:durableId="2E067E72"/>
  <w16cid:commentId w16cid:paraId="3CAEF341" w16cid:durableId="3BA203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6580B1" w14:textId="77777777" w:rsidR="00EE736A" w:rsidRDefault="00EE736A" w:rsidP="0066410C">
      <w:r>
        <w:separator/>
      </w:r>
    </w:p>
  </w:endnote>
  <w:endnote w:type="continuationSeparator" w:id="0">
    <w:p w14:paraId="0A42B6C5" w14:textId="77777777" w:rsidR="00EE736A" w:rsidRDefault="00EE736A" w:rsidP="006641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Yu Mincho">
    <w:panose1 w:val="02020400000000000000"/>
    <w:charset w:val="80"/>
    <w:family w:val="roman"/>
    <w:pitch w:val="variable"/>
    <w:sig w:usb0="800002E7" w:usb1="2AC7FCFF" w:usb2="00000012" w:usb3="00000000" w:csb0="0002009F" w:csb1="00000000"/>
  </w:font>
  <w:font w:name="en dash">
    <w:altName w:val="Cambria"/>
    <w:panose1 w:val="020B0604020202020204"/>
    <w:charset w:val="00"/>
    <w:family w:val="roman"/>
    <w:notTrueType/>
    <w:pitch w:val="default"/>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8ACC94" w14:textId="77777777" w:rsidR="00EE736A" w:rsidRDefault="00EE736A" w:rsidP="0066410C">
      <w:r>
        <w:separator/>
      </w:r>
    </w:p>
  </w:footnote>
  <w:footnote w:type="continuationSeparator" w:id="0">
    <w:p w14:paraId="722017D1" w14:textId="77777777" w:rsidR="00EE736A" w:rsidRDefault="00EE736A" w:rsidP="0066410C">
      <w:r>
        <w:continuationSeparator/>
      </w:r>
    </w:p>
  </w:footnote>
  <w:footnote w:id="1">
    <w:p w14:paraId="1EB6C6ED" w14:textId="0CAFF609" w:rsidR="0066410C" w:rsidRDefault="0066410C" w:rsidP="0066410C">
      <w:pPr>
        <w:pStyle w:val="FootnoteText"/>
      </w:pPr>
      <w:r w:rsidRPr="008B0CC3">
        <w:rPr>
          <w:rStyle w:val="FootnoteReference"/>
          <w:highlight w:val="cyan"/>
          <w:rPrChange w:id="6" w:author="Marie-therese Witte" w:date="2024-10-29T08:33:00Z" w16du:dateUtc="2024-10-29T12:33:00Z">
            <w:rPr>
              <w:rStyle w:val="FootnoteReference"/>
            </w:rPr>
          </w:rPrChange>
        </w:rPr>
        <w:t>*</w:t>
      </w:r>
      <w:ins w:id="7" w:author="Marie-therese Witte" w:date="2024-10-23T04:47:00Z">
        <w:r w:rsidR="004B4A15" w:rsidRPr="008B0CC3">
          <w:rPr>
            <w:highlight w:val="cyan"/>
            <w:rPrChange w:id="8" w:author="Marie-therese Witte" w:date="2024-10-29T08:33:00Z" w16du:dateUtc="2024-10-29T12:33:00Z">
              <w:rPr/>
            </w:rPrChange>
          </w:rPr>
          <w:t>Ph.D., Assistant Professor, Carnegie Mellon Institute for Strategy &amp; Technolog</w:t>
        </w:r>
      </w:ins>
      <w:ins w:id="9" w:author="Marie-therese Witte" w:date="2024-10-23T04:47:00Z" w16du:dateUtc="2024-10-23T08:47:00Z">
        <w:r w:rsidR="004B4A15" w:rsidRPr="008B0CC3">
          <w:rPr>
            <w:highlight w:val="cyan"/>
            <w:rPrChange w:id="10" w:author="Marie-therese Witte" w:date="2024-10-29T08:33:00Z" w16du:dateUtc="2024-10-29T12:33:00Z">
              <w:rPr/>
            </w:rPrChange>
          </w:rPr>
          <w:t>y.</w:t>
        </w:r>
        <w:r w:rsidR="004B4A15">
          <w:t xml:space="preserve">  </w:t>
        </w:r>
      </w:ins>
      <w:r w:rsidRPr="000A282E">
        <w:t xml:space="preserve">The authors extend their sincere gratitude to the editorial staff of the </w:t>
      </w:r>
      <w:r w:rsidRPr="004B4A15">
        <w:rPr>
          <w:i/>
          <w:iCs/>
          <w:rPrChange w:id="11" w:author="Marie-therese Witte" w:date="2024-10-23T04:47:00Z" w16du:dateUtc="2024-10-23T08:47:00Z">
            <w:rPr/>
          </w:rPrChange>
        </w:rPr>
        <w:t>Albany Law Review</w:t>
      </w:r>
      <w:r w:rsidRPr="000A282E">
        <w:t xml:space="preserve">. </w:t>
      </w:r>
      <w:r>
        <w:t xml:space="preserve"> </w:t>
      </w:r>
      <w:r w:rsidRPr="000A282E">
        <w:t xml:space="preserve">Their invaluable assistance significantly improved earlier drafts and spared us the embarrassment of elementary arithmetic errors and incorrect legal citations. </w:t>
      </w:r>
      <w:r>
        <w:t xml:space="preserve"> </w:t>
      </w:r>
      <w:r w:rsidRPr="000A282E">
        <w:t>Additionally, they identified further references that bolstered our analysis.</w:t>
      </w:r>
    </w:p>
  </w:footnote>
  <w:footnote w:id="2">
    <w:p w14:paraId="64FA426B" w14:textId="0F334ADA" w:rsidR="0066410C" w:rsidRDefault="0066410C" w:rsidP="0066410C">
      <w:pPr>
        <w:pStyle w:val="FootnoteText"/>
      </w:pPr>
      <w:r w:rsidRPr="008B0CC3">
        <w:rPr>
          <w:rStyle w:val="FootnoteReference"/>
          <w:highlight w:val="cyan"/>
          <w:rPrChange w:id="16" w:author="Marie-therese Witte" w:date="2024-10-29T08:33:00Z" w16du:dateUtc="2024-10-29T12:33:00Z">
            <w:rPr>
              <w:rStyle w:val="FootnoteReference"/>
            </w:rPr>
          </w:rPrChange>
        </w:rPr>
        <w:t>**</w:t>
      </w:r>
      <w:ins w:id="17" w:author="Marie-therese Witte" w:date="2024-10-23T04:47:00Z">
        <w:r w:rsidR="004B4A15" w:rsidRPr="008B0CC3">
          <w:rPr>
            <w:highlight w:val="cyan"/>
            <w:rPrChange w:id="18" w:author="Marie-therese Witte" w:date="2024-10-29T08:33:00Z" w16du:dateUtc="2024-10-29T12:33:00Z">
              <w:rPr/>
            </w:rPrChange>
          </w:rPr>
          <w:t>Ph.D., Distinguished Professor, University of California, Irvine.</w:t>
        </w:r>
      </w:ins>
      <w:ins w:id="19" w:author="Marie-therese Witte" w:date="2024-10-23T04:47:00Z" w16du:dateUtc="2024-10-23T08:47:00Z">
        <w:r w:rsidR="004B4A15">
          <w:t xml:space="preserve">  </w:t>
        </w:r>
      </w:ins>
      <w:r w:rsidRPr="00F204CA">
        <w:t xml:space="preserve">Bernie </w:t>
      </w:r>
      <w:proofErr w:type="spellStart"/>
      <w:r w:rsidRPr="00F204CA">
        <w:t>Grofman</w:t>
      </w:r>
      <w:proofErr w:type="spellEnd"/>
      <w:r w:rsidRPr="00F204CA">
        <w:t xml:space="preserve"> would like to thank Dan Lowenstein, then on the law faculty at UCLA, for his first invitation (1985) to publish in a law review.</w:t>
      </w:r>
    </w:p>
  </w:footnote>
  <w:footnote w:id="3">
    <w:p w14:paraId="6FD2F848" w14:textId="56A03624" w:rsidR="0066410C" w:rsidRPr="008B0CC3" w:rsidRDefault="0066410C" w:rsidP="0066410C">
      <w:pPr>
        <w:pStyle w:val="FootnoteText"/>
        <w:rPr>
          <w:highlight w:val="cyan"/>
          <w:rPrChange w:id="22" w:author="Marie-therese Witte" w:date="2024-10-29T08:33:00Z" w16du:dateUtc="2024-10-29T12:33:00Z">
            <w:rPr/>
          </w:rPrChange>
        </w:rPr>
      </w:pPr>
      <w:r w:rsidRPr="008B0CC3">
        <w:rPr>
          <w:rStyle w:val="FootnoteReference"/>
          <w:highlight w:val="cyan"/>
          <w:rPrChange w:id="23" w:author="Marie-therese Witte" w:date="2024-10-29T08:33:00Z" w16du:dateUtc="2024-10-29T12:33:00Z">
            <w:rPr>
              <w:rStyle w:val="FootnoteReference"/>
            </w:rPr>
          </w:rPrChange>
        </w:rPr>
        <w:t>***</w:t>
      </w:r>
      <w:ins w:id="24" w:author="Marie-therese Witte" w:date="2024-10-23T04:49:00Z" w16du:dateUtc="2024-10-23T08:49:00Z">
        <w:r w:rsidR="004B4A15" w:rsidRPr="008B0CC3">
          <w:rPr>
            <w:highlight w:val="cyan"/>
            <w:rPrChange w:id="25" w:author="Marie-therese Witte" w:date="2024-10-29T08:33:00Z" w16du:dateUtc="2024-10-29T12:33:00Z">
              <w:rPr/>
            </w:rPrChange>
          </w:rPr>
          <w:t>J.</w:t>
        </w:r>
      </w:ins>
      <w:ins w:id="26" w:author="Marie-therese Witte" w:date="2024-10-23T04:48:00Z">
        <w:r w:rsidR="004B4A15" w:rsidRPr="008B0CC3">
          <w:rPr>
            <w:highlight w:val="cyan"/>
            <w:rPrChange w:id="27" w:author="Marie-therese Witte" w:date="2024-10-29T08:33:00Z" w16du:dateUtc="2024-10-29T12:33:00Z">
              <w:rPr/>
            </w:rPrChange>
          </w:rPr>
          <w:t>D., New York Law School.</w:t>
        </w:r>
      </w:ins>
      <w:ins w:id="28" w:author="Marie-therese Witte" w:date="2024-10-23T04:49:00Z" w16du:dateUtc="2024-10-23T08:49:00Z">
        <w:r w:rsidR="004B4A15" w:rsidRPr="008B0CC3">
          <w:rPr>
            <w:highlight w:val="cyan"/>
            <w:rPrChange w:id="29" w:author="Marie-therese Witte" w:date="2024-10-29T08:33:00Z" w16du:dateUtc="2024-10-29T12:33:00Z">
              <w:rPr/>
            </w:rPrChange>
          </w:rPr>
          <w:t xml:space="preserve">  </w:t>
        </w:r>
      </w:ins>
      <w:ins w:id="30" w:author="Marie-therese Witte" w:date="2024-10-23T04:48:00Z">
        <w:r w:rsidR="004B4A15" w:rsidRPr="008B0CC3">
          <w:rPr>
            <w:highlight w:val="cyan"/>
            <w:rPrChange w:id="31" w:author="Marie-therese Witte" w:date="2024-10-29T08:33:00Z" w16du:dateUtc="2024-10-29T12:33:00Z">
              <w:rPr>
                <w:i/>
                <w:iCs/>
              </w:rPr>
            </w:rPrChange>
          </w:rPr>
          <w:t>Scott graduated in 2022</w:t>
        </w:r>
      </w:ins>
      <w:ins w:id="32" w:author="Marie-therese Witte" w:date="2024-10-23T04:49:00Z" w16du:dateUtc="2024-10-23T08:49:00Z">
        <w:r w:rsidR="004B4A15" w:rsidRPr="008B0CC3">
          <w:rPr>
            <w:highlight w:val="cyan"/>
            <w:rPrChange w:id="33" w:author="Marie-therese Witte" w:date="2024-10-29T08:33:00Z" w16du:dateUtc="2024-10-29T12:33:00Z">
              <w:rPr>
                <w:i/>
                <w:iCs/>
              </w:rPr>
            </w:rPrChange>
          </w:rPr>
          <w:t xml:space="preserve"> and </w:t>
        </w:r>
      </w:ins>
      <w:ins w:id="34" w:author="Marie-therese Witte" w:date="2024-10-23T04:48:00Z">
        <w:r w:rsidR="004B4A15" w:rsidRPr="008B0CC3">
          <w:rPr>
            <w:highlight w:val="cyan"/>
            <w:rPrChange w:id="35" w:author="Marie-therese Witte" w:date="2024-10-29T08:33:00Z" w16du:dateUtc="2024-10-29T12:33:00Z">
              <w:rPr>
                <w:i/>
                <w:iCs/>
              </w:rPr>
            </w:rPrChange>
          </w:rPr>
          <w:t>is currently</w:t>
        </w:r>
      </w:ins>
      <w:ins w:id="36" w:author="Marie-therese Witte" w:date="2024-10-23T04:49:00Z" w16du:dateUtc="2024-10-23T08:49:00Z">
        <w:r w:rsidR="004B4A15" w:rsidRPr="008B0CC3">
          <w:rPr>
            <w:highlight w:val="cyan"/>
            <w:rPrChange w:id="37" w:author="Marie-therese Witte" w:date="2024-10-29T08:33:00Z" w16du:dateUtc="2024-10-29T12:33:00Z">
              <w:rPr/>
            </w:rPrChange>
          </w:rPr>
          <w:t xml:space="preserve"> </w:t>
        </w:r>
      </w:ins>
      <w:ins w:id="38" w:author="Marie-therese Witte" w:date="2024-10-23T04:48:00Z">
        <w:r w:rsidR="004B4A15" w:rsidRPr="008B0CC3">
          <w:rPr>
            <w:highlight w:val="cyan"/>
            <w:rPrChange w:id="39" w:author="Marie-therese Witte" w:date="2024-10-29T08:33:00Z" w16du:dateUtc="2024-10-29T12:33:00Z">
              <w:rPr>
                <w:i/>
                <w:iCs/>
              </w:rPr>
            </w:rPrChange>
          </w:rPr>
          <w:t>working as</w:t>
        </w:r>
      </w:ins>
      <w:ins w:id="40" w:author="Marie-therese Witte" w:date="2024-10-23T04:49:00Z" w16du:dateUtc="2024-10-23T08:49:00Z">
        <w:r w:rsidR="004B4A15" w:rsidRPr="008B0CC3">
          <w:rPr>
            <w:highlight w:val="cyan"/>
            <w:rPrChange w:id="41" w:author="Marie-therese Witte" w:date="2024-10-29T08:33:00Z" w16du:dateUtc="2024-10-29T12:33:00Z">
              <w:rPr>
                <w:i/>
                <w:iCs/>
              </w:rPr>
            </w:rPrChange>
          </w:rPr>
          <w:t xml:space="preserve"> a</w:t>
        </w:r>
      </w:ins>
      <w:ins w:id="42" w:author="Marie-therese Witte" w:date="2024-10-23T04:48:00Z">
        <w:r w:rsidR="004B4A15" w:rsidRPr="008B0CC3">
          <w:rPr>
            <w:highlight w:val="cyan"/>
            <w:rPrChange w:id="43" w:author="Marie-therese Witte" w:date="2024-10-29T08:33:00Z" w16du:dateUtc="2024-10-29T12:33:00Z">
              <w:rPr>
                <w:i/>
                <w:iCs/>
              </w:rPr>
            </w:rPrChange>
          </w:rPr>
          <w:t xml:space="preserve"> </w:t>
        </w:r>
        <w:r w:rsidR="004B4A15" w:rsidRPr="008B0CC3">
          <w:rPr>
            <w:highlight w:val="cyan"/>
            <w:rPrChange w:id="44" w:author="Marie-therese Witte" w:date="2024-10-29T08:33:00Z" w16du:dateUtc="2024-10-29T12:33:00Z">
              <w:rPr/>
            </w:rPrChange>
          </w:rPr>
          <w:t>Research Attorney</w:t>
        </w:r>
      </w:ins>
      <w:ins w:id="45" w:author="Marie-therese Witte" w:date="2024-10-23T04:49:00Z" w16du:dateUtc="2024-10-23T08:49:00Z">
        <w:r w:rsidR="004B4A15" w:rsidRPr="008B0CC3">
          <w:rPr>
            <w:highlight w:val="cyan"/>
            <w:rPrChange w:id="46" w:author="Marie-therese Witte" w:date="2024-10-29T08:33:00Z" w16du:dateUtc="2024-10-29T12:33:00Z">
              <w:rPr/>
            </w:rPrChange>
          </w:rPr>
          <w:t xml:space="preserve"> in the</w:t>
        </w:r>
      </w:ins>
      <w:ins w:id="47" w:author="Marie-therese Witte" w:date="2024-10-23T04:48:00Z">
        <w:r w:rsidR="004B4A15" w:rsidRPr="008B0CC3">
          <w:rPr>
            <w:highlight w:val="cyan"/>
            <w:rPrChange w:id="48" w:author="Marie-therese Witte" w:date="2024-10-29T08:33:00Z" w16du:dateUtc="2024-10-29T12:33:00Z">
              <w:rPr/>
            </w:rPrChange>
          </w:rPr>
          <w:t xml:space="preserve"> Hawaii State Senate Majority Research Office. </w:t>
        </w:r>
      </w:ins>
      <w:del w:id="49" w:author="Marie-therese Witte" w:date="2024-10-23T04:48:00Z" w16du:dateUtc="2024-10-23T08:48:00Z">
        <w:r w:rsidRPr="008B0CC3" w:rsidDel="004B4A15">
          <w:rPr>
            <w:highlight w:val="cyan"/>
            <w:rPrChange w:id="50" w:author="Marie-therese Witte" w:date="2024-10-29T08:33:00Z" w16du:dateUtc="2024-10-29T12:33:00Z">
              <w:rPr/>
            </w:rPrChange>
          </w:rPr>
          <w:delText xml:space="preserve"> </w:delText>
        </w:r>
      </w:del>
    </w:p>
  </w:footnote>
  <w:footnote w:id="4">
    <w:p w14:paraId="0B8BD433" w14:textId="3495622C" w:rsidR="0066410C" w:rsidRDefault="0066410C" w:rsidP="0066410C">
      <w:pPr>
        <w:pStyle w:val="FootnoteText"/>
      </w:pPr>
      <w:r w:rsidRPr="008B0CC3">
        <w:rPr>
          <w:rStyle w:val="FootnoteReference"/>
          <w:highlight w:val="cyan"/>
          <w:rPrChange w:id="55" w:author="Marie-therese Witte" w:date="2024-10-29T08:33:00Z" w16du:dateUtc="2024-10-29T12:33:00Z">
            <w:rPr>
              <w:rStyle w:val="FootnoteReference"/>
            </w:rPr>
          </w:rPrChange>
        </w:rPr>
        <w:t>****</w:t>
      </w:r>
      <w:ins w:id="56" w:author="Marie-therese Witte" w:date="2024-10-23T04:48:00Z">
        <w:r w:rsidR="004B4A15" w:rsidRPr="008B0CC3">
          <w:rPr>
            <w:highlight w:val="cyan"/>
            <w:rPrChange w:id="57" w:author="Marie-therese Witte" w:date="2024-10-29T08:33:00Z" w16du:dateUtc="2024-10-29T12:33:00Z">
              <w:rPr/>
            </w:rPrChange>
          </w:rPr>
          <w:t>J.D. New York Law School.</w:t>
        </w:r>
      </w:ins>
      <w:del w:id="58" w:author="Marie-therese Witte" w:date="2024-10-23T04:48:00Z" w16du:dateUtc="2024-10-23T08:48:00Z">
        <w:r w:rsidDel="004B4A15">
          <w:delText xml:space="preserve"> </w:delText>
        </w:r>
      </w:del>
    </w:p>
  </w:footnote>
  <w:footnote w:id="5">
    <w:p w14:paraId="0E586DB1" w14:textId="77777777" w:rsidR="0066410C" w:rsidRPr="00BD35AA" w:rsidRDefault="0066410C" w:rsidP="0066410C">
      <w:pPr>
        <w:pStyle w:val="FootnoteText"/>
      </w:pPr>
      <w:r w:rsidRPr="00BD35AA">
        <w:rPr>
          <w:rStyle w:val="FootnoteReference"/>
        </w:rPr>
        <w:footnoteRef/>
      </w:r>
      <w:r w:rsidRPr="00BD35AA">
        <w:t xml:space="preserve">Jonathan </w:t>
      </w:r>
      <w:proofErr w:type="spellStart"/>
      <w:r w:rsidRPr="00BD35AA">
        <w:t>Cervas</w:t>
      </w:r>
      <w:proofErr w:type="spellEnd"/>
      <w:r w:rsidRPr="00BD35AA">
        <w:t xml:space="preserve">, Bernard </w:t>
      </w:r>
      <w:proofErr w:type="spellStart"/>
      <w:r w:rsidRPr="00BD35AA">
        <w:t>Grofman</w:t>
      </w:r>
      <w:proofErr w:type="spellEnd"/>
      <w:r w:rsidRPr="00BD35AA">
        <w:t xml:space="preserve"> &amp; Scott Matsuda, </w:t>
      </w:r>
      <w:r w:rsidRPr="00BD35AA">
        <w:rPr>
          <w:i/>
          <w:iCs/>
        </w:rPr>
        <w:t>The Role of State Courts in Constraining Partisan Gerrymandering in Congressional Elections</w:t>
      </w:r>
      <w:r w:rsidRPr="00BD35AA">
        <w:t>, 21 U.N.H. L. Rev. 421, 423 (2023).</w:t>
      </w:r>
    </w:p>
  </w:footnote>
  <w:footnote w:id="6">
    <w:p w14:paraId="7174C583" w14:textId="77777777" w:rsidR="0066410C" w:rsidRPr="00BD35AA" w:rsidRDefault="0066410C" w:rsidP="0066410C">
      <w:pPr>
        <w:pStyle w:val="FootnoteText"/>
      </w:pPr>
      <w:r w:rsidRPr="00BD35AA">
        <w:rPr>
          <w:rStyle w:val="FootnoteReference"/>
        </w:rPr>
        <w:footnoteRef/>
      </w:r>
      <w:r w:rsidRPr="00BD35AA">
        <w:rPr>
          <w:i/>
          <w:iCs/>
        </w:rPr>
        <w:t>See</w:t>
      </w:r>
      <w:r w:rsidRPr="00BD35AA">
        <w:t xml:space="preserve"> Nathaniel </w:t>
      </w:r>
      <w:proofErr w:type="spellStart"/>
      <w:r w:rsidRPr="00BD35AA">
        <w:t>Persily</w:t>
      </w:r>
      <w:proofErr w:type="spellEnd"/>
      <w:r w:rsidRPr="00BD35AA">
        <w:t xml:space="preserve">, </w:t>
      </w:r>
      <w:r w:rsidRPr="00BD35AA">
        <w:rPr>
          <w:i/>
          <w:iCs/>
        </w:rPr>
        <w:t>When Judges Carve Democracies: A Primer on Court-Drawn Redistricting Plans</w:t>
      </w:r>
      <w:r w:rsidRPr="00BD35AA">
        <w:t xml:space="preserve">, 73 </w:t>
      </w:r>
      <w:r w:rsidRPr="00BD35AA">
        <w:rPr>
          <w:smallCaps/>
        </w:rPr>
        <w:t>Geo. Wash. L. Rev. 1131, 1131 (2005).</w:t>
      </w:r>
    </w:p>
  </w:footnote>
  <w:footnote w:id="7">
    <w:p w14:paraId="27CA24DB" w14:textId="77777777" w:rsidR="0066410C" w:rsidRPr="00BD35AA" w:rsidRDefault="0066410C" w:rsidP="0066410C">
      <w:pPr>
        <w:pStyle w:val="FootnoteText"/>
        <w:rPr>
          <w:i/>
          <w:iCs/>
        </w:rPr>
      </w:pPr>
      <w:r w:rsidRPr="00BD35AA">
        <w:rPr>
          <w:rStyle w:val="FootnoteReference"/>
        </w:rPr>
        <w:footnoteRef/>
      </w:r>
      <w:r w:rsidRPr="00BD35AA">
        <w:rPr>
          <w:i/>
          <w:iCs/>
        </w:rPr>
        <w:t>See</w:t>
      </w:r>
      <w:r w:rsidRPr="00BD35AA">
        <w:t xml:space="preserve"> </w:t>
      </w:r>
      <w:proofErr w:type="spellStart"/>
      <w:r w:rsidRPr="00BD35AA">
        <w:t>Growe</w:t>
      </w:r>
      <w:proofErr w:type="spellEnd"/>
      <w:r w:rsidRPr="00BD35AA">
        <w:t xml:space="preserve"> v. </w:t>
      </w:r>
      <w:proofErr w:type="spellStart"/>
      <w:r w:rsidRPr="00BD35AA">
        <w:t>Emison</w:t>
      </w:r>
      <w:proofErr w:type="spellEnd"/>
      <w:r w:rsidRPr="00BD35AA">
        <w:t>,</w:t>
      </w:r>
      <w:r w:rsidRPr="00BD35AA">
        <w:rPr>
          <w:i/>
          <w:iCs/>
        </w:rPr>
        <w:t xml:space="preserve"> </w:t>
      </w:r>
      <w:r w:rsidRPr="00BD35AA">
        <w:t>507 U.S. 25, 33 (1993) (“In the reapportionment context, the Court has required federal judges to defer</w:t>
      </w:r>
      <w:r w:rsidRPr="00B97FDF">
        <w:t xml:space="preserve"> consideration of </w:t>
      </w:r>
      <w:r w:rsidRPr="00BD35AA">
        <w:t xml:space="preserve">disputes involving redistricting where the State, through its legislative </w:t>
      </w:r>
      <w:r w:rsidRPr="00BD35AA">
        <w:rPr>
          <w:i/>
          <w:iCs/>
        </w:rPr>
        <w:t>or</w:t>
      </w:r>
      <w:r w:rsidRPr="00BD35AA">
        <w:t xml:space="preserve"> judicial branch, has begun to address that highly political task itself.”); </w:t>
      </w:r>
      <w:r w:rsidRPr="00BD35AA">
        <w:rPr>
          <w:i/>
          <w:iCs/>
        </w:rPr>
        <w:t xml:space="preserve">see also </w:t>
      </w:r>
      <w:r w:rsidRPr="00BD35AA">
        <w:t>Connor v. Finch,</w:t>
      </w:r>
      <w:r w:rsidRPr="00BD35AA">
        <w:rPr>
          <w:i/>
          <w:iCs/>
        </w:rPr>
        <w:t xml:space="preserve"> </w:t>
      </w:r>
      <w:r w:rsidRPr="00BD35AA">
        <w:t xml:space="preserve">431 U.S. 407, 414 (1977) (“We have repeatedly emphasized that ‘legislative reapportionment is primarily a matter for legislative consideration and determination,’ . . . .” (quoting Reynolds v. Sims, 377 U.S. 533, 586 (1964))).  </w:t>
      </w:r>
      <w:r w:rsidRPr="00BD35AA">
        <w:rPr>
          <w:i/>
          <w:iCs/>
        </w:rPr>
        <w:t xml:space="preserve">See generally </w:t>
      </w:r>
      <w:proofErr w:type="spellStart"/>
      <w:r w:rsidRPr="00BD35AA">
        <w:t>Persily</w:t>
      </w:r>
      <w:proofErr w:type="spellEnd"/>
      <w:r w:rsidRPr="00BD35AA">
        <w:t xml:space="preserve">, </w:t>
      </w:r>
      <w:r w:rsidRPr="00BD35AA">
        <w:rPr>
          <w:i/>
          <w:iCs/>
        </w:rPr>
        <w:t xml:space="preserve">supra </w:t>
      </w:r>
      <w:r w:rsidRPr="00BD35AA">
        <w:t>note 2 (providing guidelines for when courts should develop their own redistricting plans); Jeffrey</w:t>
      </w:r>
      <w:r w:rsidRPr="00EC63B1">
        <w:t xml:space="preserve"> M. </w:t>
      </w:r>
      <w:proofErr w:type="spellStart"/>
      <w:r w:rsidRPr="00EC63B1">
        <w:t>Wice</w:t>
      </w:r>
      <w:proofErr w:type="spellEnd"/>
      <w:r w:rsidRPr="00EC63B1">
        <w:t xml:space="preserve"> &amp; Leonard M. </w:t>
      </w:r>
      <w:r w:rsidRPr="00BD35AA">
        <w:t xml:space="preserve">Kohen, </w:t>
      </w:r>
      <w:r w:rsidRPr="00BD35AA">
        <w:rPr>
          <w:i/>
          <w:iCs/>
        </w:rPr>
        <w:t>Court Deference to State Legislatures in Redistricting After Perry v. Perez</w:t>
      </w:r>
      <w:r w:rsidRPr="00BD35AA">
        <w:t xml:space="preserve">, 11 </w:t>
      </w:r>
      <w:proofErr w:type="gramStart"/>
      <w:r w:rsidRPr="00BD35AA">
        <w:rPr>
          <w:smallCaps/>
        </w:rPr>
        <w:t>Election</w:t>
      </w:r>
      <w:proofErr w:type="gramEnd"/>
      <w:r w:rsidRPr="00BD35AA">
        <w:rPr>
          <w:smallCaps/>
        </w:rPr>
        <w:t xml:space="preserve"> L.J. 431 </w:t>
      </w:r>
      <w:r w:rsidRPr="00BD35AA">
        <w:t>(2012) (discussing how courts should handle legislative redistricting impasse).</w:t>
      </w:r>
    </w:p>
  </w:footnote>
  <w:footnote w:id="8">
    <w:p w14:paraId="10F4BF8D" w14:textId="77777777" w:rsidR="0066410C" w:rsidRPr="00BD35AA" w:rsidRDefault="0066410C" w:rsidP="0066410C">
      <w:pPr>
        <w:pStyle w:val="FootnoteText"/>
      </w:pPr>
      <w:r w:rsidRPr="00BD35AA">
        <w:rPr>
          <w:rStyle w:val="FootnoteReference"/>
          <w:rFonts w:eastAsia="Yu Mincho"/>
        </w:rPr>
        <w:footnoteRef/>
      </w:r>
      <w:r w:rsidRPr="00BD35AA">
        <w:t xml:space="preserve">The issues in partisan gerrymandering challenges to state legislative maps are very similar to those for congressional maps, except for differences in specific provisions of state law regarding legislative redistricting.  For example, in Missouri, in addition to the traditional redistricting criteria required for both legislative and congressional redistricting, legislative maps are further required to create districts that are proportional to the political party power in the state and are competitive.  </w:t>
      </w:r>
      <w:r w:rsidRPr="00BD35AA">
        <w:rPr>
          <w:i/>
          <w:iCs/>
        </w:rPr>
        <w:t>See</w:t>
      </w:r>
      <w:r w:rsidRPr="00BD35AA">
        <w:t xml:space="preserve"> </w:t>
      </w:r>
      <w:r w:rsidRPr="00BD35AA">
        <w:rPr>
          <w:smallCaps/>
        </w:rPr>
        <w:t>Mo. Const.</w:t>
      </w:r>
      <w:r w:rsidRPr="00BD35AA">
        <w:t xml:space="preserve"> art. III, §§ 3, 7.  Both Kentucky (congressional but not legislative) and North Carolina (legislative but not congressional) must further consider the preservation of communities of interest.  </w:t>
      </w:r>
      <w:r w:rsidRPr="00BD35AA">
        <w:rPr>
          <w:i/>
          <w:iCs/>
        </w:rPr>
        <w:t>Redistricting Criteria</w:t>
      </w:r>
      <w:r w:rsidRPr="00BD35AA">
        <w:t xml:space="preserve">, </w:t>
      </w:r>
      <w:proofErr w:type="spellStart"/>
      <w:r w:rsidRPr="00BD35AA">
        <w:rPr>
          <w:smallCaps/>
        </w:rPr>
        <w:t>Nat’l</w:t>
      </w:r>
      <w:proofErr w:type="spellEnd"/>
      <w:r w:rsidRPr="00BD35AA">
        <w:rPr>
          <w:smallCaps/>
        </w:rPr>
        <w:t xml:space="preserve"> Conf. of State Legislatures</w:t>
      </w:r>
      <w:r w:rsidRPr="00BD35AA">
        <w:t xml:space="preserve">, https://www.ncsl.org/redistricting-and-census/redistricting-criteria [https://perma.cc/LCV8-JU87] (July 16, 2021).  Related issues arise in local redistricting, but most local elections are formally non-partisan in nature in that party labels are not on the ballot.  </w:t>
      </w:r>
      <w:r w:rsidRPr="00BD35AA">
        <w:rPr>
          <w:i/>
          <w:iCs/>
        </w:rPr>
        <w:t>Nonpartisan Elections</w:t>
      </w:r>
      <w:r w:rsidRPr="00BD35AA">
        <w:t xml:space="preserve">, </w:t>
      </w:r>
      <w:r w:rsidRPr="00BD35AA">
        <w:rPr>
          <w:smallCaps/>
        </w:rPr>
        <w:t>Ballotpedia</w:t>
      </w:r>
      <w:r w:rsidRPr="00BD35AA">
        <w:t xml:space="preserve">, https://ballotpedia.org/Nonpartisan_elections [https://perma.cc/EK2N-J2FR].  Of course, even in non-partisan elections, the partisan orientations of many candidates may be known—at least to the more sophisticated voters.  For example, in the City of Irvine, California, candidates for mayor in the twenty-first century have included someone who sought the Democratic Party nomination for President, and another who was a Republican Party leader in the California Senate.  </w:t>
      </w:r>
      <w:r w:rsidRPr="00BD35AA">
        <w:rPr>
          <w:i/>
          <w:iCs/>
        </w:rPr>
        <w:t xml:space="preserve">See </w:t>
      </w:r>
      <w:r w:rsidRPr="00BD35AA">
        <w:rPr>
          <w:smallCaps/>
        </w:rPr>
        <w:t>City of Irvine, Municipal Election History 1971 to Present</w:t>
      </w:r>
      <w:r w:rsidRPr="00BD35AA">
        <w:t xml:space="preserve"> (Jan. 11, 2023), https://legacy.cityofirvine.org/civica/filebank/blobdload.asp?BlobID=17609 [https://perma.cc/TFY8-J34B].  However, we are not aware of any partisan gerrymandering challenges to districted maps drawn for non-partisan elections.</w:t>
      </w:r>
    </w:p>
  </w:footnote>
  <w:footnote w:id="9">
    <w:p w14:paraId="18653D78" w14:textId="77777777" w:rsidR="0066410C" w:rsidRPr="00BD35AA" w:rsidRDefault="0066410C" w:rsidP="0066410C">
      <w:pPr>
        <w:pStyle w:val="FootnoteText"/>
        <w:rPr>
          <w:b/>
          <w:bCs/>
          <w:color w:val="FF0000"/>
        </w:rPr>
      </w:pPr>
      <w:r w:rsidRPr="00BD35AA">
        <w:rPr>
          <w:rStyle w:val="FootnoteReference"/>
        </w:rPr>
        <w:footnoteRef/>
      </w:r>
      <w:r w:rsidRPr="00BD35AA">
        <w:t xml:space="preserve">Limitations in the time remaining to hold a trial and then to draw a new constitutional map may result in a court accepting the use of a challenged map for one election only, even though the evidence suggests the map is unconstitutional, and may later be proven unconstitutional.  </w:t>
      </w:r>
      <w:r w:rsidRPr="00BD35AA">
        <w:rPr>
          <w:i/>
          <w:iCs/>
        </w:rPr>
        <w:t>See</w:t>
      </w:r>
      <w:r w:rsidRPr="00BD35AA">
        <w:t xml:space="preserve"> Purcell v. Gonzalez, 549 U.S. 1, 4–5 (2006) (per </w:t>
      </w:r>
      <w:proofErr w:type="spellStart"/>
      <w:r w:rsidRPr="00BD35AA">
        <w:t>curiam</w:t>
      </w:r>
      <w:proofErr w:type="spellEnd"/>
      <w:r w:rsidRPr="00BD35AA">
        <w:t xml:space="preserve">).  Under the </w:t>
      </w:r>
      <w:r w:rsidRPr="00BD35AA">
        <w:rPr>
          <w:i/>
          <w:iCs/>
        </w:rPr>
        <w:t xml:space="preserve">Purcell </w:t>
      </w:r>
      <w:r w:rsidRPr="00BD35AA">
        <w:t>principle</w:t>
      </w:r>
      <w:r w:rsidRPr="00BD35AA">
        <w:rPr>
          <w:noProof/>
        </w:rPr>
        <w:t>,</w:t>
      </w:r>
      <w:r w:rsidRPr="00BD35AA">
        <w:t xml:space="preserve"> courts are, in effect, prohibited from interfering with an ongoing election process or one where the court concludes that there is not sufficient time to draw a remedial constitutional map with an adequate review of its properties</w:t>
      </w:r>
      <w:r w:rsidRPr="00BD35AA">
        <w:rPr>
          <w:i/>
          <w:iCs/>
        </w:rPr>
        <w:t xml:space="preserve">.  See </w:t>
      </w:r>
      <w:r w:rsidRPr="00BD35AA">
        <w:rPr>
          <w:i/>
          <w:iCs/>
          <w:noProof/>
        </w:rPr>
        <w:t xml:space="preserve">id.  </w:t>
      </w:r>
      <w:r w:rsidRPr="00BD35AA">
        <w:t xml:space="preserve">Under the </w:t>
      </w:r>
      <w:r w:rsidRPr="00BD35AA">
        <w:rPr>
          <w:i/>
          <w:iCs/>
        </w:rPr>
        <w:t xml:space="preserve">Purcell </w:t>
      </w:r>
      <w:r w:rsidRPr="00BD35AA">
        <w:t>principle,</w:t>
      </w:r>
      <w:r w:rsidRPr="00BD35AA" w:rsidDel="00674E09">
        <w:t xml:space="preserve"> </w:t>
      </w:r>
      <w:r w:rsidRPr="00BD35AA">
        <w:t xml:space="preserve">decisions on some congressional redistricting cases brought in 2021 or 2022 were postponed until after the November 2022 election.  This happened with several cases involving race-based challenges, </w:t>
      </w:r>
      <w:r w:rsidRPr="00BD35AA">
        <w:rPr>
          <w:i/>
          <w:iCs/>
        </w:rPr>
        <w:t>e.g.</w:t>
      </w:r>
      <w:r w:rsidRPr="00BD35AA">
        <w:t>,</w:t>
      </w:r>
      <w:r w:rsidRPr="00BD35AA">
        <w:rPr>
          <w:i/>
          <w:iCs/>
        </w:rPr>
        <w:t xml:space="preserve"> </w:t>
      </w:r>
      <w:r w:rsidRPr="00BD35AA">
        <w:t xml:space="preserve">Merrill v. Milligan, 142 S. Ct. 879, 879–82 (2022) (Kavanaugh, J., concurring) (citing </w:t>
      </w:r>
      <w:r w:rsidRPr="00BD35AA">
        <w:rPr>
          <w:i/>
          <w:iCs/>
        </w:rPr>
        <w:t>Purcell</w:t>
      </w:r>
      <w:r w:rsidRPr="00BD35AA">
        <w:t>, 549 U.S. at 5) (granting Alabama’s motion to stay a lower court order to redraw a second majority-Black congressional district and allowing a likely unconstitutional map to be used for the 2022 election); Alpha Phi Alpha Fraternity Inc. v. Raffensperger, 587 F. Supp. 3d 1222, 1233–34 (N.D. Ga. 2022) (finding that some parts of Georgia’s legislative redistricting plans were unconstitutional racial gerrymanders, yet allowing the maps to be used for the 2022 election); Robinson v. Ardoin, 605 F. Supp. 3d 759, 766–67 (M.D. La. 2022) (concluding “that Plaintiffs are substantially likely to prevail on the merits of their claims brought under Section 2 of the Voting Rights Act” and would require the drawing of a second Black-opportunity district).  We do not discuss these or similar racial cases in any detail given our focus on cases that produced a final state court decision on whether a plan was an unconstitutional partisan gerrymander prior to the November 2022 election.</w:t>
      </w:r>
    </w:p>
  </w:footnote>
  <w:footnote w:id="10">
    <w:p w14:paraId="7EF3F5BD" w14:textId="77777777" w:rsidR="0066410C" w:rsidRPr="00BD35AA" w:rsidRDefault="0066410C" w:rsidP="0066410C">
      <w:pPr>
        <w:pStyle w:val="FootnoteText"/>
      </w:pPr>
      <w:r w:rsidRPr="00BD35AA">
        <w:rPr>
          <w:rStyle w:val="FootnoteReference"/>
        </w:rPr>
        <w:footnoteRef/>
      </w:r>
      <w:r w:rsidRPr="00BD35AA">
        <w:rPr>
          <w:i/>
          <w:iCs/>
        </w:rPr>
        <w:t xml:space="preserve">See </w:t>
      </w:r>
      <w:proofErr w:type="gramStart"/>
      <w:r w:rsidRPr="00BD35AA">
        <w:rPr>
          <w:i/>
          <w:iCs/>
        </w:rPr>
        <w:t xml:space="preserve">infra </w:t>
      </w:r>
      <w:r w:rsidRPr="00BD35AA">
        <w:t>Table</w:t>
      </w:r>
      <w:proofErr w:type="gramEnd"/>
      <w:r w:rsidRPr="00BD35AA">
        <w:t xml:space="preserve"> 3.  We believe that cases involving claims about racial gerrymandering are at least equally important, and the implications of such claims are often overlapping with partisan gerrymandering claims.  However, for federal elections and statewide elections most of these claims are held in federal court, not state court.  </w:t>
      </w:r>
      <w:r w:rsidRPr="00BD35AA">
        <w:rPr>
          <w:i/>
          <w:iCs/>
        </w:rPr>
        <w:t>See, e.g.</w:t>
      </w:r>
      <w:r w:rsidRPr="00BD35AA">
        <w:t>, Allen v. Milligan, 599 U.S. 1, 9 (2023) (reviewing a decision by “a three-judge [Federal] District Court sitting in Alabama” to “preliminarily enjoin[] the State [of Alabama] from using the districting plan it had recently adopted[.]”); S.C. State Conf. of the NAACP v. Alexander, 649 F. Supp. 3d 177, 182 (D.S.C. 2023).</w:t>
      </w:r>
      <w:r w:rsidRPr="005B464F">
        <w:t xml:space="preserve">  </w:t>
      </w:r>
      <w:r w:rsidRPr="00627024">
        <w:t xml:space="preserve">After the Supreme Court held </w:t>
      </w:r>
      <w:r w:rsidRPr="00BD35AA">
        <w:t xml:space="preserve">the coverage formula in Section 4(b) of the Voting Rights Act (VRA) unconstitutional in </w:t>
      </w:r>
      <w:r w:rsidRPr="00BD35AA">
        <w:rPr>
          <w:i/>
          <w:iCs/>
        </w:rPr>
        <w:t>Shelby County v. Holder</w:t>
      </w:r>
      <w:r w:rsidRPr="00BD35AA">
        <w:t xml:space="preserve">, 570 U.S. 529, 557 (2013), and essentially nullified the preclearance provisions of Section 5, federal courts have three primary avenues to deal with claims of race-related Constitutional violations: (a) race-based voter dilution claims brought under Section 2 of the VRA, as amended, </w:t>
      </w:r>
      <w:r w:rsidRPr="00BD35AA">
        <w:rPr>
          <w:i/>
          <w:iCs/>
        </w:rPr>
        <w:t>see, e.g.</w:t>
      </w:r>
      <w:r w:rsidRPr="00BD35AA">
        <w:t xml:space="preserve">, Thornburg v. </w:t>
      </w:r>
      <w:proofErr w:type="spellStart"/>
      <w:r w:rsidRPr="00BD35AA">
        <w:t>Gingles</w:t>
      </w:r>
      <w:proofErr w:type="spellEnd"/>
      <w:r w:rsidRPr="00BD35AA">
        <w:t xml:space="preserve">, 478 U.S. 30, 34, 44–46 (1986) (laying out factors that must be proved before courts can consider the totality of the circumstances to determine whether electoral structure was discriminatory in results); (b) racial vote dilution claims brought directly under the 14th or 15th Amendments, </w:t>
      </w:r>
      <w:r w:rsidRPr="00BD35AA">
        <w:rPr>
          <w:i/>
          <w:iCs/>
        </w:rPr>
        <w:t>see, e.g.</w:t>
      </w:r>
      <w:r w:rsidRPr="00BD35AA">
        <w:t xml:space="preserve">, Mobile v. Bolden, 446 U.S. 55, 58, 67, 70 (1980) (requiring discriminatory impact and intent); Rogers v. Lodge, 458 U.S. 613, 615 (1982); and (c) racial gerrymandering claims brought under the Equal Protection Clause of the 14th Amendment, where the claim is that race is the predominant factor used by mapmakers (a line of jurisprudence originating in </w:t>
      </w:r>
      <w:r w:rsidRPr="00BD35AA">
        <w:rPr>
          <w:i/>
          <w:iCs/>
        </w:rPr>
        <w:t>Shaw v. Reno</w:t>
      </w:r>
      <w:r w:rsidRPr="00BD35AA">
        <w:t>,</w:t>
      </w:r>
      <w:r w:rsidRPr="00BD35AA">
        <w:rPr>
          <w:i/>
          <w:iCs/>
        </w:rPr>
        <w:t xml:space="preserve"> </w:t>
      </w:r>
      <w:r w:rsidRPr="00BD35AA">
        <w:t>509 U.S. 630, (1993)),</w:t>
      </w:r>
      <w:r w:rsidRPr="00BD35AA">
        <w:rPr>
          <w:i/>
          <w:iCs/>
        </w:rPr>
        <w:t xml:space="preserve"> see, e.g.</w:t>
      </w:r>
      <w:r w:rsidRPr="00BD35AA">
        <w:t xml:space="preserve">, Ala. Legis. Black Caucus v. Alabama, 575 U.S. 254, 258 (2015).  As of July 2023, six states had Section 2 congressional challenges: Alabama, Arkansas, Georgia, Louisiana, Ohio, and Texas.  Racial gerrymandering claims were brought in six states: Alabama, Arkansas, Georgia, Missouri, South Carolina, and Texas.  </w:t>
      </w:r>
      <w:r w:rsidRPr="00BD35AA">
        <w:rPr>
          <w:i/>
          <w:iCs/>
        </w:rPr>
        <w:t>See</w:t>
      </w:r>
      <w:r w:rsidRPr="00BD35AA">
        <w:t xml:space="preserve"> </w:t>
      </w:r>
      <w:r w:rsidRPr="00BD35AA">
        <w:rPr>
          <w:i/>
          <w:iCs/>
        </w:rPr>
        <w:t>Redistricting Litigation Roundup</w:t>
      </w:r>
      <w:r w:rsidRPr="00BD35AA">
        <w:t xml:space="preserve">, </w:t>
      </w:r>
      <w:r w:rsidRPr="00BD35AA">
        <w:rPr>
          <w:smallCaps/>
        </w:rPr>
        <w:t>Brennan Ctr. For Just.</w:t>
      </w:r>
      <w:r w:rsidRPr="00BD35AA">
        <w:t xml:space="preserve">, https://www.brennancenter.org/our-work/research-reports/redistricting-litigation-roundup-0\ [https://perma.cc/5H96-ZDXV] (July 7, 2023).  Intentional race discrimination claims were brought in seven states: Alabama, Arkansas, Florida, Georgia, Ohio, South Carolina, and Texas.  </w:t>
      </w:r>
      <w:r w:rsidRPr="00BD35AA">
        <w:rPr>
          <w:i/>
          <w:iCs/>
        </w:rPr>
        <w:t>See id.</w:t>
      </w:r>
      <w:r w:rsidRPr="00BD35AA">
        <w:t xml:space="preserve">  Other miscellaneous race-based claims were brought in six states: Arkansas, Florida, Kansas, Michigan, North Carolina, and Ohio.  </w:t>
      </w:r>
      <w:r w:rsidRPr="00BD35AA">
        <w:rPr>
          <w:i/>
          <w:iCs/>
        </w:rPr>
        <w:t>See id.</w:t>
      </w:r>
      <w:r w:rsidRPr="00BD35AA">
        <w:t xml:space="preserve">  While there was once doubt that Section 2 of the VRA would have its constitutionality upheld in future challenges, in </w:t>
      </w:r>
      <w:r w:rsidRPr="00BD35AA">
        <w:rPr>
          <w:i/>
          <w:iCs/>
        </w:rPr>
        <w:t xml:space="preserve">Allen </w:t>
      </w:r>
      <w:r w:rsidRPr="00BD35AA">
        <w:t xml:space="preserve">(decided on June 8, 2023), a five to four opinion written by Chief Justice Roberts affirmed the </w:t>
      </w:r>
      <w:proofErr w:type="spellStart"/>
      <w:r w:rsidRPr="00BD35AA">
        <w:rPr>
          <w:i/>
          <w:iCs/>
        </w:rPr>
        <w:t>Gingles</w:t>
      </w:r>
      <w:proofErr w:type="spellEnd"/>
      <w:r w:rsidRPr="00BD35AA">
        <w:t xml:space="preserve"> standards.  </w:t>
      </w:r>
      <w:r w:rsidRPr="00BD35AA">
        <w:rPr>
          <w:i/>
          <w:iCs/>
        </w:rPr>
        <w:t>See Allen</w:t>
      </w:r>
      <w:r w:rsidRPr="00BD35AA">
        <w:t xml:space="preserve">, 143 S. Ct. at 1510.  However, Justice Kavanaugh’s concurrence suggests that all the issues related to the standards for enforcing Section 2 are not yet permanently settled.  </w:t>
      </w:r>
      <w:r w:rsidRPr="00BD35AA">
        <w:rPr>
          <w:i/>
          <w:iCs/>
        </w:rPr>
        <w:t>See id.</w:t>
      </w:r>
      <w:r w:rsidRPr="00BD35AA">
        <w:t xml:space="preserve"> at 1517–19 (Kavanaugh, J., concurring in part).  While the various race-related cases are not directly about partisan gerrymandering, because minority voters are disproportionately Democratic, any plan that packs or cracks minority voters has partisan implications.  Race-linked challenges were, for the most part, brought in federal courts.  </w:t>
      </w:r>
      <w:r w:rsidRPr="00BD35AA">
        <w:rPr>
          <w:i/>
          <w:iCs/>
        </w:rPr>
        <w:t>See, e.g.</w:t>
      </w:r>
      <w:r w:rsidRPr="00BD35AA">
        <w:t xml:space="preserve">, </w:t>
      </w:r>
      <w:r w:rsidRPr="00BD35AA">
        <w:rPr>
          <w:i/>
          <w:iCs/>
        </w:rPr>
        <w:t>id</w:t>
      </w:r>
      <w:r w:rsidRPr="00BD35AA">
        <w:t xml:space="preserve">. at 1498 (majority opinion); </w:t>
      </w:r>
      <w:proofErr w:type="spellStart"/>
      <w:r w:rsidRPr="00BD35AA">
        <w:rPr>
          <w:i/>
          <w:iCs/>
        </w:rPr>
        <w:t>Gingles</w:t>
      </w:r>
      <w:proofErr w:type="spellEnd"/>
      <w:r w:rsidRPr="00BD35AA">
        <w:t xml:space="preserve">, 478 U.S. at 34; </w:t>
      </w:r>
      <w:r w:rsidRPr="00BD35AA">
        <w:rPr>
          <w:i/>
          <w:iCs/>
        </w:rPr>
        <w:t>Mobile</w:t>
      </w:r>
      <w:r w:rsidRPr="00BD35AA">
        <w:t xml:space="preserve">, 446 U.S. at 58; </w:t>
      </w:r>
      <w:r w:rsidRPr="00BD35AA">
        <w:rPr>
          <w:i/>
          <w:iCs/>
        </w:rPr>
        <w:t>Rogers</w:t>
      </w:r>
      <w:r w:rsidRPr="00BD35AA">
        <w:t>, 458 U.S. at 615.</w:t>
      </w:r>
      <w:r w:rsidRPr="00BD35AA">
        <w:rPr>
          <w:i/>
          <w:iCs/>
        </w:rPr>
        <w:t xml:space="preserve">  </w:t>
      </w:r>
      <w:r w:rsidRPr="00BD35AA">
        <w:t>Challenges to congressional plans as partisan gerrymanders were exclusively litigated in state court, given that no claimant would have standing in federal court post-</w:t>
      </w:r>
      <w:r w:rsidRPr="00BD35AA">
        <w:rPr>
          <w:i/>
          <w:iCs/>
        </w:rPr>
        <w:t>Rucho</w:t>
      </w:r>
      <w:r w:rsidRPr="00BD35AA">
        <w:t xml:space="preserve">.  </w:t>
      </w:r>
      <w:r w:rsidRPr="00BD35AA">
        <w:rPr>
          <w:i/>
          <w:iCs/>
        </w:rPr>
        <w:t>Rucho v. Common Cause</w:t>
      </w:r>
      <w:r w:rsidRPr="00BD35AA">
        <w:t>, 139 S. Ct. 2484, 2506–07 (2019)</w:t>
      </w:r>
      <w:r w:rsidRPr="00BD35AA">
        <w:rPr>
          <w:i/>
          <w:iCs/>
        </w:rPr>
        <w:t xml:space="preserve">.  </w:t>
      </w:r>
      <w:r w:rsidRPr="00BD35AA">
        <w:t xml:space="preserve">Thus, while racial claims are clearly relevant in terms of partisan outcome in congressional elections, we resist the urge to include them in our present Essay. </w:t>
      </w:r>
    </w:p>
  </w:footnote>
  <w:footnote w:id="11">
    <w:p w14:paraId="702748FF" w14:textId="77777777" w:rsidR="0066410C" w:rsidRPr="00140D92" w:rsidRDefault="0066410C" w:rsidP="0066410C">
      <w:pPr>
        <w:pStyle w:val="FootnoteText"/>
        <w:rPr>
          <w:b/>
          <w:bCs/>
          <w:highlight w:val="lightGray"/>
        </w:rPr>
      </w:pPr>
      <w:r w:rsidRPr="00BD35AA">
        <w:rPr>
          <w:rStyle w:val="FootnoteReference"/>
          <w:rFonts w:eastAsiaTheme="minorEastAsia"/>
        </w:rPr>
        <w:footnoteRef/>
      </w:r>
      <w:r w:rsidRPr="00BD35AA">
        <w:rPr>
          <w:i/>
          <w:iCs/>
        </w:rPr>
        <w:t xml:space="preserve">See id. </w:t>
      </w:r>
      <w:r w:rsidRPr="00BD35AA">
        <w:t xml:space="preserve">at 2506–07.  The Supreme Court’s decision in the </w:t>
      </w:r>
      <w:r w:rsidRPr="00BD35AA">
        <w:rPr>
          <w:i/>
          <w:iCs/>
        </w:rPr>
        <w:t>Rucho</w:t>
      </w:r>
      <w:r w:rsidRPr="00BD35AA">
        <w:t xml:space="preserve"> case, though specifically dealing with North Carolina, reversed other lower federal court decisions about maps created during the 2010 redistricting round which had struck down congressional or legislative plans as egregious partisan gerrymanders.  </w:t>
      </w:r>
      <w:r w:rsidRPr="00BD35AA">
        <w:rPr>
          <w:i/>
          <w:iCs/>
        </w:rPr>
        <w:t>See, e.g.</w:t>
      </w:r>
      <w:r w:rsidRPr="00BD35AA">
        <w:t xml:space="preserve">, </w:t>
      </w:r>
      <w:proofErr w:type="spellStart"/>
      <w:r w:rsidRPr="00BD35AA">
        <w:t>Whitford</w:t>
      </w:r>
      <w:proofErr w:type="spellEnd"/>
      <w:r w:rsidRPr="00BD35AA">
        <w:t xml:space="preserve"> v. Gill, 218 F. Supp. 3d 837, 843 (W.D. Wis. 2016) (finding the redistricting plan enacted by the Wisconsin Legislature constituted an unconstitutional partisan gerrymander), </w:t>
      </w:r>
      <w:r w:rsidRPr="00BD35AA">
        <w:rPr>
          <w:i/>
          <w:iCs/>
        </w:rPr>
        <w:t>vacated</w:t>
      </w:r>
      <w:r w:rsidRPr="00BD35AA">
        <w:t>,</w:t>
      </w:r>
      <w:r w:rsidRPr="00BD35AA">
        <w:rPr>
          <w:i/>
          <w:iCs/>
        </w:rPr>
        <w:t xml:space="preserve"> </w:t>
      </w:r>
      <w:r w:rsidRPr="00BD35AA">
        <w:t xml:space="preserve">138 S. Ct. 1916 (2018), </w:t>
      </w:r>
      <w:r w:rsidRPr="00BD35AA">
        <w:rPr>
          <w:i/>
          <w:iCs/>
        </w:rPr>
        <w:t xml:space="preserve">remanded </w:t>
      </w:r>
      <w:r w:rsidRPr="00BD35AA">
        <w:t xml:space="preserve">No. 15-CV-421, 2019 U.S. Dist. LEXIS 111625, at *3 (W.D. Wis. July 2, 2019) (dismissing the lawsuit in light of </w:t>
      </w:r>
      <w:r w:rsidRPr="00BD35AA">
        <w:rPr>
          <w:i/>
          <w:iCs/>
        </w:rPr>
        <w:t>Rucho</w:t>
      </w:r>
      <w:r w:rsidRPr="00BD35AA">
        <w:t xml:space="preserve">); </w:t>
      </w:r>
      <w:proofErr w:type="spellStart"/>
      <w:r w:rsidRPr="00BD35AA">
        <w:t>Benisek</w:t>
      </w:r>
      <w:proofErr w:type="spellEnd"/>
      <w:r w:rsidRPr="00BD35AA">
        <w:t xml:space="preserve"> v. </w:t>
      </w:r>
      <w:proofErr w:type="spellStart"/>
      <w:r w:rsidRPr="00BD35AA">
        <w:t>Lamone</w:t>
      </w:r>
      <w:proofErr w:type="spellEnd"/>
      <w:r w:rsidRPr="00BD35AA">
        <w:t xml:space="preserve">, 348 F. Supp. 3d 493, 498 (D. Md. 2018) (concluding that the “plaintiffs have sufficiently demonstrated that Maryland's 2011 redistricting law violates the First Amendment by burdening both the plaintiffs’ representational rights and associational rights based on their party affiliation and voting history”), </w:t>
      </w:r>
      <w:r w:rsidRPr="00BD35AA">
        <w:rPr>
          <w:i/>
          <w:iCs/>
        </w:rPr>
        <w:t>vacated</w:t>
      </w:r>
      <w:r w:rsidRPr="00BD35AA">
        <w:t>,</w:t>
      </w:r>
      <w:r w:rsidRPr="00F96410">
        <w:rPr>
          <w:i/>
          <w:iCs/>
        </w:rPr>
        <w:t xml:space="preserve"> Rucho</w:t>
      </w:r>
      <w:r w:rsidRPr="00F96410">
        <w:t>, 139 S. Ct. 2484.</w:t>
      </w:r>
    </w:p>
  </w:footnote>
  <w:footnote w:id="12">
    <w:p w14:paraId="2E2849DC" w14:textId="44CC13E7" w:rsidR="0066410C" w:rsidRPr="00140D92" w:rsidRDefault="0066410C" w:rsidP="0066410C">
      <w:pPr>
        <w:pStyle w:val="FootnoteText"/>
        <w:rPr>
          <w:highlight w:val="lightGray"/>
        </w:rPr>
      </w:pPr>
      <w:r w:rsidRPr="00867CB8">
        <w:rPr>
          <w:rStyle w:val="FootnoteReference"/>
        </w:rPr>
        <w:footnoteRef/>
      </w:r>
      <w:r w:rsidRPr="00867CB8">
        <w:rPr>
          <w:i/>
          <w:iCs/>
        </w:rPr>
        <w:t>See</w:t>
      </w:r>
      <w:r w:rsidRPr="00867CB8">
        <w:t>,</w:t>
      </w:r>
      <w:r w:rsidRPr="00867CB8">
        <w:rPr>
          <w:i/>
          <w:iCs/>
        </w:rPr>
        <w:t xml:space="preserve"> e.g.,</w:t>
      </w:r>
      <w:r w:rsidRPr="00867CB8">
        <w:t xml:space="preserve"> Black Voters</w:t>
      </w:r>
      <w:r w:rsidRPr="00DD5CB0">
        <w:t xml:space="preserve"> Matter Capacity Bldg. Inst., Inc. v. </w:t>
      </w:r>
      <w:r>
        <w:t>Fla. Sec’y of State</w:t>
      </w:r>
      <w:r w:rsidRPr="001050D2">
        <w:t xml:space="preserve">, No. SC2023-1671 (Fla. Jan. 24, 2024) (Fla. </w:t>
      </w:r>
      <w:proofErr w:type="spellStart"/>
      <w:r w:rsidRPr="001050D2">
        <w:t>Cts</w:t>
      </w:r>
      <w:proofErr w:type="spellEnd"/>
      <w:r w:rsidRPr="001050D2">
        <w:t xml:space="preserve">. ACIS); </w:t>
      </w:r>
      <w:r w:rsidRPr="001050D2">
        <w:rPr>
          <w:iCs/>
        </w:rPr>
        <w:t xml:space="preserve">Rivera v. Schwab, 512 P.3d 168 (Kan. 2022); </w:t>
      </w:r>
      <w:r w:rsidRPr="001050D2">
        <w:t xml:space="preserve">Graham v. </w:t>
      </w:r>
      <w:del w:id="67" w:author="Chase, Noah" w:date="2024-10-14T15:19:00Z" w16du:dateUtc="2024-10-14T19:19:00Z">
        <w:r w:rsidRPr="001050D2" w:rsidDel="00824BE7">
          <w:delText xml:space="preserve">Sec’y of State Michael </w:delText>
        </w:r>
      </w:del>
      <w:r w:rsidRPr="001050D2">
        <w:t>Adams</w:t>
      </w:r>
      <w:r w:rsidRPr="001050D2">
        <w:rPr>
          <w:iCs/>
        </w:rPr>
        <w:t xml:space="preserve">, </w:t>
      </w:r>
      <w:ins w:id="68" w:author="Chase, Noah" w:date="2024-10-14T12:13:00Z" w16du:dateUtc="2024-10-14T16:13:00Z">
        <w:r w:rsidR="00AB1D61">
          <w:rPr>
            <w:iCs/>
          </w:rPr>
          <w:t>684 S.W.3d 663</w:t>
        </w:r>
      </w:ins>
      <w:del w:id="69" w:author="Chase, Noah" w:date="2024-10-14T12:13:00Z" w16du:dateUtc="2024-10-14T16:13:00Z">
        <w:r w:rsidRPr="001050D2" w:rsidDel="00AB1D61">
          <w:rPr>
            <w:iCs/>
          </w:rPr>
          <w:delText>No. 2023-SC-0139,</w:delText>
        </w:r>
        <w:r w:rsidRPr="001050D2" w:rsidDel="00AB1D61">
          <w:delText xml:space="preserve"> </w:delText>
        </w:r>
        <w:r w:rsidRPr="001050D2" w:rsidDel="00AB1D61">
          <w:rPr>
            <w:iCs/>
          </w:rPr>
          <w:delText>2023 WL 8640825</w:delText>
        </w:r>
      </w:del>
      <w:r w:rsidRPr="001050D2">
        <w:rPr>
          <w:iCs/>
        </w:rPr>
        <w:t xml:space="preserve"> (Ky. </w:t>
      </w:r>
      <w:del w:id="70" w:author="Chase, Noah" w:date="2024-10-14T12:14:00Z" w16du:dateUtc="2024-10-14T16:14:00Z">
        <w:r w:rsidRPr="001050D2" w:rsidDel="00AB1D61">
          <w:rPr>
            <w:iCs/>
          </w:rPr>
          <w:delText xml:space="preserve">Dec. 14, </w:delText>
        </w:r>
      </w:del>
      <w:r w:rsidRPr="001050D2">
        <w:rPr>
          <w:iCs/>
        </w:rPr>
        <w:t xml:space="preserve">2023); Szeliga v. </w:t>
      </w:r>
      <w:proofErr w:type="spellStart"/>
      <w:r w:rsidRPr="001050D2">
        <w:rPr>
          <w:iCs/>
        </w:rPr>
        <w:t>Lamone</w:t>
      </w:r>
      <w:proofErr w:type="spellEnd"/>
      <w:r w:rsidRPr="001050D2">
        <w:rPr>
          <w:iCs/>
        </w:rPr>
        <w:t>, No. C-02-CV-21-001816, 2022 Md. Cir. Ct. LEXIS 9</w:t>
      </w:r>
      <w:r w:rsidRPr="001050D2">
        <w:rPr>
          <w:i/>
        </w:rPr>
        <w:t xml:space="preserve"> </w:t>
      </w:r>
      <w:r w:rsidRPr="001050D2">
        <w:rPr>
          <w:iCs/>
        </w:rPr>
        <w:t>(Mar. 25, 2022);</w:t>
      </w:r>
      <w:r w:rsidRPr="001050D2">
        <w:rPr>
          <w:i/>
        </w:rPr>
        <w:t xml:space="preserve"> In re</w:t>
      </w:r>
      <w:r w:rsidRPr="001050D2">
        <w:rPr>
          <w:iCs/>
        </w:rPr>
        <w:t xml:space="preserve"> Cong. </w:t>
      </w:r>
      <w:proofErr w:type="spellStart"/>
      <w:r w:rsidRPr="001050D2">
        <w:rPr>
          <w:iCs/>
        </w:rPr>
        <w:t>Dists</w:t>
      </w:r>
      <w:proofErr w:type="spellEnd"/>
      <w:r w:rsidRPr="001050D2">
        <w:rPr>
          <w:iCs/>
        </w:rPr>
        <w:t>. by N.J. Redistri</w:t>
      </w:r>
      <w:r w:rsidRPr="00D92B5D">
        <w:rPr>
          <w:iCs/>
        </w:rPr>
        <w:t>cting Comm’n, 268 A.3d 299 (N.J. 2022);</w:t>
      </w:r>
      <w:r w:rsidRPr="00140D92">
        <w:rPr>
          <w:i/>
          <w:highlight w:val="lightGray"/>
        </w:rPr>
        <w:t xml:space="preserve"> </w:t>
      </w:r>
      <w:r w:rsidRPr="001D1DBF">
        <w:rPr>
          <w:highlight w:val="cyan"/>
          <w:rPrChange w:id="71" w:author="Marie-therese Witte" w:date="2024-10-29T08:34:00Z" w16du:dateUtc="2024-10-29T12:34:00Z">
            <w:rPr>
              <w:highlight w:val="magenta"/>
            </w:rPr>
          </w:rPrChange>
        </w:rPr>
        <w:t>Republican Party of N.M. v. Oliver, No. D-506-CV-20220041,</w:t>
      </w:r>
      <w:r w:rsidRPr="001D1DBF">
        <w:rPr>
          <w:highlight w:val="cyan"/>
          <w:rPrChange w:id="72" w:author="Marie-therese Witte" w:date="2024-10-29T08:34:00Z" w16du:dateUtc="2024-10-29T12:34:00Z">
            <w:rPr/>
          </w:rPrChange>
        </w:rPr>
        <w:t xml:space="preserve"> </w:t>
      </w:r>
      <w:r w:rsidRPr="001D1DBF">
        <w:rPr>
          <w:highlight w:val="cyan"/>
          <w:rPrChange w:id="73" w:author="Marie-therese Witte" w:date="2024-10-29T08:34:00Z" w16du:dateUtc="2024-10-29T12:34:00Z">
            <w:rPr>
              <w:highlight w:val="magenta"/>
            </w:rPr>
          </w:rPrChange>
        </w:rPr>
        <w:t>(N.M.</w:t>
      </w:r>
      <w:r w:rsidRPr="001D1DBF">
        <w:rPr>
          <w:highlight w:val="cyan"/>
          <w:rPrChange w:id="74" w:author="Marie-therese Witte" w:date="2024-10-29T08:34:00Z" w16du:dateUtc="2024-10-29T12:34:00Z">
            <w:rPr/>
          </w:rPrChange>
        </w:rPr>
        <w:t xml:space="preserve"> Dist. </w:t>
      </w:r>
      <w:r w:rsidRPr="001D1DBF">
        <w:rPr>
          <w:highlight w:val="cyan"/>
          <w:rPrChange w:id="75" w:author="Marie-therese Witte" w:date="2024-10-29T08:34:00Z" w16du:dateUtc="2024-10-29T12:34:00Z">
            <w:rPr>
              <w:highlight w:val="green"/>
            </w:rPr>
          </w:rPrChange>
        </w:rPr>
        <w:t xml:space="preserve">Ct. </w:t>
      </w:r>
      <w:r w:rsidRPr="001D1DBF">
        <w:rPr>
          <w:highlight w:val="cyan"/>
          <w:rPrChange w:id="76" w:author="Marie-therese Witte" w:date="2024-10-29T08:34:00Z" w16du:dateUtc="2024-10-29T12:34:00Z">
            <w:rPr/>
          </w:rPrChange>
        </w:rPr>
        <w:t xml:space="preserve">Oct. </w:t>
      </w:r>
      <w:r w:rsidRPr="001D1DBF">
        <w:rPr>
          <w:highlight w:val="cyan"/>
          <w:rPrChange w:id="77" w:author="Marie-therese Witte" w:date="2024-10-29T08:34:00Z" w16du:dateUtc="2024-10-29T12:34:00Z">
            <w:rPr>
              <w:highlight w:val="magenta"/>
            </w:rPr>
          </w:rPrChange>
        </w:rPr>
        <w:t>6, 2023)</w:t>
      </w:r>
      <w:r w:rsidRPr="001D1DBF">
        <w:rPr>
          <w:highlight w:val="cyan"/>
          <w:rPrChange w:id="78" w:author="Marie-therese Witte" w:date="2024-10-29T08:34:00Z" w16du:dateUtc="2024-10-29T12:34:00Z">
            <w:rPr/>
          </w:rPrChange>
        </w:rPr>
        <w:t xml:space="preserve"> (Am. Redistricting </w:t>
      </w:r>
      <w:proofErr w:type="spellStart"/>
      <w:r w:rsidRPr="001D1DBF">
        <w:rPr>
          <w:highlight w:val="cyan"/>
          <w:rPrChange w:id="79" w:author="Marie-therese Witte" w:date="2024-10-29T08:34:00Z" w16du:dateUtc="2024-10-29T12:34:00Z">
            <w:rPr/>
          </w:rPrChange>
        </w:rPr>
        <w:t>Proj</w:t>
      </w:r>
      <w:proofErr w:type="spellEnd"/>
      <w:r w:rsidRPr="001D1DBF">
        <w:rPr>
          <w:highlight w:val="cyan"/>
          <w:rPrChange w:id="80" w:author="Marie-therese Witte" w:date="2024-10-29T08:34:00Z" w16du:dateUtc="2024-10-29T12:34:00Z">
            <w:rPr/>
          </w:rPrChange>
        </w:rPr>
        <w:t>.);</w:t>
      </w:r>
      <w:r w:rsidRPr="00E10AF4">
        <w:t xml:space="preserve"> </w:t>
      </w:r>
      <w:proofErr w:type="spellStart"/>
      <w:r w:rsidRPr="001121C7">
        <w:rPr>
          <w:iCs/>
        </w:rPr>
        <w:t>Harkenrider</w:t>
      </w:r>
      <w:proofErr w:type="spellEnd"/>
      <w:r w:rsidRPr="001121C7">
        <w:rPr>
          <w:iCs/>
        </w:rPr>
        <w:t xml:space="preserve"> v. </w:t>
      </w:r>
      <w:r w:rsidRPr="001050D2">
        <w:rPr>
          <w:iCs/>
        </w:rPr>
        <w:t xml:space="preserve">Hochul, 197 N.E.3d 437 (N.Y. 2022); Harper v. Hall, 868 S.E.2d 499 (N.C. 2022), </w:t>
      </w:r>
      <w:r w:rsidRPr="001050D2">
        <w:rPr>
          <w:i/>
        </w:rPr>
        <w:t xml:space="preserve">overruled by </w:t>
      </w:r>
      <w:r w:rsidRPr="001050D2">
        <w:rPr>
          <w:rFonts w:eastAsia="Times New Roman" w:cs="Times New Roman"/>
          <w:color w:val="000000"/>
        </w:rPr>
        <w:t>886 S.E.2d 393 (N.C. 2023)</w:t>
      </w:r>
      <w:r w:rsidRPr="001050D2">
        <w:rPr>
          <w:iCs/>
        </w:rPr>
        <w:t xml:space="preserve">; </w:t>
      </w:r>
      <w:r w:rsidRPr="001050D2">
        <w:t xml:space="preserve">Adams v. DeWine, 195 N.E.3d 74 (Ohio 2022); </w:t>
      </w:r>
      <w:r w:rsidRPr="001050D2">
        <w:rPr>
          <w:iCs/>
        </w:rPr>
        <w:t xml:space="preserve">Clarno v. Fagan, No. 21CV40180, 2021 WL 5632371 (Or. Cir. Ct. Nov. 24, 2021); </w:t>
      </w:r>
      <w:r w:rsidRPr="001050D2">
        <w:t>League of Women Voters of Utah v. Utah State Legislature, No. 220901712, 2022 WL 21745734 (Utah Dist. Ct. Nov. 22, 20</w:t>
      </w:r>
      <w:r w:rsidRPr="00C64B2B">
        <w:t>22).</w:t>
      </w:r>
    </w:p>
  </w:footnote>
  <w:footnote w:id="13">
    <w:p w14:paraId="5AA65410" w14:textId="580C3A99" w:rsidR="0066410C" w:rsidRPr="001050D2" w:rsidRDefault="0066410C" w:rsidP="0066410C">
      <w:pPr>
        <w:pStyle w:val="FootnoteText"/>
      </w:pPr>
      <w:r w:rsidRPr="00C23623">
        <w:rPr>
          <w:rStyle w:val="FootnoteReference"/>
        </w:rPr>
        <w:footnoteRef/>
      </w:r>
      <w:r w:rsidRPr="00C23623">
        <w:rPr>
          <w:i/>
          <w:iCs/>
        </w:rPr>
        <w:t>See Rucho</w:t>
      </w:r>
      <w:r w:rsidRPr="00C23623">
        <w:t>, 139 S. Ct. at 2506–07 (concluding that “[f]</w:t>
      </w:r>
      <w:proofErr w:type="spellStart"/>
      <w:r w:rsidRPr="00C23623">
        <w:t>ederal</w:t>
      </w:r>
      <w:proofErr w:type="spellEnd"/>
      <w:r w:rsidRPr="00C23623">
        <w:t xml:space="preserve"> judges have no license to reallocate political power between the two major political parties, with no plausible grant of authority in the Constitution, and no legal standards to limit </w:t>
      </w:r>
      <w:r w:rsidRPr="001050D2">
        <w:t xml:space="preserve">and direct their decisions”).  The Court’s abdication of responsibility for policing partisan gerrymandering came over thirty years after the Supreme Court had declared, in </w:t>
      </w:r>
      <w:r w:rsidRPr="001050D2">
        <w:rPr>
          <w:i/>
          <w:iCs/>
        </w:rPr>
        <w:t xml:space="preserve">Davis v. </w:t>
      </w:r>
      <w:proofErr w:type="spellStart"/>
      <w:r w:rsidRPr="001050D2">
        <w:rPr>
          <w:i/>
          <w:iCs/>
        </w:rPr>
        <w:t>Bandemer</w:t>
      </w:r>
      <w:proofErr w:type="spellEnd"/>
      <w:r w:rsidRPr="001050D2">
        <w:t>, 478 U.S. 109 (1986),</w:t>
      </w:r>
      <w:r w:rsidRPr="001050D2">
        <w:rPr>
          <w:i/>
          <w:iCs/>
        </w:rPr>
        <w:t xml:space="preserve"> </w:t>
      </w:r>
      <w:r w:rsidRPr="001050D2">
        <w:t xml:space="preserve">that partisan gerrymandering was justiciable in federal courts.  </w:t>
      </w:r>
      <w:r w:rsidRPr="001050D2">
        <w:rPr>
          <w:i/>
          <w:iCs/>
        </w:rPr>
        <w:t xml:space="preserve">Id. </w:t>
      </w:r>
      <w:r w:rsidRPr="001050D2">
        <w:t xml:space="preserve">at 113.  In </w:t>
      </w:r>
      <w:del w:id="84" w:author="Marie-therese Witte" w:date="2024-10-23T20:01:00Z" w16du:dateUtc="2024-10-24T00:01:00Z">
        <w:r w:rsidRPr="00465C5A" w:rsidDel="00465C5A">
          <w:rPr>
            <w:i/>
            <w:iCs/>
            <w:highlight w:val="cyan"/>
            <w:rPrChange w:id="85" w:author="Marie-therese Witte" w:date="2024-10-23T20:03:00Z" w16du:dateUtc="2024-10-24T00:03:00Z">
              <w:rPr>
                <w:i/>
                <w:iCs/>
              </w:rPr>
            </w:rPrChange>
          </w:rPr>
          <w:delText>Davis</w:delText>
        </w:r>
      </w:del>
      <w:proofErr w:type="spellStart"/>
      <w:ins w:id="86" w:author="Marie-therese Witte" w:date="2024-10-23T20:01:00Z" w16du:dateUtc="2024-10-24T00:01:00Z">
        <w:r w:rsidR="00465C5A" w:rsidRPr="00465C5A">
          <w:rPr>
            <w:i/>
            <w:iCs/>
            <w:highlight w:val="cyan"/>
            <w:rPrChange w:id="87" w:author="Marie-therese Witte" w:date="2024-10-23T20:03:00Z" w16du:dateUtc="2024-10-24T00:03:00Z">
              <w:rPr>
                <w:i/>
                <w:iCs/>
              </w:rPr>
            </w:rPrChange>
          </w:rPr>
          <w:t>Bandemer</w:t>
        </w:r>
      </w:ins>
      <w:proofErr w:type="spellEnd"/>
      <w:r w:rsidRPr="00465C5A">
        <w:rPr>
          <w:highlight w:val="cyan"/>
          <w:rPrChange w:id="88" w:author="Marie-therese Witte" w:date="2024-10-23T20:03:00Z" w16du:dateUtc="2024-10-24T00:03:00Z">
            <w:rPr/>
          </w:rPrChange>
        </w:rPr>
        <w:t>,</w:t>
      </w:r>
      <w:r w:rsidRPr="001050D2">
        <w:t xml:space="preserve"> however, the lower court’s finding of a partisan gerrymander was reversed because the Court’s majority held it necessary to show that the disfavored party was “shut out of the political process” and this showing was not made in the challenge to Indiana’s legislative map.  </w:t>
      </w:r>
      <w:r w:rsidRPr="001050D2">
        <w:rPr>
          <w:i/>
          <w:iCs/>
        </w:rPr>
        <w:t xml:space="preserve">Id. </w:t>
      </w:r>
      <w:r w:rsidRPr="001050D2">
        <w:t>at 139–40, 143.</w:t>
      </w:r>
    </w:p>
  </w:footnote>
  <w:footnote w:id="14">
    <w:p w14:paraId="39F3CD2B" w14:textId="77777777" w:rsidR="0066410C" w:rsidRPr="001050D2" w:rsidRDefault="0066410C" w:rsidP="0066410C">
      <w:pPr>
        <w:pStyle w:val="FootnoteText"/>
      </w:pPr>
      <w:r w:rsidRPr="001050D2">
        <w:rPr>
          <w:rStyle w:val="FootnoteReference"/>
        </w:rPr>
        <w:footnoteRef/>
      </w:r>
      <w:r w:rsidRPr="001050D2">
        <w:rPr>
          <w:i/>
          <w:iCs/>
        </w:rPr>
        <w:t>See Rucho</w:t>
      </w:r>
      <w:r w:rsidRPr="001050D2">
        <w:t xml:space="preserve">, 139 S. Ct. at 2491; </w:t>
      </w:r>
      <w:r w:rsidRPr="001050D2">
        <w:rPr>
          <w:i/>
          <w:iCs/>
        </w:rPr>
        <w:t xml:space="preserve">Vieth v. </w:t>
      </w:r>
      <w:proofErr w:type="spellStart"/>
      <w:r w:rsidRPr="001050D2">
        <w:rPr>
          <w:i/>
          <w:iCs/>
        </w:rPr>
        <w:t>Jubelirer</w:t>
      </w:r>
      <w:proofErr w:type="spellEnd"/>
      <w:r w:rsidRPr="001050D2">
        <w:t xml:space="preserve">, 541 U.S. 267, 279 (2004); </w:t>
      </w:r>
      <w:r w:rsidRPr="001050D2">
        <w:rPr>
          <w:i/>
          <w:iCs/>
        </w:rPr>
        <w:t xml:space="preserve">see also </w:t>
      </w:r>
      <w:r w:rsidRPr="001050D2">
        <w:t>League of United Latin Am. Citizens v. Perry, 548 U.S. 399, 413</w:t>
      </w:r>
      <w:r w:rsidRPr="001050D2">
        <w:rPr>
          <w:rFonts w:ascii="en dash" w:hAnsi="en dash"/>
        </w:rPr>
        <w:t>–</w:t>
      </w:r>
      <w:r w:rsidRPr="001050D2">
        <w:t>14 (2006).</w:t>
      </w:r>
    </w:p>
  </w:footnote>
  <w:footnote w:id="15">
    <w:p w14:paraId="5912BEEA" w14:textId="0E2C4379" w:rsidR="0066410C" w:rsidRPr="001050D2" w:rsidRDefault="0066410C" w:rsidP="0066410C">
      <w:pPr>
        <w:pStyle w:val="FootnoteText"/>
      </w:pPr>
      <w:r w:rsidRPr="001050D2">
        <w:rPr>
          <w:rStyle w:val="FootnoteReference"/>
        </w:rPr>
        <w:footnoteRef/>
      </w:r>
      <w:r w:rsidRPr="001050D2">
        <w:rPr>
          <w:i/>
          <w:iCs/>
        </w:rPr>
        <w:t xml:space="preserve">Compare </w:t>
      </w:r>
      <w:del w:id="96" w:author="Marie-therese Witte" w:date="2024-10-23T20:02:00Z" w16du:dateUtc="2024-10-24T00:02:00Z">
        <w:r w:rsidRPr="00465C5A" w:rsidDel="00465C5A">
          <w:rPr>
            <w:i/>
            <w:iCs/>
            <w:highlight w:val="cyan"/>
            <w:rPrChange w:id="97" w:author="Marie-therese Witte" w:date="2024-10-23T20:03:00Z" w16du:dateUtc="2024-10-24T00:03:00Z">
              <w:rPr>
                <w:i/>
                <w:iCs/>
              </w:rPr>
            </w:rPrChange>
          </w:rPr>
          <w:delText>Davis</w:delText>
        </w:r>
      </w:del>
      <w:proofErr w:type="spellStart"/>
      <w:ins w:id="98" w:author="Marie-therese Witte" w:date="2024-10-23T20:02:00Z" w16du:dateUtc="2024-10-24T00:02:00Z">
        <w:r w:rsidR="00465C5A" w:rsidRPr="00465C5A">
          <w:rPr>
            <w:i/>
            <w:iCs/>
            <w:highlight w:val="cyan"/>
            <w:rPrChange w:id="99" w:author="Marie-therese Witte" w:date="2024-10-23T20:03:00Z" w16du:dateUtc="2024-10-24T00:03:00Z">
              <w:rPr>
                <w:i/>
                <w:iCs/>
              </w:rPr>
            </w:rPrChange>
          </w:rPr>
          <w:t>Bandemer</w:t>
        </w:r>
      </w:ins>
      <w:proofErr w:type="spellEnd"/>
      <w:r w:rsidRPr="00465C5A">
        <w:rPr>
          <w:highlight w:val="cyan"/>
          <w:rPrChange w:id="100" w:author="Marie-therese Witte" w:date="2024-10-23T20:03:00Z" w16du:dateUtc="2024-10-24T00:03:00Z">
            <w:rPr/>
          </w:rPrChange>
        </w:rPr>
        <w:t>,</w:t>
      </w:r>
      <w:r w:rsidRPr="001050D2">
        <w:t xml:space="preserve"> 478 U.S. at 127–37 (plurality opinion), </w:t>
      </w:r>
      <w:r w:rsidRPr="001050D2">
        <w:rPr>
          <w:i/>
          <w:iCs/>
        </w:rPr>
        <w:t>with id.</w:t>
      </w:r>
      <w:r w:rsidRPr="001050D2">
        <w:t xml:space="preserve"> at </w:t>
      </w:r>
      <w:r w:rsidRPr="00465C5A">
        <w:rPr>
          <w:highlight w:val="cyan"/>
          <w:rPrChange w:id="101" w:author="Marie-therese Witte" w:date="2024-10-23T20:03:00Z" w16du:dateUtc="2024-10-24T00:03:00Z">
            <w:rPr/>
          </w:rPrChange>
        </w:rPr>
        <w:t>161–62, 165–66</w:t>
      </w:r>
      <w:r w:rsidRPr="001050D2">
        <w:t xml:space="preserve"> (Powell, J., concurring in part and dissenting in part).</w:t>
      </w:r>
    </w:p>
  </w:footnote>
  <w:footnote w:id="16">
    <w:p w14:paraId="3F32FE1C" w14:textId="77777777" w:rsidR="0066410C" w:rsidRPr="001050D2" w:rsidRDefault="0066410C" w:rsidP="0066410C">
      <w:pPr>
        <w:pStyle w:val="FootnoteText"/>
      </w:pPr>
      <w:r w:rsidRPr="001050D2">
        <w:rPr>
          <w:rStyle w:val="FootnoteReference"/>
        </w:rPr>
        <w:footnoteRef/>
      </w:r>
      <w:r w:rsidRPr="001050D2">
        <w:rPr>
          <w:i/>
          <w:iCs/>
        </w:rPr>
        <w:t>See Rucho</w:t>
      </w:r>
      <w:r w:rsidRPr="001050D2">
        <w:t xml:space="preserve">, 139 S. Ct. at 2491. </w:t>
      </w:r>
    </w:p>
  </w:footnote>
  <w:footnote w:id="17">
    <w:p w14:paraId="224B4F9E" w14:textId="77777777" w:rsidR="0066410C" w:rsidRPr="001050D2" w:rsidRDefault="0066410C" w:rsidP="0066410C">
      <w:pPr>
        <w:pStyle w:val="FootnoteText"/>
      </w:pPr>
      <w:r w:rsidRPr="001050D2">
        <w:rPr>
          <w:rStyle w:val="FootnoteReference"/>
        </w:rPr>
        <w:footnoteRef/>
      </w:r>
      <w:r w:rsidRPr="001050D2">
        <w:rPr>
          <w:i/>
          <w:iCs/>
        </w:rPr>
        <w:t xml:space="preserve">See id. </w:t>
      </w:r>
      <w:r w:rsidRPr="001050D2">
        <w:t xml:space="preserve">at 2524 (Kagan, J., dissenting).  However, an important exception is Florida.  </w:t>
      </w:r>
      <w:r w:rsidRPr="001050D2">
        <w:rPr>
          <w:i/>
          <w:iCs/>
        </w:rPr>
        <w:t xml:space="preserve">See </w:t>
      </w:r>
      <w:r w:rsidRPr="001050D2">
        <w:t>League of Women Voters of Fla. v. Detzner, 172 So. 3d 363, 370 (Fla. 2015).</w:t>
      </w:r>
    </w:p>
  </w:footnote>
  <w:footnote w:id="18">
    <w:p w14:paraId="3E3A12E7" w14:textId="77777777" w:rsidR="0066410C" w:rsidRPr="001050D2" w:rsidRDefault="0066410C" w:rsidP="0066410C">
      <w:pPr>
        <w:pStyle w:val="FootnoteText"/>
      </w:pPr>
      <w:r w:rsidRPr="001050D2">
        <w:rPr>
          <w:rStyle w:val="FootnoteReference"/>
        </w:rPr>
        <w:footnoteRef/>
      </w:r>
      <w:r w:rsidRPr="001050D2">
        <w:rPr>
          <w:i/>
          <w:iCs/>
        </w:rPr>
        <w:t xml:space="preserve">See </w:t>
      </w:r>
      <w:proofErr w:type="spellStart"/>
      <w:r w:rsidRPr="001050D2">
        <w:t>Cervas</w:t>
      </w:r>
      <w:proofErr w:type="spellEnd"/>
      <w:r w:rsidRPr="001050D2">
        <w:t xml:space="preserve"> et al., </w:t>
      </w:r>
      <w:r w:rsidRPr="001050D2">
        <w:rPr>
          <w:i/>
          <w:iCs/>
        </w:rPr>
        <w:t xml:space="preserve">supra </w:t>
      </w:r>
      <w:r w:rsidRPr="001050D2">
        <w:t>note 1, at 453</w:t>
      </w:r>
      <w:r w:rsidRPr="001050D2">
        <w:rPr>
          <w:rFonts w:ascii="en dash" w:hAnsi="en dash"/>
        </w:rPr>
        <w:t>–</w:t>
      </w:r>
      <w:r w:rsidRPr="001050D2">
        <w:t xml:space="preserve">54; </w:t>
      </w:r>
      <w:r w:rsidRPr="001050D2">
        <w:rPr>
          <w:i/>
          <w:iCs/>
        </w:rPr>
        <w:t xml:space="preserve">see also </w:t>
      </w:r>
      <w:proofErr w:type="gramStart"/>
      <w:r w:rsidRPr="001050D2">
        <w:rPr>
          <w:i/>
          <w:iCs/>
        </w:rPr>
        <w:t>infra</w:t>
      </w:r>
      <w:r w:rsidRPr="001050D2">
        <w:t xml:space="preserve"> Table</w:t>
      </w:r>
      <w:proofErr w:type="gramEnd"/>
      <w:r w:rsidRPr="001050D2">
        <w:t xml:space="preserve"> 1. </w:t>
      </w:r>
    </w:p>
  </w:footnote>
  <w:footnote w:id="19">
    <w:p w14:paraId="54F3EBBA" w14:textId="77777777" w:rsidR="0066410C" w:rsidRPr="00140D92" w:rsidRDefault="0066410C" w:rsidP="0066410C">
      <w:pPr>
        <w:pStyle w:val="FootnoteText"/>
        <w:rPr>
          <w:highlight w:val="lightGray"/>
        </w:rPr>
      </w:pPr>
      <w:r w:rsidRPr="001050D2">
        <w:rPr>
          <w:rStyle w:val="FootnoteReference"/>
        </w:rPr>
        <w:footnoteRef/>
      </w:r>
      <w:r w:rsidRPr="001050D2">
        <w:rPr>
          <w:i/>
          <w:iCs/>
        </w:rPr>
        <w:t xml:space="preserve">See </w:t>
      </w:r>
      <w:proofErr w:type="spellStart"/>
      <w:r w:rsidRPr="001050D2">
        <w:t>Cervas</w:t>
      </w:r>
      <w:proofErr w:type="spellEnd"/>
      <w:r w:rsidRPr="001050D2">
        <w:t xml:space="preserve"> et al., </w:t>
      </w:r>
      <w:r w:rsidRPr="001050D2">
        <w:rPr>
          <w:i/>
          <w:iCs/>
        </w:rPr>
        <w:t xml:space="preserve">supra </w:t>
      </w:r>
      <w:r w:rsidRPr="001050D2">
        <w:t xml:space="preserve">note 1, at 425.  Litigants have brought novel arguments based on language in a state’s constitution dating back to a state’s founding documents, which often provide robust voting protections not found in the U.S. Constitution.  </w:t>
      </w:r>
      <w:r w:rsidRPr="001050D2">
        <w:rPr>
          <w:i/>
          <w:iCs/>
        </w:rPr>
        <w:t xml:space="preserve">See id. </w:t>
      </w:r>
      <w:r w:rsidRPr="001050D2">
        <w:t xml:space="preserve">at 435; </w:t>
      </w:r>
      <w:r w:rsidRPr="001050D2">
        <w:rPr>
          <w:i/>
          <w:iCs/>
        </w:rPr>
        <w:t>see also</w:t>
      </w:r>
      <w:r w:rsidRPr="001050D2">
        <w:t xml:space="preserve"> Samuel S.-H. Wang, Richard F. Ober Jr. &amp; Ben Williams, </w:t>
      </w:r>
      <w:r w:rsidRPr="001050D2">
        <w:rPr>
          <w:i/>
          <w:iCs/>
        </w:rPr>
        <w:t>Laboratories of Democracy Reform: State Constitutions and Partisan Gerrymandering</w:t>
      </w:r>
      <w:r w:rsidRPr="001050D2">
        <w:t xml:space="preserve">, 22 </w:t>
      </w:r>
      <w:r w:rsidRPr="001050D2">
        <w:rPr>
          <w:smallCaps/>
        </w:rPr>
        <w:t>U. Pa. J. Const. L.</w:t>
      </w:r>
      <w:r w:rsidRPr="001050D2">
        <w:t xml:space="preserve"> 203, 233 (2019); Joshua A. Douglas, </w:t>
      </w:r>
      <w:r w:rsidRPr="001050D2">
        <w:rPr>
          <w:i/>
          <w:iCs/>
        </w:rPr>
        <w:t>The Right to Vote Under State Constitutions</w:t>
      </w:r>
      <w:r w:rsidRPr="001050D2">
        <w:t xml:space="preserve">, 67 </w:t>
      </w:r>
      <w:r w:rsidRPr="001050D2">
        <w:rPr>
          <w:smallCaps/>
        </w:rPr>
        <w:t xml:space="preserve">Vand. L. Rev. </w:t>
      </w:r>
      <w:r w:rsidRPr="001050D2">
        <w:t>89, 94 (</w:t>
      </w:r>
      <w:r w:rsidRPr="004A14C8">
        <w:t>2014).</w:t>
      </w:r>
    </w:p>
  </w:footnote>
  <w:footnote w:id="20">
    <w:p w14:paraId="2CA7272C" w14:textId="77777777" w:rsidR="0066410C" w:rsidRPr="00A73277" w:rsidRDefault="0066410C" w:rsidP="0066410C">
      <w:pPr>
        <w:pStyle w:val="FootnoteText"/>
      </w:pPr>
      <w:r w:rsidRPr="004C03C1">
        <w:rPr>
          <w:rStyle w:val="FootnoteReference"/>
        </w:rPr>
        <w:footnoteRef/>
      </w:r>
      <w:r w:rsidRPr="004C03C1">
        <w:t>William J</w:t>
      </w:r>
      <w:r w:rsidRPr="00A73277">
        <w:t xml:space="preserve">. Brennan, </w:t>
      </w:r>
      <w:r w:rsidRPr="00A73277">
        <w:rPr>
          <w:i/>
          <w:iCs/>
        </w:rPr>
        <w:t>State Constitutions and the Protection of Individual Rights</w:t>
      </w:r>
      <w:r w:rsidRPr="00A73277">
        <w:t xml:space="preserve">, 90 </w:t>
      </w:r>
      <w:r w:rsidRPr="00A73277">
        <w:rPr>
          <w:smallCaps/>
        </w:rPr>
        <w:t>Harv. L. Rev.</w:t>
      </w:r>
      <w:r w:rsidRPr="00A73277">
        <w:t xml:space="preserve"> 489, 503 (1977) (noting that “[f]</w:t>
      </w:r>
      <w:proofErr w:type="spellStart"/>
      <w:r w:rsidRPr="00A73277">
        <w:t>ederalism</w:t>
      </w:r>
      <w:proofErr w:type="spellEnd"/>
      <w:r w:rsidRPr="00A73277">
        <w:t xml:space="preserve"> need not be a mean-spirited doctrine that serves only to limit the scope of human liberty.  Rather, it must necessarily be furthered significantly when state courts thrust themselves into a position of prominence in the struggle to protect the people of our nation from governmental intrusions on their freedoms.”).</w:t>
      </w:r>
    </w:p>
  </w:footnote>
  <w:footnote w:id="21">
    <w:p w14:paraId="23968C57" w14:textId="77777777" w:rsidR="0066410C" w:rsidRPr="00A73277" w:rsidRDefault="0066410C" w:rsidP="0066410C">
      <w:pPr>
        <w:pStyle w:val="FootnoteText"/>
      </w:pPr>
      <w:r w:rsidRPr="00A73277">
        <w:rPr>
          <w:rStyle w:val="FootnoteReference"/>
          <w:rFonts w:eastAsia="Yu Mincho"/>
        </w:rPr>
        <w:footnoteRef/>
      </w:r>
      <w:r w:rsidRPr="00A73277">
        <w:rPr>
          <w:i/>
          <w:iCs/>
        </w:rPr>
        <w:t>See</w:t>
      </w:r>
      <w:r w:rsidRPr="00A73277">
        <w:t xml:space="preserve">, </w:t>
      </w:r>
      <w:r w:rsidRPr="00A73277">
        <w:rPr>
          <w:i/>
          <w:iCs/>
        </w:rPr>
        <w:t>e.g.</w:t>
      </w:r>
      <w:r w:rsidRPr="00A73277">
        <w:t>,</w:t>
      </w:r>
      <w:r w:rsidRPr="00A73277">
        <w:rPr>
          <w:i/>
          <w:iCs/>
        </w:rPr>
        <w:t xml:space="preserve"> </w:t>
      </w:r>
      <w:proofErr w:type="spellStart"/>
      <w:r w:rsidRPr="00A73277">
        <w:t>Cervas</w:t>
      </w:r>
      <w:proofErr w:type="spellEnd"/>
      <w:r w:rsidRPr="00A73277">
        <w:t xml:space="preserve"> et al., </w:t>
      </w:r>
      <w:r w:rsidRPr="00A73277">
        <w:rPr>
          <w:i/>
          <w:iCs/>
        </w:rPr>
        <w:t xml:space="preserve">supra </w:t>
      </w:r>
      <w:r w:rsidRPr="00A73277">
        <w:t>note 1, at 426; Chad M. Oldfather, Rucho</w:t>
      </w:r>
      <w:r w:rsidRPr="00A73277">
        <w:rPr>
          <w:i/>
          <w:iCs/>
        </w:rPr>
        <w:t xml:space="preserve"> in the States: Districting Cases and the Nature of State Judicial Power</w:t>
      </w:r>
      <w:r w:rsidRPr="00A73277">
        <w:t xml:space="preserve">, </w:t>
      </w:r>
      <w:r w:rsidRPr="00A73277">
        <w:rPr>
          <w:smallCaps/>
        </w:rPr>
        <w:t xml:space="preserve">1 Fordham L. Voting </w:t>
      </w:r>
      <w:proofErr w:type="spellStart"/>
      <w:r w:rsidRPr="00A73277">
        <w:rPr>
          <w:smallCaps/>
        </w:rPr>
        <w:t>Rts</w:t>
      </w:r>
      <w:proofErr w:type="spellEnd"/>
      <w:r w:rsidRPr="00A73277">
        <w:rPr>
          <w:smallCaps/>
        </w:rPr>
        <w:t>. &amp; Democracy</w:t>
      </w:r>
      <w:r w:rsidRPr="00A73277">
        <w:t xml:space="preserve"> F. 111, 111 (2023); </w:t>
      </w:r>
      <w:proofErr w:type="spellStart"/>
      <w:r w:rsidRPr="00A73277">
        <w:t>Aroosa</w:t>
      </w:r>
      <w:proofErr w:type="spellEnd"/>
      <w:r w:rsidRPr="00A73277">
        <w:t xml:space="preserve"> </w:t>
      </w:r>
      <w:proofErr w:type="spellStart"/>
      <w:r w:rsidRPr="00A73277">
        <w:t>Khokher</w:t>
      </w:r>
      <w:proofErr w:type="spellEnd"/>
      <w:r w:rsidRPr="00A73277">
        <w:t xml:space="preserve">, Note, </w:t>
      </w:r>
      <w:r w:rsidRPr="00A73277">
        <w:rPr>
          <w:i/>
          <w:iCs/>
        </w:rPr>
        <w:t>Free and Equal Elections: A New State Constitutionalism for Partisan Gerrymandering</w:t>
      </w:r>
      <w:r w:rsidRPr="00A73277">
        <w:t xml:space="preserve">, 52 </w:t>
      </w:r>
      <w:r w:rsidRPr="00A73277">
        <w:rPr>
          <w:smallCaps/>
        </w:rPr>
        <w:t xml:space="preserve">Colum. Hum. </w:t>
      </w:r>
      <w:proofErr w:type="spellStart"/>
      <w:r w:rsidRPr="00A73277">
        <w:rPr>
          <w:smallCaps/>
        </w:rPr>
        <w:t>Rts</w:t>
      </w:r>
      <w:proofErr w:type="spellEnd"/>
      <w:r w:rsidRPr="00A73277">
        <w:rPr>
          <w:smallCaps/>
        </w:rPr>
        <w:t>. L. Rev.</w:t>
      </w:r>
      <w:r w:rsidRPr="00A73277">
        <w:t xml:space="preserve"> 1, 1 (2020); Brett </w:t>
      </w:r>
      <w:proofErr w:type="spellStart"/>
      <w:r w:rsidRPr="00A73277">
        <w:t>Graham,</w:t>
      </w:r>
      <w:r w:rsidRPr="00A73277">
        <w:rPr>
          <w:i/>
          <w:iCs/>
        </w:rPr>
        <w:t>“Free</w:t>
      </w:r>
      <w:proofErr w:type="spellEnd"/>
      <w:r w:rsidRPr="00A73277">
        <w:rPr>
          <w:i/>
          <w:iCs/>
        </w:rPr>
        <w:t xml:space="preserve"> and Equal”: James Wilson’s Elections Clause and its Implications for Fighting Partisan Gerrymandering in State Courts</w:t>
      </w:r>
      <w:r w:rsidRPr="00A73277">
        <w:t xml:space="preserve">, 85 </w:t>
      </w:r>
      <w:r w:rsidRPr="00A73277">
        <w:rPr>
          <w:smallCaps/>
        </w:rPr>
        <w:t>Alb. L. Rev.</w:t>
      </w:r>
      <w:r w:rsidRPr="00A73277">
        <w:t xml:space="preserve"> 799, 801 (2021); Richard </w:t>
      </w:r>
      <w:proofErr w:type="spellStart"/>
      <w:r w:rsidRPr="00A73277">
        <w:t>Briffault</w:t>
      </w:r>
      <w:proofErr w:type="spellEnd"/>
      <w:r w:rsidRPr="00A73277">
        <w:t xml:space="preserve">, </w:t>
      </w:r>
      <w:r w:rsidRPr="00A73277">
        <w:rPr>
          <w:i/>
          <w:iCs/>
        </w:rPr>
        <w:t xml:space="preserve">Epic Fail: </w:t>
      </w:r>
      <w:proofErr w:type="spellStart"/>
      <w:r w:rsidRPr="00A73277">
        <w:t>Harkenrider</w:t>
      </w:r>
      <w:proofErr w:type="spellEnd"/>
      <w:r w:rsidRPr="00A73277">
        <w:t xml:space="preserve"> v. Hochul</w:t>
      </w:r>
      <w:r w:rsidRPr="00A73277">
        <w:rPr>
          <w:i/>
          <w:iCs/>
        </w:rPr>
        <w:t xml:space="preserve"> and New York’s 2022 Misadventure in “Independent” Redistricting</w:t>
      </w:r>
      <w:r w:rsidRPr="00A73277">
        <w:t xml:space="preserve">, 1 </w:t>
      </w:r>
      <w:r w:rsidRPr="00A73277">
        <w:rPr>
          <w:smallCaps/>
        </w:rPr>
        <w:t xml:space="preserve">Fordham L. Voting </w:t>
      </w:r>
      <w:proofErr w:type="spellStart"/>
      <w:r w:rsidRPr="00A73277">
        <w:rPr>
          <w:smallCaps/>
        </w:rPr>
        <w:t>Rts</w:t>
      </w:r>
      <w:proofErr w:type="spellEnd"/>
      <w:r w:rsidRPr="00A73277">
        <w:rPr>
          <w:smallCaps/>
        </w:rPr>
        <w:t>. &amp; Democracy F.</w:t>
      </w:r>
      <w:r w:rsidRPr="00A73277">
        <w:t xml:space="preserve"> 251, 255 (2023).  </w:t>
      </w:r>
      <w:r w:rsidRPr="00A73277">
        <w:rPr>
          <w:i/>
          <w:iCs/>
        </w:rPr>
        <w:t xml:space="preserve">See also </w:t>
      </w:r>
      <w:r w:rsidRPr="00A73277">
        <w:t xml:space="preserve">David Imamura, </w:t>
      </w:r>
      <w:r w:rsidRPr="00A73277">
        <w:rPr>
          <w:i/>
          <w:iCs/>
        </w:rPr>
        <w:t>The Rise and Fall of Redistricting Commissions: Lessons from the 2020 Redistricting Cycle</w:t>
      </w:r>
      <w:r w:rsidRPr="00A73277">
        <w:t xml:space="preserve">, </w:t>
      </w:r>
      <w:r w:rsidRPr="00A73277">
        <w:rPr>
          <w:smallCaps/>
        </w:rPr>
        <w:t xml:space="preserve">48 Hum. </w:t>
      </w:r>
      <w:proofErr w:type="spellStart"/>
      <w:r w:rsidRPr="00A73277">
        <w:rPr>
          <w:smallCaps/>
        </w:rPr>
        <w:t>Rts</w:t>
      </w:r>
      <w:proofErr w:type="spellEnd"/>
      <w:r w:rsidRPr="00A73277">
        <w:rPr>
          <w:smallCaps/>
        </w:rPr>
        <w:t>. Mag. 14,</w:t>
      </w:r>
      <w:r w:rsidRPr="00A73277">
        <w:t xml:space="preserve"> 14 (2022); Alex Keena, </w:t>
      </w:r>
      <w:r w:rsidRPr="00A73277">
        <w:rPr>
          <w:i/>
          <w:iCs/>
        </w:rPr>
        <w:t>2021 Redistricting in Virginia: Evaluating the Effectiveness of Reforms</w:t>
      </w:r>
      <w:r w:rsidRPr="00A73277">
        <w:t xml:space="preserve">, 26 </w:t>
      </w:r>
      <w:r w:rsidRPr="00A73277">
        <w:rPr>
          <w:smallCaps/>
        </w:rPr>
        <w:t>Rich. Pub. Int. L. Rev</w:t>
      </w:r>
      <w:r w:rsidRPr="00A73277">
        <w:t>. 85, 87 (2022).</w:t>
      </w:r>
    </w:p>
  </w:footnote>
  <w:footnote w:id="22">
    <w:p w14:paraId="6192B8C6" w14:textId="77777777" w:rsidR="0066410C" w:rsidRPr="00A73277" w:rsidRDefault="0066410C" w:rsidP="0066410C">
      <w:pPr>
        <w:pStyle w:val="FootnoteText"/>
      </w:pPr>
      <w:r w:rsidRPr="00A73277">
        <w:rPr>
          <w:rStyle w:val="FootnoteReference"/>
          <w:rFonts w:eastAsia="Yu Mincho"/>
        </w:rPr>
        <w:footnoteRef/>
      </w:r>
      <w:r w:rsidRPr="00A73277">
        <w:t>While we have most to say about direct challenges to maps as partisan gerrymanders, we also take notice of activities of a state court triggered by the failure of the principal redistricting authority to enact a new map in time for elections, since any court-drawn map will also have partisan consequences.</w:t>
      </w:r>
    </w:p>
  </w:footnote>
  <w:footnote w:id="23">
    <w:p w14:paraId="54C77598" w14:textId="77777777" w:rsidR="0066410C" w:rsidRPr="00A73277" w:rsidRDefault="0066410C" w:rsidP="0066410C">
      <w:pPr>
        <w:pStyle w:val="FootnoteText"/>
      </w:pPr>
      <w:r w:rsidRPr="00A73277">
        <w:rPr>
          <w:rStyle w:val="FootnoteReference"/>
        </w:rPr>
        <w:footnoteRef/>
      </w:r>
      <w:r w:rsidRPr="00A73277">
        <w:rPr>
          <w:i/>
          <w:iCs/>
        </w:rPr>
        <w:t xml:space="preserve">See </w:t>
      </w:r>
      <w:proofErr w:type="gramStart"/>
      <w:r w:rsidRPr="00A73277">
        <w:rPr>
          <w:i/>
          <w:iCs/>
        </w:rPr>
        <w:t>infra</w:t>
      </w:r>
      <w:r w:rsidRPr="00A73277">
        <w:t xml:space="preserve"> Table</w:t>
      </w:r>
      <w:proofErr w:type="gramEnd"/>
      <w:r w:rsidRPr="00A73277">
        <w:t xml:space="preserve"> 3.</w:t>
      </w:r>
    </w:p>
  </w:footnote>
  <w:footnote w:id="24">
    <w:p w14:paraId="02F7371E" w14:textId="77777777" w:rsidR="0066410C" w:rsidRPr="00A73277" w:rsidRDefault="0066410C" w:rsidP="0066410C">
      <w:pPr>
        <w:pStyle w:val="FootnoteText"/>
      </w:pPr>
      <w:r w:rsidRPr="00A73277">
        <w:rPr>
          <w:rStyle w:val="FootnoteReference"/>
        </w:rPr>
        <w:footnoteRef/>
      </w:r>
      <w:r w:rsidRPr="00A73277">
        <w:rPr>
          <w:i/>
          <w:iCs/>
        </w:rPr>
        <w:t xml:space="preserve">See </w:t>
      </w:r>
      <w:proofErr w:type="gramStart"/>
      <w:r w:rsidRPr="00A73277">
        <w:rPr>
          <w:i/>
          <w:iCs/>
        </w:rPr>
        <w:t>infra</w:t>
      </w:r>
      <w:r w:rsidRPr="00A73277">
        <w:t xml:space="preserve"> Table</w:t>
      </w:r>
      <w:proofErr w:type="gramEnd"/>
      <w:r w:rsidRPr="00A73277">
        <w:t xml:space="preserve"> 1.</w:t>
      </w:r>
    </w:p>
  </w:footnote>
  <w:footnote w:id="25">
    <w:p w14:paraId="610A26C7" w14:textId="77777777" w:rsidR="0066410C" w:rsidRPr="00A73277" w:rsidRDefault="0066410C" w:rsidP="0066410C">
      <w:pPr>
        <w:rPr>
          <w:sz w:val="20"/>
          <w:szCs w:val="20"/>
        </w:rPr>
      </w:pPr>
      <w:r w:rsidRPr="00A73277">
        <w:rPr>
          <w:rStyle w:val="FootnoteReference"/>
          <w:rFonts w:eastAsiaTheme="minorEastAsia"/>
          <w:sz w:val="20"/>
          <w:szCs w:val="20"/>
        </w:rPr>
        <w:footnoteRef/>
      </w:r>
      <w:r w:rsidRPr="00A73277">
        <w:rPr>
          <w:i/>
          <w:iCs/>
          <w:sz w:val="20"/>
          <w:szCs w:val="20"/>
        </w:rPr>
        <w:t>See</w:t>
      </w:r>
      <w:r w:rsidRPr="00A73277">
        <w:rPr>
          <w:sz w:val="20"/>
          <w:szCs w:val="20"/>
        </w:rPr>
        <w:t xml:space="preserve"> Rucho v. Common Cause, 139 S. Ct. 2484, 2500 (2019); </w:t>
      </w:r>
      <w:r w:rsidRPr="00A73277">
        <w:rPr>
          <w:i/>
          <w:iCs/>
          <w:sz w:val="20"/>
          <w:szCs w:val="20"/>
        </w:rPr>
        <w:t xml:space="preserve">see also </w:t>
      </w:r>
      <w:r w:rsidRPr="00A73277">
        <w:rPr>
          <w:sz w:val="20"/>
          <w:szCs w:val="20"/>
        </w:rPr>
        <w:t xml:space="preserve">Bernard </w:t>
      </w:r>
      <w:proofErr w:type="spellStart"/>
      <w:r w:rsidRPr="00A73277">
        <w:rPr>
          <w:sz w:val="20"/>
          <w:szCs w:val="20"/>
        </w:rPr>
        <w:t>Grofman</w:t>
      </w:r>
      <w:proofErr w:type="spellEnd"/>
      <w:r w:rsidRPr="00A73277">
        <w:rPr>
          <w:sz w:val="20"/>
          <w:szCs w:val="20"/>
        </w:rPr>
        <w:t xml:space="preserve">, </w:t>
      </w:r>
      <w:r w:rsidRPr="00A73277">
        <w:rPr>
          <w:i/>
          <w:iCs/>
          <w:sz w:val="20"/>
          <w:szCs w:val="20"/>
        </w:rPr>
        <w:t>Tests for Unconstitutional Partisan Gerrymandering in a Post-</w:t>
      </w:r>
      <w:r w:rsidRPr="00A73277">
        <w:rPr>
          <w:sz w:val="20"/>
          <w:szCs w:val="20"/>
        </w:rPr>
        <w:t xml:space="preserve">Gill </w:t>
      </w:r>
      <w:r w:rsidRPr="00A73277">
        <w:rPr>
          <w:i/>
          <w:iCs/>
          <w:sz w:val="20"/>
          <w:szCs w:val="20"/>
        </w:rPr>
        <w:t>World</w:t>
      </w:r>
      <w:r w:rsidRPr="00A73277">
        <w:rPr>
          <w:sz w:val="20"/>
          <w:szCs w:val="20"/>
        </w:rPr>
        <w:t xml:space="preserve">, 18 </w:t>
      </w:r>
      <w:proofErr w:type="gramStart"/>
      <w:r w:rsidRPr="00A73277">
        <w:rPr>
          <w:smallCaps/>
          <w:sz w:val="20"/>
          <w:szCs w:val="20"/>
        </w:rPr>
        <w:t>Election</w:t>
      </w:r>
      <w:proofErr w:type="gramEnd"/>
      <w:r w:rsidRPr="00A73277">
        <w:rPr>
          <w:smallCaps/>
          <w:sz w:val="20"/>
          <w:szCs w:val="20"/>
        </w:rPr>
        <w:t xml:space="preserve"> L.J.</w:t>
      </w:r>
      <w:r w:rsidRPr="00A73277">
        <w:rPr>
          <w:sz w:val="20"/>
          <w:szCs w:val="20"/>
        </w:rPr>
        <w:t xml:space="preserve"> 93, 96 (2019);</w:t>
      </w:r>
      <w:r w:rsidRPr="00A73277">
        <w:rPr>
          <w:i/>
          <w:iCs/>
          <w:sz w:val="20"/>
          <w:szCs w:val="20"/>
        </w:rPr>
        <w:t xml:space="preserve"> </w:t>
      </w:r>
      <w:r w:rsidRPr="00A73277">
        <w:rPr>
          <w:sz w:val="20"/>
          <w:szCs w:val="20"/>
        </w:rPr>
        <w:t xml:space="preserve">Nicholas O. Stephanopoulos &amp; Eric M. McGhee, </w:t>
      </w:r>
      <w:r w:rsidRPr="00A73277">
        <w:rPr>
          <w:i/>
          <w:iCs/>
          <w:sz w:val="20"/>
          <w:szCs w:val="20"/>
        </w:rPr>
        <w:t>The Measure of a Metric: The Debate over Quantifying Partisan Gerrymandering</w:t>
      </w:r>
      <w:r w:rsidRPr="00A73277">
        <w:rPr>
          <w:sz w:val="20"/>
          <w:szCs w:val="20"/>
        </w:rPr>
        <w:t xml:space="preserve">, 70 </w:t>
      </w:r>
      <w:r w:rsidRPr="00A73277">
        <w:rPr>
          <w:smallCaps/>
          <w:sz w:val="20"/>
          <w:szCs w:val="20"/>
        </w:rPr>
        <w:t>Stan. L. Rev.</w:t>
      </w:r>
      <w:r w:rsidRPr="00A73277">
        <w:rPr>
          <w:sz w:val="20"/>
          <w:szCs w:val="20"/>
        </w:rPr>
        <w:t xml:space="preserve"> 1503, 1508–10 (2018) (discussing the academic debate and contentions regarding the utility of the efficiency gap metric, partisan bias, and the mean-median difference metric).  In </w:t>
      </w:r>
      <w:r w:rsidRPr="00A73277">
        <w:rPr>
          <w:i/>
          <w:iCs/>
          <w:sz w:val="20"/>
          <w:szCs w:val="20"/>
        </w:rPr>
        <w:t>Rucho</w:t>
      </w:r>
      <w:r w:rsidRPr="00A73277">
        <w:rPr>
          <w:sz w:val="20"/>
          <w:szCs w:val="20"/>
        </w:rPr>
        <w:t xml:space="preserve">, Chief Justice Roberts, writing for the majority, opined that “[t]here are no legal standards discernible in the Constitution for making such judgments, let alone limited and precise standards that are clear, manageable, and politically neutral” that would allow federal courts to determine partisan gerrymandering.  </w:t>
      </w:r>
      <w:r w:rsidRPr="00A73277">
        <w:rPr>
          <w:i/>
          <w:iCs/>
          <w:sz w:val="20"/>
          <w:szCs w:val="20"/>
        </w:rPr>
        <w:t>Rucho</w:t>
      </w:r>
      <w:r w:rsidRPr="00A73277">
        <w:rPr>
          <w:sz w:val="20"/>
          <w:szCs w:val="20"/>
        </w:rPr>
        <w:t>, 139 S. Ct. at 2500</w:t>
      </w:r>
      <w:r w:rsidRPr="00A73277">
        <w:rPr>
          <w:i/>
          <w:iCs/>
          <w:sz w:val="20"/>
          <w:szCs w:val="20"/>
        </w:rPr>
        <w:t xml:space="preserve">. </w:t>
      </w:r>
      <w:r w:rsidRPr="00A73277">
        <w:rPr>
          <w:sz w:val="20"/>
          <w:szCs w:val="20"/>
        </w:rPr>
        <w:t xml:space="preserve"> </w:t>
      </w:r>
      <w:r w:rsidRPr="00A73277">
        <w:rPr>
          <w:iCs/>
          <w:sz w:val="20"/>
          <w:szCs w:val="20"/>
        </w:rPr>
        <w:t xml:space="preserve">This view is strongly disputed by most election law experts in the social sciences and related areas.  </w:t>
      </w:r>
      <w:r w:rsidRPr="00A73277">
        <w:rPr>
          <w:i/>
          <w:iCs/>
          <w:sz w:val="20"/>
          <w:szCs w:val="20"/>
        </w:rPr>
        <w:t>See</w:t>
      </w:r>
      <w:r w:rsidRPr="00A73277">
        <w:rPr>
          <w:sz w:val="20"/>
          <w:szCs w:val="20"/>
        </w:rPr>
        <w:t xml:space="preserve"> Bernard </w:t>
      </w:r>
      <w:proofErr w:type="spellStart"/>
      <w:r w:rsidRPr="00A73277">
        <w:rPr>
          <w:sz w:val="20"/>
          <w:szCs w:val="20"/>
        </w:rPr>
        <w:t>Grofman</w:t>
      </w:r>
      <w:proofErr w:type="spellEnd"/>
      <w:r w:rsidRPr="00A73277">
        <w:rPr>
          <w:sz w:val="20"/>
          <w:szCs w:val="20"/>
        </w:rPr>
        <w:t xml:space="preserve"> &amp; Gary King, </w:t>
      </w:r>
      <w:r w:rsidRPr="00A73277">
        <w:rPr>
          <w:i/>
          <w:iCs/>
          <w:sz w:val="20"/>
          <w:szCs w:val="20"/>
        </w:rPr>
        <w:t>The Future of Partisan Symmetry as a Judicial Test for Partisan Gerrymandering after</w:t>
      </w:r>
      <w:r w:rsidRPr="00A73277">
        <w:rPr>
          <w:sz w:val="20"/>
          <w:szCs w:val="20"/>
        </w:rPr>
        <w:t xml:space="preserve"> </w:t>
      </w:r>
      <w:r w:rsidRPr="00A73277">
        <w:rPr>
          <w:iCs/>
          <w:sz w:val="20"/>
          <w:szCs w:val="20"/>
        </w:rPr>
        <w:t>LULAC v. Perry</w:t>
      </w:r>
      <w:r w:rsidRPr="00A73277">
        <w:rPr>
          <w:sz w:val="20"/>
          <w:szCs w:val="20"/>
        </w:rPr>
        <w:t xml:space="preserve">, 6 </w:t>
      </w:r>
      <w:proofErr w:type="gramStart"/>
      <w:r w:rsidRPr="00A73277">
        <w:rPr>
          <w:smallCaps/>
          <w:sz w:val="20"/>
          <w:szCs w:val="20"/>
        </w:rPr>
        <w:t>Election</w:t>
      </w:r>
      <w:proofErr w:type="gramEnd"/>
      <w:r w:rsidRPr="00A73277">
        <w:rPr>
          <w:smallCaps/>
          <w:sz w:val="20"/>
          <w:szCs w:val="20"/>
        </w:rPr>
        <w:t xml:space="preserve"> L.J</w:t>
      </w:r>
      <w:r w:rsidRPr="00A73277">
        <w:rPr>
          <w:sz w:val="20"/>
          <w:szCs w:val="20"/>
        </w:rPr>
        <w:t xml:space="preserve">. 2, 4 (2007).  And, although there is no agreement on the best metric, there is a widely shared view that egregious partisan gerrymanders will raise red flags for most proposed metrics.  </w:t>
      </w:r>
      <w:r w:rsidRPr="00A73277">
        <w:rPr>
          <w:i/>
          <w:iCs/>
          <w:sz w:val="20"/>
          <w:szCs w:val="20"/>
        </w:rPr>
        <w:t>Id.</w:t>
      </w:r>
      <w:r w:rsidRPr="00A73277">
        <w:rPr>
          <w:sz w:val="20"/>
          <w:szCs w:val="20"/>
        </w:rPr>
        <w:t xml:space="preserve"> at 22.</w:t>
      </w:r>
    </w:p>
  </w:footnote>
  <w:footnote w:id="26">
    <w:p w14:paraId="5D7E98EE" w14:textId="77777777" w:rsidR="0066410C" w:rsidRPr="00A73277" w:rsidRDefault="0066410C" w:rsidP="0066410C">
      <w:pPr>
        <w:rPr>
          <w:sz w:val="20"/>
          <w:szCs w:val="20"/>
        </w:rPr>
      </w:pPr>
      <w:r w:rsidRPr="00A73277">
        <w:rPr>
          <w:rStyle w:val="FootnoteReference"/>
          <w:rFonts w:eastAsiaTheme="minorEastAsia"/>
          <w:sz w:val="20"/>
          <w:szCs w:val="20"/>
        </w:rPr>
        <w:footnoteRef/>
      </w:r>
      <w:r w:rsidRPr="00A73277">
        <w:rPr>
          <w:i/>
          <w:iCs/>
          <w:sz w:val="20"/>
          <w:szCs w:val="20"/>
        </w:rPr>
        <w:t>See</w:t>
      </w:r>
      <w:r w:rsidRPr="00A73277">
        <w:rPr>
          <w:sz w:val="20"/>
          <w:szCs w:val="20"/>
        </w:rPr>
        <w:t xml:space="preserve">, </w:t>
      </w:r>
      <w:r w:rsidRPr="00A73277">
        <w:rPr>
          <w:i/>
          <w:iCs/>
          <w:sz w:val="20"/>
          <w:szCs w:val="20"/>
        </w:rPr>
        <w:t>e.g.</w:t>
      </w:r>
      <w:r w:rsidRPr="00A73277">
        <w:rPr>
          <w:sz w:val="20"/>
          <w:szCs w:val="20"/>
        </w:rPr>
        <w:t xml:space="preserve">, </w:t>
      </w:r>
      <w:r w:rsidRPr="00A73277">
        <w:rPr>
          <w:i/>
          <w:iCs/>
          <w:sz w:val="20"/>
          <w:szCs w:val="20"/>
        </w:rPr>
        <w:t>America’s Congressional Maps Are a Bit Fairer Than a Decade Ago, but Even Fewer Seats in Congress Will be Competitive</w:t>
      </w:r>
      <w:r w:rsidRPr="00A73277">
        <w:rPr>
          <w:sz w:val="20"/>
          <w:szCs w:val="20"/>
        </w:rPr>
        <w:t xml:space="preserve">, </w:t>
      </w:r>
      <w:r w:rsidRPr="00A73277">
        <w:rPr>
          <w:smallCaps/>
          <w:sz w:val="20"/>
          <w:szCs w:val="20"/>
        </w:rPr>
        <w:t>Economist</w:t>
      </w:r>
      <w:r w:rsidRPr="00A73277">
        <w:rPr>
          <w:sz w:val="20"/>
          <w:szCs w:val="20"/>
        </w:rPr>
        <w:t xml:space="preserve"> (June 2, 2022), https://www.economist.com/graphic-detail/2022/06/02/americas-congressional-maps-are-a-bit-fairer-than-a-decade-ago [https://perma.cc/LC8F-BCDW] (showing a graph comparing share of vote to predicted share of seats as a percent); Michael Li, </w:t>
      </w:r>
      <w:r w:rsidRPr="00A73277">
        <w:rPr>
          <w:i/>
          <w:iCs/>
          <w:sz w:val="20"/>
          <w:szCs w:val="20"/>
        </w:rPr>
        <w:t>Anti-Gerrymandering Reforms had Mixed Results</w:t>
      </w:r>
      <w:r w:rsidRPr="00A73277">
        <w:rPr>
          <w:sz w:val="20"/>
          <w:szCs w:val="20"/>
        </w:rPr>
        <w:t xml:space="preserve">, </w:t>
      </w:r>
      <w:r w:rsidRPr="00A73277">
        <w:rPr>
          <w:smallCaps/>
          <w:sz w:val="20"/>
          <w:szCs w:val="20"/>
        </w:rPr>
        <w:t xml:space="preserve">Brennan Ctr. For Just. </w:t>
      </w:r>
      <w:r w:rsidRPr="00A73277">
        <w:rPr>
          <w:sz w:val="20"/>
          <w:szCs w:val="20"/>
        </w:rPr>
        <w:t xml:space="preserve">(Sept. 19, 2022), https://www.brennancenter.org/our-work/analysis-opinion/anti-gerrymandering-reforms-had-mixed-results [https://perma.cc/JP6J-ZHTN] (considering the process of map drawing and what occurs with or without partisan influence); </w:t>
      </w:r>
      <w:proofErr w:type="spellStart"/>
      <w:r w:rsidRPr="00A73277">
        <w:rPr>
          <w:sz w:val="20"/>
          <w:szCs w:val="20"/>
        </w:rPr>
        <w:t>Cervas</w:t>
      </w:r>
      <w:proofErr w:type="spellEnd"/>
      <w:r w:rsidRPr="00A73277">
        <w:rPr>
          <w:sz w:val="20"/>
          <w:szCs w:val="20"/>
        </w:rPr>
        <w:t xml:space="preserve"> et al., </w:t>
      </w:r>
      <w:r w:rsidRPr="00A73277">
        <w:rPr>
          <w:i/>
          <w:iCs/>
          <w:sz w:val="20"/>
          <w:szCs w:val="20"/>
        </w:rPr>
        <w:t xml:space="preserve">supra </w:t>
      </w:r>
      <w:r w:rsidRPr="00A73277">
        <w:rPr>
          <w:sz w:val="20"/>
          <w:szCs w:val="20"/>
        </w:rPr>
        <w:t>note 1, at 449 (analyzing the extent to which gerrymandering affected a U.S. House vote).  In this Essay we do not try to provide an independent evaluation of the features of initial or remedial congressional maps used in the 2022 election in terms of their partisan or other consequences.</w:t>
      </w:r>
    </w:p>
  </w:footnote>
  <w:footnote w:id="27">
    <w:p w14:paraId="5CBDBDDF" w14:textId="77777777" w:rsidR="0066410C" w:rsidRPr="00E64753" w:rsidRDefault="0066410C" w:rsidP="0066410C">
      <w:pPr>
        <w:pStyle w:val="FootnoteText"/>
      </w:pPr>
      <w:r>
        <w:rPr>
          <w:rStyle w:val="FootnoteReference"/>
        </w:rPr>
        <w:footnoteRef/>
      </w:r>
      <w:r w:rsidRPr="00465C5A">
        <w:rPr>
          <w:i/>
          <w:iCs/>
          <w:highlight w:val="cyan"/>
          <w:rPrChange w:id="105" w:author="Marie-therese Witte" w:date="2024-10-23T20:04:00Z" w16du:dateUtc="2024-10-24T00:04:00Z">
            <w:rPr>
              <w:i/>
              <w:iCs/>
            </w:rPr>
          </w:rPrChange>
        </w:rPr>
        <w:t xml:space="preserve">See </w:t>
      </w:r>
      <w:proofErr w:type="gramStart"/>
      <w:r w:rsidRPr="00465C5A">
        <w:rPr>
          <w:i/>
          <w:iCs/>
          <w:highlight w:val="cyan"/>
          <w:rPrChange w:id="106" w:author="Marie-therese Witte" w:date="2024-10-23T20:04:00Z" w16du:dateUtc="2024-10-24T00:04:00Z">
            <w:rPr>
              <w:i/>
              <w:iCs/>
            </w:rPr>
          </w:rPrChange>
        </w:rPr>
        <w:t xml:space="preserve">infra </w:t>
      </w:r>
      <w:r w:rsidRPr="00465C5A">
        <w:rPr>
          <w:highlight w:val="cyan"/>
          <w:rPrChange w:id="107" w:author="Marie-therese Witte" w:date="2024-10-23T20:04:00Z" w16du:dateUtc="2024-10-24T00:04:00Z">
            <w:rPr/>
          </w:rPrChange>
        </w:rPr>
        <w:t>Table</w:t>
      </w:r>
      <w:proofErr w:type="gramEnd"/>
      <w:r w:rsidRPr="00465C5A">
        <w:rPr>
          <w:highlight w:val="cyan"/>
          <w:rPrChange w:id="108" w:author="Marie-therese Witte" w:date="2024-10-23T20:04:00Z" w16du:dateUtc="2024-10-24T00:04:00Z">
            <w:rPr/>
          </w:rPrChange>
        </w:rPr>
        <w:t xml:space="preserve"> 4</w:t>
      </w:r>
      <w:r>
        <w:t>.</w:t>
      </w:r>
    </w:p>
  </w:footnote>
  <w:footnote w:id="28">
    <w:p w14:paraId="762A04ED" w14:textId="77777777" w:rsidR="0066410C" w:rsidRPr="00DF6991" w:rsidRDefault="0066410C" w:rsidP="0066410C">
      <w:r w:rsidRPr="0092610D">
        <w:rPr>
          <w:rStyle w:val="FootnoteReference"/>
          <w:sz w:val="20"/>
          <w:szCs w:val="20"/>
        </w:rPr>
        <w:footnoteRef/>
      </w:r>
      <w:r w:rsidRPr="0092610D">
        <w:rPr>
          <w:i/>
          <w:iCs/>
          <w:sz w:val="20"/>
          <w:szCs w:val="20"/>
        </w:rPr>
        <w:t>See</w:t>
      </w:r>
      <w:r w:rsidRPr="0092610D">
        <w:rPr>
          <w:sz w:val="20"/>
          <w:szCs w:val="20"/>
        </w:rPr>
        <w:t xml:space="preserve"> </w:t>
      </w:r>
      <w:proofErr w:type="spellStart"/>
      <w:r w:rsidRPr="0092610D">
        <w:rPr>
          <w:sz w:val="20"/>
          <w:szCs w:val="20"/>
        </w:rPr>
        <w:t>Cervas</w:t>
      </w:r>
      <w:proofErr w:type="spellEnd"/>
      <w:r w:rsidRPr="0092610D">
        <w:rPr>
          <w:sz w:val="20"/>
          <w:szCs w:val="20"/>
        </w:rPr>
        <w:t xml:space="preserve"> et al., </w:t>
      </w:r>
      <w:r w:rsidRPr="0092610D">
        <w:rPr>
          <w:i/>
          <w:iCs/>
          <w:sz w:val="20"/>
          <w:szCs w:val="20"/>
        </w:rPr>
        <w:t>supra</w:t>
      </w:r>
      <w:r w:rsidRPr="0092610D">
        <w:rPr>
          <w:sz w:val="20"/>
          <w:szCs w:val="20"/>
        </w:rPr>
        <w:t xml:space="preserve"> note 1, at 446–47 tbl.1, 456–57 tbl.4.</w:t>
      </w:r>
      <w:r>
        <w:t xml:space="preserve"> </w:t>
      </w:r>
    </w:p>
  </w:footnote>
  <w:footnote w:id="29">
    <w:p w14:paraId="450BEE09" w14:textId="77777777" w:rsidR="0066410C" w:rsidRPr="00140D92" w:rsidRDefault="0066410C" w:rsidP="0066410C">
      <w:pPr>
        <w:pStyle w:val="FootnoteText"/>
        <w:rPr>
          <w:highlight w:val="lightGray"/>
        </w:rPr>
      </w:pPr>
      <w:r w:rsidRPr="00087791">
        <w:rPr>
          <w:rStyle w:val="FootnoteReference"/>
        </w:rPr>
        <w:footnoteRef/>
      </w:r>
      <w:r w:rsidRPr="00087791">
        <w:rPr>
          <w:i/>
          <w:iCs/>
          <w:rPrChange w:id="224" w:author="Chase, Noah" w:date="2024-10-14T12:21:00Z" w16du:dateUtc="2024-10-14T16:21:00Z">
            <w:rPr>
              <w:i/>
              <w:iCs/>
              <w:highlight w:val="yellow"/>
            </w:rPr>
          </w:rPrChange>
        </w:rPr>
        <w:t xml:space="preserve">See </w:t>
      </w:r>
      <w:proofErr w:type="gramStart"/>
      <w:r w:rsidRPr="00087791">
        <w:rPr>
          <w:i/>
          <w:iCs/>
          <w:rPrChange w:id="225" w:author="Chase, Noah" w:date="2024-10-14T12:21:00Z" w16du:dateUtc="2024-10-14T16:21:00Z">
            <w:rPr>
              <w:i/>
              <w:iCs/>
              <w:highlight w:val="yellow"/>
            </w:rPr>
          </w:rPrChange>
        </w:rPr>
        <w:t xml:space="preserve">infra </w:t>
      </w:r>
      <w:r w:rsidRPr="00087791">
        <w:rPr>
          <w:rPrChange w:id="226" w:author="Chase, Noah" w:date="2024-10-14T12:21:00Z" w16du:dateUtc="2024-10-14T16:21:00Z">
            <w:rPr>
              <w:highlight w:val="yellow"/>
            </w:rPr>
          </w:rPrChange>
        </w:rPr>
        <w:t>Table</w:t>
      </w:r>
      <w:proofErr w:type="gramEnd"/>
      <w:r w:rsidRPr="00087791">
        <w:rPr>
          <w:rPrChange w:id="227" w:author="Chase, Noah" w:date="2024-10-14T12:21:00Z" w16du:dateUtc="2024-10-14T16:21:00Z">
            <w:rPr>
              <w:highlight w:val="yellow"/>
            </w:rPr>
          </w:rPrChange>
        </w:rPr>
        <w:t xml:space="preserve"> 1</w:t>
      </w:r>
      <w:r w:rsidRPr="00087791">
        <w:t xml:space="preserve">.  In </w:t>
      </w:r>
      <w:r w:rsidRPr="00087791">
        <w:rPr>
          <w:rPrChange w:id="228" w:author="Chase, Noah" w:date="2024-10-14T12:21:00Z" w16du:dateUtc="2024-10-14T16:21:00Z">
            <w:rPr>
              <w:highlight w:val="magenta"/>
            </w:rPr>
          </w:rPrChange>
        </w:rPr>
        <w:t>ten</w:t>
      </w:r>
      <w:r w:rsidRPr="00087791">
        <w:t xml:space="preserve"> states (Alabama, Arkansas, Florida, Georgia, Louisiana, Michigan, North Carolina, Ohio, South Carolina, and Texas) there are still pending claims of racial gerrymandering as of </w:t>
      </w:r>
      <w:r w:rsidRPr="00087791">
        <w:rPr>
          <w:rPrChange w:id="229" w:author="Chase, Noah" w:date="2024-10-14T12:21:00Z" w16du:dateUtc="2024-10-14T16:21:00Z">
            <w:rPr>
              <w:highlight w:val="magenta"/>
            </w:rPr>
          </w:rPrChange>
        </w:rPr>
        <w:t>July</w:t>
      </w:r>
      <w:r w:rsidRPr="00087791">
        <w:t xml:space="preserve"> 2023.  </w:t>
      </w:r>
      <w:r w:rsidRPr="00087791">
        <w:rPr>
          <w:i/>
          <w:iCs/>
        </w:rPr>
        <w:t>See</w:t>
      </w:r>
      <w:r w:rsidRPr="00087791">
        <w:t xml:space="preserve"> </w:t>
      </w:r>
      <w:r w:rsidRPr="00087791">
        <w:rPr>
          <w:i/>
          <w:iCs/>
        </w:rPr>
        <w:t>Redistricting</w:t>
      </w:r>
      <w:r w:rsidRPr="00B172AF">
        <w:rPr>
          <w:i/>
          <w:iCs/>
        </w:rPr>
        <w:t xml:space="preserve"> Litigation Roundup</w:t>
      </w:r>
      <w:r w:rsidRPr="00B172AF">
        <w:t xml:space="preserve">, </w:t>
      </w:r>
      <w:r w:rsidRPr="00B172AF">
        <w:rPr>
          <w:i/>
          <w:iCs/>
        </w:rPr>
        <w:t>supra</w:t>
      </w:r>
      <w:r w:rsidRPr="00B172AF">
        <w:t xml:space="preserve"> note 6.</w:t>
      </w:r>
    </w:p>
  </w:footnote>
  <w:footnote w:id="30">
    <w:p w14:paraId="75B7A582" w14:textId="77777777" w:rsidR="0066410C" w:rsidRPr="00DF6991" w:rsidRDefault="0066410C" w:rsidP="0066410C">
      <w:pPr>
        <w:rPr>
          <w:sz w:val="20"/>
          <w:szCs w:val="20"/>
        </w:rPr>
      </w:pPr>
      <w:r w:rsidRPr="00D27A15">
        <w:rPr>
          <w:rStyle w:val="FootnoteReference"/>
          <w:rFonts w:eastAsiaTheme="minorEastAsia"/>
          <w:sz w:val="20"/>
          <w:szCs w:val="20"/>
        </w:rPr>
        <w:footnoteRef/>
      </w:r>
      <w:r w:rsidRPr="00D27A15">
        <w:rPr>
          <w:i/>
          <w:iCs/>
          <w:sz w:val="20"/>
          <w:szCs w:val="20"/>
        </w:rPr>
        <w:t xml:space="preserve">See </w:t>
      </w:r>
      <w:proofErr w:type="gramStart"/>
      <w:r w:rsidRPr="00D27A15">
        <w:rPr>
          <w:i/>
          <w:iCs/>
          <w:sz w:val="20"/>
          <w:szCs w:val="20"/>
        </w:rPr>
        <w:t xml:space="preserve">infra </w:t>
      </w:r>
      <w:r w:rsidRPr="00D27A15">
        <w:rPr>
          <w:sz w:val="20"/>
          <w:szCs w:val="20"/>
        </w:rPr>
        <w:t>Table</w:t>
      </w:r>
      <w:proofErr w:type="gramEnd"/>
      <w:r w:rsidRPr="00D27A15">
        <w:rPr>
          <w:sz w:val="20"/>
          <w:szCs w:val="20"/>
        </w:rPr>
        <w:t xml:space="preserve"> 1.  Of course, new challenges might still be brought now that actual election outcomes are known, and there is a non-trivial chance that in states under clear partisan control, new maps may be proposed for the 2024 election to improve the dominant party’s expected seat margins.  For a historical account of mid-decade redistricting, see </w:t>
      </w:r>
      <w:r w:rsidRPr="00D27A15">
        <w:rPr>
          <w:smallCaps/>
          <w:sz w:val="20"/>
          <w:szCs w:val="20"/>
        </w:rPr>
        <w:t>Erik J. Engstrom</w:t>
      </w:r>
      <w:r w:rsidRPr="00D27A15">
        <w:rPr>
          <w:sz w:val="20"/>
          <w:szCs w:val="20"/>
        </w:rPr>
        <w:t xml:space="preserve">, </w:t>
      </w:r>
      <w:r w:rsidRPr="00D27A15">
        <w:rPr>
          <w:smallCaps/>
          <w:sz w:val="20"/>
          <w:szCs w:val="20"/>
        </w:rPr>
        <w:t xml:space="preserve">Partisan Gerrymandering and the Construction of American Democracy </w:t>
      </w:r>
      <w:r w:rsidRPr="00D27A15">
        <w:rPr>
          <w:sz w:val="20"/>
          <w:szCs w:val="20"/>
        </w:rPr>
        <w:t>(Univ. of Mich.</w:t>
      </w:r>
      <w:r w:rsidRPr="00614E64">
        <w:rPr>
          <w:sz w:val="20"/>
          <w:szCs w:val="20"/>
        </w:rPr>
        <w:t xml:space="preserve"> Press 2013).</w:t>
      </w:r>
      <w:r w:rsidRPr="00D61F86">
        <w:rPr>
          <w:sz w:val="20"/>
          <w:szCs w:val="20"/>
        </w:rPr>
        <w:t xml:space="preserve"> </w:t>
      </w:r>
    </w:p>
  </w:footnote>
  <w:footnote w:id="31">
    <w:p w14:paraId="21556F0E" w14:textId="77777777" w:rsidR="0066410C" w:rsidRPr="00DF6991" w:rsidRDefault="0066410C" w:rsidP="0066410C">
      <w:pPr>
        <w:pStyle w:val="FootnoteText"/>
      </w:pPr>
      <w:r w:rsidRPr="00EF1E35">
        <w:rPr>
          <w:rStyle w:val="FootnoteReference"/>
        </w:rPr>
        <w:footnoteRef/>
      </w:r>
      <w:r w:rsidRPr="00EF1E35">
        <w:t>League of Women Voters of Pa. v. Commonwealth, 178 A.3d 737, 804 (Pa. 2018).</w:t>
      </w:r>
    </w:p>
  </w:footnote>
  <w:footnote w:id="32">
    <w:p w14:paraId="65922541" w14:textId="77777777" w:rsidR="0066410C" w:rsidRPr="00D27A15" w:rsidRDefault="0066410C" w:rsidP="0066410C">
      <w:pPr>
        <w:pStyle w:val="FootnoteText"/>
      </w:pPr>
      <w:r w:rsidRPr="00D27A15">
        <w:rPr>
          <w:rStyle w:val="FootnoteReference"/>
        </w:rPr>
        <w:footnoteRef/>
      </w:r>
      <w:r w:rsidRPr="00D27A15">
        <w:t>Leg = Legislature; Comm. = Commission; Comm. (Leg) = Commission with Legislative Backup; - = One district; Leg(C) = Legislature with Commission Backup.  In some states (Connecticut, Indiana, and Ohio), commissions may also be used as backup if there is no political agreement on a congressional plan.</w:t>
      </w:r>
    </w:p>
  </w:footnote>
  <w:footnote w:id="33">
    <w:p w14:paraId="32AC1F28" w14:textId="77777777" w:rsidR="0066410C" w:rsidRPr="00D27A15" w:rsidRDefault="0066410C" w:rsidP="0066410C">
      <w:pPr>
        <w:pStyle w:val="FootnoteText"/>
      </w:pPr>
      <w:r w:rsidRPr="00D27A15">
        <w:rPr>
          <w:rStyle w:val="FootnoteReference"/>
        </w:rPr>
        <w:footnoteRef/>
      </w:r>
      <w:r w:rsidRPr="00D27A15">
        <w:t>R = race-based challenge; S = successful partisan gerrymander challenge; U = unsuccessful partisan gerrymandering challenge; P = pending partisan gerrymandering challenge as of November 2022; F = litigation based on failure to draw a map in a timely fashion; N = no relevant litigation or state court action.</w:t>
      </w:r>
    </w:p>
  </w:footnote>
  <w:footnote w:id="34">
    <w:p w14:paraId="103414A1" w14:textId="77777777" w:rsidR="0066410C" w:rsidRPr="005E3E83" w:rsidRDefault="0066410C" w:rsidP="0066410C">
      <w:pPr>
        <w:pStyle w:val="FootnoteText"/>
        <w:rPr>
          <w:i/>
          <w:iCs/>
        </w:rPr>
      </w:pPr>
      <w:r w:rsidRPr="00D27A15">
        <w:rPr>
          <w:rStyle w:val="FootnoteReference"/>
        </w:rPr>
        <w:footnoteRef/>
      </w:r>
      <w:r w:rsidRPr="00D27A15">
        <w:t xml:space="preserve">In a state court challenge to the state legislative redistricting maps that was decided after the pre-November 2022 election cutoff we have been using, the Alaska Supreme Court expressly recognized that partisan gerrymandering is unconstitutional under the Alaska Constitution’s equal protection doctrine.  </w:t>
      </w:r>
      <w:r w:rsidRPr="00D27A15">
        <w:rPr>
          <w:i/>
          <w:iCs/>
        </w:rPr>
        <w:t>See</w:t>
      </w:r>
      <w:r w:rsidRPr="00D27A15">
        <w:t xml:space="preserve"> </w:t>
      </w:r>
      <w:r w:rsidRPr="00D27A15">
        <w:rPr>
          <w:i/>
          <w:iCs/>
        </w:rPr>
        <w:t xml:space="preserve">In re </w:t>
      </w:r>
      <w:r w:rsidRPr="00D27A15">
        <w:t xml:space="preserve">2021 Redistricting Cases Matanuska-Susitna Borough, 528 P.3d 40, 118 (Alaska 2023) (citing Hickel v. Se. Conf., 846 P.2d 38, 45 &amp; n.11 (Alaska 1992); </w:t>
      </w:r>
      <w:r w:rsidRPr="00D27A15">
        <w:rPr>
          <w:i/>
          <w:iCs/>
        </w:rPr>
        <w:t xml:space="preserve">In re </w:t>
      </w:r>
      <w:r w:rsidRPr="00D27A15">
        <w:t xml:space="preserve">2011 Redistricting Cases, 274 P.3d 466, 468 (Alaska 2012)); </w:t>
      </w:r>
      <w:r w:rsidRPr="00D27A15">
        <w:rPr>
          <w:i/>
          <w:iCs/>
        </w:rPr>
        <w:t>see also</w:t>
      </w:r>
      <w:r w:rsidRPr="00D27A15">
        <w:t xml:space="preserve"> Sean Maguire, </w:t>
      </w:r>
      <w:r w:rsidRPr="00D27A15">
        <w:rPr>
          <w:i/>
          <w:iCs/>
        </w:rPr>
        <w:t>Alaska Supreme Court, in Landmark Ruling, Says Partisan Gerrymandering Violates State Constitution</w:t>
      </w:r>
      <w:r w:rsidRPr="00D27A15">
        <w:t xml:space="preserve">, </w:t>
      </w:r>
      <w:r w:rsidRPr="00D27A15">
        <w:rPr>
          <w:smallCaps/>
        </w:rPr>
        <w:t>Anchorage Daily News</w:t>
      </w:r>
      <w:r w:rsidRPr="00D27A15">
        <w:t>, https://www.adn.com/politics/2023/04/21/alaska-supreme-court-in-landmark-decision-rules-that-partisan-gerrymandering-is-unconstitutional [https://perma.cc/TD2U-A27J] (Apr. 22, 2022).</w:t>
      </w:r>
      <w:r w:rsidRPr="00EA5E7A">
        <w:t xml:space="preserve">  </w:t>
      </w:r>
    </w:p>
  </w:footnote>
  <w:footnote w:id="35">
    <w:p w14:paraId="390828D3" w14:textId="77777777" w:rsidR="0066410C" w:rsidRPr="00D3268D" w:rsidRDefault="0066410C" w:rsidP="0066410C">
      <w:pPr>
        <w:pStyle w:val="FootnoteText"/>
      </w:pPr>
      <w:r w:rsidRPr="00FD7496">
        <w:rPr>
          <w:rStyle w:val="FootnoteReference"/>
        </w:rPr>
        <w:footnoteRef/>
      </w:r>
      <w:r w:rsidRPr="00FD7496">
        <w:t>Maryland’s plan was initially struck down by the state court, and under its supervision, the legislature passed a replacement</w:t>
      </w:r>
      <w:r w:rsidRPr="00D3268D">
        <w:t xml:space="preserve">.  </w:t>
      </w:r>
      <w:r w:rsidRPr="00D3268D">
        <w:rPr>
          <w:i/>
          <w:iCs/>
        </w:rPr>
        <w:t xml:space="preserve">See </w:t>
      </w:r>
      <w:r w:rsidRPr="00D3268D">
        <w:t xml:space="preserve">Szeliga v. </w:t>
      </w:r>
      <w:proofErr w:type="spellStart"/>
      <w:r w:rsidRPr="00D3268D">
        <w:t>Lamone</w:t>
      </w:r>
      <w:proofErr w:type="spellEnd"/>
      <w:r w:rsidRPr="00D3268D">
        <w:t xml:space="preserve">, No. C-02-CV-21-001816, 2022 Md. Cir. Ct. LEXIS 9, at *126 (Mar. 25, 2022); </w:t>
      </w:r>
      <w:r w:rsidRPr="00D3268D">
        <w:rPr>
          <w:i/>
          <w:iCs/>
        </w:rPr>
        <w:t>Redistricting Litigation Roundup</w:t>
      </w:r>
      <w:r w:rsidRPr="00D3268D">
        <w:t>,</w:t>
      </w:r>
      <w:r w:rsidRPr="00D3268D">
        <w:rPr>
          <w:i/>
          <w:iCs/>
        </w:rPr>
        <w:t xml:space="preserve"> supra </w:t>
      </w:r>
      <w:r w:rsidRPr="00D3268D">
        <w:t xml:space="preserve">note 6.  On April 1, 2022, the Maryland Court of Appeals assumed jurisdiction over the appeal from the Court of Special Appeals, and on April 4, 2022, both parties voluntarily dismissed the appeal after the governor agreed to sign the new congressional redistricting plan into law.  </w:t>
      </w:r>
      <w:r w:rsidRPr="00D3268D">
        <w:rPr>
          <w:i/>
          <w:iCs/>
        </w:rPr>
        <w:t xml:space="preserve">See </w:t>
      </w:r>
      <w:proofErr w:type="spellStart"/>
      <w:r w:rsidRPr="00D3268D">
        <w:t>Lamone</w:t>
      </w:r>
      <w:proofErr w:type="spellEnd"/>
      <w:r w:rsidRPr="00D3268D">
        <w:t xml:space="preserve"> v. Szeliga, 478 Md. 241 (2022) (granting motion to transfer to regular docket on April 1, 2022; dismissing case “by parties” on April 4, 2022). </w:t>
      </w:r>
    </w:p>
  </w:footnote>
  <w:footnote w:id="36">
    <w:p w14:paraId="0912F34F" w14:textId="77777777" w:rsidR="0066410C" w:rsidRPr="00D3268D" w:rsidRDefault="0066410C" w:rsidP="0066410C">
      <w:pPr>
        <w:pStyle w:val="FootnoteText"/>
      </w:pPr>
      <w:r w:rsidRPr="00414B0E">
        <w:rPr>
          <w:rStyle w:val="FootnoteReference"/>
        </w:rPr>
        <w:footnoteRef/>
      </w:r>
      <w:r w:rsidRPr="001E2825">
        <w:t>Party control in New Hampshire is listed as “SPLIT” because, although the governor and legislative majority are of the same party, the governor vetoed the legislature’s plan.</w:t>
      </w:r>
      <w:r w:rsidRPr="009C79BE">
        <w:t xml:space="preserve">  </w:t>
      </w:r>
      <w:r w:rsidRPr="00D3268D">
        <w:rPr>
          <w:i/>
          <w:iCs/>
        </w:rPr>
        <w:t xml:space="preserve">See </w:t>
      </w:r>
      <w:r w:rsidRPr="00D3268D">
        <w:t xml:space="preserve">Holly Ramer, </w:t>
      </w:r>
      <w:r w:rsidRPr="00D3268D">
        <w:rPr>
          <w:i/>
          <w:iCs/>
        </w:rPr>
        <w:t>Sununu to Veto Congressional Map, Letting Court Take Over</w:t>
      </w:r>
      <w:r w:rsidRPr="00D3268D">
        <w:t xml:space="preserve">, </w:t>
      </w:r>
      <w:r w:rsidRPr="00D3268D">
        <w:rPr>
          <w:smallCaps/>
        </w:rPr>
        <w:t>AP News</w:t>
      </w:r>
      <w:r w:rsidRPr="00D3268D">
        <w:t xml:space="preserve"> (May 26, 2022, 3:56 PM), https://apnews.com/article/gun-politics-legislature-new-hampshire-supreme-court-congress-358f0dc0da2b1f6de1b5158e01272168 [https://perma.cc/Y8MJ-922R].  The court appointed a special master to oversee creation of a new map, which the court eventually adopted.  Justin Levitt,</w:t>
      </w:r>
      <w:r w:rsidRPr="00D3268D">
        <w:rPr>
          <w:i/>
          <w:iCs/>
        </w:rPr>
        <w:t xml:space="preserve"> New Hampshire</w:t>
      </w:r>
      <w:r w:rsidRPr="00D3268D">
        <w:t xml:space="preserve">, </w:t>
      </w:r>
      <w:r w:rsidRPr="00D3268D">
        <w:rPr>
          <w:smallCaps/>
        </w:rPr>
        <w:t>All About Redistricting</w:t>
      </w:r>
      <w:r w:rsidRPr="00D3268D">
        <w:t>, https://redistricting.lls.edu/state/new-hampshire/ [https://perma.cc/3KQK-U72J].</w:t>
      </w:r>
    </w:p>
  </w:footnote>
  <w:footnote w:id="37">
    <w:p w14:paraId="370CCA35" w14:textId="124D00FB" w:rsidR="0066410C" w:rsidRPr="00140D92" w:rsidRDefault="0066410C" w:rsidP="0066410C">
      <w:pPr>
        <w:pStyle w:val="FootnoteText"/>
        <w:rPr>
          <w:highlight w:val="lightGray"/>
        </w:rPr>
      </w:pPr>
      <w:r w:rsidRPr="00DE16D1">
        <w:rPr>
          <w:rStyle w:val="FootnoteReference"/>
        </w:rPr>
        <w:footnoteRef/>
      </w:r>
      <w:r w:rsidRPr="00DE16D1">
        <w:t xml:space="preserve">New York is considered one-party control because the commission's maps </w:t>
      </w:r>
      <w:ins w:id="238" w:author="Marie-therese Witte" w:date="2024-10-29T07:39:00Z" w16du:dateUtc="2024-10-29T11:39:00Z">
        <w:r w:rsidR="002A0C13">
          <w:t>must</w:t>
        </w:r>
      </w:ins>
      <w:del w:id="239" w:author="Marie-therese Witte" w:date="2024-10-29T07:39:00Z" w16du:dateUtc="2024-10-29T11:39:00Z">
        <w:r w:rsidRPr="00DE16D1" w:rsidDel="002A0C13">
          <w:delText>need to</w:delText>
        </w:r>
      </w:del>
      <w:r w:rsidRPr="00DE16D1">
        <w:t xml:space="preserve"> be approved by the legislature, which had supermajorities in both chambers controlled by Democrats</w:t>
      </w:r>
      <w:r w:rsidRPr="00D3268D">
        <w:t xml:space="preserve">.  </w:t>
      </w:r>
      <w:r w:rsidRPr="00D3268D">
        <w:rPr>
          <w:i/>
          <w:iCs/>
        </w:rPr>
        <w:t xml:space="preserve">See </w:t>
      </w:r>
      <w:r w:rsidRPr="00D3268D">
        <w:t xml:space="preserve">Hoffmann v. N.Y. State </w:t>
      </w:r>
      <w:proofErr w:type="spellStart"/>
      <w:r w:rsidRPr="00D3268D">
        <w:t>Indep</w:t>
      </w:r>
      <w:proofErr w:type="spellEnd"/>
      <w:r w:rsidRPr="00D3268D">
        <w:t xml:space="preserve">. Redistricting </w:t>
      </w:r>
      <w:r w:rsidRPr="008A2C19">
        <w:t xml:space="preserve">Comm’n, </w:t>
      </w:r>
      <w:r>
        <w:t xml:space="preserve">234 N.E.3d 1002, 1008 </w:t>
      </w:r>
      <w:r w:rsidRPr="008A2C19">
        <w:t>(</w:t>
      </w:r>
      <w:r>
        <w:t xml:space="preserve">N.Y. </w:t>
      </w:r>
      <w:r w:rsidRPr="008A2C19">
        <w:t>2023)</w:t>
      </w:r>
      <w:ins w:id="240" w:author="Marie-therese Witte" w:date="2024-10-29T07:46:00Z" w16du:dateUtc="2024-10-29T11:46:00Z">
        <w:r w:rsidR="006B5548">
          <w:t xml:space="preserve"> (citing </w:t>
        </w:r>
        <w:r w:rsidR="006B5548" w:rsidRPr="005D4C5D">
          <w:rPr>
            <w:highlight w:val="cyan"/>
          </w:rPr>
          <w:t>N</w:t>
        </w:r>
      </w:ins>
      <w:ins w:id="241" w:author="Marie-therese Witte" w:date="2024-10-29T07:58:00Z" w16du:dateUtc="2024-10-29T11:58:00Z">
        <w:r w:rsidR="00FA1255">
          <w:rPr>
            <w:highlight w:val="cyan"/>
          </w:rPr>
          <w:t>.</w:t>
        </w:r>
      </w:ins>
      <w:ins w:id="242" w:author="Marie-therese Witte" w:date="2024-10-29T07:46:00Z" w16du:dateUtc="2024-10-29T11:46:00Z">
        <w:r w:rsidR="006B5548" w:rsidRPr="005D4C5D">
          <w:rPr>
            <w:highlight w:val="cyan"/>
          </w:rPr>
          <w:t>Y</w:t>
        </w:r>
      </w:ins>
      <w:ins w:id="243" w:author="Marie-therese Witte" w:date="2024-10-29T07:58:00Z" w16du:dateUtc="2024-10-29T11:58:00Z">
        <w:r w:rsidR="00FA1255">
          <w:rPr>
            <w:highlight w:val="cyan"/>
          </w:rPr>
          <w:t>.</w:t>
        </w:r>
      </w:ins>
      <w:ins w:id="244" w:author="Marie-therese Witte" w:date="2024-10-29T07:46:00Z" w16du:dateUtc="2024-10-29T11:46:00Z">
        <w:r w:rsidR="006B5548" w:rsidRPr="005D4C5D">
          <w:rPr>
            <w:highlight w:val="cyan"/>
          </w:rPr>
          <w:t xml:space="preserve"> Const. art. III, § 4(b)</w:t>
        </w:r>
      </w:ins>
      <w:ins w:id="245" w:author="Marie-therese Witte" w:date="2024-10-29T07:48:00Z" w16du:dateUtc="2024-10-29T11:48:00Z">
        <w:r w:rsidR="006B5548">
          <w:t>)</w:t>
        </w:r>
      </w:ins>
      <w:r w:rsidRPr="008A2C19">
        <w:t xml:space="preserve">; </w:t>
      </w:r>
      <w:r w:rsidRPr="008A2C19">
        <w:rPr>
          <w:i/>
          <w:iCs/>
        </w:rPr>
        <w:t xml:space="preserve">id. </w:t>
      </w:r>
      <w:r w:rsidRPr="008A2C19">
        <w:t xml:space="preserve">at </w:t>
      </w:r>
      <w:r>
        <w:t>1022–24</w:t>
      </w:r>
      <w:r w:rsidRPr="008A2C19">
        <w:t xml:space="preserve"> (</w:t>
      </w:r>
      <w:proofErr w:type="spellStart"/>
      <w:r w:rsidRPr="008A2C19">
        <w:t>Cannataro</w:t>
      </w:r>
      <w:proofErr w:type="spellEnd"/>
      <w:r w:rsidRPr="008A2C19">
        <w:t>, J., dissenting)</w:t>
      </w:r>
      <w:ins w:id="246" w:author="Marie-therese Witte" w:date="2024-10-29T07:56:00Z" w16du:dateUtc="2024-10-29T11:56:00Z">
        <w:r w:rsidR="00FA1255">
          <w:t xml:space="preserve">.  </w:t>
        </w:r>
      </w:ins>
      <w:del w:id="247" w:author="Marie-therese Witte" w:date="2024-10-29T07:56:00Z" w16du:dateUtc="2024-10-29T11:56:00Z">
        <w:r w:rsidRPr="008A2C19" w:rsidDel="00FA1255">
          <w:delText xml:space="preserve">.  </w:delText>
        </w:r>
      </w:del>
      <w:r w:rsidRPr="006B5548">
        <w:rPr>
          <w:highlight w:val="cyan"/>
          <w:rPrChange w:id="248" w:author="Marie-therese Witte" w:date="2024-10-29T07:43:00Z" w16du:dateUtc="2024-10-29T11:43:00Z">
            <w:rPr/>
          </w:rPrChange>
        </w:rPr>
        <w:t>In December 2023, New York’s highest court held that the maps needed to be redrawn</w:t>
      </w:r>
      <w:ins w:id="249" w:author="Marie-therese Witte" w:date="2024-10-29T07:38:00Z" w16du:dateUtc="2024-10-29T11:38:00Z">
        <w:r w:rsidR="008E79D0" w:rsidRPr="006B5548">
          <w:rPr>
            <w:highlight w:val="cyan"/>
            <w:rPrChange w:id="250" w:author="Marie-therese Witte" w:date="2024-10-29T07:43:00Z" w16du:dateUtc="2024-10-29T11:43:00Z">
              <w:rPr/>
            </w:rPrChange>
          </w:rPr>
          <w:t xml:space="preserve"> </w:t>
        </w:r>
      </w:ins>
      <w:ins w:id="251" w:author="Marie-therese Witte" w:date="2024-10-29T07:53:00Z" w16du:dateUtc="2024-10-29T11:53:00Z">
        <w:r w:rsidR="00FA1255">
          <w:rPr>
            <w:highlight w:val="cyan"/>
          </w:rPr>
          <w:t xml:space="preserve">and approved using the channels </w:t>
        </w:r>
      </w:ins>
      <w:ins w:id="252" w:author="Marie-therese Witte" w:date="2024-10-29T07:54:00Z" w16du:dateUtc="2024-10-29T11:54:00Z">
        <w:r w:rsidR="00FA1255">
          <w:rPr>
            <w:highlight w:val="cyan"/>
          </w:rPr>
          <w:t xml:space="preserve">outlined in the state constitution </w:t>
        </w:r>
      </w:ins>
      <w:del w:id="253" w:author="Marie-therese Witte" w:date="2024-10-29T07:53:00Z" w16du:dateUtc="2024-10-29T11:53:00Z">
        <w:r w:rsidRPr="006B5548" w:rsidDel="00FA1255">
          <w:rPr>
            <w:highlight w:val="cyan"/>
            <w:rPrChange w:id="254" w:author="Marie-therese Witte" w:date="2024-10-29T07:43:00Z" w16du:dateUtc="2024-10-29T11:43:00Z">
              <w:rPr/>
            </w:rPrChange>
          </w:rPr>
          <w:delText xml:space="preserve"> </w:delText>
        </w:r>
      </w:del>
      <w:r w:rsidRPr="006B5548">
        <w:rPr>
          <w:highlight w:val="cyan"/>
          <w:rPrChange w:id="255" w:author="Marie-therese Witte" w:date="2024-10-29T07:43:00Z" w16du:dateUtc="2024-10-29T11:43:00Z">
            <w:rPr/>
          </w:rPrChange>
        </w:rPr>
        <w:t>before the 2024 election season</w:t>
      </w:r>
      <w:ins w:id="256" w:author="Marie-therese Witte" w:date="2024-10-29T07:38:00Z" w16du:dateUtc="2024-10-29T11:38:00Z">
        <w:r w:rsidR="002A0C13" w:rsidRPr="006B5548">
          <w:rPr>
            <w:highlight w:val="cyan"/>
            <w:rPrChange w:id="257" w:author="Marie-therese Witte" w:date="2024-10-29T07:43:00Z" w16du:dateUtc="2024-10-29T11:43:00Z">
              <w:rPr/>
            </w:rPrChange>
          </w:rPr>
          <w:t xml:space="preserve"> to avoid court-</w:t>
        </w:r>
      </w:ins>
      <w:ins w:id="258" w:author="Marie-therese Witte" w:date="2024-10-29T07:49:00Z" w16du:dateUtc="2024-10-29T11:49:00Z">
        <w:r w:rsidR="00FA1255">
          <w:rPr>
            <w:highlight w:val="cyan"/>
          </w:rPr>
          <w:t>re</w:t>
        </w:r>
      </w:ins>
      <w:ins w:id="259" w:author="Marie-therese Witte" w:date="2024-10-29T07:50:00Z" w16du:dateUtc="2024-10-29T11:50:00Z">
        <w:r w:rsidR="00FA1255">
          <w:rPr>
            <w:highlight w:val="cyan"/>
          </w:rPr>
          <w:t>districted</w:t>
        </w:r>
      </w:ins>
      <w:ins w:id="260" w:author="Marie-therese Witte" w:date="2024-10-29T07:38:00Z" w16du:dateUtc="2024-10-29T11:38:00Z">
        <w:r w:rsidR="002A0C13" w:rsidRPr="006B5548">
          <w:rPr>
            <w:highlight w:val="cyan"/>
            <w:rPrChange w:id="261" w:author="Marie-therese Witte" w:date="2024-10-29T07:43:00Z" w16du:dateUtc="2024-10-29T11:43:00Z">
              <w:rPr/>
            </w:rPrChange>
          </w:rPr>
          <w:t xml:space="preserve"> maps, which the majority considers</w:t>
        </w:r>
      </w:ins>
      <w:ins w:id="262" w:author="Marie-therese Witte" w:date="2024-10-29T07:39:00Z" w16du:dateUtc="2024-10-29T11:39:00Z">
        <w:r w:rsidR="002A0C13" w:rsidRPr="006B5548">
          <w:rPr>
            <w:highlight w:val="cyan"/>
            <w:rPrChange w:id="263" w:author="Marie-therese Witte" w:date="2024-10-29T07:43:00Z" w16du:dateUtc="2024-10-29T11:43:00Z">
              <w:rPr/>
            </w:rPrChange>
          </w:rPr>
          <w:t xml:space="preserve"> </w:t>
        </w:r>
      </w:ins>
      <w:ins w:id="264" w:author="Marie-therese Witte" w:date="2024-10-29T07:43:00Z" w16du:dateUtc="2024-10-29T11:43:00Z">
        <w:r w:rsidR="006B5548" w:rsidRPr="006B5548">
          <w:rPr>
            <w:highlight w:val="cyan"/>
            <w:rPrChange w:id="265" w:author="Marie-therese Witte" w:date="2024-10-29T07:43:00Z" w16du:dateUtc="2024-10-29T11:43:00Z">
              <w:rPr/>
            </w:rPrChange>
          </w:rPr>
          <w:t>an intervention</w:t>
        </w:r>
      </w:ins>
      <w:ins w:id="266" w:author="Marie-therese Witte" w:date="2024-10-29T07:38:00Z" w16du:dateUtc="2024-10-29T11:38:00Z">
        <w:r w:rsidR="002A0C13" w:rsidRPr="006B5548">
          <w:rPr>
            <w:highlight w:val="cyan"/>
            <w:rPrChange w:id="267" w:author="Marie-therese Witte" w:date="2024-10-29T07:43:00Z" w16du:dateUtc="2024-10-29T11:43:00Z">
              <w:rPr/>
            </w:rPrChange>
          </w:rPr>
          <w:t xml:space="preserve"> of last resort</w:t>
        </w:r>
      </w:ins>
      <w:ins w:id="268" w:author="Marie-therese Witte" w:date="2024-10-29T07:41:00Z" w16du:dateUtc="2024-10-29T11:41:00Z">
        <w:r w:rsidR="002A0C13">
          <w:t>.</w:t>
        </w:r>
      </w:ins>
      <w:del w:id="269" w:author="Marie-therese Witte" w:date="2024-10-29T07:41:00Z" w16du:dateUtc="2024-10-29T11:41:00Z">
        <w:r w:rsidRPr="008A2C19" w:rsidDel="002A0C13">
          <w:delText>.</w:delText>
        </w:r>
      </w:del>
      <w:r w:rsidRPr="008A2C19">
        <w:t xml:space="preserve">  </w:t>
      </w:r>
      <w:r w:rsidRPr="008A2C19">
        <w:rPr>
          <w:i/>
          <w:iCs/>
        </w:rPr>
        <w:t>See id.</w:t>
      </w:r>
      <w:r w:rsidRPr="00D3268D">
        <w:rPr>
          <w:i/>
          <w:iCs/>
        </w:rPr>
        <w:t xml:space="preserve"> </w:t>
      </w:r>
      <w:r w:rsidRPr="00D3268D">
        <w:t xml:space="preserve">at </w:t>
      </w:r>
      <w:ins w:id="270" w:author="Marie-therese Witte" w:date="2024-10-29T07:39:00Z" w16du:dateUtc="2024-10-29T11:39:00Z">
        <w:r w:rsidR="002A0C13" w:rsidRPr="00DF00C6">
          <w:rPr>
            <w:highlight w:val="cyan"/>
            <w:rPrChange w:id="271" w:author="Marie-therese Witte" w:date="2024-10-29T07:58:00Z" w16du:dateUtc="2024-10-29T11:58:00Z">
              <w:rPr/>
            </w:rPrChange>
          </w:rPr>
          <w:t>1016,</w:t>
        </w:r>
        <w:r w:rsidR="002A0C13">
          <w:t xml:space="preserve"> </w:t>
        </w:r>
      </w:ins>
      <w:r>
        <w:t>1021–21</w:t>
      </w:r>
      <w:r w:rsidRPr="00D3268D">
        <w:t xml:space="preserve"> (majority opinion).</w:t>
      </w:r>
    </w:p>
  </w:footnote>
  <w:footnote w:id="38">
    <w:p w14:paraId="00B6290D" w14:textId="77777777" w:rsidR="0066410C" w:rsidRPr="00D3268D" w:rsidRDefault="0066410C" w:rsidP="0066410C">
      <w:pPr>
        <w:pStyle w:val="FootnoteText"/>
      </w:pPr>
      <w:r w:rsidRPr="00D3268D">
        <w:rPr>
          <w:rStyle w:val="FootnoteReference"/>
        </w:rPr>
        <w:footnoteRef/>
      </w:r>
      <w:r w:rsidRPr="00D3268D">
        <w:t xml:space="preserve">In 2023, the new Republican majority on the North Carolina Supreme Court reversed the opinion issued by the previous Democratic majority on the court that partisan gerrymandering was justiciable under the North Carolina constitution.  </w:t>
      </w:r>
      <w:r w:rsidRPr="00D3268D">
        <w:rPr>
          <w:i/>
          <w:iCs/>
        </w:rPr>
        <w:t xml:space="preserve">See </w:t>
      </w:r>
      <w:r w:rsidRPr="00D3268D">
        <w:t xml:space="preserve">Harper v. Hall, 886 S.E.2d 393, 401 (N.C. 2023); Zach </w:t>
      </w:r>
      <w:proofErr w:type="spellStart"/>
      <w:r w:rsidRPr="00D3268D">
        <w:t>Montellaro</w:t>
      </w:r>
      <w:proofErr w:type="spellEnd"/>
      <w:r w:rsidRPr="00D3268D">
        <w:t xml:space="preserve">, Josh Gerstein &amp; Ally </w:t>
      </w:r>
      <w:proofErr w:type="spellStart"/>
      <w:r w:rsidRPr="00D3268D">
        <w:t>Mutnick</w:t>
      </w:r>
      <w:proofErr w:type="spellEnd"/>
      <w:r w:rsidRPr="00D3268D">
        <w:t xml:space="preserve">, </w:t>
      </w:r>
      <w:r w:rsidRPr="00D3268D">
        <w:rPr>
          <w:i/>
          <w:iCs/>
        </w:rPr>
        <w:t>North Carolina Supreme Court Clears Way for Partisan Gerrymandering</w:t>
      </w:r>
      <w:r w:rsidRPr="00D3268D">
        <w:t xml:space="preserve">, </w:t>
      </w:r>
      <w:r w:rsidRPr="00D3268D">
        <w:rPr>
          <w:smallCaps/>
        </w:rPr>
        <w:t xml:space="preserve">Politico, </w:t>
      </w:r>
      <w:r w:rsidRPr="00D3268D">
        <w:t xml:space="preserve">https://www.politico.com/news/2023/04/28/north-carolina-supreme-court-clears-way-for-partisan-gerrymandering-00094433 [https://perma.cc/9RMX-7U6R] (Apr. 28, 2023, 3:10 PM).  Thus, even absent the constitutional provision limiting the use of a court-drawn map, North Carolina would be drawing a new congressional map for 2024 use.  </w:t>
      </w:r>
      <w:r w:rsidRPr="00D3268D">
        <w:rPr>
          <w:i/>
          <w:iCs/>
        </w:rPr>
        <w:t>See North Carolina Congressional District Plan</w:t>
      </w:r>
      <w:r w:rsidRPr="00D3268D">
        <w:t xml:space="preserve">, </w:t>
      </w:r>
      <w:r w:rsidRPr="00D3268D">
        <w:rPr>
          <w:smallCaps/>
        </w:rPr>
        <w:t>N.C. Gen. Assembly</w:t>
      </w:r>
      <w:r w:rsidRPr="00D3268D">
        <w:t>, https://www.ncleg.gov/Redistricting/DistrictPlanMap/C2023E [https://perma.cc/X8QH-RV6U].</w:t>
      </w:r>
    </w:p>
  </w:footnote>
  <w:footnote w:id="39">
    <w:p w14:paraId="67518A5F" w14:textId="559428AE" w:rsidR="0066410C" w:rsidRPr="00DF6991" w:rsidRDefault="0066410C" w:rsidP="0066410C">
      <w:pPr>
        <w:pStyle w:val="FootnoteText"/>
      </w:pPr>
      <w:r w:rsidRPr="00D3268D">
        <w:rPr>
          <w:rStyle w:val="FootnoteReference"/>
        </w:rPr>
        <w:footnoteRef/>
      </w:r>
      <w:r w:rsidRPr="00D3268D">
        <w:t xml:space="preserve">This map was to be used for the 2022 election only.  </w:t>
      </w:r>
      <w:proofErr w:type="spellStart"/>
      <w:r w:rsidRPr="00D3268D">
        <w:t>Montellaro</w:t>
      </w:r>
      <w:proofErr w:type="spellEnd"/>
      <w:r w:rsidRPr="00D3268D">
        <w:t xml:space="preserve"> et al., </w:t>
      </w:r>
      <w:r w:rsidRPr="00D3268D">
        <w:rPr>
          <w:i/>
          <w:iCs/>
        </w:rPr>
        <w:t xml:space="preserve">supra </w:t>
      </w:r>
      <w:r w:rsidRPr="00D3268D">
        <w:t>note 3</w:t>
      </w:r>
      <w:ins w:id="279" w:author="Chase, Noah" w:date="2024-10-14T12:18:00Z" w16du:dateUtc="2024-10-14T16:18:00Z">
        <w:r w:rsidR="006269D0">
          <w:t>4</w:t>
        </w:r>
      </w:ins>
      <w:del w:id="280" w:author="Chase, Noah" w:date="2024-10-14T12:18:00Z" w16du:dateUtc="2024-10-14T16:18:00Z">
        <w:r w:rsidRPr="00D3268D" w:rsidDel="006269D0">
          <w:delText>3</w:delText>
        </w:r>
      </w:del>
      <w:r w:rsidRPr="00D3268D">
        <w:t>.</w:t>
      </w:r>
    </w:p>
  </w:footnote>
  <w:footnote w:id="40">
    <w:p w14:paraId="3E3656A0" w14:textId="78A11565" w:rsidR="0066410C" w:rsidRPr="00D3268D" w:rsidRDefault="0066410C" w:rsidP="0066410C">
      <w:pPr>
        <w:pStyle w:val="FootnoteText"/>
      </w:pPr>
      <w:r w:rsidRPr="00B43448">
        <w:rPr>
          <w:rStyle w:val="FootnoteReference"/>
        </w:rPr>
        <w:footnoteRef/>
      </w:r>
      <w:r w:rsidRPr="00B43448">
        <w:t xml:space="preserve">Under the Ohio constitution, the Ohio legislature first </w:t>
      </w:r>
      <w:r w:rsidRPr="00D3268D">
        <w:t xml:space="preserve">can draw congressional lines by a three-fifths supermajority, including votes of half of each major party in each chamber.  </w:t>
      </w:r>
      <w:r w:rsidRPr="00D3268D">
        <w:rPr>
          <w:i/>
          <w:iCs/>
        </w:rPr>
        <w:t xml:space="preserve">See </w:t>
      </w:r>
      <w:r w:rsidRPr="00D3268D">
        <w:rPr>
          <w:smallCaps/>
        </w:rPr>
        <w:t xml:space="preserve">Ohio Const. </w:t>
      </w:r>
      <w:r w:rsidRPr="00D3268D">
        <w:t>art. XIX, § 1(A).</w:t>
      </w:r>
      <w:r w:rsidRPr="00D3268D">
        <w:rPr>
          <w:smallCaps/>
        </w:rPr>
        <w:t xml:space="preserve"> </w:t>
      </w:r>
      <w:r w:rsidRPr="00D3268D">
        <w:t xml:space="preserve"> If that fails, the process goes to a seven-member backup commission, comprised of the governor, state auditor, secretary of state, and one commissioner chosen by each of the two parties’ legislative leaders in each chamber.  </w:t>
      </w:r>
      <w:r w:rsidRPr="00D3268D">
        <w:rPr>
          <w:i/>
          <w:iCs/>
        </w:rPr>
        <w:t>See id.</w:t>
      </w:r>
      <w:r w:rsidRPr="00D3268D">
        <w:t xml:space="preserve"> § 1(B); </w:t>
      </w:r>
      <w:r w:rsidRPr="00D3268D">
        <w:rPr>
          <w:i/>
          <w:iCs/>
        </w:rPr>
        <w:t xml:space="preserve">id. </w:t>
      </w:r>
      <w:r w:rsidRPr="00D3268D">
        <w:t xml:space="preserve">art. XI, § 1(A).  The plan must pass with votes from at least two members affiliated with each major party.  </w:t>
      </w:r>
      <w:r w:rsidRPr="00D3268D">
        <w:rPr>
          <w:i/>
          <w:iCs/>
        </w:rPr>
        <w:t>See id.</w:t>
      </w:r>
      <w:r w:rsidRPr="00D3268D">
        <w:t xml:space="preserve"> art. XI</w:t>
      </w:r>
      <w:r>
        <w:t>X</w:t>
      </w:r>
      <w:r w:rsidRPr="00D3268D">
        <w:t xml:space="preserve">, § 1(B).  If the commission fails to pass a plan, the state legislature may then pass a congressional plan via a simple majority subject to gubernatorial veto.  </w:t>
      </w:r>
      <w:r w:rsidRPr="00D3268D">
        <w:rPr>
          <w:i/>
          <w:iCs/>
        </w:rPr>
        <w:t xml:space="preserve">See id. </w:t>
      </w:r>
      <w:r w:rsidRPr="00D3268D">
        <w:t xml:space="preserve">art. XIX, §§ 1(C)(1), (3); </w:t>
      </w:r>
      <w:r w:rsidRPr="00D3268D">
        <w:rPr>
          <w:i/>
          <w:iCs/>
        </w:rPr>
        <w:t>Redistricting in Ohio</w:t>
      </w:r>
      <w:r w:rsidRPr="00D3268D">
        <w:t xml:space="preserve">, </w:t>
      </w:r>
      <w:r w:rsidRPr="00D3268D">
        <w:rPr>
          <w:smallCaps/>
        </w:rPr>
        <w:t>Ballotpedia</w:t>
      </w:r>
      <w:r w:rsidRPr="00D3268D">
        <w:t xml:space="preserve">, https://ballotpedia.org/Redistricting_in_Ohio [https://perma.cc/V5C4-DXMJ].  Maps that are passed by a supermajority of the legislature or by bipartisan approval of the commission are valid for ten years, whereas maps passed by legislation are valid for only two general elections.  </w:t>
      </w:r>
      <w:r w:rsidRPr="00D3268D">
        <w:rPr>
          <w:i/>
          <w:iCs/>
        </w:rPr>
        <w:t xml:space="preserve">See </w:t>
      </w:r>
      <w:r w:rsidRPr="00D3268D">
        <w:t xml:space="preserve">Justin Levitt, </w:t>
      </w:r>
      <w:r w:rsidRPr="00D3268D">
        <w:rPr>
          <w:i/>
          <w:iCs/>
        </w:rPr>
        <w:t>Ohio</w:t>
      </w:r>
      <w:r w:rsidRPr="00D3268D">
        <w:t xml:space="preserve">, </w:t>
      </w:r>
      <w:r w:rsidRPr="00D3268D">
        <w:rPr>
          <w:smallCaps/>
        </w:rPr>
        <w:t>All About Redistricting</w:t>
      </w:r>
      <w:r w:rsidRPr="00D3268D">
        <w:t xml:space="preserve">, https://redistricting.lls.edu/state/ohio/ [https://perma.cc/PXZ3-HW77].  </w:t>
      </w:r>
      <w:ins w:id="286" w:author="Chase, Noah" w:date="2024-10-14T12:48:00Z" w16du:dateUtc="2024-10-14T16:48:00Z">
        <w:r w:rsidR="00DE39B4">
          <w:t>I</w:t>
        </w:r>
      </w:ins>
      <w:r w:rsidRPr="001E236B">
        <w:t>n the 2020 redistricting cycle, the Ohio legislature and the Redistricting Commission ran out the clock by repeatedly proposing a map either very simila</w:t>
      </w:r>
      <w:r w:rsidRPr="00443B7E">
        <w:t xml:space="preserve">r to or identical to a map that the state court had previously rejected as an </w:t>
      </w:r>
      <w:r w:rsidRPr="00D3268D">
        <w:t xml:space="preserve">unconstitutional partisan gerrymander; every one of its maps, including its last proposed map, was held to be unconstitutional.  </w:t>
      </w:r>
      <w:r w:rsidRPr="00D3268D">
        <w:rPr>
          <w:i/>
          <w:iCs/>
        </w:rPr>
        <w:t xml:space="preserve">See </w:t>
      </w:r>
      <w:proofErr w:type="spellStart"/>
      <w:r w:rsidRPr="00D3268D">
        <w:t>Cervas</w:t>
      </w:r>
      <w:proofErr w:type="spellEnd"/>
      <w:r w:rsidRPr="00D3268D">
        <w:t xml:space="preserve"> et al., </w:t>
      </w:r>
      <w:r w:rsidRPr="00D3268D">
        <w:rPr>
          <w:i/>
          <w:iCs/>
        </w:rPr>
        <w:t xml:space="preserve">supra </w:t>
      </w:r>
      <w:r w:rsidRPr="00D3268D">
        <w:t xml:space="preserve">note 1, at 466–69.  But Ohio’s recent redistricting amendment forbids state courts from imposing their own maps, even if the legislature or commission repeatedly fails to offer a constitutional map.  </w:t>
      </w:r>
      <w:r w:rsidRPr="00D3268D">
        <w:rPr>
          <w:i/>
          <w:iCs/>
        </w:rPr>
        <w:t xml:space="preserve">See id. </w:t>
      </w:r>
      <w:r w:rsidRPr="00D3268D">
        <w:t>at 466–67.  To</w:t>
      </w:r>
      <w:r w:rsidRPr="003601F6">
        <w:t xml:space="preserve"> provide a congressional plan </w:t>
      </w:r>
      <w:r w:rsidRPr="00D3268D">
        <w:t xml:space="preserve">for the 2022 election, a federal court mandated use of the third map offered to the Ohio Supreme Court by the legislature.  </w:t>
      </w:r>
      <w:r w:rsidRPr="00D3268D">
        <w:rPr>
          <w:i/>
          <w:iCs/>
        </w:rPr>
        <w:t xml:space="preserve">See </w:t>
      </w:r>
      <w:proofErr w:type="spellStart"/>
      <w:r w:rsidRPr="00D3268D">
        <w:t>Gonidakis</w:t>
      </w:r>
      <w:proofErr w:type="spellEnd"/>
      <w:r w:rsidRPr="00D3268D">
        <w:t xml:space="preserve"> v. LaRose, 599 F. Supp. 3d 642, 646–47 (S.D. Ohio 2022).  The federal court held that there was insufficient time to create a new map and have it reviewed by the state court.  </w:t>
      </w:r>
      <w:r w:rsidRPr="00D3268D">
        <w:rPr>
          <w:i/>
          <w:iCs/>
        </w:rPr>
        <w:t xml:space="preserve">See id. </w:t>
      </w:r>
      <w:r w:rsidRPr="00D3268D">
        <w:t>at 646.</w:t>
      </w:r>
    </w:p>
  </w:footnote>
  <w:footnote w:id="41">
    <w:p w14:paraId="45A5FD95" w14:textId="77777777" w:rsidR="0066410C" w:rsidRPr="00D3268D" w:rsidRDefault="0066410C" w:rsidP="0066410C">
      <w:pPr>
        <w:pStyle w:val="FootnoteText"/>
      </w:pPr>
      <w:r w:rsidRPr="00D3268D">
        <w:rPr>
          <w:rStyle w:val="FootnoteReference"/>
        </w:rPr>
        <w:footnoteRef/>
      </w:r>
      <w:r w:rsidRPr="00D3268D">
        <w:t xml:space="preserve">This map was to be used for the 2022 election only.  </w:t>
      </w:r>
      <w:r w:rsidRPr="00D3268D">
        <w:rPr>
          <w:i/>
          <w:iCs/>
        </w:rPr>
        <w:t xml:space="preserve">See </w:t>
      </w:r>
      <w:proofErr w:type="spellStart"/>
      <w:r w:rsidRPr="00D3268D">
        <w:t>Cervas</w:t>
      </w:r>
      <w:proofErr w:type="spellEnd"/>
      <w:r w:rsidRPr="00D3268D">
        <w:t xml:space="preserve"> et al., </w:t>
      </w:r>
      <w:r w:rsidRPr="00D3268D">
        <w:rPr>
          <w:i/>
          <w:iCs/>
        </w:rPr>
        <w:t>supra</w:t>
      </w:r>
      <w:r w:rsidRPr="00D3268D">
        <w:t xml:space="preserve"> note 1, at 453 n.151.</w:t>
      </w:r>
    </w:p>
  </w:footnote>
  <w:footnote w:id="42">
    <w:p w14:paraId="0BFE2595" w14:textId="77777777" w:rsidR="0066410C" w:rsidRPr="00D3268D" w:rsidRDefault="0066410C" w:rsidP="0066410C">
      <w:pPr>
        <w:pStyle w:val="FootnoteText"/>
      </w:pPr>
      <w:r w:rsidRPr="00D3268D">
        <w:rPr>
          <w:rStyle w:val="FootnoteReference"/>
        </w:rPr>
        <w:footnoteRef/>
      </w:r>
      <w:r w:rsidRPr="00D3268D">
        <w:t xml:space="preserve">In </w:t>
      </w:r>
      <w:r w:rsidRPr="00D3268D">
        <w:rPr>
          <w:i/>
          <w:iCs/>
        </w:rPr>
        <w:t>League of Women Voters of Utah v. Utah State Legislature</w:t>
      </w:r>
      <w:r w:rsidRPr="00D3268D">
        <w:t xml:space="preserve">, the plaintiffs filed a complaint alleging that the Utah Legislature’s 2021 Congressional Plan “violates multiple provisions of the Utah Constitution, including the Free Elections Clause, the Uniform Operation of Laws Clause, protections of free speech and association, and the right to vote” and that “the Legislature’s repeal of Proposition 4 [a bipartisan citizen initiative that prohibited partisan gerrymandering] violated the people’s constitutionally guaranteed lawmaking power and right to alter and reform their government.”  Complaint for Declaratory and Injunctive Relief at 2, League of Women Voters of Utah v. Utah State Legislature, No. 220901712, 2022 WL 819923 (Utah Dist. Ct. Mar. 17, 2022).  After the District Court denied the defendants’ motion to stay and motion to dismiss, the defendants appealed the case to the Utah Supreme Court.  </w:t>
      </w:r>
      <w:r w:rsidRPr="00D3268D">
        <w:rPr>
          <w:i/>
          <w:iCs/>
        </w:rPr>
        <w:t>LWV Utah v. Utah State Legislature</w:t>
      </w:r>
      <w:r w:rsidRPr="00D3268D">
        <w:t xml:space="preserve">, </w:t>
      </w:r>
      <w:r w:rsidRPr="00D3268D">
        <w:rPr>
          <w:smallCaps/>
        </w:rPr>
        <w:t>League of Women Voters</w:t>
      </w:r>
      <w:r w:rsidRPr="00D3268D">
        <w:t xml:space="preserve"> (July 11, 2023), https://www.lwv.org/legal-center/lwv-utah-v-utah-state-legislature [https://perma.cc/Q8GQ-TTSF].  In January 2023, the Utah Supreme Court agreed to hear the plaintiffs’ partisan gerrymandering claims.  </w:t>
      </w:r>
      <w:r w:rsidRPr="00D3268D">
        <w:rPr>
          <w:i/>
          <w:iCs/>
        </w:rPr>
        <w:t>Id.</w:t>
      </w:r>
      <w:r w:rsidRPr="00D3268D">
        <w:t xml:space="preserve">  The entry in Table 1 above reflects the situation in November 2022.</w:t>
      </w:r>
    </w:p>
  </w:footnote>
  <w:footnote w:id="43">
    <w:p w14:paraId="2FF4808C" w14:textId="77777777" w:rsidR="0066410C" w:rsidRPr="00DF6991" w:rsidRDefault="0066410C" w:rsidP="0066410C">
      <w:pPr>
        <w:pStyle w:val="FootnoteText"/>
      </w:pPr>
      <w:r w:rsidRPr="00D3268D">
        <w:rPr>
          <w:rStyle w:val="FootnoteReference"/>
        </w:rPr>
        <w:footnoteRef/>
      </w:r>
      <w:r w:rsidRPr="00D3268D">
        <w:t xml:space="preserve">The Commission missed the deadline for submission of its plan by only a few minutes and the state court held that the Commission was in substantial compliance with state requirements.  Rachel La Corte, </w:t>
      </w:r>
      <w:r w:rsidRPr="00D3268D">
        <w:rPr>
          <w:i/>
          <w:iCs/>
        </w:rPr>
        <w:t>WA Supreme Court Declines to Draw New Redistricting Plan</w:t>
      </w:r>
      <w:r w:rsidRPr="00D3268D">
        <w:t xml:space="preserve">, </w:t>
      </w:r>
      <w:r w:rsidRPr="00D3268D">
        <w:rPr>
          <w:smallCaps/>
        </w:rPr>
        <w:t xml:space="preserve">AP News </w:t>
      </w:r>
      <w:r w:rsidRPr="00D3268D">
        <w:t xml:space="preserve">(Dec. 3, 2021, 6:31 PM), https://apnews.com/article/legislature-washington-redistricting-778cddb04e5684503d0c649a20731282 [https://perma.cc/M6E5-4PJS].  But the plan still had to be referred to the legislature, which adopted it with only minor changes.  </w:t>
      </w:r>
      <w:proofErr w:type="gramStart"/>
      <w:r w:rsidRPr="00D3268D">
        <w:rPr>
          <w:i/>
          <w:iCs/>
        </w:rPr>
        <w:t>Id.</w:t>
      </w:r>
      <w:r w:rsidRPr="00D3268D">
        <w:t>;</w:t>
      </w:r>
      <w:proofErr w:type="gramEnd"/>
      <w:r w:rsidRPr="00D3268D">
        <w:rPr>
          <w:i/>
          <w:iCs/>
        </w:rPr>
        <w:t xml:space="preserve"> </w:t>
      </w:r>
      <w:r w:rsidRPr="00D3268D">
        <w:t xml:space="preserve">Jim Camden, </w:t>
      </w:r>
      <w:r w:rsidRPr="00D3268D">
        <w:rPr>
          <w:i/>
          <w:iCs/>
        </w:rPr>
        <w:t>Washington Senate Passes Changes to New Districts, but Not Without Some Disagreement</w:t>
      </w:r>
      <w:r w:rsidRPr="00D3268D">
        <w:t xml:space="preserve">, </w:t>
      </w:r>
      <w:r w:rsidRPr="00D3268D">
        <w:rPr>
          <w:smallCaps/>
        </w:rPr>
        <w:t xml:space="preserve">Spokesman-Rev., </w:t>
      </w:r>
      <w:r w:rsidRPr="00D3268D">
        <w:t>https://www.spokesman.com/stories/2022/feb/08/washington-senate-passes-new-districts-with-minor-/</w:t>
      </w:r>
      <w:r w:rsidRPr="00D3268D" w:rsidDel="00E15E52">
        <w:t xml:space="preserve"> </w:t>
      </w:r>
      <w:r w:rsidRPr="00D3268D">
        <w:t>[https://perma.cc/878X-TERK] (Feb. 8, 2022, 8:43 PM).</w:t>
      </w:r>
      <w:r w:rsidRPr="006D33C7" w:rsidDel="00E15E52">
        <w:t xml:space="preserve"> </w:t>
      </w:r>
    </w:p>
  </w:footnote>
  <w:footnote w:id="44">
    <w:p w14:paraId="51F45645" w14:textId="3FE9F39F" w:rsidR="0066410C" w:rsidRPr="00DF6991" w:rsidRDefault="0066410C" w:rsidP="0066410C">
      <w:pPr>
        <w:pStyle w:val="FootnoteText"/>
      </w:pPr>
      <w:r w:rsidRPr="00B3770F">
        <w:rPr>
          <w:rStyle w:val="FootnoteReference"/>
        </w:rPr>
        <w:footnoteRef/>
      </w:r>
      <w:r w:rsidRPr="00B3770F">
        <w:t xml:space="preserve">In Wisconsin, </w:t>
      </w:r>
      <w:r w:rsidRPr="00320F15">
        <w:t xml:space="preserve">while the Court in </w:t>
      </w:r>
      <w:r w:rsidRPr="00320F15">
        <w:rPr>
          <w:i/>
          <w:iCs/>
        </w:rPr>
        <w:t>Johnson v. Wisconsin Elections Commission</w:t>
      </w:r>
      <w:r w:rsidRPr="00320F15">
        <w:t xml:space="preserve">, 972 N.W.2d 559 (Wis. 2022), chose a congressional plan, </w:t>
      </w:r>
      <w:r w:rsidRPr="00DF00C6">
        <w:rPr>
          <w:highlight w:val="cyan"/>
          <w:rPrChange w:id="293" w:author="Marie-therese Witte" w:date="2024-10-29T08:03:00Z" w16du:dateUtc="2024-10-29T12:03:00Z">
            <w:rPr/>
          </w:rPrChange>
        </w:rPr>
        <w:t xml:space="preserve">which was based on a plan that was considered a partisan gerrymander by many a decade earlier, though was submitted by the Democratic governor.  </w:t>
      </w:r>
      <w:r w:rsidRPr="00DF00C6">
        <w:rPr>
          <w:i/>
          <w:iCs/>
          <w:highlight w:val="cyan"/>
          <w:rPrChange w:id="294" w:author="Marie-therese Witte" w:date="2024-10-29T08:03:00Z" w16du:dateUtc="2024-10-29T12:03:00Z">
            <w:rPr>
              <w:i/>
              <w:iCs/>
            </w:rPr>
          </w:rPrChange>
        </w:rPr>
        <w:t xml:space="preserve">See </w:t>
      </w:r>
      <w:r w:rsidRPr="00DF00C6">
        <w:rPr>
          <w:highlight w:val="cyan"/>
          <w:rPrChange w:id="295" w:author="Marie-therese Witte" w:date="2024-10-29T08:03:00Z" w16du:dateUtc="2024-10-29T12:03:00Z">
            <w:rPr/>
          </w:rPrChange>
        </w:rPr>
        <w:t xml:space="preserve">J. Miles Coleman, </w:t>
      </w:r>
      <w:proofErr w:type="spellStart"/>
      <w:r w:rsidRPr="00DF00C6">
        <w:rPr>
          <w:i/>
          <w:iCs/>
          <w:highlight w:val="cyan"/>
          <w:rPrChange w:id="296" w:author="Marie-therese Witte" w:date="2024-10-29T08:03:00Z" w16du:dateUtc="2024-10-29T12:03:00Z">
            <w:rPr>
              <w:i/>
              <w:iCs/>
            </w:rPr>
          </w:rPrChange>
        </w:rPr>
        <w:t>Wisonsin</w:t>
      </w:r>
      <w:proofErr w:type="spellEnd"/>
      <w:r w:rsidRPr="00DF00C6">
        <w:rPr>
          <w:i/>
          <w:iCs/>
          <w:highlight w:val="cyan"/>
          <w:rPrChange w:id="297" w:author="Marie-therese Witte" w:date="2024-10-29T08:03:00Z" w16du:dateUtc="2024-10-29T12:03:00Z">
            <w:rPr>
              <w:i/>
              <w:iCs/>
            </w:rPr>
          </w:rPrChange>
        </w:rPr>
        <w:t xml:space="preserve"> Redistricting: Court Signs Off on (Mostly) Similar Map</w:t>
      </w:r>
      <w:r w:rsidRPr="00DF00C6">
        <w:rPr>
          <w:highlight w:val="cyan"/>
          <w:rPrChange w:id="298" w:author="Marie-therese Witte" w:date="2024-10-29T08:03:00Z" w16du:dateUtc="2024-10-29T12:03:00Z">
            <w:rPr/>
          </w:rPrChange>
        </w:rPr>
        <w:t xml:space="preserve">, </w:t>
      </w:r>
      <w:r w:rsidRPr="00DF00C6">
        <w:rPr>
          <w:smallCaps/>
          <w:highlight w:val="cyan"/>
          <w:rPrChange w:id="299" w:author="Marie-therese Witte" w:date="2024-10-29T08:03:00Z" w16du:dateUtc="2024-10-29T12:03:00Z">
            <w:rPr>
              <w:smallCaps/>
            </w:rPr>
          </w:rPrChange>
        </w:rPr>
        <w:t>Ctr. for Pol</w:t>
      </w:r>
      <w:r w:rsidRPr="00DF00C6">
        <w:rPr>
          <w:highlight w:val="cyan"/>
          <w:rPrChange w:id="300" w:author="Marie-therese Witte" w:date="2024-10-29T08:03:00Z" w16du:dateUtc="2024-10-29T12:03:00Z">
            <w:rPr/>
          </w:rPrChange>
        </w:rPr>
        <w:t xml:space="preserve">. (Mar. 10, 2022), </w:t>
      </w:r>
      <w:del w:id="301" w:author="Chase, Noah" w:date="2024-10-14T12:26:00Z" w16du:dateUtc="2024-10-14T16:26:00Z">
        <w:r w:rsidRPr="00DF00C6" w:rsidDel="006829DE">
          <w:rPr>
            <w:highlight w:val="cyan"/>
            <w:rPrChange w:id="302" w:author="Marie-therese Witte" w:date="2024-10-29T08:03:00Z" w16du:dateUtc="2024-10-29T12:03:00Z">
              <w:rPr/>
            </w:rPrChange>
          </w:rPr>
          <w:fldChar w:fldCharType="begin"/>
        </w:r>
        <w:r w:rsidRPr="00DF00C6" w:rsidDel="006829DE">
          <w:rPr>
            <w:highlight w:val="cyan"/>
            <w:rPrChange w:id="303" w:author="Marie-therese Witte" w:date="2024-10-29T08:03:00Z" w16du:dateUtc="2024-10-29T12:03:00Z">
              <w:rPr/>
            </w:rPrChange>
          </w:rPr>
          <w:delInstrText>HYPERLINK "https://centerforpolitics.org/crystalball/wisconsin-redistricting-court-signs-off-on-mostly-similar-map/"</w:delInstrText>
        </w:r>
        <w:r w:rsidRPr="006B155F" w:rsidDel="006829DE">
          <w:rPr>
            <w:highlight w:val="cyan"/>
          </w:rPr>
        </w:r>
        <w:r w:rsidRPr="00DF00C6" w:rsidDel="006829DE">
          <w:rPr>
            <w:highlight w:val="cyan"/>
            <w:rPrChange w:id="304" w:author="Marie-therese Witte" w:date="2024-10-29T08:03:00Z" w16du:dateUtc="2024-10-29T12:03:00Z">
              <w:rPr/>
            </w:rPrChange>
          </w:rPr>
          <w:fldChar w:fldCharType="separate"/>
        </w:r>
        <w:r w:rsidRPr="00DF00C6" w:rsidDel="006829DE">
          <w:rPr>
            <w:highlight w:val="cyan"/>
            <w:rPrChange w:id="305" w:author="Marie-therese Witte" w:date="2024-10-29T08:03:00Z" w16du:dateUtc="2024-10-29T12:03:00Z">
              <w:rPr>
                <w:rStyle w:val="Hyperlink"/>
              </w:rPr>
            </w:rPrChange>
          </w:rPr>
          <w:delText>https://centerforpolitics.org/crystalball/wisconsin-redistricting-court-signs-off-on-mostly-similar-map/</w:delText>
        </w:r>
        <w:r w:rsidRPr="00DF00C6" w:rsidDel="006829DE">
          <w:rPr>
            <w:highlight w:val="cyan"/>
            <w:rPrChange w:id="306" w:author="Marie-therese Witte" w:date="2024-10-29T08:03:00Z" w16du:dateUtc="2024-10-29T12:03:00Z">
              <w:rPr/>
            </w:rPrChange>
          </w:rPr>
          <w:fldChar w:fldCharType="end"/>
        </w:r>
      </w:del>
      <w:ins w:id="307" w:author="Chase, Noah" w:date="2024-10-14T12:26:00Z" w16du:dateUtc="2024-10-14T16:26:00Z">
        <w:r w:rsidR="006829DE" w:rsidRPr="00DF00C6">
          <w:rPr>
            <w:highlight w:val="cyan"/>
            <w:rPrChange w:id="308" w:author="Marie-therese Witte" w:date="2024-10-29T08:03:00Z" w16du:dateUtc="2024-10-29T12:03:00Z">
              <w:rPr>
                <w:rStyle w:val="Hyperlink"/>
              </w:rPr>
            </w:rPrChange>
          </w:rPr>
          <w:t>https://centerforpolitics.org/crystalball/wisconsin-redistricting-court-signs-off-on-mostly-similar-map/</w:t>
        </w:r>
      </w:ins>
      <w:r w:rsidRPr="00DF00C6">
        <w:rPr>
          <w:highlight w:val="cyan"/>
          <w:rPrChange w:id="309" w:author="Marie-therese Witte" w:date="2024-10-29T08:03:00Z" w16du:dateUtc="2024-10-29T12:03:00Z">
            <w:rPr/>
          </w:rPrChange>
        </w:rPr>
        <w:t xml:space="preserve"> [https://perma.cc/YE2F-44MT];</w:t>
      </w:r>
      <w:r>
        <w:t xml:space="preserve"> </w:t>
      </w:r>
      <w:proofErr w:type="spellStart"/>
      <w:r w:rsidRPr="00320F15">
        <w:t>Cervas</w:t>
      </w:r>
      <w:proofErr w:type="spellEnd"/>
      <w:r w:rsidRPr="00320F15">
        <w:t xml:space="preserve"> et al., </w:t>
      </w:r>
      <w:r w:rsidRPr="00320F15">
        <w:rPr>
          <w:i/>
          <w:iCs/>
        </w:rPr>
        <w:t>supra</w:t>
      </w:r>
      <w:r w:rsidRPr="00320F15">
        <w:t xml:space="preserve"> note 1, at 456 n.166.  Thus, the claim has been made that the litigation simply ended up with a court-drawn gerrymander.  </w:t>
      </w:r>
      <w:r w:rsidRPr="00320F15">
        <w:rPr>
          <w:i/>
          <w:iCs/>
        </w:rPr>
        <w:t xml:space="preserve">See </w:t>
      </w:r>
      <w:proofErr w:type="spellStart"/>
      <w:r>
        <w:t>Cervas</w:t>
      </w:r>
      <w:proofErr w:type="spellEnd"/>
      <w:r>
        <w:t xml:space="preserve"> et al., </w:t>
      </w:r>
      <w:r>
        <w:rPr>
          <w:i/>
          <w:iCs/>
        </w:rPr>
        <w:t xml:space="preserve">supra </w:t>
      </w:r>
      <w:r>
        <w:t>note 1,</w:t>
      </w:r>
      <w:r w:rsidRPr="00320F15">
        <w:t xml:space="preserve"> at 475.</w:t>
      </w:r>
      <w:r>
        <w:t xml:space="preserve">  </w:t>
      </w:r>
    </w:p>
  </w:footnote>
  <w:footnote w:id="45">
    <w:p w14:paraId="259E85FC" w14:textId="77777777" w:rsidR="0066410C" w:rsidRPr="00320F15" w:rsidRDefault="0066410C" w:rsidP="0066410C">
      <w:pPr>
        <w:pStyle w:val="FootnoteText"/>
      </w:pPr>
      <w:r w:rsidRPr="00DF00C6">
        <w:rPr>
          <w:rStyle w:val="FootnoteReference"/>
          <w:rFonts w:eastAsia="Yu Mincho"/>
          <w:highlight w:val="cyan"/>
          <w:rPrChange w:id="320" w:author="Marie-therese Witte" w:date="2024-10-29T08:05:00Z" w16du:dateUtc="2024-10-29T12:05:00Z">
            <w:rPr>
              <w:rStyle w:val="FootnoteReference"/>
              <w:rFonts w:eastAsia="Yu Mincho"/>
            </w:rPr>
          </w:rPrChange>
        </w:rPr>
        <w:footnoteRef/>
      </w:r>
      <w:r w:rsidRPr="00DF00C6">
        <w:rPr>
          <w:i/>
          <w:iCs/>
          <w:highlight w:val="cyan"/>
          <w:rPrChange w:id="321" w:author="Marie-therese Witte" w:date="2024-10-29T08:05:00Z" w16du:dateUtc="2024-10-29T12:05:00Z">
            <w:rPr>
              <w:i/>
              <w:iCs/>
            </w:rPr>
          </w:rPrChange>
        </w:rPr>
        <w:t xml:space="preserve">See </w:t>
      </w:r>
      <w:proofErr w:type="gramStart"/>
      <w:r w:rsidRPr="00DF00C6">
        <w:rPr>
          <w:i/>
          <w:iCs/>
          <w:highlight w:val="cyan"/>
          <w:rPrChange w:id="322" w:author="Marie-therese Witte" w:date="2024-10-29T08:05:00Z" w16du:dateUtc="2024-10-29T12:05:00Z">
            <w:rPr>
              <w:i/>
              <w:iCs/>
            </w:rPr>
          </w:rPrChange>
        </w:rPr>
        <w:t xml:space="preserve">supra </w:t>
      </w:r>
      <w:r w:rsidRPr="00DF00C6">
        <w:rPr>
          <w:highlight w:val="cyan"/>
          <w:rPrChange w:id="323" w:author="Marie-therese Witte" w:date="2024-10-29T08:05:00Z" w16du:dateUtc="2024-10-29T12:05:00Z">
            <w:rPr/>
          </w:rPrChange>
        </w:rPr>
        <w:t>Table</w:t>
      </w:r>
      <w:proofErr w:type="gramEnd"/>
      <w:r w:rsidRPr="00DF00C6">
        <w:rPr>
          <w:highlight w:val="cyan"/>
          <w:rPrChange w:id="324" w:author="Marie-therese Witte" w:date="2024-10-29T08:05:00Z" w16du:dateUtc="2024-10-29T12:05:00Z">
            <w:rPr/>
          </w:rPrChange>
        </w:rPr>
        <w:t xml:space="preserve"> 1</w:t>
      </w:r>
      <w:r w:rsidRPr="002734B4">
        <w:t>;</w:t>
      </w:r>
      <w:r w:rsidRPr="002734B4">
        <w:rPr>
          <w:b/>
          <w:bCs/>
        </w:rPr>
        <w:t xml:space="preserve"> </w:t>
      </w:r>
      <w:r w:rsidRPr="002734B4">
        <w:t xml:space="preserve">Justin Levitt, </w:t>
      </w:r>
      <w:r w:rsidRPr="00320F15">
        <w:rPr>
          <w:i/>
          <w:iCs/>
        </w:rPr>
        <w:t>National Summary</w:t>
      </w:r>
      <w:r w:rsidRPr="00320F15">
        <w:t>,</w:t>
      </w:r>
      <w:r w:rsidRPr="00320F15">
        <w:rPr>
          <w:smallCaps/>
        </w:rPr>
        <w:t xml:space="preserve"> All About Redistricting</w:t>
      </w:r>
      <w:r w:rsidRPr="00320F15">
        <w:t>, https://redistricting.lls.edu/national-overview [https://perma.cc/X8ST-VK8M].</w:t>
      </w:r>
    </w:p>
  </w:footnote>
  <w:footnote w:id="46">
    <w:p w14:paraId="4D86E41F" w14:textId="38F48F3B" w:rsidR="0066410C" w:rsidRPr="00320F15" w:rsidRDefault="0066410C" w:rsidP="0066410C">
      <w:pPr>
        <w:pStyle w:val="FootnoteText"/>
      </w:pPr>
      <w:r w:rsidRPr="00320F15">
        <w:rPr>
          <w:rStyle w:val="FootnoteReference"/>
        </w:rPr>
        <w:footnoteRef/>
      </w:r>
      <w:r w:rsidRPr="00320F15">
        <w:rPr>
          <w:i/>
          <w:iCs/>
        </w:rPr>
        <w:t xml:space="preserve">See </w:t>
      </w:r>
      <w:r w:rsidRPr="00320F15">
        <w:t xml:space="preserve">Levitt, </w:t>
      </w:r>
      <w:r w:rsidRPr="00320F15">
        <w:rPr>
          <w:i/>
          <w:iCs/>
        </w:rPr>
        <w:t xml:space="preserve">supra </w:t>
      </w:r>
      <w:r w:rsidRPr="00320F15">
        <w:t>note 4</w:t>
      </w:r>
      <w:ins w:id="325" w:author="Chase, Noah" w:date="2024-10-14T12:26:00Z" w16du:dateUtc="2024-10-14T16:26:00Z">
        <w:r w:rsidR="006829DE">
          <w:t>1</w:t>
        </w:r>
      </w:ins>
      <w:del w:id="326" w:author="Chase, Noah" w:date="2024-10-14T12:26:00Z" w16du:dateUtc="2024-10-14T16:26:00Z">
        <w:r w:rsidRPr="00320F15" w:rsidDel="006829DE">
          <w:delText>0</w:delText>
        </w:r>
      </w:del>
      <w:r w:rsidRPr="00320F15">
        <w:t>.</w:t>
      </w:r>
    </w:p>
  </w:footnote>
  <w:footnote w:id="47">
    <w:p w14:paraId="4AEA4F5B" w14:textId="77777777" w:rsidR="0066410C" w:rsidRPr="00320F15" w:rsidRDefault="0066410C" w:rsidP="0066410C">
      <w:pPr>
        <w:pStyle w:val="FootnoteText"/>
      </w:pPr>
      <w:r w:rsidRPr="00320F15">
        <w:rPr>
          <w:rStyle w:val="FootnoteReference"/>
        </w:rPr>
        <w:footnoteRef/>
      </w:r>
      <w:r w:rsidRPr="00320F15">
        <w:rPr>
          <w:i/>
          <w:iCs/>
        </w:rPr>
        <w:t>See, e.g.</w:t>
      </w:r>
      <w:r w:rsidRPr="00320F15">
        <w:t>,</w:t>
      </w:r>
      <w:r w:rsidRPr="00320F15">
        <w:rPr>
          <w:i/>
          <w:iCs/>
        </w:rPr>
        <w:t xml:space="preserve"> </w:t>
      </w:r>
      <w:r w:rsidRPr="00320F15">
        <w:t xml:space="preserve">Ariz. State Legis. v. Ariz. </w:t>
      </w:r>
      <w:proofErr w:type="spellStart"/>
      <w:r w:rsidRPr="00320F15">
        <w:t>Indep</w:t>
      </w:r>
      <w:proofErr w:type="spellEnd"/>
      <w:r w:rsidRPr="00320F15">
        <w:t xml:space="preserve">. Redistricting Comm’n., 576 U.S. 787, 792, 808–09, 814 (2015). </w:t>
      </w:r>
    </w:p>
  </w:footnote>
  <w:footnote w:id="48">
    <w:p w14:paraId="19F32496" w14:textId="2E719C87" w:rsidR="0066410C" w:rsidRPr="00320F15" w:rsidRDefault="0066410C" w:rsidP="0066410C">
      <w:pPr>
        <w:pStyle w:val="FootnoteText"/>
      </w:pPr>
      <w:r w:rsidRPr="00320F15">
        <w:rPr>
          <w:rStyle w:val="FootnoteReference"/>
        </w:rPr>
        <w:footnoteRef/>
      </w:r>
      <w:r w:rsidRPr="00320F15">
        <w:rPr>
          <w:i/>
          <w:iCs/>
        </w:rPr>
        <w:t xml:space="preserve">See </w:t>
      </w:r>
      <w:r w:rsidRPr="00320F15">
        <w:t>Levitt,</w:t>
      </w:r>
      <w:r w:rsidRPr="00320F15">
        <w:rPr>
          <w:i/>
          <w:iCs/>
        </w:rPr>
        <w:t xml:space="preserve"> supra </w:t>
      </w:r>
      <w:r w:rsidRPr="00320F15">
        <w:t>note 4</w:t>
      </w:r>
      <w:ins w:id="327" w:author="Chase, Noah" w:date="2024-10-14T12:26:00Z" w16du:dateUtc="2024-10-14T16:26:00Z">
        <w:r w:rsidR="006829DE">
          <w:t>1</w:t>
        </w:r>
      </w:ins>
      <w:del w:id="328" w:author="Chase, Noah" w:date="2024-10-14T12:26:00Z" w16du:dateUtc="2024-10-14T16:26:00Z">
        <w:r w:rsidRPr="00320F15" w:rsidDel="006829DE">
          <w:delText>0</w:delText>
        </w:r>
      </w:del>
      <w:r w:rsidRPr="00320F15">
        <w:t xml:space="preserve">.  Commissions in 2010: Arizona, California, Hawaii, Idaho, New Jersey, Washington.  </w:t>
      </w:r>
      <w:r w:rsidRPr="00320F15">
        <w:rPr>
          <w:i/>
          <w:iCs/>
        </w:rPr>
        <w:t>Id.</w:t>
      </w:r>
      <w:r w:rsidRPr="00320F15">
        <w:t xml:space="preserve"> </w:t>
      </w:r>
    </w:p>
  </w:footnote>
  <w:footnote w:id="49">
    <w:p w14:paraId="1FCF4FC2" w14:textId="77777777" w:rsidR="0066410C" w:rsidRPr="00320F15" w:rsidRDefault="0066410C" w:rsidP="0066410C">
      <w:pPr>
        <w:pStyle w:val="FootnoteText"/>
      </w:pPr>
      <w:r w:rsidRPr="00320F15">
        <w:rPr>
          <w:rStyle w:val="FootnoteReference"/>
          <w:rFonts w:eastAsia="Yu Mincho"/>
        </w:rPr>
        <w:footnoteRef/>
      </w:r>
      <w:r w:rsidRPr="00320F15">
        <w:rPr>
          <w:i/>
          <w:iCs/>
        </w:rPr>
        <w:t xml:space="preserve">See id. </w:t>
      </w:r>
      <w:r w:rsidRPr="00320F15">
        <w:t xml:space="preserve"> Commissions in 2020: Arizona, California, Colorado, Hawaii, Idaho, Michigan, Montana, New Jersey, New York, Virginia, Washington.  </w:t>
      </w:r>
      <w:r w:rsidRPr="00320F15">
        <w:rPr>
          <w:i/>
          <w:iCs/>
        </w:rPr>
        <w:t>Id.</w:t>
      </w:r>
      <w:r w:rsidRPr="00320F15">
        <w:t xml:space="preserve">  In 2021, the Virginia Redistricting Commission released two statewide congressional map proposals but missed its deadline for approving the map proposals.  </w:t>
      </w:r>
      <w:r w:rsidRPr="00320F15">
        <w:rPr>
          <w:i/>
          <w:iCs/>
        </w:rPr>
        <w:t>See Redistricting in Virginia After the 2020 Census</w:t>
      </w:r>
      <w:r w:rsidRPr="00320F15">
        <w:t xml:space="preserve">, </w:t>
      </w:r>
      <w:r w:rsidRPr="00320F15">
        <w:rPr>
          <w:smallCaps/>
        </w:rPr>
        <w:t>Ballotpedia</w:t>
      </w:r>
      <w:r w:rsidRPr="00320F15">
        <w:t xml:space="preserve">, https://ballotpedia.org/Redistricting_in_Virginia_after_the_2020_census [https://perma.cc/T4EA-WMFG].  Accordingly, the Virginia Supreme Court assumed authority over the process, and two special masters selected by the court released proposals for congressional districts which were subject to public comment and then revised and subsequently approved by the Virginia Supreme Court.  </w:t>
      </w:r>
      <w:r w:rsidRPr="00320F15">
        <w:rPr>
          <w:i/>
          <w:iCs/>
        </w:rPr>
        <w:t xml:space="preserve">Id.  </w:t>
      </w:r>
      <w:r w:rsidRPr="00320F15">
        <w:t xml:space="preserve">In 2014, the citizens of New York voted to adopt historic reforms to the redistricting process by establishing “an Independent Redistricting Commission (IRC) and by declaring unconstitutional certain undemocratic practices such as partisan and racial gerrymandering.”  </w:t>
      </w:r>
      <w:proofErr w:type="spellStart"/>
      <w:r w:rsidRPr="00320F15">
        <w:t>Harkenrider</w:t>
      </w:r>
      <w:proofErr w:type="spellEnd"/>
      <w:r w:rsidRPr="00320F15">
        <w:t xml:space="preserve"> v. Hochul, 197 N.E.3d 437, 440 (N.Y. 2022).  However, in 2021, after the IRC reached an impasse as to the design of its second set of constitutionally required maps, the Democrat-controlled Legislature enacted its own set of maps without participation of the Republican minority party.  </w:t>
      </w:r>
      <w:r w:rsidRPr="00320F15">
        <w:rPr>
          <w:i/>
          <w:iCs/>
        </w:rPr>
        <w:t>Id.</w:t>
      </w:r>
      <w:r w:rsidRPr="00320F15">
        <w:t xml:space="preserve"> at 442.</w:t>
      </w:r>
      <w:r w:rsidRPr="00320F15">
        <w:rPr>
          <w:i/>
          <w:iCs/>
        </w:rPr>
        <w:t xml:space="preserve"> </w:t>
      </w:r>
      <w:r w:rsidRPr="00320F15">
        <w:t xml:space="preserve"> In </w:t>
      </w:r>
      <w:proofErr w:type="spellStart"/>
      <w:r w:rsidRPr="00320F15">
        <w:rPr>
          <w:i/>
          <w:iCs/>
        </w:rPr>
        <w:t>Harkenrider</w:t>
      </w:r>
      <w:proofErr w:type="spellEnd"/>
      <w:r w:rsidRPr="00320F15">
        <w:t xml:space="preserve">, the New York Court of Appeals held that the Legislature’s failure to follow the prescribed constitutional procedure warranted invalidation of the Legislature’s congressional and state senate maps.  </w:t>
      </w:r>
      <w:r w:rsidRPr="00320F15">
        <w:rPr>
          <w:i/>
          <w:iCs/>
        </w:rPr>
        <w:t>Id.</w:t>
      </w:r>
      <w:r w:rsidRPr="00320F15">
        <w:t xml:space="preserve"> at 445.  Subsequently, new congressional and state senate districts were drawn by the special master.  </w:t>
      </w:r>
      <w:r w:rsidRPr="00320F15">
        <w:rPr>
          <w:i/>
          <w:iCs/>
        </w:rPr>
        <w:t xml:space="preserve">Id. </w:t>
      </w:r>
      <w:r w:rsidRPr="00320F15">
        <w:t>at 455–56.</w:t>
      </w:r>
    </w:p>
  </w:footnote>
  <w:footnote w:id="50">
    <w:p w14:paraId="6F3380F8" w14:textId="77777777" w:rsidR="0066410C" w:rsidRPr="00320F15" w:rsidRDefault="0066410C" w:rsidP="0066410C">
      <w:pPr>
        <w:pStyle w:val="FootnoteText"/>
      </w:pPr>
      <w:r w:rsidRPr="00320F15">
        <w:rPr>
          <w:rStyle w:val="FootnoteReference"/>
          <w:rFonts w:eastAsia="Yu Mincho"/>
        </w:rPr>
        <w:footnoteRef/>
      </w:r>
      <w:r w:rsidRPr="00320F15">
        <w:rPr>
          <w:smallCaps/>
        </w:rPr>
        <w:t xml:space="preserve">Anthony J. McGann, Charles Anthony Smith, Michael </w:t>
      </w:r>
      <w:proofErr w:type="spellStart"/>
      <w:r w:rsidRPr="00320F15">
        <w:rPr>
          <w:smallCaps/>
        </w:rPr>
        <w:t>Latner</w:t>
      </w:r>
      <w:proofErr w:type="spellEnd"/>
      <w:r w:rsidRPr="00320F15">
        <w:rPr>
          <w:smallCaps/>
        </w:rPr>
        <w:t xml:space="preserve"> &amp; Alex Keena</w:t>
      </w:r>
      <w:r w:rsidRPr="00320F15">
        <w:t xml:space="preserve">, </w:t>
      </w:r>
      <w:r w:rsidRPr="00320F15">
        <w:rPr>
          <w:smallCaps/>
        </w:rPr>
        <w:t xml:space="preserve">Gerrymandering in America: The House of Representatives, the Supreme Court, and the Future of Popular Sovereignty </w:t>
      </w:r>
      <w:r w:rsidRPr="00320F15">
        <w:t>5 (2016).</w:t>
      </w:r>
    </w:p>
  </w:footnote>
  <w:footnote w:id="51">
    <w:p w14:paraId="25E78C7A" w14:textId="77777777" w:rsidR="0066410C" w:rsidRPr="00320F15" w:rsidRDefault="0066410C" w:rsidP="0066410C">
      <w:pPr>
        <w:pStyle w:val="FootnoteText"/>
      </w:pPr>
      <w:r w:rsidRPr="00320F15">
        <w:rPr>
          <w:rStyle w:val="FootnoteReference"/>
        </w:rPr>
        <w:footnoteRef/>
      </w:r>
      <w:r w:rsidRPr="00320F15">
        <w:rPr>
          <w:i/>
          <w:iCs/>
        </w:rPr>
        <w:t xml:space="preserve">See </w:t>
      </w:r>
      <w:r w:rsidRPr="00320F15">
        <w:rPr>
          <w:smallCaps/>
        </w:rPr>
        <w:t xml:space="preserve">Fiona </w:t>
      </w:r>
      <w:proofErr w:type="spellStart"/>
      <w:r w:rsidRPr="00320F15">
        <w:rPr>
          <w:smallCaps/>
        </w:rPr>
        <w:t>Kniaz</w:t>
      </w:r>
      <w:proofErr w:type="spellEnd"/>
      <w:r w:rsidRPr="00320F15">
        <w:rPr>
          <w:smallCaps/>
        </w:rPr>
        <w:t xml:space="preserve"> &amp; Kristoffer Shields</w:t>
      </w:r>
      <w:r w:rsidRPr="00320F15">
        <w:t xml:space="preserve">, </w:t>
      </w:r>
      <w:r w:rsidRPr="00320F15">
        <w:rPr>
          <w:smallCaps/>
        </w:rPr>
        <w:t xml:space="preserve">Redistricting: The Road to Reform </w:t>
      </w:r>
      <w:r w:rsidRPr="00320F15">
        <w:t xml:space="preserve">28 (2021), https://governors.rutgers.edu/wp-content/uploads/2021/08/Redisctricting-Report-final.pdf [https://perma.cc/5EYA-3QNV]. </w:t>
      </w:r>
    </w:p>
  </w:footnote>
  <w:footnote w:id="52">
    <w:p w14:paraId="3F04EAD4" w14:textId="77777777" w:rsidR="0066410C" w:rsidRPr="00320F15" w:rsidRDefault="0066410C" w:rsidP="0066410C">
      <w:pPr>
        <w:pStyle w:val="FootnoteText"/>
        <w:rPr>
          <w:color w:val="FF0000"/>
        </w:rPr>
      </w:pPr>
      <w:r w:rsidRPr="00320F15">
        <w:rPr>
          <w:rStyle w:val="FootnoteReference"/>
          <w:rFonts w:eastAsia="Yu Mincho"/>
        </w:rPr>
        <w:footnoteRef/>
      </w:r>
      <w:r w:rsidRPr="00320F15">
        <w:rPr>
          <w:i/>
          <w:iCs/>
        </w:rPr>
        <w:t xml:space="preserve">See id. </w:t>
      </w:r>
      <w:r w:rsidRPr="00320F15">
        <w:t>at 13, 28.</w:t>
      </w:r>
      <w:r w:rsidRPr="00320F15">
        <w:rPr>
          <w:i/>
          <w:iCs/>
        </w:rPr>
        <w:t xml:space="preserve">  </w:t>
      </w:r>
      <w:r w:rsidRPr="00320F15">
        <w:t xml:space="preserve">In states with commissions, the governor has no veto power over state or federal maps because the legislature does not play a role in passing the maps.  </w:t>
      </w:r>
      <w:r w:rsidRPr="00320F15">
        <w:rPr>
          <w:i/>
          <w:iCs/>
        </w:rPr>
        <w:t>See id.</w:t>
      </w:r>
      <w:r w:rsidRPr="00320F15">
        <w:t xml:space="preserve"> at 13.  “Finally, in North Carolina, while the legislature does pass both state and federal maps as regular legislation, the governor is expressly denied veto power over those maps.”  </w:t>
      </w:r>
      <w:r w:rsidRPr="00320F15">
        <w:rPr>
          <w:i/>
          <w:iCs/>
        </w:rPr>
        <w:t>Id.</w:t>
      </w:r>
    </w:p>
  </w:footnote>
  <w:footnote w:id="53">
    <w:p w14:paraId="3AB19DEF" w14:textId="77777777" w:rsidR="0066410C" w:rsidRPr="00320F15" w:rsidRDefault="0066410C" w:rsidP="0066410C">
      <w:pPr>
        <w:pStyle w:val="FootnoteText"/>
      </w:pPr>
      <w:r w:rsidRPr="00320F15">
        <w:rPr>
          <w:rStyle w:val="FootnoteReference"/>
        </w:rPr>
        <w:footnoteRef/>
      </w:r>
      <w:r w:rsidRPr="00320F15">
        <w:rPr>
          <w:i/>
          <w:iCs/>
        </w:rPr>
        <w:t>See Veto Overrides in State Legislatures</w:t>
      </w:r>
      <w:r w:rsidRPr="00320F15">
        <w:t xml:space="preserve">, </w:t>
      </w:r>
      <w:r w:rsidRPr="00320F15">
        <w:rPr>
          <w:smallCaps/>
        </w:rPr>
        <w:t>Ballotpedia</w:t>
      </w:r>
      <w:r w:rsidRPr="00320F15">
        <w:t>, https://ballotpedia.org/Veto_overrides_in_state_legislatures [</w:t>
      </w:r>
      <w:r w:rsidRPr="00320F15">
        <w:rPr>
          <w:rStyle w:val="Strong"/>
          <w:b w:val="0"/>
          <w:bCs w:val="0"/>
          <w:shd w:val="clear" w:color="auto" w:fill="FFFFFF"/>
        </w:rPr>
        <w:t>https://perma.cc/DEY3-DAUG].</w:t>
      </w:r>
    </w:p>
  </w:footnote>
  <w:footnote w:id="54">
    <w:p w14:paraId="4B04A846" w14:textId="77777777" w:rsidR="0066410C" w:rsidRPr="00DF6991" w:rsidRDefault="0066410C" w:rsidP="0066410C">
      <w:pPr>
        <w:pStyle w:val="FootnoteText"/>
        <w:rPr>
          <w:i/>
          <w:iCs/>
        </w:rPr>
      </w:pPr>
      <w:r w:rsidRPr="00320F15">
        <w:rPr>
          <w:rStyle w:val="FootnoteReference"/>
        </w:rPr>
        <w:footnoteRef/>
      </w:r>
      <w:r w:rsidRPr="00320F15">
        <w:rPr>
          <w:i/>
          <w:iCs/>
        </w:rPr>
        <w:t>See</w:t>
      </w:r>
      <w:r w:rsidRPr="00320F15">
        <w:t xml:space="preserve"> Kelsey L. Hinchliffe &amp; Frances E. Lee, </w:t>
      </w:r>
      <w:r w:rsidRPr="00320F15">
        <w:rPr>
          <w:i/>
          <w:iCs/>
        </w:rPr>
        <w:t>Party Competition and Conflict in State Legislatures</w:t>
      </w:r>
      <w:r w:rsidRPr="00320F15">
        <w:t xml:space="preserve">, 16 </w:t>
      </w:r>
      <w:r w:rsidRPr="00320F15">
        <w:rPr>
          <w:smallCaps/>
        </w:rPr>
        <w:t xml:space="preserve">State Pol. &amp; </w:t>
      </w:r>
      <w:proofErr w:type="spellStart"/>
      <w:r w:rsidRPr="00320F15">
        <w:rPr>
          <w:smallCaps/>
        </w:rPr>
        <w:t>Pol’y</w:t>
      </w:r>
      <w:proofErr w:type="spellEnd"/>
      <w:r w:rsidRPr="00320F15">
        <w:rPr>
          <w:smallCaps/>
        </w:rPr>
        <w:t xml:space="preserve"> Q.</w:t>
      </w:r>
      <w:r w:rsidRPr="00320F15">
        <w:t xml:space="preserve"> 172, 172–74, 189–90 (2016); </w:t>
      </w:r>
      <w:r w:rsidRPr="00320F15">
        <w:rPr>
          <w:i/>
          <w:iCs/>
        </w:rPr>
        <w:t>see also</w:t>
      </w:r>
      <w:r w:rsidRPr="00320F15">
        <w:t xml:space="preserve"> Joel Sievert &amp; Seth C. McKee, </w:t>
      </w:r>
      <w:r w:rsidRPr="00320F15">
        <w:rPr>
          <w:i/>
          <w:iCs/>
        </w:rPr>
        <w:t>Nationalization in U.S. Senate and Gubernatorial Elections</w:t>
      </w:r>
      <w:r w:rsidRPr="00320F15">
        <w:t xml:space="preserve">, 47 </w:t>
      </w:r>
      <w:r w:rsidRPr="00320F15">
        <w:rPr>
          <w:smallCaps/>
        </w:rPr>
        <w:t xml:space="preserve">Am. Pol. </w:t>
      </w:r>
      <w:proofErr w:type="spellStart"/>
      <w:r w:rsidRPr="00320F15">
        <w:rPr>
          <w:smallCaps/>
        </w:rPr>
        <w:t>Rsch</w:t>
      </w:r>
      <w:proofErr w:type="spellEnd"/>
      <w:r w:rsidRPr="00320F15">
        <w:rPr>
          <w:smallCaps/>
        </w:rPr>
        <w:t>.</w:t>
      </w:r>
      <w:r w:rsidRPr="00320F15">
        <w:t xml:space="preserve"> 1055, 1059 (2019); </w:t>
      </w:r>
      <w:r w:rsidRPr="00320F15">
        <w:rPr>
          <w:i/>
          <w:iCs/>
        </w:rPr>
        <w:t>cf.</w:t>
      </w:r>
      <w:r w:rsidRPr="00320F15">
        <w:t xml:space="preserve"> Thomas L. Brunell &amp; Bernard </w:t>
      </w:r>
      <w:proofErr w:type="spellStart"/>
      <w:r w:rsidRPr="00320F15">
        <w:t>Grofman</w:t>
      </w:r>
      <w:proofErr w:type="spellEnd"/>
      <w:r w:rsidRPr="00320F15">
        <w:t xml:space="preserve">, </w:t>
      </w:r>
      <w:r w:rsidRPr="00320F15">
        <w:rPr>
          <w:i/>
          <w:iCs/>
        </w:rPr>
        <w:t>Explaining Divided U.S. Senate Delegations, 1788–1996: A Realignment Approach</w:t>
      </w:r>
      <w:r w:rsidRPr="00320F15">
        <w:t xml:space="preserve">, 92 </w:t>
      </w:r>
      <w:r w:rsidRPr="00320F15">
        <w:rPr>
          <w:smallCaps/>
        </w:rPr>
        <w:t>Am. Pol. Sci. Rev.</w:t>
      </w:r>
      <w:r w:rsidRPr="00320F15">
        <w:t xml:space="preserve"> 391, 397 (1998).</w:t>
      </w:r>
    </w:p>
  </w:footnote>
  <w:footnote w:id="55">
    <w:p w14:paraId="0CB86617" w14:textId="77777777" w:rsidR="0066410C" w:rsidRPr="00320F15" w:rsidRDefault="0066410C" w:rsidP="0066410C">
      <w:pPr>
        <w:pStyle w:val="FootnoteText"/>
      </w:pPr>
      <w:r w:rsidRPr="00320F15">
        <w:rPr>
          <w:rStyle w:val="FootnoteReference"/>
          <w:rFonts w:eastAsia="Yu Mincho"/>
        </w:rPr>
        <w:footnoteRef/>
      </w:r>
      <w:r w:rsidRPr="00320F15">
        <w:rPr>
          <w:rFonts w:eastAsia="Yu Mincho"/>
          <w:i/>
          <w:iCs/>
        </w:rPr>
        <w:t>See State Government Trifectas</w:t>
      </w:r>
      <w:r w:rsidRPr="00320F15">
        <w:rPr>
          <w:rFonts w:eastAsia="Yu Mincho"/>
        </w:rPr>
        <w:t>,</w:t>
      </w:r>
      <w:r w:rsidRPr="00320F15">
        <w:rPr>
          <w:rFonts w:eastAsia="Yu Mincho"/>
          <w:i/>
          <w:iCs/>
        </w:rPr>
        <w:t xml:space="preserve"> </w:t>
      </w:r>
      <w:r w:rsidRPr="00320F15">
        <w:rPr>
          <w:rFonts w:eastAsia="Yu Mincho"/>
          <w:smallCaps/>
        </w:rPr>
        <w:t>Ballotpedia</w:t>
      </w:r>
      <w:r w:rsidRPr="00320F15">
        <w:rPr>
          <w:rFonts w:eastAsia="Yu Mincho"/>
        </w:rPr>
        <w:t xml:space="preserve">, https://ballotpedia.org/State_government_trifectas [https://perma.cc/N49L-ENL7].  </w:t>
      </w:r>
      <w:r w:rsidRPr="00320F15">
        <w:rPr>
          <w:rFonts w:eastAsia="Yu Mincho"/>
          <w:i/>
          <w:iCs/>
        </w:rPr>
        <w:t>See generally</w:t>
      </w:r>
      <w:r w:rsidRPr="00320F15">
        <w:rPr>
          <w:rFonts w:eastAsia="Yu Mincho"/>
        </w:rPr>
        <w:t xml:space="preserve"> </w:t>
      </w:r>
      <w:r w:rsidRPr="00320F15">
        <w:t xml:space="preserve">Robert N. Lupton &amp; Seth C. McKee, </w:t>
      </w:r>
      <w:r w:rsidRPr="00320F15">
        <w:rPr>
          <w:i/>
          <w:iCs/>
        </w:rPr>
        <w:t>Dixie’s Drivers: Core Values and the Southern Republican Realignment</w:t>
      </w:r>
      <w:r w:rsidRPr="00320F15">
        <w:t xml:space="preserve">, 82 </w:t>
      </w:r>
      <w:r w:rsidRPr="00320F15">
        <w:rPr>
          <w:smallCaps/>
        </w:rPr>
        <w:t>J. Pol.</w:t>
      </w:r>
      <w:r w:rsidRPr="00320F15">
        <w:t xml:space="preserve"> 921 (2020); John R. </w:t>
      </w:r>
      <w:proofErr w:type="spellStart"/>
      <w:r w:rsidRPr="00320F15">
        <w:t>Petrocik</w:t>
      </w:r>
      <w:proofErr w:type="spellEnd"/>
      <w:r w:rsidRPr="00320F15">
        <w:t xml:space="preserve">, </w:t>
      </w:r>
      <w:r w:rsidRPr="00320F15">
        <w:rPr>
          <w:i/>
          <w:iCs/>
        </w:rPr>
        <w:t>Realignment: New Party Coalitions and the Nationalization of the South</w:t>
      </w:r>
      <w:r w:rsidRPr="00320F15">
        <w:t xml:space="preserve">, 49 </w:t>
      </w:r>
      <w:r w:rsidRPr="00320F15">
        <w:rPr>
          <w:smallCaps/>
        </w:rPr>
        <w:t>J. Pol.</w:t>
      </w:r>
      <w:r w:rsidRPr="00320F15">
        <w:t xml:space="preserve"> 347 (1987).</w:t>
      </w:r>
    </w:p>
  </w:footnote>
  <w:footnote w:id="56">
    <w:p w14:paraId="19313FF9" w14:textId="24E81226" w:rsidR="0066410C" w:rsidRPr="00320F15" w:rsidRDefault="0066410C" w:rsidP="0066410C">
      <w:pPr>
        <w:pStyle w:val="FootnoteText"/>
        <w:rPr>
          <w:bCs/>
        </w:rPr>
      </w:pPr>
      <w:r w:rsidRPr="00320F15">
        <w:rPr>
          <w:rFonts w:eastAsia="Yu Mincho"/>
          <w:vertAlign w:val="superscript"/>
        </w:rPr>
        <w:footnoteRef/>
      </w:r>
      <w:r w:rsidRPr="00320F15">
        <w:rPr>
          <w:i/>
        </w:rPr>
        <w:t>See</w:t>
      </w:r>
      <w:r w:rsidRPr="00320F15">
        <w:rPr>
          <w:b/>
          <w:bCs/>
        </w:rPr>
        <w:t xml:space="preserve"> </w:t>
      </w:r>
      <w:r w:rsidRPr="00320F15">
        <w:rPr>
          <w:bCs/>
          <w:i/>
          <w:iCs/>
        </w:rPr>
        <w:t xml:space="preserve">infra </w:t>
      </w:r>
      <w:r w:rsidRPr="00320F15">
        <w:rPr>
          <w:bCs/>
        </w:rPr>
        <w:t>note 7</w:t>
      </w:r>
      <w:ins w:id="329" w:author="Chase, Noah" w:date="2024-10-14T12:49:00Z" w16du:dateUtc="2024-10-14T16:49:00Z">
        <w:r w:rsidR="002409D7">
          <w:rPr>
            <w:bCs/>
          </w:rPr>
          <w:t>4</w:t>
        </w:r>
      </w:ins>
      <w:del w:id="330" w:author="Chase, Noah" w:date="2024-10-14T12:49:00Z" w16du:dateUtc="2024-10-14T16:49:00Z">
        <w:r w:rsidRPr="00320F15" w:rsidDel="002409D7">
          <w:rPr>
            <w:bCs/>
          </w:rPr>
          <w:delText>3</w:delText>
        </w:r>
      </w:del>
      <w:r w:rsidRPr="00320F15">
        <w:rPr>
          <w:bCs/>
        </w:rPr>
        <w:t>.</w:t>
      </w:r>
    </w:p>
  </w:footnote>
  <w:footnote w:id="57">
    <w:p w14:paraId="116FEF1A" w14:textId="797FFED0" w:rsidR="0066410C" w:rsidRPr="00320F15" w:rsidRDefault="0066410C" w:rsidP="0066410C">
      <w:pPr>
        <w:pStyle w:val="FootnoteText"/>
        <w:rPr>
          <w:b/>
          <w:bCs/>
          <w:color w:val="FF0000"/>
        </w:rPr>
      </w:pPr>
      <w:r w:rsidRPr="00320F15">
        <w:rPr>
          <w:rStyle w:val="FootnoteReference"/>
          <w:rFonts w:eastAsia="Yu Mincho"/>
        </w:rPr>
        <w:footnoteRef/>
      </w:r>
      <w:r w:rsidRPr="00320F15">
        <w:t xml:space="preserve">This can happen for several reasons.  Examples include when a court requires a map that is based on </w:t>
      </w:r>
      <w:r w:rsidRPr="00320F15">
        <w:rPr>
          <w:i/>
          <w:iCs/>
        </w:rPr>
        <w:t>least change</w:t>
      </w:r>
      <w:r w:rsidRPr="00320F15">
        <w:t xml:space="preserve"> from the prior decade when the prior decade’s plan was excessively partisan, </w:t>
      </w:r>
      <w:r w:rsidRPr="00320F15">
        <w:rPr>
          <w:i/>
          <w:iCs/>
        </w:rPr>
        <w:t xml:space="preserve">see </w:t>
      </w:r>
      <w:r w:rsidRPr="00320F15">
        <w:t xml:space="preserve">Johnson v. Wis. Elections Comm’n, 972 N.W.2d 559, 586 (Wis. 2022), or when a commission with evenly balanced partisan affiliations and a tiebreaker who is ostensibly neutral adopts a map proposed by one of the parties that results in a partisan gerrymander, </w:t>
      </w:r>
      <w:r w:rsidRPr="00320F15">
        <w:rPr>
          <w:i/>
          <w:iCs/>
        </w:rPr>
        <w:t>see</w:t>
      </w:r>
      <w:r w:rsidRPr="00320F15">
        <w:t xml:space="preserve"> </w:t>
      </w:r>
      <w:r w:rsidRPr="00320F15">
        <w:rPr>
          <w:i/>
          <w:iCs/>
        </w:rPr>
        <w:t>In re</w:t>
      </w:r>
      <w:r w:rsidRPr="00320F15">
        <w:t xml:space="preserve"> Cong. </w:t>
      </w:r>
      <w:proofErr w:type="spellStart"/>
      <w:r w:rsidRPr="00320F15">
        <w:t>Dists</w:t>
      </w:r>
      <w:proofErr w:type="spellEnd"/>
      <w:r w:rsidRPr="00320F15">
        <w:t>. by N.J. Redistricting Comm’n, 268 A.3d 299, 302 (N.J. 2022).  In 2021, this latter situation was allegedly found in the</w:t>
      </w:r>
      <w:r w:rsidRPr="00320F15">
        <w:rPr>
          <w:b/>
          <w:bCs/>
          <w:color w:val="FF0000"/>
        </w:rPr>
        <w:t xml:space="preserve"> </w:t>
      </w:r>
      <w:r w:rsidRPr="00320F15">
        <w:t xml:space="preserve">state of New Jersey, where the tiebreaking Chair of the redistricting commission, John E. Wallace, Jr., a former state Supreme Court Justice and registered Democrat, was appointed by the New Jersey Supreme Court and was challenged as being partisan by state Republicans.  </w:t>
      </w:r>
      <w:r w:rsidRPr="00320F15">
        <w:rPr>
          <w:i/>
        </w:rPr>
        <w:t>Id.</w:t>
      </w:r>
      <w:r w:rsidRPr="00320F15">
        <w:rPr>
          <w:iCs/>
        </w:rPr>
        <w:t xml:space="preserve"> at 302–03; Matt Friedman, </w:t>
      </w:r>
      <w:r w:rsidRPr="00320F15">
        <w:rPr>
          <w:i/>
        </w:rPr>
        <w:t>New Jersey Supreme Court Asks Wallace to Elaborate on Redistricting Decision</w:t>
      </w:r>
      <w:r w:rsidRPr="00320F15">
        <w:rPr>
          <w:iCs/>
        </w:rPr>
        <w:t xml:space="preserve">, </w:t>
      </w:r>
      <w:r w:rsidRPr="00320F15">
        <w:rPr>
          <w:iCs/>
          <w:smallCaps/>
        </w:rPr>
        <w:t xml:space="preserve">Politico </w:t>
      </w:r>
      <w:r w:rsidRPr="00320F15">
        <w:rPr>
          <w:iCs/>
        </w:rPr>
        <w:t>(Jan. 4, 2022, 5:17 PM), https://www.politico.com/states/new-jersey/whiteboard/2022/01/04/new-jersey-supreme-court-asks-wallace-to-elaborate-on-redistricting-decision-1404229 [https://perma.cc/4QKK-UVGT]</w:t>
      </w:r>
      <w:r w:rsidRPr="00320F15">
        <w:t xml:space="preserve">.  In addition to New Jersey, states with constitutional provisions that also require a state supreme court to appoint a tiebreaking member include Hawaii, Pennsylvania, Idaho, Montana, and Washington.  </w:t>
      </w:r>
      <w:proofErr w:type="spellStart"/>
      <w:r w:rsidRPr="00320F15">
        <w:rPr>
          <w:smallCaps/>
        </w:rPr>
        <w:t>Kniaz</w:t>
      </w:r>
      <w:proofErr w:type="spellEnd"/>
      <w:r w:rsidRPr="00320F15">
        <w:rPr>
          <w:smallCaps/>
        </w:rPr>
        <w:t xml:space="preserve"> &amp; Shields</w:t>
      </w:r>
      <w:r w:rsidRPr="00320F15">
        <w:t xml:space="preserve">, </w:t>
      </w:r>
      <w:r w:rsidRPr="00320F15">
        <w:rPr>
          <w:i/>
          <w:iCs/>
        </w:rPr>
        <w:t xml:space="preserve">supra </w:t>
      </w:r>
      <w:r w:rsidRPr="00320F15">
        <w:t>note 4</w:t>
      </w:r>
      <w:ins w:id="331" w:author="Chase, Noah" w:date="2024-10-14T12:27:00Z" w16du:dateUtc="2024-10-14T16:27:00Z">
        <w:r w:rsidR="000C66A6">
          <w:t>7</w:t>
        </w:r>
      </w:ins>
      <w:del w:id="332" w:author="Chase, Noah" w:date="2024-10-14T12:27:00Z" w16du:dateUtc="2024-10-14T16:27:00Z">
        <w:r w:rsidRPr="00320F15" w:rsidDel="000C66A6">
          <w:delText>6</w:delText>
        </w:r>
      </w:del>
      <w:r w:rsidRPr="00320F15">
        <w:t xml:space="preserve">, at 11; </w:t>
      </w:r>
      <w:r w:rsidRPr="00320F15">
        <w:rPr>
          <w:i/>
          <w:iCs/>
        </w:rPr>
        <w:t xml:space="preserve">Redistricting in Montana, </w:t>
      </w:r>
      <w:r w:rsidRPr="00320F15">
        <w:rPr>
          <w:smallCaps/>
        </w:rPr>
        <w:t>Ballotpedia</w:t>
      </w:r>
      <w:r w:rsidRPr="00320F15">
        <w:t>, https://ballotpedia.org/Redistricting_in_Montana [</w:t>
      </w:r>
      <w:r w:rsidRPr="00320F15">
        <w:rPr>
          <w:rStyle w:val="Strong"/>
          <w:b w:val="0"/>
          <w:bCs w:val="0"/>
          <w:shd w:val="clear" w:color="auto" w:fill="FFFFFF"/>
        </w:rPr>
        <w:t xml:space="preserve">https://perma.cc/2MF3-XHHJ]; </w:t>
      </w:r>
      <w:r w:rsidRPr="00320F15">
        <w:rPr>
          <w:rStyle w:val="Strong"/>
          <w:b w:val="0"/>
          <w:bCs w:val="0"/>
          <w:i/>
          <w:iCs/>
          <w:shd w:val="clear" w:color="auto" w:fill="FFFFFF"/>
        </w:rPr>
        <w:t xml:space="preserve">Redistricting in Washington, </w:t>
      </w:r>
      <w:r w:rsidRPr="00320F15">
        <w:rPr>
          <w:rStyle w:val="Strong"/>
          <w:b w:val="0"/>
          <w:bCs w:val="0"/>
          <w:smallCaps/>
          <w:shd w:val="clear" w:color="auto" w:fill="FFFFFF"/>
        </w:rPr>
        <w:t>Ballotpedia</w:t>
      </w:r>
      <w:r w:rsidRPr="00320F15">
        <w:rPr>
          <w:rStyle w:val="Strong"/>
          <w:b w:val="0"/>
          <w:bCs w:val="0"/>
          <w:shd w:val="clear" w:color="auto" w:fill="FFFFFF"/>
        </w:rPr>
        <w:t>, https://ballotpedia.org/Redistricting_in_Washington</w:t>
      </w:r>
      <w:r w:rsidRPr="00320F15" w:rsidDel="00634207">
        <w:rPr>
          <w:rStyle w:val="Strong"/>
          <w:b w:val="0"/>
          <w:bCs w:val="0"/>
          <w:shd w:val="clear" w:color="auto" w:fill="FFFFFF"/>
        </w:rPr>
        <w:t xml:space="preserve"> </w:t>
      </w:r>
      <w:r w:rsidRPr="00320F15">
        <w:rPr>
          <w:rStyle w:val="Strong"/>
          <w:b w:val="0"/>
          <w:bCs w:val="0"/>
          <w:shd w:val="clear" w:color="auto" w:fill="FFFFFF"/>
        </w:rPr>
        <w:t>[https://perma.cc/KJ5G</w:t>
      </w:r>
      <w:r w:rsidRPr="00320F15">
        <w:rPr>
          <w:rStyle w:val="Strong"/>
          <w:shd w:val="clear" w:color="auto" w:fill="FFFFFF"/>
        </w:rPr>
        <w:t>-</w:t>
      </w:r>
      <w:r w:rsidRPr="00320F15">
        <w:rPr>
          <w:rStyle w:val="Strong"/>
          <w:b w:val="0"/>
          <w:bCs w:val="0"/>
          <w:shd w:val="clear" w:color="auto" w:fill="FFFFFF"/>
        </w:rPr>
        <w:t>GVVL</w:t>
      </w:r>
      <w:r w:rsidRPr="00320F15">
        <w:t xml:space="preserve">].  Another potential way to get a partisan map from a commission is when there are state legislators or other elected officials as members whose selection rules leave open the possibility of one party having a majority of commission members.  </w:t>
      </w:r>
      <w:r w:rsidRPr="00320F15">
        <w:rPr>
          <w:i/>
          <w:iCs/>
        </w:rPr>
        <w:t xml:space="preserve">See </w:t>
      </w:r>
      <w:proofErr w:type="spellStart"/>
      <w:r w:rsidRPr="00320F15">
        <w:rPr>
          <w:smallCaps/>
        </w:rPr>
        <w:t>Kniaz</w:t>
      </w:r>
      <w:proofErr w:type="spellEnd"/>
      <w:r w:rsidRPr="00320F15">
        <w:rPr>
          <w:smallCaps/>
        </w:rPr>
        <w:t xml:space="preserve"> &amp; Shields</w:t>
      </w:r>
      <w:r w:rsidRPr="00320F15">
        <w:t xml:space="preserve">, </w:t>
      </w:r>
      <w:r w:rsidRPr="00320F15">
        <w:rPr>
          <w:i/>
          <w:iCs/>
        </w:rPr>
        <w:t>supra</w:t>
      </w:r>
      <w:r w:rsidRPr="00320F15">
        <w:t xml:space="preserve"> note 4</w:t>
      </w:r>
      <w:ins w:id="333" w:author="Chase, Noah" w:date="2024-10-14T12:27:00Z" w16du:dateUtc="2024-10-14T16:27:00Z">
        <w:r w:rsidR="000C66A6">
          <w:t>7</w:t>
        </w:r>
      </w:ins>
      <w:del w:id="334" w:author="Chase, Noah" w:date="2024-10-14T12:27:00Z" w16du:dateUtc="2024-10-14T16:27:00Z">
        <w:r w:rsidRPr="00320F15" w:rsidDel="000C66A6">
          <w:delText>6</w:delText>
        </w:r>
      </w:del>
      <w:r w:rsidRPr="00320F15">
        <w:t>, at 8–9.</w:t>
      </w:r>
    </w:p>
  </w:footnote>
  <w:footnote w:id="58">
    <w:p w14:paraId="0E348267" w14:textId="34D8D594" w:rsidR="0066410C" w:rsidRPr="00320F15" w:rsidRDefault="0066410C" w:rsidP="0066410C">
      <w:pPr>
        <w:pStyle w:val="FootnoteText"/>
        <w:rPr>
          <w:rFonts w:cs="Times New Roman"/>
        </w:rPr>
      </w:pPr>
      <w:r w:rsidRPr="00320F15">
        <w:rPr>
          <w:rStyle w:val="FootnoteReference"/>
          <w:rFonts w:eastAsia="Yu Mincho" w:cs="Times New Roman"/>
        </w:rPr>
        <w:footnoteRef/>
      </w:r>
      <w:r w:rsidRPr="00320F15">
        <w:rPr>
          <w:rFonts w:cs="Times New Roman"/>
          <w:i/>
          <w:iCs/>
        </w:rPr>
        <w:t>See</w:t>
      </w:r>
      <w:r w:rsidRPr="00320F15">
        <w:rPr>
          <w:rFonts w:cs="Times New Roman"/>
        </w:rPr>
        <w:t xml:space="preserve"> </w:t>
      </w:r>
      <w:proofErr w:type="spellStart"/>
      <w:r w:rsidRPr="00320F15">
        <w:rPr>
          <w:rFonts w:cs="Times New Roman"/>
        </w:rPr>
        <w:t>Yurij</w:t>
      </w:r>
      <w:proofErr w:type="spellEnd"/>
      <w:r w:rsidRPr="00320F15">
        <w:rPr>
          <w:rFonts w:cs="Times New Roman"/>
        </w:rPr>
        <w:t xml:space="preserve"> </w:t>
      </w:r>
      <w:proofErr w:type="spellStart"/>
      <w:r w:rsidRPr="00320F15">
        <w:rPr>
          <w:rFonts w:cs="Times New Roman"/>
        </w:rPr>
        <w:t>Rudensky</w:t>
      </w:r>
      <w:proofErr w:type="spellEnd"/>
      <w:r w:rsidRPr="00320F15">
        <w:rPr>
          <w:rFonts w:cs="Times New Roman"/>
        </w:rPr>
        <w:t xml:space="preserve"> &amp; Annie Lo, </w:t>
      </w:r>
      <w:r w:rsidRPr="00320F15">
        <w:rPr>
          <w:rFonts w:cs="Times New Roman"/>
          <w:i/>
          <w:iCs/>
        </w:rPr>
        <w:t>A Better Way to Draw Districts</w:t>
      </w:r>
      <w:r w:rsidRPr="00320F15">
        <w:rPr>
          <w:rFonts w:cs="Times New Roman"/>
        </w:rPr>
        <w:t xml:space="preserve">, </w:t>
      </w:r>
      <w:r w:rsidRPr="00320F15">
        <w:rPr>
          <w:rFonts w:cs="Times New Roman"/>
          <w:smallCaps/>
        </w:rPr>
        <w:t>Brennan Ctr. for Just.</w:t>
      </w:r>
      <w:r w:rsidRPr="00320F15">
        <w:rPr>
          <w:rFonts w:cs="Times New Roman"/>
        </w:rPr>
        <w:t xml:space="preserve"> (Dec. 12, 2019), https://www.brennancenter.org/our-work/policy-solutions/better-way-draw-districts [https://perma.cc/QF62-QZ25].  For example, the Brennan Center for Justice published and advocated for model legislation that would establish “independent redistricting commissions [to] promote[] independence, inclusivity, and transparency in the map</w:t>
      </w:r>
      <w:r w:rsidRPr="00320F15">
        <w:rPr>
          <w:rFonts w:cs="Times New Roman"/>
        </w:rPr>
        <w:noBreakHyphen/>
        <w:t xml:space="preserve">drawing process.” </w:t>
      </w:r>
      <w:r w:rsidRPr="00320F15">
        <w:rPr>
          <w:rFonts w:cs="Times New Roman"/>
          <w:i/>
          <w:iCs/>
        </w:rPr>
        <w:t xml:space="preserve"> See</w:t>
      </w:r>
      <w:r w:rsidRPr="00320F15">
        <w:rPr>
          <w:rFonts w:cs="Times New Roman"/>
        </w:rPr>
        <w:t xml:space="preserve"> </w:t>
      </w:r>
      <w:r w:rsidRPr="00320F15">
        <w:rPr>
          <w:rFonts w:cs="Times New Roman"/>
          <w:smallCaps/>
        </w:rPr>
        <w:t>Brennan Ctr, for Just., Model Legislation for Independent Redistricting Commissions</w:t>
      </w:r>
      <w:r w:rsidRPr="00320F15">
        <w:rPr>
          <w:rFonts w:cs="Times New Roman"/>
        </w:rPr>
        <w:t xml:space="preserve"> 1 (Dec. 12, 2019), https://www.brennancenter.org/media/5390/download [https://perma.cc/BU83-S26F].  In addition, Common Cause, “a nonpartisan grassroots organization dedicated to upholding the core values of American democracy,” was also a forceful advocate for redistricting reform via independent commissions.  </w:t>
      </w:r>
      <w:r w:rsidRPr="00320F15">
        <w:rPr>
          <w:rFonts w:cs="Times New Roman"/>
          <w:i/>
          <w:iCs/>
        </w:rPr>
        <w:t>See Common Cause</w:t>
      </w:r>
      <w:r w:rsidRPr="00320F15">
        <w:rPr>
          <w:rFonts w:cs="Times New Roman"/>
        </w:rPr>
        <w:t xml:space="preserve">, </w:t>
      </w:r>
      <w:r w:rsidRPr="00320F15">
        <w:rPr>
          <w:rFonts w:cs="Times New Roman"/>
          <w:smallCaps/>
        </w:rPr>
        <w:t>Action Network</w:t>
      </w:r>
      <w:r w:rsidRPr="00320F15">
        <w:rPr>
          <w:rFonts w:cs="Times New Roman"/>
        </w:rPr>
        <w:t>, https://actionnetwork.org/groups/common-cause</w:t>
      </w:r>
      <w:r w:rsidRPr="00320F15">
        <w:rPr>
          <w:rFonts w:cs="Times New Roman"/>
          <w:i/>
          <w:iCs/>
        </w:rPr>
        <w:t xml:space="preserve"> </w:t>
      </w:r>
      <w:r w:rsidRPr="00320F15">
        <w:rPr>
          <w:rFonts w:cs="Times New Roman"/>
        </w:rPr>
        <w:t xml:space="preserve">[https://perma.cc/U4EF-Z8TD]; </w:t>
      </w:r>
      <w:r w:rsidRPr="00320F15">
        <w:rPr>
          <w:rFonts w:cs="Times New Roman"/>
          <w:i/>
          <w:iCs/>
        </w:rPr>
        <w:t>see also Fair Maps, Fair Representation, and a Fair Say</w:t>
      </w:r>
      <w:r w:rsidRPr="00320F15">
        <w:rPr>
          <w:rFonts w:cs="Times New Roman"/>
        </w:rPr>
        <w:t xml:space="preserve">, </w:t>
      </w:r>
      <w:r w:rsidRPr="00320F15">
        <w:rPr>
          <w:rFonts w:cs="Times New Roman"/>
          <w:smallCaps/>
        </w:rPr>
        <w:t>Common Cause</w:t>
      </w:r>
      <w:r w:rsidRPr="00320F15">
        <w:rPr>
          <w:rFonts w:cs="Times New Roman"/>
        </w:rPr>
        <w:t>, https://www.commoncause.org/our-work/redistricting_and_representation/gerrymandering-redistricting/ [</w:t>
      </w:r>
      <w:r w:rsidRPr="00320F15">
        <w:rPr>
          <w:rFonts w:cs="Times New Roman"/>
          <w:shd w:val="clear" w:color="auto" w:fill="FFFFFF"/>
        </w:rPr>
        <w:t>https://perma.cc/9TBS-6BEK</w:t>
      </w:r>
      <w:r w:rsidRPr="00320F15">
        <w:rPr>
          <w:rFonts w:cs="Times New Roman"/>
        </w:rPr>
        <w:t>].  Since 2010,</w:t>
      </w:r>
      <w:r w:rsidRPr="00495BCC">
        <w:rPr>
          <w:rFonts w:cs="Times New Roman"/>
        </w:rPr>
        <w:t xml:space="preserve"> four additional states (Colorado, Michigan, New York, and Virginia) </w:t>
      </w:r>
      <w:r w:rsidRPr="00320F15">
        <w:rPr>
          <w:rFonts w:cs="Times New Roman"/>
        </w:rPr>
        <w:t xml:space="preserve">have established commissions to conduct redistricting more independently.  </w:t>
      </w:r>
      <w:r w:rsidRPr="00320F15">
        <w:rPr>
          <w:rFonts w:cs="Times New Roman"/>
          <w:i/>
          <w:iCs/>
        </w:rPr>
        <w:t xml:space="preserve">See </w:t>
      </w:r>
      <w:r w:rsidRPr="00320F15">
        <w:rPr>
          <w:rFonts w:cs="Times New Roman"/>
          <w:smallCaps/>
        </w:rPr>
        <w:t>Sarah J. Eckman</w:t>
      </w:r>
      <w:r w:rsidRPr="00320F15">
        <w:rPr>
          <w:rFonts w:cs="Times New Roman"/>
        </w:rPr>
        <w:t xml:space="preserve">, </w:t>
      </w:r>
      <w:r w:rsidRPr="00320F15">
        <w:rPr>
          <w:rFonts w:cs="Times New Roman"/>
          <w:smallCaps/>
        </w:rPr>
        <w:t xml:space="preserve">Cong. </w:t>
      </w:r>
      <w:proofErr w:type="spellStart"/>
      <w:r w:rsidRPr="00320F15">
        <w:rPr>
          <w:rFonts w:cs="Times New Roman"/>
          <w:smallCaps/>
        </w:rPr>
        <w:t>Rsch</w:t>
      </w:r>
      <w:proofErr w:type="spellEnd"/>
      <w:r w:rsidRPr="00320F15">
        <w:rPr>
          <w:rFonts w:cs="Times New Roman"/>
          <w:smallCaps/>
        </w:rPr>
        <w:t>. Serv.</w:t>
      </w:r>
      <w:r w:rsidRPr="00320F15">
        <w:rPr>
          <w:rFonts w:cs="Times New Roman"/>
        </w:rPr>
        <w:t xml:space="preserve">, IN11053, </w:t>
      </w:r>
      <w:r w:rsidRPr="00320F15">
        <w:rPr>
          <w:rFonts w:cs="Times New Roman"/>
          <w:smallCaps/>
        </w:rPr>
        <w:t>Redistricting Commissions for Congressional Districts</w:t>
      </w:r>
      <w:r w:rsidRPr="00320F15">
        <w:rPr>
          <w:rFonts w:cs="Times New Roman"/>
        </w:rPr>
        <w:t xml:space="preserve"> 1 (Nov. 17, 2021), https://crsreports.congress.gov/product/pdf/IN/IN11053 [https://perma.cc/7XWE-HQ35].  In addition, in 2020, Montana used a commission to draw its congressional maps after the state gained a second congressional seat (in 2010, Montana’s one congressional seat did not require the state to establish a commission to draw its congressional map).  </w:t>
      </w:r>
      <w:r w:rsidRPr="00320F15">
        <w:rPr>
          <w:rFonts w:cs="Times New Roman"/>
          <w:i/>
          <w:iCs/>
        </w:rPr>
        <w:t>Redistricting in Montana After the 2020 Census</w:t>
      </w:r>
      <w:r w:rsidRPr="00320F15">
        <w:rPr>
          <w:rFonts w:cs="Times New Roman"/>
        </w:rPr>
        <w:t xml:space="preserve">, </w:t>
      </w:r>
      <w:r w:rsidRPr="00320F15">
        <w:rPr>
          <w:rFonts w:cs="Times New Roman"/>
          <w:smallCaps/>
        </w:rPr>
        <w:t>Ballotpedia</w:t>
      </w:r>
      <w:r w:rsidRPr="00320F15">
        <w:rPr>
          <w:rFonts w:cs="Times New Roman"/>
        </w:rPr>
        <w:t>, https://ballotpedia.org/Redistricting_in_Montana_after_the_2020_census [https://perma.cc/EP29-2NJS].  New York’s implementation for the use of a commission is only advisory since the legislature can amend any proposal.</w:t>
      </w:r>
      <w:ins w:id="335" w:author="Marie-therese Witte" w:date="2024-10-29T08:06:00Z" w16du:dateUtc="2024-10-29T12:06:00Z">
        <w:r w:rsidR="00DF00C6">
          <w:rPr>
            <w:rFonts w:cs="Times New Roman"/>
          </w:rPr>
          <w:t xml:space="preserve">  </w:t>
        </w:r>
      </w:ins>
      <w:del w:id="336" w:author="Marie-therese Witte" w:date="2024-10-29T08:06:00Z" w16du:dateUtc="2024-10-29T12:06:00Z">
        <w:r w:rsidRPr="00320F15" w:rsidDel="00DF00C6">
          <w:rPr>
            <w:rFonts w:cs="Times New Roman"/>
          </w:rPr>
          <w:delText xml:space="preserve">  </w:delText>
        </w:r>
      </w:del>
      <w:r w:rsidRPr="00320F15">
        <w:rPr>
          <w:rFonts w:cs="Times New Roman"/>
          <w:i/>
          <w:iCs/>
        </w:rPr>
        <w:t xml:space="preserve">See </w:t>
      </w:r>
      <w:r w:rsidRPr="00320F15">
        <w:rPr>
          <w:rFonts w:cs="Times New Roman"/>
          <w:smallCaps/>
        </w:rPr>
        <w:t>Eckman</w:t>
      </w:r>
      <w:r w:rsidRPr="00320F15">
        <w:rPr>
          <w:rFonts w:cs="Times New Roman"/>
        </w:rPr>
        <w:t xml:space="preserve">, </w:t>
      </w:r>
      <w:r w:rsidRPr="00320F15">
        <w:rPr>
          <w:rFonts w:cs="Times New Roman"/>
          <w:i/>
          <w:iCs/>
        </w:rPr>
        <w:t>supra</w:t>
      </w:r>
      <w:r w:rsidRPr="00320F15">
        <w:rPr>
          <w:rFonts w:cs="Times New Roman"/>
        </w:rPr>
        <w:t>, at 2.</w:t>
      </w:r>
    </w:p>
  </w:footnote>
  <w:footnote w:id="59">
    <w:p w14:paraId="0F7B679D" w14:textId="38B0F758" w:rsidR="0066410C" w:rsidRPr="00320F15" w:rsidRDefault="0066410C" w:rsidP="0066410C">
      <w:pPr>
        <w:pStyle w:val="FootnoteText"/>
        <w:rPr>
          <w:rFonts w:cs="Times New Roman"/>
        </w:rPr>
      </w:pPr>
      <w:r w:rsidRPr="00320F15">
        <w:rPr>
          <w:rStyle w:val="FootnoteReference"/>
          <w:rFonts w:cs="Times New Roman"/>
        </w:rPr>
        <w:footnoteRef/>
      </w:r>
      <w:r w:rsidRPr="00320F15">
        <w:rPr>
          <w:rFonts w:cs="Times New Roman"/>
          <w:i/>
          <w:iCs/>
        </w:rPr>
        <w:t xml:space="preserve">See </w:t>
      </w:r>
      <w:r w:rsidRPr="00320F15">
        <w:rPr>
          <w:rFonts w:cs="Times New Roman"/>
          <w:smallCaps/>
        </w:rPr>
        <w:t>Eckman</w:t>
      </w:r>
      <w:r w:rsidRPr="00320F15">
        <w:rPr>
          <w:rFonts w:cs="Times New Roman"/>
        </w:rPr>
        <w:t xml:space="preserve">, </w:t>
      </w:r>
      <w:r w:rsidRPr="00320F15">
        <w:rPr>
          <w:rFonts w:cs="Times New Roman"/>
          <w:i/>
          <w:iCs/>
        </w:rPr>
        <w:t xml:space="preserve">supra </w:t>
      </w:r>
      <w:r w:rsidRPr="00320F15">
        <w:rPr>
          <w:rFonts w:cs="Times New Roman"/>
        </w:rPr>
        <w:t>note 5</w:t>
      </w:r>
      <w:ins w:id="340" w:author="Chase, Noah" w:date="2024-10-14T12:28:00Z" w16du:dateUtc="2024-10-14T16:28:00Z">
        <w:r w:rsidR="00A85F69">
          <w:rPr>
            <w:rFonts w:cs="Times New Roman"/>
          </w:rPr>
          <w:t>4</w:t>
        </w:r>
      </w:ins>
      <w:del w:id="341" w:author="Chase, Noah" w:date="2024-10-14T12:28:00Z" w16du:dateUtc="2024-10-14T16:28:00Z">
        <w:r w:rsidRPr="00320F15" w:rsidDel="00A85F69">
          <w:rPr>
            <w:rFonts w:cs="Times New Roman"/>
          </w:rPr>
          <w:delText>3</w:delText>
        </w:r>
      </w:del>
      <w:r w:rsidRPr="00320F15">
        <w:rPr>
          <w:rFonts w:cs="Times New Roman"/>
        </w:rPr>
        <w:t xml:space="preserve">, at 1; </w:t>
      </w:r>
      <w:r w:rsidRPr="00DF00C6">
        <w:rPr>
          <w:rFonts w:cs="Times New Roman"/>
          <w:i/>
          <w:iCs/>
          <w:highlight w:val="cyan"/>
          <w:rPrChange w:id="342" w:author="Marie-therese Witte" w:date="2024-10-29T08:06:00Z" w16du:dateUtc="2024-10-29T12:06:00Z">
            <w:rPr>
              <w:rFonts w:cs="Times New Roman"/>
              <w:i/>
              <w:iCs/>
            </w:rPr>
          </w:rPrChange>
        </w:rPr>
        <w:t xml:space="preserve">see also </w:t>
      </w:r>
      <w:proofErr w:type="gramStart"/>
      <w:r w:rsidRPr="00DF00C6">
        <w:rPr>
          <w:rFonts w:cs="Times New Roman"/>
          <w:i/>
          <w:iCs/>
          <w:highlight w:val="cyan"/>
          <w:rPrChange w:id="343" w:author="Marie-therese Witte" w:date="2024-10-29T08:06:00Z" w16du:dateUtc="2024-10-29T12:06:00Z">
            <w:rPr>
              <w:rFonts w:cs="Times New Roman"/>
              <w:i/>
              <w:iCs/>
            </w:rPr>
          </w:rPrChange>
        </w:rPr>
        <w:t xml:space="preserve">supra </w:t>
      </w:r>
      <w:r w:rsidRPr="00DF00C6">
        <w:rPr>
          <w:rFonts w:cs="Times New Roman"/>
          <w:highlight w:val="cyan"/>
          <w:rPrChange w:id="344" w:author="Marie-therese Witte" w:date="2024-10-29T08:06:00Z" w16du:dateUtc="2024-10-29T12:06:00Z">
            <w:rPr>
              <w:rFonts w:cs="Times New Roman"/>
            </w:rPr>
          </w:rPrChange>
        </w:rPr>
        <w:t>Table</w:t>
      </w:r>
      <w:proofErr w:type="gramEnd"/>
      <w:r w:rsidRPr="00DF00C6">
        <w:rPr>
          <w:rFonts w:cs="Times New Roman"/>
          <w:highlight w:val="cyan"/>
          <w:rPrChange w:id="345" w:author="Marie-therese Witte" w:date="2024-10-29T08:06:00Z" w16du:dateUtc="2024-10-29T12:06:00Z">
            <w:rPr>
              <w:rFonts w:cs="Times New Roman"/>
            </w:rPr>
          </w:rPrChange>
        </w:rPr>
        <w:t xml:space="preserve"> 1</w:t>
      </w:r>
      <w:r>
        <w:rPr>
          <w:rFonts w:cs="Times New Roman"/>
        </w:rPr>
        <w:t>;</w:t>
      </w:r>
      <w:r w:rsidRPr="00320F15">
        <w:rPr>
          <w:rFonts w:cs="Times New Roman"/>
          <w:i/>
          <w:iCs/>
        </w:rPr>
        <w:t xml:space="preserve"> infra </w:t>
      </w:r>
      <w:r w:rsidRPr="00320F15">
        <w:rPr>
          <w:rFonts w:cs="Times New Roman"/>
        </w:rPr>
        <w:t>Table 2.</w:t>
      </w:r>
    </w:p>
  </w:footnote>
  <w:footnote w:id="60">
    <w:p w14:paraId="0C429C60" w14:textId="77777777" w:rsidR="0066410C" w:rsidRPr="000775B0" w:rsidRDefault="0066410C" w:rsidP="0066410C">
      <w:pPr>
        <w:rPr>
          <w:rFonts w:cs="Times New Roman"/>
          <w:b/>
          <w:bCs/>
          <w:sz w:val="20"/>
          <w:szCs w:val="20"/>
        </w:rPr>
      </w:pPr>
      <w:r w:rsidRPr="00320F15">
        <w:rPr>
          <w:rStyle w:val="FootnoteReference"/>
          <w:rFonts w:eastAsia="Yu Mincho" w:cs="Times New Roman"/>
          <w:sz w:val="20"/>
          <w:szCs w:val="20"/>
        </w:rPr>
        <w:footnoteRef/>
      </w:r>
      <w:r w:rsidRPr="00320F15">
        <w:rPr>
          <w:rFonts w:cs="Times New Roman"/>
          <w:i/>
          <w:iCs/>
          <w:sz w:val="20"/>
          <w:szCs w:val="20"/>
        </w:rPr>
        <w:t>See, e.g.</w:t>
      </w:r>
      <w:r w:rsidRPr="00320F15">
        <w:rPr>
          <w:rFonts w:cs="Times New Roman"/>
          <w:sz w:val="20"/>
          <w:szCs w:val="20"/>
        </w:rPr>
        <w:t>,</w:t>
      </w:r>
      <w:r w:rsidRPr="00320F15">
        <w:rPr>
          <w:rFonts w:cs="Times New Roman"/>
          <w:i/>
          <w:iCs/>
          <w:sz w:val="20"/>
          <w:szCs w:val="20"/>
        </w:rPr>
        <w:t xml:space="preserve"> </w:t>
      </w:r>
      <w:r w:rsidRPr="00320F15">
        <w:rPr>
          <w:rFonts w:cs="Times New Roman"/>
          <w:sz w:val="20"/>
          <w:szCs w:val="20"/>
        </w:rPr>
        <w:t xml:space="preserve">Kevin Morris, </w:t>
      </w:r>
      <w:r w:rsidRPr="00320F15">
        <w:rPr>
          <w:rFonts w:cs="Times New Roman"/>
          <w:i/>
          <w:iCs/>
          <w:sz w:val="20"/>
          <w:szCs w:val="20"/>
        </w:rPr>
        <w:t>Partisan Gerrymander Review After Rucho: Proof is in the Procedure</w:t>
      </w:r>
      <w:r w:rsidRPr="00320F15">
        <w:rPr>
          <w:rFonts w:cs="Times New Roman"/>
          <w:sz w:val="20"/>
          <w:szCs w:val="20"/>
        </w:rPr>
        <w:t xml:space="preserve">, 105 </w:t>
      </w:r>
      <w:r w:rsidRPr="00320F15">
        <w:rPr>
          <w:rFonts w:cs="Times New Roman"/>
          <w:smallCaps/>
          <w:sz w:val="20"/>
          <w:szCs w:val="20"/>
        </w:rPr>
        <w:t xml:space="preserve">Marq. L. Rev. 787, 797–98, 808 (2022).  </w:t>
      </w:r>
      <w:r w:rsidRPr="00320F15">
        <w:rPr>
          <w:rFonts w:cs="Times New Roman"/>
          <w:i/>
          <w:iCs/>
          <w:sz w:val="20"/>
          <w:szCs w:val="20"/>
        </w:rPr>
        <w:t xml:space="preserve">See also </w:t>
      </w:r>
      <w:r w:rsidRPr="00320F15">
        <w:rPr>
          <w:rFonts w:cs="Times New Roman"/>
          <w:sz w:val="20"/>
          <w:szCs w:val="20"/>
        </w:rPr>
        <w:t xml:space="preserve">Rucho v. Common Cause, 139 S. Ct. 2484, 2506 (2019).  Not all commissions are equal in terms of their likelihood of directly acting as a check on partisan gerrymandering. </w:t>
      </w:r>
      <w:r w:rsidRPr="00320F15">
        <w:rPr>
          <w:rFonts w:cs="Times New Roman"/>
          <w:i/>
          <w:iCs/>
          <w:sz w:val="20"/>
          <w:szCs w:val="20"/>
        </w:rPr>
        <w:t xml:space="preserve"> </w:t>
      </w:r>
      <w:r w:rsidRPr="00320F15">
        <w:rPr>
          <w:rFonts w:cs="Times New Roman"/>
          <w:sz w:val="20"/>
          <w:szCs w:val="20"/>
        </w:rPr>
        <w:t xml:space="preserve">For example, Hawaii, New Jersey, and Virginia have commissions that may include current officeholders. </w:t>
      </w:r>
      <w:r w:rsidRPr="00320F15">
        <w:rPr>
          <w:rFonts w:cs="Times New Roman"/>
          <w:b/>
          <w:bCs/>
          <w:color w:val="FF0000"/>
          <w:sz w:val="20"/>
          <w:szCs w:val="20"/>
        </w:rPr>
        <w:t xml:space="preserve"> </w:t>
      </w:r>
      <w:r w:rsidRPr="00320F15">
        <w:rPr>
          <w:rFonts w:cs="Times New Roman"/>
          <w:i/>
          <w:iCs/>
          <w:sz w:val="20"/>
          <w:szCs w:val="20"/>
        </w:rPr>
        <w:t>Reapportionment Commission</w:t>
      </w:r>
      <w:r w:rsidRPr="00320F15">
        <w:rPr>
          <w:rFonts w:cs="Times New Roman"/>
          <w:sz w:val="20"/>
          <w:szCs w:val="20"/>
        </w:rPr>
        <w:t xml:space="preserve">, </w:t>
      </w:r>
      <w:r w:rsidRPr="00320F15">
        <w:rPr>
          <w:rFonts w:cs="Times New Roman"/>
          <w:smallCaps/>
          <w:sz w:val="20"/>
          <w:szCs w:val="20"/>
        </w:rPr>
        <w:t>State of Haw. Off. of Elections</w:t>
      </w:r>
      <w:r w:rsidRPr="00320F15">
        <w:rPr>
          <w:rFonts w:cs="Times New Roman"/>
          <w:sz w:val="20"/>
          <w:szCs w:val="20"/>
        </w:rPr>
        <w:t>, https://elections.hawaii.gov/about-us/boards-and-commissions/reapportionment/ [</w:t>
      </w:r>
      <w:r w:rsidRPr="00320F15">
        <w:rPr>
          <w:rFonts w:cs="Times New Roman"/>
          <w:sz w:val="20"/>
          <w:szCs w:val="20"/>
          <w:shd w:val="clear" w:color="auto" w:fill="FFFFFF"/>
        </w:rPr>
        <w:t>https://perma.cc/JN7F-DRS7</w:t>
      </w:r>
      <w:r w:rsidRPr="00320F15">
        <w:rPr>
          <w:rFonts w:cs="Times New Roman"/>
          <w:sz w:val="20"/>
          <w:szCs w:val="20"/>
        </w:rPr>
        <w:t xml:space="preserve">] (Mar. 7, 2022); </w:t>
      </w:r>
      <w:r w:rsidRPr="00320F15">
        <w:rPr>
          <w:rFonts w:cs="Times New Roman"/>
          <w:i/>
          <w:iCs/>
          <w:sz w:val="20"/>
          <w:szCs w:val="20"/>
        </w:rPr>
        <w:t>New Jersey Redistricting and Apportionment</w:t>
      </w:r>
      <w:r w:rsidRPr="00320F15">
        <w:rPr>
          <w:rFonts w:cs="Times New Roman"/>
          <w:sz w:val="20"/>
          <w:szCs w:val="20"/>
        </w:rPr>
        <w:t xml:space="preserve">, </w:t>
      </w:r>
      <w:r w:rsidRPr="00320F15">
        <w:rPr>
          <w:rFonts w:cs="Times New Roman"/>
          <w:smallCaps/>
          <w:sz w:val="20"/>
          <w:szCs w:val="20"/>
        </w:rPr>
        <w:t>Off. Site of the State of N.J.</w:t>
      </w:r>
      <w:r w:rsidRPr="00320F15">
        <w:rPr>
          <w:rFonts w:cs="Times New Roman"/>
          <w:sz w:val="20"/>
          <w:szCs w:val="20"/>
        </w:rPr>
        <w:t>, https://nj.gov/redistricting/apportionment/faqs/ [</w:t>
      </w:r>
      <w:r w:rsidRPr="00320F15">
        <w:rPr>
          <w:rFonts w:cs="Times New Roman"/>
          <w:sz w:val="20"/>
          <w:szCs w:val="20"/>
          <w:shd w:val="clear" w:color="auto" w:fill="FFFFFF"/>
        </w:rPr>
        <w:t>https://perma.cc/PN8T-KZR2</w:t>
      </w:r>
      <w:r w:rsidRPr="00320F15">
        <w:rPr>
          <w:rFonts w:cs="Times New Roman"/>
          <w:sz w:val="20"/>
          <w:szCs w:val="20"/>
        </w:rPr>
        <w:t xml:space="preserve">]; </w:t>
      </w:r>
      <w:r w:rsidRPr="00320F15">
        <w:rPr>
          <w:rFonts w:cs="Times New Roman"/>
          <w:smallCaps/>
          <w:sz w:val="20"/>
          <w:szCs w:val="20"/>
        </w:rPr>
        <w:t>Va. Code Ann.</w:t>
      </w:r>
      <w:r w:rsidRPr="00320F15">
        <w:rPr>
          <w:rFonts w:cs="Times New Roman"/>
          <w:sz w:val="20"/>
          <w:szCs w:val="20"/>
        </w:rPr>
        <w:t xml:space="preserve"> § 30-391 (2020).  Moreover,</w:t>
      </w:r>
      <w:r w:rsidRPr="00320F15">
        <w:rPr>
          <w:rFonts w:cs="Times New Roman"/>
          <w:b/>
          <w:bCs/>
          <w:color w:val="FF0000"/>
          <w:sz w:val="20"/>
          <w:szCs w:val="20"/>
        </w:rPr>
        <w:t xml:space="preserve"> </w:t>
      </w:r>
      <w:r w:rsidRPr="00320F15">
        <w:rPr>
          <w:rFonts w:cs="Times New Roman"/>
          <w:sz w:val="20"/>
          <w:szCs w:val="20"/>
        </w:rPr>
        <w:t>several of the new commissions created prior to the 2020 redistricting round were severely flawed, either in creating a high likelihood of deadlock</w:t>
      </w:r>
      <w:r w:rsidRPr="00320F15">
        <w:rPr>
          <w:rFonts w:cs="Times New Roman"/>
          <w:b/>
          <w:bCs/>
          <w:color w:val="FF0000"/>
          <w:sz w:val="20"/>
          <w:szCs w:val="20"/>
        </w:rPr>
        <w:t xml:space="preserve"> </w:t>
      </w:r>
      <w:r w:rsidRPr="00320F15">
        <w:rPr>
          <w:rFonts w:cs="Times New Roman"/>
          <w:sz w:val="20"/>
          <w:szCs w:val="20"/>
        </w:rPr>
        <w:t>(</w:t>
      </w:r>
      <w:r w:rsidRPr="00F8649F">
        <w:rPr>
          <w:rFonts w:cs="Times New Roman"/>
          <w:i/>
          <w:iCs/>
          <w:sz w:val="20"/>
          <w:szCs w:val="20"/>
        </w:rPr>
        <w:t>e.g.</w:t>
      </w:r>
      <w:r w:rsidRPr="00320F15">
        <w:rPr>
          <w:rFonts w:cs="Times New Roman"/>
          <w:sz w:val="20"/>
          <w:szCs w:val="20"/>
        </w:rPr>
        <w:t>,</w:t>
      </w:r>
      <w:r w:rsidRPr="00320F15">
        <w:rPr>
          <w:rFonts w:cs="Times New Roman"/>
          <w:b/>
          <w:bCs/>
          <w:sz w:val="20"/>
          <w:szCs w:val="20"/>
        </w:rPr>
        <w:t xml:space="preserve"> </w:t>
      </w:r>
      <w:r w:rsidRPr="00320F15">
        <w:rPr>
          <w:rFonts w:cs="Times New Roman"/>
          <w:sz w:val="20"/>
          <w:szCs w:val="20"/>
        </w:rPr>
        <w:t xml:space="preserve">commissions with an equal number of members affiliated with each party and without any tie-breaker mechanism, such as the one in Virginia, </w:t>
      </w:r>
      <w:r w:rsidRPr="00320F15">
        <w:rPr>
          <w:rFonts w:cs="Times New Roman"/>
          <w:smallCaps/>
          <w:sz w:val="20"/>
          <w:szCs w:val="20"/>
        </w:rPr>
        <w:t>Va. Const.</w:t>
      </w:r>
      <w:r w:rsidRPr="00320F15">
        <w:rPr>
          <w:rFonts w:cs="Times New Roman"/>
          <w:sz w:val="20"/>
          <w:szCs w:val="20"/>
        </w:rPr>
        <w:t xml:space="preserve"> art. II, § 6-A,</w:t>
      </w:r>
      <w:r w:rsidRPr="00320F15">
        <w:rPr>
          <w:rFonts w:cs="Times New Roman"/>
          <w:b/>
          <w:bCs/>
          <w:sz w:val="20"/>
          <w:szCs w:val="20"/>
        </w:rPr>
        <w:t xml:space="preserve"> </w:t>
      </w:r>
      <w:r w:rsidRPr="00320F15">
        <w:rPr>
          <w:rFonts w:cs="Times New Roman"/>
          <w:sz w:val="20"/>
          <w:szCs w:val="20"/>
        </w:rPr>
        <w:t xml:space="preserve">or with rules, such as those in Ohio, </w:t>
      </w:r>
      <w:r w:rsidRPr="00320F15">
        <w:rPr>
          <w:rFonts w:cs="Times New Roman"/>
          <w:smallCaps/>
          <w:sz w:val="20"/>
          <w:szCs w:val="20"/>
        </w:rPr>
        <w:t>Ohio Const.</w:t>
      </w:r>
      <w:r w:rsidRPr="00320F15">
        <w:rPr>
          <w:rFonts w:cs="Times New Roman"/>
          <w:sz w:val="20"/>
          <w:szCs w:val="20"/>
        </w:rPr>
        <w:t xml:space="preserve"> art. XIX, § 1, that allowed the legislature to repeatedly override the court and that prevented the state court from imposing a plan of its own).</w:t>
      </w:r>
      <w:r w:rsidRPr="00320F15">
        <w:rPr>
          <w:rFonts w:cs="Times New Roman"/>
          <w:b/>
          <w:bCs/>
          <w:color w:val="FF0000"/>
          <w:sz w:val="20"/>
          <w:szCs w:val="20"/>
        </w:rPr>
        <w:t xml:space="preserve">  </w:t>
      </w:r>
      <w:r w:rsidRPr="00320F15">
        <w:rPr>
          <w:rFonts w:cs="Times New Roman"/>
          <w:i/>
          <w:iCs/>
          <w:sz w:val="20"/>
          <w:szCs w:val="20"/>
        </w:rPr>
        <w:t>See, e.g.</w:t>
      </w:r>
      <w:r w:rsidRPr="00320F15">
        <w:rPr>
          <w:rFonts w:cs="Times New Roman"/>
          <w:sz w:val="20"/>
          <w:szCs w:val="20"/>
        </w:rPr>
        <w:t>,</w:t>
      </w:r>
      <w:r w:rsidRPr="00320F15">
        <w:rPr>
          <w:rFonts w:cs="Times New Roman"/>
          <w:i/>
          <w:iCs/>
          <w:sz w:val="20"/>
          <w:szCs w:val="20"/>
        </w:rPr>
        <w:t xml:space="preserve"> </w:t>
      </w:r>
      <w:r w:rsidRPr="00320F15">
        <w:rPr>
          <w:rFonts w:cs="Times New Roman"/>
          <w:sz w:val="20"/>
          <w:szCs w:val="20"/>
        </w:rPr>
        <w:t>Adams v. DeWine, 195 N.E.3d 74, 99 (Ohio 2022).</w:t>
      </w:r>
    </w:p>
  </w:footnote>
  <w:footnote w:id="61">
    <w:p w14:paraId="7275B409" w14:textId="77777777" w:rsidR="0066410C" w:rsidRPr="008C3281" w:rsidRDefault="0066410C" w:rsidP="0066410C">
      <w:pPr>
        <w:pStyle w:val="FootnoteText"/>
        <w:rPr>
          <w:i/>
          <w:iCs/>
        </w:rPr>
      </w:pPr>
      <w:r w:rsidRPr="0014284A">
        <w:rPr>
          <w:rStyle w:val="FootnoteReference"/>
          <w:rFonts w:eastAsia="Yu Mincho" w:cs="Times New Roman"/>
        </w:rPr>
        <w:footnoteRef/>
      </w:r>
      <w:r w:rsidRPr="0014284A">
        <w:rPr>
          <w:rFonts w:cs="Times New Roman"/>
        </w:rPr>
        <w:t xml:space="preserve">For example, in Florida, Ohio, and Pennsylvania, the </w:t>
      </w:r>
      <w:r w:rsidRPr="000A3CDC">
        <w:rPr>
          <w:rFonts w:cs="Times New Roman"/>
        </w:rPr>
        <w:t>citizen plaintiffs were supported by the National Democratic Redistricting Committee (“NDRC”) or an affiliate, such as the National Redistricting Foundation or National Redistricting Action Fund.  The NDRC was established to fight for fairer maps and is chaired by former Attorney General Eric Holder and supported by democratic party leaders such as President Barack Obama, former House</w:t>
      </w:r>
      <w:r w:rsidRPr="000A3CDC">
        <w:t xml:space="preserve"> </w:t>
      </w:r>
      <w:r w:rsidRPr="000A3CDC">
        <w:rPr>
          <w:rFonts w:cs="Times New Roman"/>
        </w:rPr>
        <w:t xml:space="preserve">Speaker Nancy Pelosi, and others.  </w:t>
      </w:r>
      <w:r w:rsidRPr="000A3CDC">
        <w:rPr>
          <w:rFonts w:cs="Times New Roman"/>
          <w:i/>
          <w:iCs/>
        </w:rPr>
        <w:t>See Our Work</w:t>
      </w:r>
      <w:r w:rsidRPr="000A3CDC">
        <w:rPr>
          <w:rFonts w:cs="Times New Roman"/>
        </w:rPr>
        <w:t xml:space="preserve">, </w:t>
      </w:r>
      <w:proofErr w:type="spellStart"/>
      <w:r w:rsidRPr="000A3CDC">
        <w:rPr>
          <w:rFonts w:cs="Times New Roman"/>
          <w:smallCaps/>
        </w:rPr>
        <w:t>Nat’l</w:t>
      </w:r>
      <w:proofErr w:type="spellEnd"/>
      <w:r w:rsidRPr="000A3CDC">
        <w:rPr>
          <w:rFonts w:cs="Times New Roman"/>
          <w:smallCaps/>
        </w:rPr>
        <w:t xml:space="preserve"> Democratic Redistricting Comm.</w:t>
      </w:r>
      <w:r w:rsidRPr="000A3CDC">
        <w:rPr>
          <w:rFonts w:cs="Times New Roman"/>
        </w:rPr>
        <w:t>, https://democraticredistricting.com/our-work/ [</w:t>
      </w:r>
      <w:r w:rsidRPr="000A3CDC">
        <w:rPr>
          <w:rFonts w:cs="Times New Roman"/>
          <w:shd w:val="clear" w:color="auto" w:fill="FFFFFF"/>
        </w:rPr>
        <w:t>https://perma.cc/LP6K-LA4D</w:t>
      </w:r>
      <w:r w:rsidRPr="000A3CDC">
        <w:rPr>
          <w:rFonts w:cs="Times New Roman"/>
        </w:rPr>
        <w:t xml:space="preserve">]; Jena Doyle, </w:t>
      </w:r>
      <w:r w:rsidRPr="000A3CDC">
        <w:rPr>
          <w:rFonts w:cs="Times New Roman"/>
          <w:i/>
          <w:iCs/>
        </w:rPr>
        <w:t>NRF-Supported Voters File Petition to Florida Supreme Court</w:t>
      </w:r>
      <w:r w:rsidRPr="000A3CDC">
        <w:rPr>
          <w:rFonts w:cs="Times New Roman"/>
        </w:rPr>
        <w:t xml:space="preserve">, </w:t>
      </w:r>
      <w:proofErr w:type="spellStart"/>
      <w:r w:rsidRPr="000A3CDC">
        <w:rPr>
          <w:rFonts w:cs="Times New Roman"/>
          <w:smallCaps/>
        </w:rPr>
        <w:t>Nat’l</w:t>
      </w:r>
      <w:proofErr w:type="spellEnd"/>
      <w:r w:rsidRPr="000A3CDC">
        <w:rPr>
          <w:rFonts w:cs="Times New Roman"/>
          <w:smallCaps/>
        </w:rPr>
        <w:t xml:space="preserve"> Redistricting Found.</w:t>
      </w:r>
      <w:r w:rsidRPr="000A3CDC">
        <w:rPr>
          <w:rFonts w:cs="Times New Roman"/>
        </w:rPr>
        <w:t>, https://redistrictingfoundation.org/news/nrf-supported-voters-file-petition-to-florida-supreme-court [</w:t>
      </w:r>
      <w:r w:rsidRPr="000A3CDC">
        <w:rPr>
          <w:rFonts w:cs="Times New Roman"/>
          <w:shd w:val="clear" w:color="auto" w:fill="FFFFFF"/>
        </w:rPr>
        <w:t>https://perma.cc/3M3B-EJ8P</w:t>
      </w:r>
      <w:r w:rsidRPr="000A3CDC">
        <w:rPr>
          <w:rFonts w:cs="Times New Roman"/>
        </w:rPr>
        <w:t xml:space="preserve">]; Brooke Lillard, </w:t>
      </w:r>
      <w:r w:rsidRPr="000A3CDC">
        <w:rPr>
          <w:rFonts w:cs="Times New Roman"/>
          <w:i/>
          <w:iCs/>
        </w:rPr>
        <w:t>Supreme Court Blocks Republican Attempt to Overturn Pennsylvania’s Fair Congressional Map</w:t>
      </w:r>
      <w:r w:rsidRPr="000A3CDC">
        <w:rPr>
          <w:rFonts w:cs="Times New Roman"/>
        </w:rPr>
        <w:t xml:space="preserve">, </w:t>
      </w:r>
      <w:proofErr w:type="spellStart"/>
      <w:r w:rsidRPr="000A3CDC">
        <w:rPr>
          <w:rFonts w:cs="Times New Roman"/>
          <w:smallCaps/>
        </w:rPr>
        <w:t>Nat’l</w:t>
      </w:r>
      <w:proofErr w:type="spellEnd"/>
      <w:r w:rsidRPr="000A3CDC">
        <w:rPr>
          <w:rFonts w:cs="Times New Roman"/>
          <w:smallCaps/>
        </w:rPr>
        <w:t xml:space="preserve"> Redistricting Action Fund (</w:t>
      </w:r>
      <w:r w:rsidRPr="000A3CDC">
        <w:rPr>
          <w:rFonts w:cs="Times New Roman"/>
        </w:rPr>
        <w:t>Oct</w:t>
      </w:r>
      <w:r w:rsidRPr="000A3CDC">
        <w:rPr>
          <w:rFonts w:cs="Times New Roman"/>
          <w:smallCaps/>
        </w:rPr>
        <w:t>. 3, 2022)</w:t>
      </w:r>
      <w:r w:rsidRPr="000A3CDC">
        <w:rPr>
          <w:rFonts w:cs="Times New Roman"/>
        </w:rPr>
        <w:t>, https://redistrictingaction.org/news/supreme-court-blocks-republican-attempt-to-overturn-pennsylvanias-fair-congressional-map [</w:t>
      </w:r>
      <w:r w:rsidRPr="000A3CDC">
        <w:rPr>
          <w:rFonts w:cs="Times New Roman"/>
          <w:shd w:val="clear" w:color="auto" w:fill="FFFFFF"/>
        </w:rPr>
        <w:t>https://perma.cc/52LM-DBXT</w:t>
      </w:r>
      <w:r w:rsidRPr="000A3CDC">
        <w:rPr>
          <w:rFonts w:cs="Times New Roman"/>
        </w:rPr>
        <w:t xml:space="preserve">]; Brooke Lillard, </w:t>
      </w:r>
      <w:r w:rsidRPr="000A3CDC">
        <w:rPr>
          <w:rFonts w:cs="Times New Roman"/>
          <w:i/>
          <w:iCs/>
        </w:rPr>
        <w:t>Supreme Court Blocks Extreme Republican Efforts to Absolve Checks and Balances Within State Governments</w:t>
      </w:r>
      <w:r w:rsidRPr="000A3CDC">
        <w:rPr>
          <w:rFonts w:cs="Times New Roman"/>
        </w:rPr>
        <w:t xml:space="preserve">, </w:t>
      </w:r>
      <w:proofErr w:type="spellStart"/>
      <w:r w:rsidRPr="000A3CDC">
        <w:rPr>
          <w:rFonts w:cs="Times New Roman"/>
          <w:smallCaps/>
        </w:rPr>
        <w:t>Nat’l</w:t>
      </w:r>
      <w:proofErr w:type="spellEnd"/>
      <w:r w:rsidRPr="000A3CDC">
        <w:rPr>
          <w:rFonts w:cs="Times New Roman"/>
          <w:smallCaps/>
        </w:rPr>
        <w:t xml:space="preserve"> Redistricting Action Fund,</w:t>
      </w:r>
      <w:r w:rsidRPr="000A3CDC">
        <w:rPr>
          <w:rFonts w:cs="Times New Roman"/>
        </w:rPr>
        <w:t xml:space="preserve"> https://redistrictingaction.org/news/scotus-blocks-extreme-republican-efforts-to-absolve-checks-and-balances-within-state-govs [</w:t>
      </w:r>
      <w:r w:rsidRPr="000A3CDC">
        <w:rPr>
          <w:rFonts w:cs="Times New Roman"/>
          <w:shd w:val="clear" w:color="auto" w:fill="FFFFFF"/>
        </w:rPr>
        <w:t>https://perma.cc/FYE8-FSB6</w:t>
      </w:r>
      <w:r w:rsidRPr="000A3CDC">
        <w:rPr>
          <w:rFonts w:cs="Times New Roman"/>
        </w:rPr>
        <w:t xml:space="preserve">].  In Kansas, Kentucky, Maryland, New Mexico, New Jersey, New York, and Oregon, at least one of the individually named plaintiffs was a partisan elected official or candidate for elected office in 2022.  </w:t>
      </w:r>
      <w:r w:rsidRPr="000A3CDC">
        <w:rPr>
          <w:rFonts w:cs="Times New Roman"/>
          <w:i/>
          <w:iCs/>
        </w:rPr>
        <w:t xml:space="preserve">See </w:t>
      </w:r>
      <w:proofErr w:type="gramStart"/>
      <w:r w:rsidRPr="000A3CDC">
        <w:rPr>
          <w:rFonts w:cs="Times New Roman"/>
          <w:i/>
          <w:iCs/>
        </w:rPr>
        <w:t xml:space="preserve">supra </w:t>
      </w:r>
      <w:r w:rsidRPr="000A3CDC">
        <w:rPr>
          <w:rFonts w:cs="Times New Roman"/>
        </w:rPr>
        <w:t>Table</w:t>
      </w:r>
      <w:proofErr w:type="gramEnd"/>
      <w:r w:rsidRPr="000A3CDC">
        <w:rPr>
          <w:rFonts w:cs="Times New Roman"/>
        </w:rPr>
        <w:t xml:space="preserve"> 2.  For North Carolina and Utah, the individual plaintiffs were largely led by good-government groups, such as Common Cause or the Campaign Legal Center and Mormon Women for Ethical Government.  </w:t>
      </w:r>
      <w:r w:rsidRPr="000A3CDC">
        <w:rPr>
          <w:rFonts w:cs="Times New Roman"/>
          <w:i/>
          <w:iCs/>
        </w:rPr>
        <w:t>See id.</w:t>
      </w:r>
    </w:p>
  </w:footnote>
  <w:footnote w:id="62">
    <w:p w14:paraId="2888C112" w14:textId="77777777" w:rsidR="0066410C" w:rsidRPr="00DF075F" w:rsidRDefault="0066410C" w:rsidP="0066410C">
      <w:pPr>
        <w:rPr>
          <w:rFonts w:cs="Times New Roman"/>
          <w:sz w:val="20"/>
          <w:szCs w:val="20"/>
        </w:rPr>
      </w:pPr>
      <w:r w:rsidRPr="003E64A9">
        <w:rPr>
          <w:rStyle w:val="FootnoteReference"/>
          <w:rFonts w:eastAsia="Yu Mincho" w:cs="Times New Roman"/>
          <w:sz w:val="20"/>
          <w:szCs w:val="20"/>
        </w:rPr>
        <w:footnoteRef/>
      </w:r>
      <w:r w:rsidRPr="003E64A9">
        <w:rPr>
          <w:rFonts w:cs="Times New Roman"/>
          <w:sz w:val="20"/>
          <w:szCs w:val="20"/>
        </w:rPr>
        <w:t xml:space="preserve">As noted earlier, there </w:t>
      </w:r>
      <w:r w:rsidRPr="00DF075F">
        <w:rPr>
          <w:rFonts w:cs="Times New Roman"/>
          <w:sz w:val="20"/>
          <w:szCs w:val="20"/>
        </w:rPr>
        <w:t xml:space="preserve">were also legal challenges to some congressional maps brought on race-related grounds in a federal court.  </w:t>
      </w:r>
      <w:r w:rsidRPr="00DF075F">
        <w:rPr>
          <w:rFonts w:cs="Times New Roman"/>
          <w:i/>
          <w:iCs/>
          <w:sz w:val="20"/>
          <w:szCs w:val="20"/>
        </w:rPr>
        <w:t>See</w:t>
      </w:r>
      <w:r w:rsidRPr="00DF075F">
        <w:rPr>
          <w:rFonts w:cs="Times New Roman"/>
          <w:sz w:val="20"/>
          <w:szCs w:val="20"/>
        </w:rPr>
        <w:t xml:space="preserve"> </w:t>
      </w:r>
      <w:r w:rsidRPr="00DF075F">
        <w:rPr>
          <w:rFonts w:cs="Times New Roman"/>
          <w:i/>
          <w:iCs/>
          <w:sz w:val="20"/>
          <w:szCs w:val="20"/>
        </w:rPr>
        <w:t>supra</w:t>
      </w:r>
      <w:r w:rsidRPr="00DF075F">
        <w:rPr>
          <w:rFonts w:cs="Times New Roman"/>
          <w:sz w:val="20"/>
          <w:szCs w:val="20"/>
        </w:rPr>
        <w:t xml:space="preserve"> notes 5–6 and accompanying text.</w:t>
      </w:r>
    </w:p>
  </w:footnote>
  <w:footnote w:id="63">
    <w:p w14:paraId="21639680" w14:textId="77777777" w:rsidR="0066410C" w:rsidRPr="00FC323F" w:rsidRDefault="0066410C" w:rsidP="0066410C">
      <w:pPr>
        <w:pStyle w:val="FootnoteText"/>
        <w:rPr>
          <w:rFonts w:cs="Times New Roman"/>
        </w:rPr>
      </w:pPr>
      <w:r w:rsidRPr="00DF075F">
        <w:rPr>
          <w:rStyle w:val="FootnoteReference"/>
          <w:rFonts w:cs="Times New Roman"/>
        </w:rPr>
        <w:footnoteRef/>
      </w:r>
      <w:r w:rsidRPr="00DF075F">
        <w:rPr>
          <w:rFonts w:cs="Times New Roman"/>
          <w:i/>
          <w:iCs/>
        </w:rPr>
        <w:t xml:space="preserve">See </w:t>
      </w:r>
      <w:proofErr w:type="gramStart"/>
      <w:r w:rsidRPr="00DF075F">
        <w:rPr>
          <w:rFonts w:cs="Times New Roman"/>
          <w:i/>
          <w:iCs/>
        </w:rPr>
        <w:t xml:space="preserve">supra </w:t>
      </w:r>
      <w:r w:rsidRPr="00DF075F">
        <w:rPr>
          <w:rFonts w:cs="Times New Roman"/>
        </w:rPr>
        <w:t>Table</w:t>
      </w:r>
      <w:proofErr w:type="gramEnd"/>
      <w:r w:rsidRPr="00DF075F">
        <w:rPr>
          <w:rFonts w:cs="Times New Roman"/>
        </w:rPr>
        <w:t xml:space="preserve"> 1 (Florida, North Carolina, Maryland, Kansas, Kentucky, New Mexico, New York, Ohio, Oregon, and Utah out of the highlighted states therein).</w:t>
      </w:r>
    </w:p>
  </w:footnote>
  <w:footnote w:id="64">
    <w:p w14:paraId="04916081" w14:textId="77777777" w:rsidR="0066410C" w:rsidRPr="00DF075F" w:rsidRDefault="0066410C" w:rsidP="0066410C">
      <w:pPr>
        <w:pStyle w:val="FootnoteText"/>
        <w:rPr>
          <w:rFonts w:cs="Times New Roman"/>
        </w:rPr>
      </w:pPr>
      <w:r w:rsidRPr="00750F90">
        <w:rPr>
          <w:rStyle w:val="FootnoteReference"/>
          <w:rFonts w:cs="Times New Roman"/>
        </w:rPr>
        <w:footnoteRef/>
      </w:r>
      <w:r w:rsidRPr="00750F90">
        <w:rPr>
          <w:rFonts w:cs="Times New Roman"/>
          <w:i/>
          <w:iCs/>
        </w:rPr>
        <w:t xml:space="preserve">See </w:t>
      </w:r>
      <w:r w:rsidRPr="00750F90">
        <w:rPr>
          <w:rFonts w:cs="Times New Roman"/>
        </w:rPr>
        <w:t xml:space="preserve">WZIM Staff, </w:t>
      </w:r>
      <w:r w:rsidRPr="00750F90">
        <w:rPr>
          <w:rFonts w:cs="Times New Roman"/>
          <w:i/>
          <w:iCs/>
        </w:rPr>
        <w:t xml:space="preserve">Evers’ Statement on Wisconsin Supreme </w:t>
      </w:r>
      <w:r w:rsidRPr="00DF075F">
        <w:rPr>
          <w:rFonts w:cs="Times New Roman"/>
          <w:i/>
          <w:iCs/>
        </w:rPr>
        <w:t>Court Decision to Accept Governor’s Redistricting Maps</w:t>
      </w:r>
      <w:r w:rsidRPr="00DF075F">
        <w:rPr>
          <w:rFonts w:cs="Times New Roman"/>
        </w:rPr>
        <w:t>,</w:t>
      </w:r>
      <w:r w:rsidRPr="00DF075F">
        <w:rPr>
          <w:rFonts w:cs="Times New Roman"/>
          <w:i/>
          <w:iCs/>
        </w:rPr>
        <w:t xml:space="preserve"> </w:t>
      </w:r>
      <w:r w:rsidRPr="00DF075F">
        <w:rPr>
          <w:rFonts w:cs="Times New Roman"/>
        </w:rPr>
        <w:t xml:space="preserve">WIZM </w:t>
      </w:r>
      <w:r w:rsidRPr="00DF075F">
        <w:rPr>
          <w:rFonts w:cs="Times New Roman"/>
          <w:smallCaps/>
        </w:rPr>
        <w:t>News Talk</w:t>
      </w:r>
      <w:r w:rsidRPr="00DF075F">
        <w:rPr>
          <w:rFonts w:cs="Times New Roman"/>
        </w:rPr>
        <w:t xml:space="preserve"> (Mar. 3, 2022), </w:t>
      </w:r>
      <w:r w:rsidRPr="00DF075F">
        <w:rPr>
          <w:rStyle w:val="Hyperlink1"/>
          <w:rFonts w:cs="Times New Roman"/>
          <w:color w:val="auto"/>
          <w:u w:val="none"/>
        </w:rPr>
        <w:t>https://www.wizmnews.com/2022/03/03/evers-statement-on-wisconsin-supreme-court-decision-to-accept-governors-redistricting-maps/</w:t>
      </w:r>
      <w:r w:rsidRPr="00DF075F">
        <w:rPr>
          <w:rFonts w:cs="Times New Roman"/>
        </w:rPr>
        <w:t xml:space="preserve"> [https://perma.cc/H63Q-NRLN].</w:t>
      </w:r>
    </w:p>
  </w:footnote>
  <w:footnote w:id="65">
    <w:p w14:paraId="582FEA96" w14:textId="77777777" w:rsidR="0066410C" w:rsidRPr="00DF075F" w:rsidRDefault="0066410C" w:rsidP="0066410C">
      <w:pPr>
        <w:pStyle w:val="FootnoteText"/>
      </w:pPr>
      <w:r w:rsidRPr="00DF075F">
        <w:rPr>
          <w:rStyle w:val="FootnoteReference"/>
          <w:rFonts w:cs="Times New Roman"/>
        </w:rPr>
        <w:footnoteRef/>
      </w:r>
      <w:r w:rsidRPr="00DF075F">
        <w:rPr>
          <w:rFonts w:cs="Times New Roman"/>
          <w:i/>
          <w:iCs/>
        </w:rPr>
        <w:t xml:space="preserve">See </w:t>
      </w:r>
      <w:r w:rsidRPr="00DF075F">
        <w:rPr>
          <w:rFonts w:cs="Times New Roman"/>
        </w:rPr>
        <w:t xml:space="preserve">Mac Brower, </w:t>
      </w:r>
      <w:r w:rsidRPr="00DF075F">
        <w:rPr>
          <w:rFonts w:cs="Times New Roman"/>
          <w:i/>
          <w:iCs/>
        </w:rPr>
        <w:t>The Ohio Redistricting Mess</w:t>
      </w:r>
      <w:r w:rsidRPr="00DF075F">
        <w:rPr>
          <w:rFonts w:cs="Times New Roman"/>
        </w:rPr>
        <w:t xml:space="preserve">, </w:t>
      </w:r>
      <w:r w:rsidRPr="00DF075F">
        <w:rPr>
          <w:rFonts w:cs="Times New Roman"/>
          <w:smallCaps/>
        </w:rPr>
        <w:t xml:space="preserve">Democracy Docket </w:t>
      </w:r>
      <w:r w:rsidRPr="00DF075F">
        <w:rPr>
          <w:rFonts w:cs="Times New Roman"/>
        </w:rPr>
        <w:t xml:space="preserve">(June 13, 2022), </w:t>
      </w:r>
      <w:r w:rsidRPr="00DF075F">
        <w:rPr>
          <w:rStyle w:val="Hyperlink1"/>
          <w:rFonts w:cs="Times New Roman"/>
          <w:color w:val="auto"/>
          <w:u w:val="none"/>
        </w:rPr>
        <w:t>https://www.democracydocket.com/analysis/the-ohio-redistricting-mess</w:t>
      </w:r>
      <w:r w:rsidRPr="00DF075F">
        <w:rPr>
          <w:rStyle w:val="Hyperlink1"/>
          <w:rFonts w:cs="Times New Roman"/>
          <w:color w:val="auto"/>
        </w:rPr>
        <w:t>/</w:t>
      </w:r>
      <w:r w:rsidRPr="00DF075F">
        <w:rPr>
          <w:rFonts w:cs="Times New Roman"/>
        </w:rPr>
        <w:t xml:space="preserve"> [https://perma.cc/FB7H-Q8PK].</w:t>
      </w:r>
    </w:p>
  </w:footnote>
  <w:footnote w:id="66">
    <w:p w14:paraId="41475F66" w14:textId="77777777" w:rsidR="0066410C" w:rsidRPr="00D25D71" w:rsidRDefault="0066410C" w:rsidP="0066410C">
      <w:pPr>
        <w:pStyle w:val="FootnoteText"/>
        <w:rPr>
          <w:rFonts w:cs="Times New Roman"/>
        </w:rPr>
      </w:pPr>
      <w:r w:rsidRPr="00DF075F">
        <w:rPr>
          <w:rStyle w:val="FootnoteReference"/>
          <w:rFonts w:eastAsia="Yu Mincho" w:cs="Times New Roman"/>
        </w:rPr>
        <w:footnoteRef/>
      </w:r>
      <w:r w:rsidRPr="00DF075F">
        <w:rPr>
          <w:rFonts w:cs="Times New Roman"/>
          <w:i/>
          <w:iCs/>
        </w:rPr>
        <w:t>See</w:t>
      </w:r>
      <w:r w:rsidRPr="00DF075F">
        <w:rPr>
          <w:rFonts w:cs="Times New Roman"/>
        </w:rPr>
        <w:t xml:space="preserve"> </w:t>
      </w:r>
      <w:r w:rsidRPr="00DF075F">
        <w:rPr>
          <w:rFonts w:cs="Times New Roman"/>
          <w:i/>
          <w:iCs/>
        </w:rPr>
        <w:t>Census Bureau Statement on Redistricting Data Timeline</w:t>
      </w:r>
      <w:r w:rsidRPr="00DF075F">
        <w:rPr>
          <w:rFonts w:cs="Times New Roman"/>
        </w:rPr>
        <w:t xml:space="preserve">, </w:t>
      </w:r>
      <w:r w:rsidRPr="00DF075F">
        <w:rPr>
          <w:rFonts w:cs="Times New Roman"/>
          <w:smallCaps/>
        </w:rPr>
        <w:t xml:space="preserve">U.S. Census Bureau </w:t>
      </w:r>
      <w:r w:rsidRPr="00DF075F">
        <w:rPr>
          <w:rFonts w:cs="Times New Roman"/>
        </w:rPr>
        <w:t xml:space="preserve">(Feb. 12, 2021), </w:t>
      </w:r>
      <w:r w:rsidRPr="00DF075F">
        <w:rPr>
          <w:rStyle w:val="Hyperlink1"/>
          <w:rFonts w:cs="Times New Roman"/>
          <w:color w:val="auto"/>
          <w:u w:val="none"/>
        </w:rPr>
        <w:t>https://www.census.gov/newsroom/press-releases/2021/statement-redistricting-data-timeline.html</w:t>
      </w:r>
      <w:r w:rsidRPr="00DF075F">
        <w:rPr>
          <w:rFonts w:cs="Times New Roman"/>
        </w:rPr>
        <w:t xml:space="preserve"> [https://perma.cc/UP7K-EGDZ].  Given the delay in the delivery of the census data needed for redistricting in 2021, </w:t>
      </w:r>
      <w:r w:rsidRPr="00DF075F">
        <w:rPr>
          <w:rFonts w:cs="Times New Roman"/>
          <w:i/>
          <w:iCs/>
        </w:rPr>
        <w:t>see id.</w:t>
      </w:r>
      <w:r w:rsidRPr="00DF075F">
        <w:rPr>
          <w:rFonts w:cs="Times New Roman"/>
        </w:rPr>
        <w:t xml:space="preserve">, even if state courts did accept a partisan gerrymandering challenge (or where there was litigation in a federal court involving a challenge to racial gerrymandering whose resolution almost certainly would have partisan consequences), legislators were aware that court action might come too late to prevent legislative plans from going into effect in the critical 2022 election—thus allowing incumbency advantage for the gerrymandering party to carry over into the new redistricting decade.  This happened in </w:t>
      </w:r>
      <w:r w:rsidRPr="00DF075F">
        <w:rPr>
          <w:rFonts w:cs="Times New Roman"/>
          <w:i/>
          <w:iCs/>
        </w:rPr>
        <w:t>Byrd v. Black Voters Matter Capacity Building Institute, Inc.</w:t>
      </w:r>
      <w:r w:rsidRPr="00DF075F">
        <w:rPr>
          <w:rFonts w:cs="Times New Roman"/>
        </w:rPr>
        <w:t xml:space="preserve">, 339 So. 3d 1070, 1073, 1077 (Fla. Dist. Ct. App.), </w:t>
      </w:r>
      <w:r w:rsidRPr="00DF075F">
        <w:rPr>
          <w:rFonts w:cs="Times New Roman"/>
          <w:i/>
          <w:iCs/>
        </w:rPr>
        <w:t>writ denied</w:t>
      </w:r>
      <w:r w:rsidRPr="00DF075F">
        <w:rPr>
          <w:rFonts w:cs="Times New Roman"/>
        </w:rPr>
        <w:t xml:space="preserve">, 340 So. 3d 475 (Fla.), </w:t>
      </w:r>
      <w:r w:rsidRPr="00DF075F">
        <w:rPr>
          <w:rFonts w:cs="Times New Roman"/>
          <w:i/>
          <w:iCs/>
        </w:rPr>
        <w:t xml:space="preserve">and appeal docketed </w:t>
      </w:r>
      <w:r w:rsidRPr="00DF075F">
        <w:rPr>
          <w:rFonts w:cs="Times New Roman"/>
        </w:rPr>
        <w:t xml:space="preserve">No. SC2022-0685 (Fla. Mar. 2, 2022) (Fl. </w:t>
      </w:r>
      <w:proofErr w:type="spellStart"/>
      <w:r w:rsidRPr="00DF075F">
        <w:rPr>
          <w:rFonts w:cs="Times New Roman"/>
        </w:rPr>
        <w:t>Cts</w:t>
      </w:r>
      <w:proofErr w:type="spellEnd"/>
      <w:r w:rsidRPr="00DF075F">
        <w:rPr>
          <w:rFonts w:cs="Times New Roman"/>
        </w:rPr>
        <w:t>. ACIS)</w:t>
      </w:r>
    </w:p>
  </w:footnote>
  <w:footnote w:id="67">
    <w:p w14:paraId="6A239CE6" w14:textId="48D3CA9E" w:rsidR="0066410C" w:rsidRPr="00DF075F" w:rsidRDefault="0066410C" w:rsidP="0066410C">
      <w:pPr>
        <w:pStyle w:val="FootnoteText"/>
        <w:rPr>
          <w:rFonts w:cs="Times New Roman"/>
        </w:rPr>
      </w:pPr>
      <w:r w:rsidRPr="00DF075F">
        <w:rPr>
          <w:rStyle w:val="FootnoteReference"/>
          <w:rFonts w:cs="Times New Roman"/>
        </w:rPr>
        <w:footnoteRef/>
      </w:r>
      <w:r w:rsidRPr="00DF075F">
        <w:rPr>
          <w:rFonts w:cs="Times New Roman"/>
        </w:rPr>
        <w:t xml:space="preserve">These states included Florida, Kentucky, New Mexico, North Carolina, and Utah.  There were several additional federal challenges in place that were unresolved as of the 2022 election (Alabama, Arkansas, Louisiana, Georgia, and South Carolina).  Florida’s congressional map has been challenged under the state’s partisan gerrymandering and racial gerrymandering provisions, but parties jointly decided to drop the partisan gerrymandering claim in </w:t>
      </w:r>
      <w:r w:rsidRPr="00DF075F">
        <w:rPr>
          <w:rFonts w:cs="Times New Roman"/>
          <w:i/>
          <w:iCs/>
        </w:rPr>
        <w:t>Byrd</w:t>
      </w:r>
      <w:r w:rsidRPr="00DF075F">
        <w:rPr>
          <w:rFonts w:cs="Times New Roman"/>
        </w:rPr>
        <w:t>, 339 So. 3d at 1072</w:t>
      </w:r>
      <w:r w:rsidRPr="00DF075F">
        <w:rPr>
          <w:rFonts w:cs="Times New Roman"/>
          <w:i/>
          <w:iCs/>
        </w:rPr>
        <w:t>.</w:t>
      </w:r>
      <w:r w:rsidRPr="00DF075F">
        <w:rPr>
          <w:rFonts w:cs="Times New Roman"/>
        </w:rPr>
        <w:t xml:space="preserve">  </w:t>
      </w:r>
      <w:r w:rsidRPr="00DF075F">
        <w:rPr>
          <w:rFonts w:cs="Times New Roman"/>
          <w:i/>
          <w:iCs/>
        </w:rPr>
        <w:t xml:space="preserve">See </w:t>
      </w:r>
      <w:r w:rsidRPr="00DF075F">
        <w:rPr>
          <w:rFonts w:cs="Times New Roman"/>
        </w:rPr>
        <w:t xml:space="preserve">Mike Schneider &amp; Brendan Farrington, </w:t>
      </w:r>
      <w:r w:rsidRPr="00DF075F">
        <w:rPr>
          <w:rFonts w:cs="Times New Roman"/>
          <w:i/>
          <w:iCs/>
        </w:rPr>
        <w:t>Deal over Florida’s Redistricting Plan Could Lead to Restoration of Black-Dominant District</w:t>
      </w:r>
      <w:r w:rsidRPr="00DF075F">
        <w:rPr>
          <w:rFonts w:cs="Times New Roman"/>
        </w:rPr>
        <w:t xml:space="preserve">, </w:t>
      </w:r>
      <w:r w:rsidRPr="00DF075F">
        <w:rPr>
          <w:rFonts w:cs="Times New Roman"/>
          <w:smallCaps/>
        </w:rPr>
        <w:t>AP News</w:t>
      </w:r>
      <w:r w:rsidRPr="00DF075F">
        <w:rPr>
          <w:rFonts w:cs="Times New Roman"/>
        </w:rPr>
        <w:t xml:space="preserve">, </w:t>
      </w:r>
      <w:r w:rsidRPr="00DF075F">
        <w:rPr>
          <w:rStyle w:val="Hyperlink1"/>
          <w:rFonts w:cs="Times New Roman"/>
          <w:color w:val="auto"/>
          <w:u w:val="none"/>
        </w:rPr>
        <w:t>https://apnews.com/article/florida-redistricting-desantis-race-civil-rights-2f97367f325a77aca00701b08e9d22a4</w:t>
      </w:r>
      <w:r w:rsidRPr="00DF075F">
        <w:rPr>
          <w:rFonts w:cs="Times New Roman"/>
        </w:rPr>
        <w:t xml:space="preserve"> [https://perma.cc/Q5NN-L97R] (Aug. 15, 2023, 5:13 PM).  In addition to the protections against partisan gerrymandering, Florida’s constitution protects racial and language minorities by requiring districts that do not “diminish their ability to elect representatives of their choice.”  </w:t>
      </w:r>
      <w:r w:rsidRPr="00DF075F">
        <w:rPr>
          <w:rFonts w:cs="Times New Roman"/>
          <w:smallCaps/>
        </w:rPr>
        <w:t xml:space="preserve">Fla. Const. </w:t>
      </w:r>
      <w:r w:rsidRPr="00DF075F">
        <w:rPr>
          <w:rFonts w:cs="Times New Roman"/>
        </w:rPr>
        <w:t xml:space="preserve">art. III, § 20(a).  For example, the Florida legislature—under instruction from the Florida governor—could be accused of having gone </w:t>
      </w:r>
      <w:r w:rsidRPr="00DF075F">
        <w:rPr>
          <w:rFonts w:cs="Times New Roman"/>
          <w:i/>
          <w:iCs/>
        </w:rPr>
        <w:t>hog wild</w:t>
      </w:r>
      <w:r w:rsidRPr="00DF075F">
        <w:rPr>
          <w:rFonts w:cs="Times New Roman"/>
        </w:rPr>
        <w:t xml:space="preserve"> in the 2020 redistricting round in seeking to advantage Republicans.  </w:t>
      </w:r>
      <w:r w:rsidRPr="00DF075F">
        <w:rPr>
          <w:rFonts w:cs="Times New Roman"/>
          <w:i/>
          <w:iCs/>
        </w:rPr>
        <w:t xml:space="preserve">See </w:t>
      </w:r>
      <w:r w:rsidRPr="00DF075F">
        <w:rPr>
          <w:rFonts w:cs="Times New Roman"/>
        </w:rPr>
        <w:t xml:space="preserve">Joshua Kaplan, </w:t>
      </w:r>
      <w:r w:rsidRPr="00DF075F">
        <w:rPr>
          <w:rFonts w:cs="Times New Roman"/>
          <w:i/>
          <w:iCs/>
        </w:rPr>
        <w:t>How Ron DeSantis Blew up Black-Held Congressional Districts and May Have Broken Florida Law</w:t>
      </w:r>
      <w:r w:rsidRPr="00DF075F">
        <w:rPr>
          <w:rFonts w:cs="Times New Roman"/>
        </w:rPr>
        <w:t xml:space="preserve">, </w:t>
      </w:r>
      <w:r w:rsidRPr="00DF075F">
        <w:rPr>
          <w:rFonts w:cs="Times New Roman"/>
          <w:smallCaps/>
        </w:rPr>
        <w:t>ProPublica</w:t>
      </w:r>
      <w:r w:rsidRPr="00DF075F">
        <w:rPr>
          <w:rFonts w:cs="Times New Roman"/>
        </w:rPr>
        <w:t xml:space="preserve"> (Oct. 11, 2022, 6:00 AM), </w:t>
      </w:r>
      <w:r w:rsidRPr="00DF075F">
        <w:rPr>
          <w:rStyle w:val="Hyperlink1"/>
          <w:rFonts w:cs="Times New Roman"/>
          <w:color w:val="auto"/>
          <w:u w:val="none"/>
        </w:rPr>
        <w:t>https://www.propublica.org/article/ron-desantis-florida-redistricting-map-scheme</w:t>
      </w:r>
      <w:r w:rsidRPr="00DF075F">
        <w:rPr>
          <w:rFonts w:cs="Times New Roman"/>
        </w:rPr>
        <w:t xml:space="preserve"> [https://perma.cc/74RU-CULU]; </w:t>
      </w:r>
      <w:r w:rsidRPr="00DF075F">
        <w:rPr>
          <w:rFonts w:cs="Times New Roman"/>
          <w:i/>
          <w:iCs/>
        </w:rPr>
        <w:t xml:space="preserve">see also </w:t>
      </w:r>
      <w:r w:rsidRPr="00DF075F">
        <w:rPr>
          <w:rFonts w:cs="Times New Roman"/>
        </w:rPr>
        <w:t xml:space="preserve">Greg Allen, </w:t>
      </w:r>
      <w:r w:rsidRPr="00DF075F">
        <w:rPr>
          <w:rFonts w:cs="Times New Roman"/>
          <w:i/>
          <w:iCs/>
        </w:rPr>
        <w:t>Gov. DeSantis Takes over Congressional Redistricting in Florida</w:t>
      </w:r>
      <w:r w:rsidRPr="00DF075F">
        <w:rPr>
          <w:rFonts w:cs="Times New Roman"/>
        </w:rPr>
        <w:t xml:space="preserve">, </w:t>
      </w:r>
      <w:r w:rsidRPr="00DF075F">
        <w:rPr>
          <w:rFonts w:cs="Times New Roman"/>
          <w:smallCaps/>
        </w:rPr>
        <w:t>NPR</w:t>
      </w:r>
      <w:r w:rsidRPr="00DF075F">
        <w:rPr>
          <w:rFonts w:cs="Times New Roman"/>
        </w:rPr>
        <w:t xml:space="preserve"> (Apr. 12, 2022, 5:13 PM), </w:t>
      </w:r>
      <w:r w:rsidRPr="00DF075F">
        <w:rPr>
          <w:rStyle w:val="Hyperlink1"/>
          <w:rFonts w:cs="Times New Roman"/>
          <w:color w:val="auto"/>
          <w:u w:val="none"/>
        </w:rPr>
        <w:t>https://www.npr.org/2022/04/12/1092414662/gov-desantis-takes-over-congressional-redistricting-in-florida</w:t>
      </w:r>
      <w:r w:rsidRPr="00DF075F">
        <w:rPr>
          <w:rFonts w:cs="Times New Roman"/>
        </w:rPr>
        <w:t xml:space="preserve"> [https://perma.cc/5N2P-TP83]; Gary Fineout, </w:t>
      </w:r>
      <w:r w:rsidRPr="00DF075F">
        <w:rPr>
          <w:rFonts w:cs="Times New Roman"/>
          <w:i/>
          <w:iCs/>
        </w:rPr>
        <w:t>Florida Supreme Court Locks in DeSantis-Backed Redistricting Map</w:t>
      </w:r>
      <w:r w:rsidRPr="00DF075F">
        <w:rPr>
          <w:rFonts w:cs="Times New Roman"/>
        </w:rPr>
        <w:t xml:space="preserve">, </w:t>
      </w:r>
      <w:r w:rsidRPr="00DF075F">
        <w:rPr>
          <w:rFonts w:cs="Times New Roman"/>
          <w:smallCaps/>
        </w:rPr>
        <w:t>Politico</w:t>
      </w:r>
      <w:r w:rsidRPr="00DF075F">
        <w:rPr>
          <w:rFonts w:cs="Times New Roman"/>
        </w:rPr>
        <w:t xml:space="preserve">, </w:t>
      </w:r>
      <w:r w:rsidRPr="00DF075F">
        <w:rPr>
          <w:rStyle w:val="Hyperlink1"/>
          <w:rFonts w:cs="Times New Roman"/>
          <w:color w:val="auto"/>
          <w:u w:val="none"/>
        </w:rPr>
        <w:t>https://www.politico.com/news/2022/06/02/florida-redistricting-map-court-decision-00036740 [https://perma.cc/9NYY-L96K] (June 2, 2022, 6:33 PM)</w:t>
      </w:r>
      <w:r w:rsidRPr="00DF075F">
        <w:rPr>
          <w:rFonts w:cs="Times New Roman"/>
        </w:rPr>
        <w:t xml:space="preserve">.  A simultaneous federal racial gerrymandering case is also proceeding in Florida.  </w:t>
      </w:r>
      <w:r w:rsidRPr="00DF075F">
        <w:rPr>
          <w:rFonts w:cs="Times New Roman"/>
          <w:i/>
          <w:iCs/>
        </w:rPr>
        <w:t>See</w:t>
      </w:r>
      <w:r w:rsidRPr="00DF075F">
        <w:rPr>
          <w:rFonts w:cs="Times New Roman"/>
        </w:rPr>
        <w:t xml:space="preserve"> Common Cause Fla. v. Byrd,</w:t>
      </w:r>
      <w:r w:rsidRPr="00DF075F">
        <w:rPr>
          <w:rFonts w:cs="Times New Roman"/>
          <w:i/>
          <w:iCs/>
        </w:rPr>
        <w:t xml:space="preserve"> </w:t>
      </w:r>
      <w:ins w:id="359" w:author="Chase, Noah" w:date="2024-10-14T12:02:00Z" w16du:dateUtc="2024-10-14T16:02:00Z">
        <w:r w:rsidR="00C23C29">
          <w:rPr>
            <w:rFonts w:cs="Times New Roman"/>
          </w:rPr>
          <w:t>674 F. Supp. 3d 1097</w:t>
        </w:r>
        <w:r w:rsidR="00BB6B8E">
          <w:rPr>
            <w:rFonts w:cs="Times New Roman"/>
          </w:rPr>
          <w:t xml:space="preserve"> </w:t>
        </w:r>
      </w:ins>
      <w:del w:id="360" w:author="Chase, Noah" w:date="2024-10-14T12:02:00Z" w16du:dateUtc="2024-10-14T16:02:00Z">
        <w:r w:rsidRPr="00DF075F" w:rsidDel="00C23C29">
          <w:rPr>
            <w:rFonts w:cs="Times New Roman"/>
          </w:rPr>
          <w:delText xml:space="preserve">Case No. 22-cv-109, 2023 U.S. Dist. LEXIS 94625 </w:delText>
        </w:r>
      </w:del>
      <w:r w:rsidRPr="00DF075F">
        <w:rPr>
          <w:rFonts w:cs="Times New Roman"/>
        </w:rPr>
        <w:t xml:space="preserve">(N.D. Fla. </w:t>
      </w:r>
      <w:del w:id="361" w:author="Chase, Noah" w:date="2024-10-14T12:02:00Z" w16du:dateUtc="2024-10-14T16:02:00Z">
        <w:r w:rsidRPr="00DF075F" w:rsidDel="00BB6B8E">
          <w:rPr>
            <w:rFonts w:cs="Times New Roman"/>
          </w:rPr>
          <w:delText xml:space="preserve">May 25, </w:delText>
        </w:r>
      </w:del>
      <w:r w:rsidRPr="00DF075F">
        <w:rPr>
          <w:rFonts w:cs="Times New Roman"/>
        </w:rPr>
        <w:t>2023).</w:t>
      </w:r>
    </w:p>
  </w:footnote>
  <w:footnote w:id="68">
    <w:p w14:paraId="73472361" w14:textId="7EFEAD7A" w:rsidR="0066410C" w:rsidRPr="00DF075F" w:rsidRDefault="0066410C" w:rsidP="0066410C">
      <w:pPr>
        <w:pStyle w:val="FootnoteText"/>
        <w:rPr>
          <w:rFonts w:cs="Times New Roman"/>
        </w:rPr>
      </w:pPr>
      <w:r w:rsidRPr="00DF075F">
        <w:rPr>
          <w:rStyle w:val="FootnoteReference"/>
          <w:rFonts w:cs="Times New Roman"/>
        </w:rPr>
        <w:footnoteRef/>
      </w:r>
      <w:r w:rsidRPr="00DF075F">
        <w:rPr>
          <w:rFonts w:cs="Times New Roman"/>
        </w:rPr>
        <w:t xml:space="preserve">For example, the maps used for North Carolina and Ohio in 2022 will need to be redrawn for future election cycles.  </w:t>
      </w:r>
      <w:r w:rsidRPr="00DF075F">
        <w:rPr>
          <w:rFonts w:cs="Times New Roman"/>
          <w:i/>
          <w:iCs/>
        </w:rPr>
        <w:t>See</w:t>
      </w:r>
      <w:r w:rsidRPr="00DF075F">
        <w:rPr>
          <w:rFonts w:cs="Times New Roman"/>
        </w:rPr>
        <w:t xml:space="preserve"> Michael Li, </w:t>
      </w:r>
      <w:r w:rsidRPr="00DF075F">
        <w:rPr>
          <w:rFonts w:cs="Times New Roman"/>
          <w:i/>
          <w:iCs/>
        </w:rPr>
        <w:t>How Voting Districts Could Change Before 2024</w:t>
      </w:r>
      <w:r w:rsidRPr="00DF075F">
        <w:rPr>
          <w:rFonts w:cs="Times New Roman"/>
        </w:rPr>
        <w:t xml:space="preserve">, </w:t>
      </w:r>
      <w:r w:rsidRPr="00DF075F">
        <w:rPr>
          <w:rFonts w:cs="Times New Roman"/>
          <w:smallCaps/>
        </w:rPr>
        <w:t>Brennan Ctr.</w:t>
      </w:r>
      <w:r w:rsidRPr="00DF075F">
        <w:rPr>
          <w:rFonts w:cs="Times New Roman"/>
        </w:rPr>
        <w:t xml:space="preserve"> </w:t>
      </w:r>
      <w:r w:rsidRPr="00DF075F">
        <w:rPr>
          <w:rFonts w:cs="Times New Roman"/>
          <w:smallCaps/>
        </w:rPr>
        <w:t>for Just.</w:t>
      </w:r>
      <w:r w:rsidRPr="00DF075F">
        <w:rPr>
          <w:rFonts w:cs="Times New Roman"/>
        </w:rPr>
        <w:t xml:space="preserve"> (Feb. 6, 2023), https://www.brennancenter.org/our-work/analysis-opinion/how-voting-districts-could-change-2024</w:t>
      </w:r>
      <w:r w:rsidRPr="00DF075F">
        <w:rPr>
          <w:rStyle w:val="Hyperlink"/>
          <w:rFonts w:cs="Times New Roman"/>
        </w:rPr>
        <w:t xml:space="preserve"> </w:t>
      </w:r>
      <w:r w:rsidRPr="00DF075F">
        <w:rPr>
          <w:rStyle w:val="Hyperlink"/>
          <w:rFonts w:cs="Times New Roman"/>
          <w:color w:val="auto"/>
          <w:u w:val="none"/>
        </w:rPr>
        <w:t>[https://perma.cc/G3WF-RMA4]</w:t>
      </w:r>
      <w:r w:rsidRPr="00DF075F">
        <w:rPr>
          <w:rFonts w:cs="Times New Roman"/>
        </w:rPr>
        <w:t>.</w:t>
      </w:r>
      <w:r w:rsidRPr="00694F1D">
        <w:rPr>
          <w:rFonts w:cs="Times New Roman"/>
        </w:rPr>
        <w:t xml:space="preserve">  </w:t>
      </w:r>
      <w:r w:rsidRPr="00CD2413">
        <w:rPr>
          <w:rFonts w:cs="Times New Roman"/>
          <w:highlight w:val="cyan"/>
          <w:rPrChange w:id="365" w:author="Marie-therese Witte" w:date="2024-10-29T08:10:00Z" w16du:dateUtc="2024-10-29T12:10:00Z">
            <w:rPr>
              <w:rFonts w:cs="Times New Roman"/>
              <w:highlight w:val="magenta"/>
            </w:rPr>
          </w:rPrChange>
        </w:rPr>
        <w:t xml:space="preserve">Plaintiffs in </w:t>
      </w:r>
      <w:r w:rsidRPr="00CD2413">
        <w:rPr>
          <w:rFonts w:cs="Times New Roman"/>
          <w:i/>
          <w:iCs/>
          <w:highlight w:val="cyan"/>
          <w:rPrChange w:id="366" w:author="Marie-therese Witte" w:date="2024-10-29T08:10:00Z" w16du:dateUtc="2024-10-29T12:10:00Z">
            <w:rPr>
              <w:rFonts w:cs="Times New Roman"/>
              <w:i/>
              <w:iCs/>
              <w:highlight w:val="magenta"/>
            </w:rPr>
          </w:rPrChange>
        </w:rPr>
        <w:t>Hoffmann v. N.Y. State Independent Redistricting Commission</w:t>
      </w:r>
      <w:r w:rsidRPr="00CD2413">
        <w:rPr>
          <w:rFonts w:cs="Times New Roman"/>
          <w:highlight w:val="cyan"/>
          <w:rPrChange w:id="367" w:author="Marie-therese Witte" w:date="2024-10-29T08:10:00Z" w16du:dateUtc="2024-10-29T12:10:00Z">
            <w:rPr>
              <w:rFonts w:cs="Times New Roman"/>
              <w:highlight w:val="magenta"/>
            </w:rPr>
          </w:rPrChange>
        </w:rPr>
        <w:t xml:space="preserve"> successfully litigated to have the redistricting commission in New York replace the court-drawn map</w:t>
      </w:r>
      <w:ins w:id="368" w:author="Marie-therese Witte" w:date="2024-10-29T08:09:00Z" w16du:dateUtc="2024-10-29T12:09:00Z">
        <w:r w:rsidR="00CD2413" w:rsidRPr="00CD2413">
          <w:rPr>
            <w:rFonts w:cs="Times New Roman"/>
            <w:highlight w:val="cyan"/>
            <w:rPrChange w:id="369" w:author="Marie-therese Witte" w:date="2024-10-29T08:10:00Z" w16du:dateUtc="2024-10-29T12:10:00Z">
              <w:rPr>
                <w:rFonts w:cs="Times New Roman"/>
                <w:highlight w:val="magenta"/>
              </w:rPr>
            </w:rPrChange>
          </w:rPr>
          <w:t xml:space="preserve"> for the 2024 election cycle</w:t>
        </w:r>
      </w:ins>
      <w:r w:rsidRPr="00CD2413">
        <w:rPr>
          <w:rFonts w:cs="Times New Roman"/>
          <w:highlight w:val="cyan"/>
          <w:rPrChange w:id="370" w:author="Marie-therese Witte" w:date="2024-10-29T08:10:00Z" w16du:dateUtc="2024-10-29T12:10:00Z">
            <w:rPr>
              <w:rFonts w:cs="Times New Roman"/>
              <w:highlight w:val="magenta"/>
            </w:rPr>
          </w:rPrChange>
        </w:rPr>
        <w:t>.</w:t>
      </w:r>
      <w:r w:rsidRPr="00DE62C4">
        <w:rPr>
          <w:rFonts w:cs="Times New Roman"/>
        </w:rPr>
        <w:t xml:space="preserve">  </w:t>
      </w:r>
      <w:r w:rsidRPr="00DF075F">
        <w:rPr>
          <w:rFonts w:cs="Times New Roman"/>
          <w:i/>
          <w:iCs/>
        </w:rPr>
        <w:t xml:space="preserve">See </w:t>
      </w:r>
      <w:r w:rsidRPr="00DF075F">
        <w:rPr>
          <w:rFonts w:cs="Times New Roman"/>
        </w:rPr>
        <w:t xml:space="preserve">Hoffmann v. N.Y. State </w:t>
      </w:r>
      <w:proofErr w:type="spellStart"/>
      <w:r w:rsidRPr="00DF075F">
        <w:rPr>
          <w:rFonts w:cs="Times New Roman"/>
        </w:rPr>
        <w:t>Indep</w:t>
      </w:r>
      <w:proofErr w:type="spellEnd"/>
      <w:r w:rsidRPr="00DF075F">
        <w:rPr>
          <w:rFonts w:cs="Times New Roman"/>
        </w:rPr>
        <w:t xml:space="preserve">. Redistricting Comm’n, No. 904972-22, 2022 </w:t>
      </w:r>
      <w:ins w:id="371" w:author="Chase, Noah" w:date="2024-10-14T10:53:00Z" w16du:dateUtc="2024-10-14T14:53:00Z">
        <w:r w:rsidR="005A24B1">
          <w:t>WL 13654170</w:t>
        </w:r>
      </w:ins>
      <w:del w:id="372" w:author="Chase, Noah" w:date="2024-10-14T10:53:00Z" w16du:dateUtc="2024-10-14T14:53:00Z">
        <w:r w:rsidRPr="00DF075F" w:rsidDel="005A24B1">
          <w:rPr>
            <w:rFonts w:cs="Times New Roman"/>
          </w:rPr>
          <w:delText>N.Y. Misc. LEXIS 10439</w:delText>
        </w:r>
      </w:del>
      <w:r w:rsidRPr="00DF075F">
        <w:rPr>
          <w:rFonts w:cs="Times New Roman"/>
        </w:rPr>
        <w:t>, at *</w:t>
      </w:r>
      <w:ins w:id="373" w:author="Chase, Noah" w:date="2024-10-14T10:54:00Z" w16du:dateUtc="2024-10-14T14:54:00Z">
        <w:r w:rsidR="00452585">
          <w:rPr>
            <w:rFonts w:cs="Times New Roman"/>
          </w:rPr>
          <w:t>3</w:t>
        </w:r>
      </w:ins>
      <w:del w:id="374" w:author="Chase, Noah" w:date="2024-10-14T10:54:00Z" w16du:dateUtc="2024-10-14T14:54:00Z">
        <w:r w:rsidRPr="00DF075F" w:rsidDel="00452585">
          <w:rPr>
            <w:rFonts w:cs="Times New Roman"/>
          </w:rPr>
          <w:delText>9</w:delText>
        </w:r>
      </w:del>
      <w:r w:rsidRPr="00DF075F">
        <w:rPr>
          <w:rFonts w:cs="Times New Roman"/>
        </w:rPr>
        <w:t>–</w:t>
      </w:r>
      <w:ins w:id="375" w:author="Chase, Noah" w:date="2024-10-14T10:54:00Z" w16du:dateUtc="2024-10-14T14:54:00Z">
        <w:r w:rsidR="00452585">
          <w:rPr>
            <w:rFonts w:cs="Times New Roman"/>
          </w:rPr>
          <w:t>4</w:t>
        </w:r>
      </w:ins>
      <w:del w:id="376" w:author="Chase, Noah" w:date="2024-10-14T10:54:00Z" w16du:dateUtc="2024-10-14T14:54:00Z">
        <w:r w:rsidRPr="00DF075F" w:rsidDel="00452585">
          <w:rPr>
            <w:rFonts w:cs="Times New Roman"/>
          </w:rPr>
          <w:delText>10</w:delText>
        </w:r>
      </w:del>
      <w:r w:rsidRPr="00DF075F">
        <w:rPr>
          <w:rFonts w:cs="Times New Roman"/>
        </w:rPr>
        <w:t xml:space="preserve"> (Sup. Ct. Sept. 12, 2022).</w:t>
      </w:r>
    </w:p>
  </w:footnote>
  <w:footnote w:id="69">
    <w:p w14:paraId="0B253BCC" w14:textId="77777777" w:rsidR="0066410C" w:rsidRPr="00DF075F" w:rsidRDefault="0066410C" w:rsidP="0066410C">
      <w:pPr>
        <w:rPr>
          <w:rFonts w:cs="Times New Roman"/>
          <w:b/>
          <w:bCs/>
          <w:i/>
          <w:iCs/>
          <w:color w:val="FF0000"/>
          <w:sz w:val="20"/>
          <w:szCs w:val="20"/>
        </w:rPr>
      </w:pPr>
      <w:r w:rsidRPr="00DF075F">
        <w:rPr>
          <w:rStyle w:val="FootnoteReference"/>
          <w:rFonts w:eastAsiaTheme="minorEastAsia" w:cs="Times New Roman"/>
          <w:sz w:val="20"/>
          <w:szCs w:val="20"/>
        </w:rPr>
        <w:footnoteRef/>
      </w:r>
      <w:r w:rsidRPr="00DF075F">
        <w:rPr>
          <w:rFonts w:cs="Times New Roman"/>
          <w:sz w:val="20"/>
          <w:szCs w:val="20"/>
        </w:rPr>
        <w:t xml:space="preserve">After the U.S. Supreme Court ruled in appellants’ favor in </w:t>
      </w:r>
      <w:r w:rsidRPr="00DF075F">
        <w:rPr>
          <w:rFonts w:cs="Times New Roman"/>
          <w:i/>
          <w:iCs/>
          <w:sz w:val="20"/>
          <w:szCs w:val="20"/>
        </w:rPr>
        <w:t>Allen</w:t>
      </w:r>
      <w:r w:rsidRPr="00DF075F">
        <w:rPr>
          <w:rFonts w:cs="Times New Roman"/>
          <w:sz w:val="20"/>
          <w:szCs w:val="20"/>
        </w:rPr>
        <w:t>, Alabama was required to draw a second Black</w:t>
      </w:r>
      <w:r w:rsidRPr="00DF075F">
        <w:rPr>
          <w:rFonts w:cs="Times New Roman"/>
          <w:sz w:val="20"/>
          <w:szCs w:val="20"/>
        </w:rPr>
        <w:noBreakHyphen/>
        <w:t>opportunity</w:t>
      </w:r>
      <w:r w:rsidRPr="00DF075F">
        <w:rPr>
          <w:rFonts w:cs="Times New Roman"/>
          <w:sz w:val="20"/>
          <w:szCs w:val="20"/>
        </w:rPr>
        <w:noBreakHyphen/>
        <w:t>to</w:t>
      </w:r>
      <w:r w:rsidRPr="00DF075F">
        <w:rPr>
          <w:rFonts w:cs="Times New Roman"/>
          <w:sz w:val="20"/>
          <w:szCs w:val="20"/>
        </w:rPr>
        <w:noBreakHyphen/>
        <w:t>elect district (all but guaranteeing an additional Democratic representative in the state).  However, circa August 2023, Alabama has refused the Court’s order and instead passed the “2023 Plan” which decreases the Black</w:t>
      </w:r>
      <w:r w:rsidRPr="00DF075F">
        <w:rPr>
          <w:sz w:val="20"/>
          <w:szCs w:val="20"/>
        </w:rPr>
        <w:t xml:space="preserve"> </w:t>
      </w:r>
      <w:r w:rsidRPr="00DF075F">
        <w:rPr>
          <w:rFonts w:cs="Times New Roman"/>
          <w:sz w:val="20"/>
          <w:szCs w:val="20"/>
        </w:rPr>
        <w:t xml:space="preserve">voting age population in the one performing district that previously existed and raised the percentage in another to a level that likely still violates the Voting Rights Act.  </w:t>
      </w:r>
      <w:r w:rsidRPr="00DF075F">
        <w:rPr>
          <w:rFonts w:cs="Times New Roman"/>
          <w:i/>
          <w:iCs/>
          <w:sz w:val="20"/>
          <w:szCs w:val="20"/>
        </w:rPr>
        <w:t xml:space="preserve">See </w:t>
      </w:r>
      <w:r w:rsidRPr="00DF075F">
        <w:rPr>
          <w:rFonts w:cs="Times New Roman"/>
          <w:sz w:val="20"/>
          <w:szCs w:val="20"/>
        </w:rPr>
        <w:t xml:space="preserve">Brian Lyman &amp; </w:t>
      </w:r>
      <w:proofErr w:type="spellStart"/>
      <w:r w:rsidRPr="00DF075F">
        <w:rPr>
          <w:rFonts w:cs="Times New Roman"/>
          <w:sz w:val="20"/>
          <w:szCs w:val="20"/>
        </w:rPr>
        <w:t>Alander</w:t>
      </w:r>
      <w:proofErr w:type="spellEnd"/>
      <w:r w:rsidRPr="00DF075F">
        <w:rPr>
          <w:rFonts w:cs="Times New Roman"/>
          <w:sz w:val="20"/>
          <w:szCs w:val="20"/>
        </w:rPr>
        <w:t xml:space="preserve"> Rocha, </w:t>
      </w:r>
      <w:r w:rsidRPr="00DF075F">
        <w:rPr>
          <w:rFonts w:cs="Times New Roman"/>
          <w:i/>
          <w:iCs/>
          <w:sz w:val="20"/>
          <w:szCs w:val="20"/>
        </w:rPr>
        <w:t>Federal Court Blocks Alabama’s Congressional Map, Orders New Lines Drawn</w:t>
      </w:r>
      <w:r w:rsidRPr="00DF075F">
        <w:rPr>
          <w:rFonts w:cs="Times New Roman"/>
          <w:sz w:val="20"/>
          <w:szCs w:val="20"/>
        </w:rPr>
        <w:t xml:space="preserve">, </w:t>
      </w:r>
      <w:r w:rsidRPr="00DF075F">
        <w:rPr>
          <w:rFonts w:cs="Times New Roman"/>
          <w:smallCaps/>
          <w:sz w:val="20"/>
          <w:szCs w:val="20"/>
        </w:rPr>
        <w:t>Ala. Reflector</w:t>
      </w:r>
      <w:r w:rsidRPr="00DF075F">
        <w:rPr>
          <w:rFonts w:cs="Times New Roman"/>
          <w:i/>
          <w:iCs/>
          <w:sz w:val="20"/>
          <w:szCs w:val="20"/>
        </w:rPr>
        <w:t xml:space="preserve"> </w:t>
      </w:r>
      <w:r w:rsidRPr="00DF075F">
        <w:rPr>
          <w:rFonts w:cs="Times New Roman"/>
          <w:sz w:val="20"/>
          <w:szCs w:val="20"/>
        </w:rPr>
        <w:t>(Sept. 5, 2023, 9:38 AM),</w:t>
      </w:r>
      <w:r w:rsidRPr="00DF075F">
        <w:rPr>
          <w:rFonts w:cs="Times New Roman"/>
          <w:i/>
          <w:iCs/>
          <w:sz w:val="20"/>
          <w:szCs w:val="20"/>
        </w:rPr>
        <w:t xml:space="preserve"> </w:t>
      </w:r>
      <w:r w:rsidRPr="00DF075F">
        <w:rPr>
          <w:rFonts w:cs="Times New Roman"/>
          <w:sz w:val="20"/>
          <w:szCs w:val="20"/>
        </w:rPr>
        <w:t>https://alabamareflector.com/2023/09/05/federal-court-blocks-alabamas-congressional-map-orders-new-lines-drawn/ [https://perma.cc/RGP4-7YB2].</w:t>
      </w:r>
    </w:p>
  </w:footnote>
  <w:footnote w:id="70">
    <w:p w14:paraId="2E73C8D1" w14:textId="45CC60FE" w:rsidR="0066410C" w:rsidRPr="00DF075F" w:rsidRDefault="0066410C" w:rsidP="0066410C">
      <w:pPr>
        <w:pStyle w:val="FootnoteText"/>
        <w:rPr>
          <w:rFonts w:cs="Times New Roman"/>
        </w:rPr>
      </w:pPr>
      <w:r w:rsidRPr="00DF075F">
        <w:rPr>
          <w:rStyle w:val="FootnoteReference"/>
          <w:rFonts w:cs="Times New Roman"/>
        </w:rPr>
        <w:footnoteRef/>
      </w:r>
      <w:r w:rsidRPr="00DF075F">
        <w:rPr>
          <w:rFonts w:cs="Times New Roman"/>
          <w:i/>
          <w:iCs/>
        </w:rPr>
        <w:t xml:space="preserve">See supra </w:t>
      </w:r>
      <w:r w:rsidRPr="00DF075F">
        <w:rPr>
          <w:rFonts w:cs="Times New Roman"/>
        </w:rPr>
        <w:t>notes 5</w:t>
      </w:r>
      <w:ins w:id="378" w:author="Chase, Noah" w:date="2024-10-14T12:30:00Z" w16du:dateUtc="2024-10-14T16:30:00Z">
        <w:r w:rsidR="003C229B">
          <w:rPr>
            <w:rFonts w:cs="Times New Roman"/>
          </w:rPr>
          <w:t>8</w:t>
        </w:r>
      </w:ins>
      <w:del w:id="379" w:author="Chase, Noah" w:date="2024-10-14T12:30:00Z" w16du:dateUtc="2024-10-14T16:30:00Z">
        <w:r w:rsidRPr="00DF075F" w:rsidDel="003C229B">
          <w:rPr>
            <w:rFonts w:cs="Times New Roman"/>
          </w:rPr>
          <w:delText>7</w:delText>
        </w:r>
      </w:del>
      <w:r w:rsidRPr="00DF075F">
        <w:rPr>
          <w:rFonts w:cs="Times New Roman"/>
        </w:rPr>
        <w:t>–5</w:t>
      </w:r>
      <w:ins w:id="380" w:author="Chase, Noah" w:date="2024-10-14T12:30:00Z" w16du:dateUtc="2024-10-14T16:30:00Z">
        <w:r w:rsidR="003C229B">
          <w:rPr>
            <w:rFonts w:cs="Times New Roman"/>
          </w:rPr>
          <w:t>9</w:t>
        </w:r>
      </w:ins>
      <w:del w:id="381" w:author="Chase, Noah" w:date="2024-10-14T12:30:00Z" w16du:dateUtc="2024-10-14T16:30:00Z">
        <w:r w:rsidRPr="00DF075F" w:rsidDel="003C229B">
          <w:rPr>
            <w:rFonts w:cs="Times New Roman"/>
          </w:rPr>
          <w:delText>8</w:delText>
        </w:r>
      </w:del>
      <w:r w:rsidRPr="00DF075F">
        <w:rPr>
          <w:rFonts w:cs="Times New Roman"/>
        </w:rPr>
        <w:t xml:space="preserve"> and accompanying text.</w:t>
      </w:r>
    </w:p>
  </w:footnote>
  <w:footnote w:id="71">
    <w:p w14:paraId="2AEBCD3F" w14:textId="77777777" w:rsidR="0066410C" w:rsidRPr="009231C8" w:rsidRDefault="0066410C" w:rsidP="0066410C">
      <w:pPr>
        <w:pStyle w:val="FootnoteText"/>
        <w:rPr>
          <w:rFonts w:cs="Times New Roman"/>
        </w:rPr>
      </w:pPr>
      <w:r w:rsidRPr="00DF075F">
        <w:rPr>
          <w:rStyle w:val="FootnoteReference"/>
          <w:rFonts w:cs="Times New Roman"/>
        </w:rPr>
        <w:footnoteRef/>
      </w:r>
      <w:r w:rsidRPr="00DF075F">
        <w:rPr>
          <w:rFonts w:cs="Times New Roman"/>
        </w:rPr>
        <w:t xml:space="preserve">Of the six states under split control where the legislature is the primary authority for drawing the maps (Connecticut, Pennsylvania, Maine, Minnesota, New Hampshire, and Wisconsin), all but Maine </w:t>
      </w:r>
      <w:proofErr w:type="gramStart"/>
      <w:r w:rsidRPr="00DF075F">
        <w:rPr>
          <w:rFonts w:cs="Times New Roman"/>
        </w:rPr>
        <w:t>were</w:t>
      </w:r>
      <w:proofErr w:type="gramEnd"/>
      <w:r w:rsidRPr="00DF075F">
        <w:rPr>
          <w:rFonts w:cs="Times New Roman"/>
        </w:rPr>
        <w:t xml:space="preserve"> drawn by courts.  </w:t>
      </w:r>
      <w:r w:rsidRPr="00DF075F">
        <w:rPr>
          <w:rFonts w:cs="Times New Roman"/>
          <w:i/>
          <w:iCs/>
        </w:rPr>
        <w:t xml:space="preserve">See </w:t>
      </w:r>
      <w:proofErr w:type="gramStart"/>
      <w:r w:rsidRPr="00DF075F">
        <w:rPr>
          <w:rFonts w:cs="Times New Roman"/>
          <w:i/>
          <w:iCs/>
        </w:rPr>
        <w:t xml:space="preserve">supra </w:t>
      </w:r>
      <w:r w:rsidRPr="00DF075F">
        <w:rPr>
          <w:rFonts w:cs="Times New Roman"/>
        </w:rPr>
        <w:t>Table</w:t>
      </w:r>
      <w:proofErr w:type="gramEnd"/>
      <w:r w:rsidRPr="00DF075F">
        <w:rPr>
          <w:rFonts w:cs="Times New Roman"/>
        </w:rPr>
        <w:t xml:space="preserve"> 1.</w:t>
      </w:r>
    </w:p>
  </w:footnote>
  <w:footnote w:id="72">
    <w:p w14:paraId="332DC321" w14:textId="72A9B14E" w:rsidR="0066410C" w:rsidRPr="00DF075F" w:rsidRDefault="0066410C" w:rsidP="0066410C">
      <w:pPr>
        <w:pStyle w:val="FootnoteText"/>
        <w:rPr>
          <w:rFonts w:cs="Times New Roman"/>
          <w:b/>
          <w:color w:val="FF0000"/>
        </w:rPr>
      </w:pPr>
      <w:r w:rsidRPr="0070148F">
        <w:rPr>
          <w:rStyle w:val="FootnoteReference"/>
          <w:rFonts w:eastAsiaTheme="minorEastAsia" w:cs="Times New Roman"/>
        </w:rPr>
        <w:footnoteRef/>
      </w:r>
      <w:r w:rsidRPr="0070148F">
        <w:rPr>
          <w:rFonts w:cs="Times New Roman"/>
        </w:rPr>
        <w:t xml:space="preserve">Kansas, New Jersey, and </w:t>
      </w:r>
      <w:r w:rsidRPr="00DF075F">
        <w:rPr>
          <w:rFonts w:cs="Times New Roman"/>
        </w:rPr>
        <w:t xml:space="preserve">Oregon are the three cases where the state court found in favor of the defendants (or determined that there was not a justiciable claim).  Ohio is difficult to classify because of the inability of the state court to draw a map of its own, leading to federal court intervention to resolve a deadlock, but state law requires the map needs to be redrawn for 2024.  Before federal court intervention, the state court did reject various maps.  </w:t>
      </w:r>
      <w:r w:rsidRPr="00DF075F">
        <w:rPr>
          <w:rFonts w:cs="Times New Roman"/>
          <w:i/>
          <w:iCs/>
        </w:rPr>
        <w:t xml:space="preserve">See supra </w:t>
      </w:r>
      <w:r w:rsidRPr="00DF075F">
        <w:rPr>
          <w:rFonts w:cs="Times New Roman"/>
        </w:rPr>
        <w:t>note 3</w:t>
      </w:r>
      <w:ins w:id="382" w:author="Chase, Noah" w:date="2024-10-14T12:30:00Z" w16du:dateUtc="2024-10-14T16:30:00Z">
        <w:r w:rsidR="001A3907">
          <w:rPr>
            <w:rFonts w:cs="Times New Roman"/>
          </w:rPr>
          <w:t>6</w:t>
        </w:r>
      </w:ins>
      <w:del w:id="383" w:author="Chase, Noah" w:date="2024-10-14T12:30:00Z" w16du:dateUtc="2024-10-14T16:30:00Z">
        <w:r w:rsidRPr="00DF075F" w:rsidDel="001A3907">
          <w:rPr>
            <w:rFonts w:cs="Times New Roman"/>
          </w:rPr>
          <w:delText>5</w:delText>
        </w:r>
      </w:del>
      <w:r w:rsidRPr="00DF075F">
        <w:rPr>
          <w:rFonts w:cs="Times New Roman"/>
        </w:rPr>
        <w:t xml:space="preserve"> and accompanying text.</w:t>
      </w:r>
    </w:p>
  </w:footnote>
  <w:footnote w:id="73">
    <w:p w14:paraId="7DA38946" w14:textId="585FD48D" w:rsidR="0066410C" w:rsidRPr="00DF075F" w:rsidRDefault="0066410C" w:rsidP="0066410C">
      <w:pPr>
        <w:pStyle w:val="FootnoteText"/>
      </w:pPr>
      <w:r w:rsidRPr="00DF075F">
        <w:rPr>
          <w:rFonts w:eastAsiaTheme="minorEastAsia" w:cs="Times New Roman"/>
          <w:vertAlign w:val="superscript"/>
        </w:rPr>
        <w:footnoteRef/>
      </w:r>
      <w:r w:rsidRPr="00DF075F">
        <w:rPr>
          <w:rFonts w:eastAsiaTheme="minorEastAsia" w:cs="Times New Roman"/>
        </w:rPr>
        <w:t xml:space="preserve">There is a conditional probability effect in that we can expect challenges to be more likely to be brought and those challenges to be more likely to be successful in states where there is egregious partisan gerrymandering and, as emphasized earlier, we also expect that partisan gerrymandering is most likely to be found in states where the redistricting process is under single party control.  </w:t>
      </w:r>
      <w:r w:rsidRPr="00DF075F">
        <w:rPr>
          <w:rFonts w:eastAsiaTheme="minorEastAsia" w:cs="Times New Roman"/>
          <w:i/>
          <w:iCs/>
        </w:rPr>
        <w:t xml:space="preserve">See supra </w:t>
      </w:r>
      <w:r w:rsidRPr="00DF075F">
        <w:rPr>
          <w:rFonts w:eastAsiaTheme="minorEastAsia" w:cs="Times New Roman"/>
        </w:rPr>
        <w:t>notes 4</w:t>
      </w:r>
      <w:ins w:id="384" w:author="Chase, Noah" w:date="2024-10-14T12:30:00Z" w16du:dateUtc="2024-10-14T16:30:00Z">
        <w:r w:rsidR="001A3907">
          <w:rPr>
            <w:rFonts w:eastAsiaTheme="minorEastAsia" w:cs="Times New Roman"/>
          </w:rPr>
          <w:t>6</w:t>
        </w:r>
      </w:ins>
      <w:del w:id="385" w:author="Chase, Noah" w:date="2024-10-14T12:30:00Z" w16du:dateUtc="2024-10-14T16:30:00Z">
        <w:r w:rsidRPr="00DF075F" w:rsidDel="001A3907">
          <w:rPr>
            <w:rFonts w:eastAsiaTheme="minorEastAsia" w:cs="Times New Roman"/>
          </w:rPr>
          <w:delText>5</w:delText>
        </w:r>
      </w:del>
      <w:r w:rsidRPr="00DF075F">
        <w:rPr>
          <w:rFonts w:eastAsiaTheme="minorEastAsia" w:cs="Times New Roman"/>
        </w:rPr>
        <w:t>–5</w:t>
      </w:r>
      <w:ins w:id="386" w:author="Chase, Noah" w:date="2024-10-14T12:30:00Z" w16du:dateUtc="2024-10-14T16:30:00Z">
        <w:r w:rsidR="001A3907">
          <w:rPr>
            <w:rFonts w:eastAsiaTheme="minorEastAsia" w:cs="Times New Roman"/>
          </w:rPr>
          <w:t>2</w:t>
        </w:r>
      </w:ins>
      <w:del w:id="387" w:author="Chase, Noah" w:date="2024-10-14T12:30:00Z" w16du:dateUtc="2024-10-14T16:30:00Z">
        <w:r w:rsidRPr="00DF075F" w:rsidDel="001A3907">
          <w:rPr>
            <w:rFonts w:eastAsiaTheme="minorEastAsia" w:cs="Times New Roman"/>
          </w:rPr>
          <w:delText>1</w:delText>
        </w:r>
      </w:del>
      <w:r w:rsidRPr="00DF075F">
        <w:rPr>
          <w:rFonts w:eastAsiaTheme="minorEastAsia" w:cs="Times New Roman"/>
        </w:rPr>
        <w:t xml:space="preserve"> and accompanying text.</w:t>
      </w:r>
    </w:p>
  </w:footnote>
  <w:footnote w:id="74">
    <w:p w14:paraId="05D63CCB" w14:textId="77777777" w:rsidR="0066410C" w:rsidRPr="00DF075F" w:rsidRDefault="0066410C" w:rsidP="0066410C">
      <w:pPr>
        <w:pStyle w:val="FootnoteText"/>
        <w:rPr>
          <w:rFonts w:cs="Times New Roman"/>
        </w:rPr>
      </w:pPr>
      <w:r w:rsidRPr="00DF075F">
        <w:rPr>
          <w:rStyle w:val="FootnoteReference"/>
          <w:rFonts w:cs="Times New Roman"/>
        </w:rPr>
        <w:footnoteRef/>
      </w:r>
      <w:r w:rsidRPr="00DF075F">
        <w:rPr>
          <w:rFonts w:cs="Times New Roman"/>
          <w:i/>
          <w:iCs/>
        </w:rPr>
        <w:t>See</w:t>
      </w:r>
      <w:r w:rsidRPr="00DF075F">
        <w:rPr>
          <w:rFonts w:cs="Times New Roman"/>
        </w:rPr>
        <w:t xml:space="preserve"> </w:t>
      </w:r>
      <w:proofErr w:type="gramStart"/>
      <w:r w:rsidRPr="00DF075F">
        <w:rPr>
          <w:rFonts w:cs="Times New Roman"/>
          <w:i/>
          <w:iCs/>
        </w:rPr>
        <w:t xml:space="preserve">supra </w:t>
      </w:r>
      <w:r w:rsidRPr="00DF075F">
        <w:rPr>
          <w:rFonts w:cs="Times New Roman"/>
        </w:rPr>
        <w:t>Table</w:t>
      </w:r>
      <w:proofErr w:type="gramEnd"/>
      <w:r w:rsidRPr="00DF075F">
        <w:rPr>
          <w:rFonts w:cs="Times New Roman"/>
        </w:rPr>
        <w:t xml:space="preserve"> 1; Table 2.  The thirty-one states are those in which the legislature drew a map, so it does not include Connecticut, Pennsylvania, and Wisconsin which, because of split control, were drawn by courts.</w:t>
      </w:r>
    </w:p>
  </w:footnote>
  <w:footnote w:id="75">
    <w:p w14:paraId="06E6DCB1" w14:textId="77777777" w:rsidR="0066410C" w:rsidRPr="00DF075F" w:rsidRDefault="0066410C" w:rsidP="0066410C">
      <w:pPr>
        <w:pStyle w:val="FootnoteText"/>
        <w:rPr>
          <w:rFonts w:cs="Times New Roman"/>
          <w:i/>
          <w:iCs/>
        </w:rPr>
      </w:pPr>
      <w:r w:rsidRPr="00DF075F">
        <w:rPr>
          <w:rStyle w:val="FootnoteReference"/>
          <w:rFonts w:cs="Times New Roman"/>
        </w:rPr>
        <w:footnoteRef/>
      </w:r>
      <w:r w:rsidRPr="00DF075F">
        <w:rPr>
          <w:rFonts w:cs="Times New Roman"/>
          <w:i/>
          <w:iCs/>
        </w:rPr>
        <w:t xml:space="preserve">See </w:t>
      </w:r>
      <w:proofErr w:type="gramStart"/>
      <w:r w:rsidRPr="00DF075F">
        <w:rPr>
          <w:rFonts w:cs="Times New Roman"/>
          <w:i/>
          <w:iCs/>
        </w:rPr>
        <w:t xml:space="preserve">supra </w:t>
      </w:r>
      <w:r w:rsidRPr="00DF075F">
        <w:rPr>
          <w:rFonts w:cs="Times New Roman"/>
        </w:rPr>
        <w:t>Table</w:t>
      </w:r>
      <w:proofErr w:type="gramEnd"/>
      <w:r w:rsidRPr="00DF075F">
        <w:rPr>
          <w:rFonts w:cs="Times New Roman"/>
        </w:rPr>
        <w:t xml:space="preserve"> 1; Table 2.  New Jersey was the one (unsuccessful) challenge brought against a state court.  </w:t>
      </w:r>
      <w:r w:rsidRPr="00DF075F">
        <w:rPr>
          <w:rFonts w:cs="Times New Roman"/>
          <w:i/>
          <w:iCs/>
        </w:rPr>
        <w:t xml:space="preserve">See </w:t>
      </w:r>
      <w:proofErr w:type="gramStart"/>
      <w:r w:rsidRPr="00DF075F">
        <w:rPr>
          <w:rFonts w:cs="Times New Roman"/>
          <w:i/>
          <w:iCs/>
        </w:rPr>
        <w:t xml:space="preserve">supra </w:t>
      </w:r>
      <w:r w:rsidRPr="00DF075F">
        <w:rPr>
          <w:rFonts w:cs="Times New Roman"/>
        </w:rPr>
        <w:t>Table</w:t>
      </w:r>
      <w:proofErr w:type="gramEnd"/>
      <w:r w:rsidRPr="00DF075F">
        <w:rPr>
          <w:rFonts w:cs="Times New Roman"/>
        </w:rPr>
        <w:t xml:space="preserve"> 2.  A challenge was brought in state court against the maps drawn by the Michigan independent commission as racially discriminatory, but a 4-3 majority of the state Supreme Court dismissed the case for lack of evidence.  </w:t>
      </w:r>
      <w:r w:rsidRPr="00DF075F">
        <w:rPr>
          <w:rFonts w:cs="Times New Roman"/>
          <w:i/>
          <w:iCs/>
        </w:rPr>
        <w:t xml:space="preserve">See </w:t>
      </w:r>
      <w:r w:rsidRPr="00DF075F">
        <w:rPr>
          <w:rFonts w:cs="Times New Roman"/>
        </w:rPr>
        <w:t xml:space="preserve">Detroit Caucus v. Mich. </w:t>
      </w:r>
      <w:proofErr w:type="spellStart"/>
      <w:r w:rsidRPr="00DF075F">
        <w:rPr>
          <w:rFonts w:cs="Times New Roman"/>
        </w:rPr>
        <w:t>Indep</w:t>
      </w:r>
      <w:proofErr w:type="spellEnd"/>
      <w:r w:rsidRPr="00DF075F">
        <w:rPr>
          <w:rFonts w:cs="Times New Roman"/>
        </w:rPr>
        <w:t>. Citizens Redistricting Comm’n, 969 N.W.2d 331, 335 (Mich. 2022).</w:t>
      </w:r>
    </w:p>
  </w:footnote>
  <w:footnote w:id="76">
    <w:p w14:paraId="61AD1477" w14:textId="77777777" w:rsidR="0066410C" w:rsidRPr="00DF075F" w:rsidRDefault="0066410C" w:rsidP="0066410C">
      <w:pPr>
        <w:pStyle w:val="FootnoteText"/>
        <w:rPr>
          <w:rFonts w:cs="Times New Roman"/>
        </w:rPr>
      </w:pPr>
      <w:r w:rsidRPr="00DF075F">
        <w:rPr>
          <w:rStyle w:val="FootnoteReference"/>
          <w:rFonts w:cs="Times New Roman"/>
        </w:rPr>
        <w:footnoteRef/>
      </w:r>
      <w:r w:rsidRPr="00DF075F">
        <w:rPr>
          <w:rFonts w:cs="Times New Roman"/>
          <w:i/>
          <w:iCs/>
        </w:rPr>
        <w:t xml:space="preserve">See </w:t>
      </w:r>
      <w:proofErr w:type="gramStart"/>
      <w:r w:rsidRPr="00DF075F">
        <w:rPr>
          <w:rFonts w:cs="Times New Roman"/>
          <w:i/>
          <w:iCs/>
        </w:rPr>
        <w:t>supra</w:t>
      </w:r>
      <w:r w:rsidRPr="00DF075F">
        <w:rPr>
          <w:rFonts w:cs="Times New Roman"/>
        </w:rPr>
        <w:t xml:space="preserve"> Table</w:t>
      </w:r>
      <w:proofErr w:type="gramEnd"/>
      <w:r w:rsidRPr="00DF075F">
        <w:rPr>
          <w:rFonts w:cs="Times New Roman"/>
        </w:rPr>
        <w:t xml:space="preserve"> 1; Table 2.  Successful challenges to enacted plans include Maryland, New York, North Carolina, and Ohio.  </w:t>
      </w:r>
      <w:r w:rsidRPr="00DF075F">
        <w:rPr>
          <w:rFonts w:cs="Times New Roman"/>
          <w:i/>
          <w:iCs/>
        </w:rPr>
        <w:t xml:space="preserve">See </w:t>
      </w:r>
      <w:proofErr w:type="gramStart"/>
      <w:r w:rsidRPr="00DF075F">
        <w:rPr>
          <w:rFonts w:cs="Times New Roman"/>
          <w:i/>
          <w:iCs/>
        </w:rPr>
        <w:t xml:space="preserve">supra </w:t>
      </w:r>
      <w:r w:rsidRPr="00DF075F">
        <w:rPr>
          <w:rFonts w:cs="Times New Roman"/>
        </w:rPr>
        <w:t>Table</w:t>
      </w:r>
      <w:proofErr w:type="gramEnd"/>
      <w:r w:rsidRPr="00DF075F">
        <w:rPr>
          <w:rFonts w:cs="Times New Roman"/>
        </w:rPr>
        <w:t xml:space="preserve"> 2</w:t>
      </w:r>
      <w:r w:rsidRPr="00DF075F">
        <w:rPr>
          <w:rFonts w:cs="Times New Roman"/>
          <w:i/>
          <w:iCs/>
        </w:rPr>
        <w:t>.</w:t>
      </w:r>
    </w:p>
  </w:footnote>
  <w:footnote w:id="77">
    <w:p w14:paraId="47F712D7" w14:textId="77777777" w:rsidR="0066410C" w:rsidRPr="00DF075F" w:rsidRDefault="0066410C" w:rsidP="0066410C">
      <w:pPr>
        <w:pStyle w:val="FootnoteText"/>
        <w:rPr>
          <w:rFonts w:cs="Times New Roman"/>
        </w:rPr>
      </w:pPr>
      <w:r w:rsidRPr="00DF075F">
        <w:rPr>
          <w:rStyle w:val="FootnoteReference"/>
          <w:rFonts w:eastAsiaTheme="minorEastAsia" w:cs="Times New Roman"/>
        </w:rPr>
        <w:footnoteRef/>
      </w:r>
      <w:r w:rsidRPr="00DF075F">
        <w:rPr>
          <w:rFonts w:cs="Times New Roman"/>
          <w:i/>
          <w:iCs/>
        </w:rPr>
        <w:t>See</w:t>
      </w:r>
      <w:r w:rsidRPr="00DF075F">
        <w:rPr>
          <w:rFonts w:cs="Times New Roman"/>
        </w:rPr>
        <w:t xml:space="preserve"> </w:t>
      </w:r>
      <w:proofErr w:type="gramStart"/>
      <w:r w:rsidRPr="00DF075F">
        <w:rPr>
          <w:rFonts w:cs="Times New Roman"/>
          <w:i/>
          <w:iCs/>
        </w:rPr>
        <w:t xml:space="preserve">supra </w:t>
      </w:r>
      <w:r w:rsidRPr="00DF075F">
        <w:rPr>
          <w:rFonts w:cs="Times New Roman"/>
        </w:rPr>
        <w:t>Table</w:t>
      </w:r>
      <w:proofErr w:type="gramEnd"/>
      <w:r w:rsidRPr="00DF075F">
        <w:rPr>
          <w:rFonts w:cs="Times New Roman"/>
        </w:rPr>
        <w:t xml:space="preserve"> 1; Table 2.</w:t>
      </w:r>
    </w:p>
  </w:footnote>
  <w:footnote w:id="78">
    <w:p w14:paraId="6C9A9460" w14:textId="77777777" w:rsidR="0066410C" w:rsidRDefault="0066410C" w:rsidP="0066410C">
      <w:pPr>
        <w:pStyle w:val="FootnoteText"/>
      </w:pPr>
      <w:r w:rsidRPr="00DF075F">
        <w:rPr>
          <w:rStyle w:val="FootnoteReference"/>
        </w:rPr>
        <w:footnoteRef/>
      </w:r>
      <w:r w:rsidRPr="00DF075F">
        <w:rPr>
          <w:i/>
          <w:iCs/>
        </w:rPr>
        <w:t xml:space="preserve">See </w:t>
      </w:r>
      <w:proofErr w:type="gramStart"/>
      <w:r w:rsidRPr="00DF075F">
        <w:rPr>
          <w:i/>
          <w:iCs/>
        </w:rPr>
        <w:t xml:space="preserve">supra </w:t>
      </w:r>
      <w:r w:rsidRPr="00DF075F">
        <w:t>Table</w:t>
      </w:r>
      <w:proofErr w:type="gramEnd"/>
      <w:r w:rsidRPr="00DF075F">
        <w:t xml:space="preserve"> 1.</w:t>
      </w:r>
      <w:r>
        <w:t xml:space="preserve"> </w:t>
      </w:r>
    </w:p>
  </w:footnote>
  <w:footnote w:id="79">
    <w:p w14:paraId="013B11A7" w14:textId="77777777" w:rsidR="0066410C" w:rsidRPr="003A7887" w:rsidRDefault="0066410C" w:rsidP="0066410C">
      <w:pPr>
        <w:pStyle w:val="FootnoteText"/>
      </w:pPr>
      <w:r w:rsidRPr="006B155F">
        <w:rPr>
          <w:rStyle w:val="FootnoteReference"/>
          <w:rPrChange w:id="390" w:author="Marie-therese Witte" w:date="2024-10-29T08:46:00Z" w16du:dateUtc="2024-10-29T12:46:00Z">
            <w:rPr>
              <w:rStyle w:val="FootnoteReference"/>
              <w:highlight w:val="yellow"/>
            </w:rPr>
          </w:rPrChange>
        </w:rPr>
        <w:footnoteRef/>
      </w:r>
      <w:r w:rsidRPr="006B155F">
        <w:rPr>
          <w:i/>
          <w:iCs/>
          <w:rPrChange w:id="391" w:author="Marie-therese Witte" w:date="2024-10-29T08:46:00Z" w16du:dateUtc="2024-10-29T12:46:00Z">
            <w:rPr>
              <w:i/>
              <w:iCs/>
              <w:highlight w:val="yellow"/>
            </w:rPr>
          </w:rPrChange>
        </w:rPr>
        <w:t>See id.</w:t>
      </w:r>
      <w:r w:rsidRPr="006B155F">
        <w:rPr>
          <w:rPrChange w:id="392" w:author="Marie-therese Witte" w:date="2024-10-29T08:46:00Z" w16du:dateUtc="2024-10-29T12:46:00Z">
            <w:rPr>
              <w:highlight w:val="yellow"/>
            </w:rPr>
          </w:rPrChange>
        </w:rPr>
        <w:t>;</w:t>
      </w:r>
      <w:r w:rsidRPr="006B155F">
        <w:rPr>
          <w:i/>
          <w:iCs/>
          <w:rPrChange w:id="393" w:author="Marie-therese Witte" w:date="2024-10-29T08:46:00Z" w16du:dateUtc="2024-10-29T12:46:00Z">
            <w:rPr>
              <w:i/>
              <w:iCs/>
              <w:highlight w:val="yellow"/>
            </w:rPr>
          </w:rPrChange>
        </w:rPr>
        <w:t xml:space="preserve"> </w:t>
      </w:r>
      <w:r w:rsidRPr="006B155F">
        <w:rPr>
          <w:smallCaps/>
          <w:rPrChange w:id="394" w:author="Marie-therese Witte" w:date="2024-10-29T08:46:00Z" w16du:dateUtc="2024-10-29T12:46:00Z">
            <w:rPr>
              <w:smallCaps/>
              <w:highlight w:val="yellow"/>
            </w:rPr>
          </w:rPrChange>
        </w:rPr>
        <w:t>U.S. Census Bureau, Congressional Districts of the 118th Congress of the United States, January 2023-2025</w:t>
      </w:r>
      <w:r w:rsidRPr="006B155F">
        <w:rPr>
          <w:rPrChange w:id="395" w:author="Marie-therese Witte" w:date="2024-10-29T08:46:00Z" w16du:dateUtc="2024-10-29T12:46:00Z">
            <w:rPr>
              <w:highlight w:val="yellow"/>
            </w:rPr>
          </w:rPrChange>
        </w:rPr>
        <w:t xml:space="preserve">, </w:t>
      </w:r>
      <w:r w:rsidRPr="006B155F">
        <w:t>https://www2.census.gov/geo/maps/cong_dist/uswall/cd118/CD118_US_WallMap.pdf</w:t>
      </w:r>
      <w:r w:rsidRPr="006B155F" w:rsidDel="004B3C41">
        <w:rPr>
          <w:rPrChange w:id="396" w:author="Marie-therese Witte" w:date="2024-10-29T08:46:00Z" w16du:dateUtc="2024-10-29T12:46:00Z">
            <w:rPr>
              <w:highlight w:val="yellow"/>
            </w:rPr>
          </w:rPrChange>
        </w:rPr>
        <w:t xml:space="preserve"> </w:t>
      </w:r>
      <w:r w:rsidRPr="006B155F">
        <w:rPr>
          <w:rPrChange w:id="397" w:author="Marie-therese Witte" w:date="2024-10-29T08:46:00Z" w16du:dateUtc="2024-10-29T12:46:00Z">
            <w:rPr>
              <w:highlight w:val="green"/>
            </w:rPr>
          </w:rPrChange>
        </w:rPr>
        <w:t>[</w:t>
      </w:r>
      <w:r w:rsidRPr="006B155F">
        <w:t>https://perma.cc/UV6T-YCXG</w:t>
      </w:r>
      <w:r w:rsidRPr="006B155F">
        <w:rPr>
          <w:rPrChange w:id="398" w:author="Marie-therese Witte" w:date="2024-10-29T08:46:00Z" w16du:dateUtc="2024-10-29T12:46:00Z">
            <w:rPr>
              <w:highlight w:val="green"/>
            </w:rPr>
          </w:rPrChange>
        </w:rPr>
        <w:t>]</w:t>
      </w:r>
      <w:r w:rsidRPr="006B155F">
        <w:rPr>
          <w:rPrChange w:id="399" w:author="Marie-therese Witte" w:date="2024-10-29T08:46:00Z" w16du:dateUtc="2024-10-29T12:46:00Z">
            <w:rPr>
              <w:highlight w:val="yellow"/>
            </w:rPr>
          </w:rPrChange>
        </w:rPr>
        <w:t>.</w:t>
      </w:r>
    </w:p>
  </w:footnote>
  <w:footnote w:id="80">
    <w:p w14:paraId="5220E100" w14:textId="42661A4D" w:rsidR="0066410C" w:rsidRPr="00DF075F" w:rsidRDefault="0066410C" w:rsidP="0066410C">
      <w:pPr>
        <w:pStyle w:val="FootnoteText"/>
        <w:rPr>
          <w:rFonts w:cs="Times New Roman"/>
        </w:rPr>
      </w:pPr>
      <w:r w:rsidRPr="004C2F55">
        <w:rPr>
          <w:rStyle w:val="FootnoteReference"/>
          <w:rFonts w:eastAsiaTheme="minorEastAsia" w:cs="Times New Roman"/>
        </w:rPr>
        <w:footnoteRef/>
      </w:r>
      <w:r w:rsidRPr="004C2F55">
        <w:rPr>
          <w:rFonts w:cs="Times New Roman"/>
        </w:rPr>
        <w:t xml:space="preserve">In the 2010 redistricting round, Democrats had party control in </w:t>
      </w:r>
      <w:r w:rsidRPr="00DF075F">
        <w:rPr>
          <w:rFonts w:cs="Times New Roman"/>
        </w:rPr>
        <w:t xml:space="preserve">six states (Arkansas, Illinois, Maryland, Massachusetts, Rhode Island, West Virginia; forty-four total districts).  </w:t>
      </w:r>
      <w:r w:rsidRPr="00DF075F">
        <w:rPr>
          <w:rFonts w:cs="Times New Roman"/>
          <w:i/>
          <w:iCs/>
        </w:rPr>
        <w:t xml:space="preserve">See </w:t>
      </w:r>
      <w:r w:rsidRPr="00DF075F">
        <w:rPr>
          <w:rFonts w:cs="Times New Roman"/>
          <w:smallCaps/>
        </w:rPr>
        <w:t>Sundeep Iyer &amp; Keesha Gaskins, Brennan Ctr. for Just., Redistricting and Congressional Control: A First Look</w:t>
      </w:r>
      <w:r w:rsidRPr="00DF075F">
        <w:rPr>
          <w:rFonts w:cs="Times New Roman"/>
        </w:rPr>
        <w:t xml:space="preserve"> 7 (2012), https://www.brennancenter.org/sites/default/files/2019-08/Report_Redistricting_Congressional_Control.pdf [https://perma.cc/FC2R-4PE2].  Republicans had party control in eighteen states (Alabama, Florida, Georgia, Indiana, Kansas, Louisiana, Michigan, New Hampshire, North Carolina, Ohio, Oklahoma, Pennsylvania, South Carolina, Tennessee, Texas, Utah, Virginia, Wisconsin; 206 total districts).  </w:t>
      </w:r>
      <w:r w:rsidRPr="00DF075F">
        <w:rPr>
          <w:rFonts w:cs="Times New Roman"/>
          <w:i/>
          <w:iCs/>
        </w:rPr>
        <w:t>See id.</w:t>
      </w:r>
      <w:r w:rsidRPr="00DF075F">
        <w:rPr>
          <w:rFonts w:cs="Times New Roman"/>
        </w:rPr>
        <w:t xml:space="preserve">  Although Democrats nominally controlled the process in Arkansas and West Virginia, these two states were at the end of a transition from single</w:t>
      </w:r>
      <w:r w:rsidRPr="00DF075F">
        <w:rPr>
          <w:rFonts w:cs="Times New Roman"/>
        </w:rPr>
        <w:noBreakHyphen/>
        <w:t xml:space="preserve">party Democratic control to single-party Republican control.  By the end of the decade, both states in both chambers had at least two-to-one Republican-to-Democrat ratios.  </w:t>
      </w:r>
      <w:r w:rsidRPr="00DF075F">
        <w:rPr>
          <w:rFonts w:cs="Times New Roman"/>
          <w:i/>
          <w:iCs/>
        </w:rPr>
        <w:t>See Party Control of Arkansas State Government</w:t>
      </w:r>
      <w:r w:rsidRPr="00DF075F">
        <w:rPr>
          <w:rFonts w:cs="Times New Roman"/>
        </w:rPr>
        <w:t xml:space="preserve">, </w:t>
      </w:r>
      <w:r w:rsidRPr="00DF075F">
        <w:rPr>
          <w:rFonts w:cs="Times New Roman"/>
          <w:smallCaps/>
        </w:rPr>
        <w:t>Ballotpedia</w:t>
      </w:r>
      <w:r w:rsidRPr="00DF075F">
        <w:rPr>
          <w:rFonts w:cs="Times New Roman"/>
        </w:rPr>
        <w:t>, https://ballotpedia.org/Party_control_of_Arkansas_state_government [https://perma.cc/TQV2</w:t>
      </w:r>
      <w:r w:rsidRPr="00DF075F">
        <w:rPr>
          <w:rFonts w:cs="Times New Roman"/>
        </w:rPr>
        <w:noBreakHyphen/>
        <w:t xml:space="preserve">Q96P]; </w:t>
      </w:r>
      <w:r w:rsidRPr="00DF075F">
        <w:rPr>
          <w:rFonts w:cs="Times New Roman"/>
          <w:i/>
          <w:iCs/>
        </w:rPr>
        <w:t>Party Control of West Virginia State Government</w:t>
      </w:r>
      <w:r w:rsidRPr="00DF075F">
        <w:rPr>
          <w:rFonts w:cs="Times New Roman"/>
        </w:rPr>
        <w:t xml:space="preserve">, </w:t>
      </w:r>
      <w:r w:rsidRPr="00DF075F">
        <w:rPr>
          <w:rFonts w:cs="Times New Roman"/>
          <w:smallCaps/>
        </w:rPr>
        <w:t>Ballotpedia</w:t>
      </w:r>
      <w:r w:rsidRPr="00DF075F">
        <w:rPr>
          <w:rFonts w:cs="Times New Roman"/>
        </w:rPr>
        <w:t xml:space="preserve">, https://ballotpedia.org/Party_control_of_West_Virginia_state_government [https://perma.cc/L4X9-MX5X].   Nebraska’s legislature is non-partisan.  </w:t>
      </w:r>
      <w:r w:rsidRPr="00DF075F">
        <w:rPr>
          <w:rFonts w:cs="Times New Roman"/>
          <w:i/>
          <w:iCs/>
        </w:rPr>
        <w:t xml:space="preserve">See </w:t>
      </w:r>
      <w:r w:rsidRPr="00DF075F">
        <w:rPr>
          <w:rFonts w:cs="Times New Roman"/>
          <w:smallCaps/>
        </w:rPr>
        <w:t>Neb. Const</w:t>
      </w:r>
      <w:r w:rsidRPr="00DF075F">
        <w:rPr>
          <w:rFonts w:cs="Times New Roman"/>
        </w:rPr>
        <w:t xml:space="preserve">. art. III, § 7.  Going into 2020, Democrats controlled the redistricting process in eight states (Illinois, Maryland, Massachusetts, Nevada, New Mexico, New York, Oregon, Rhode Island; seventy-five total districts).  See Levitt, </w:t>
      </w:r>
      <w:r w:rsidRPr="00DF075F">
        <w:rPr>
          <w:rFonts w:cs="Times New Roman"/>
          <w:i/>
          <w:iCs/>
        </w:rPr>
        <w:t xml:space="preserve">supra </w:t>
      </w:r>
      <w:r w:rsidRPr="00DF075F">
        <w:rPr>
          <w:rFonts w:cs="Times New Roman"/>
        </w:rPr>
        <w:t>note 4</w:t>
      </w:r>
      <w:ins w:id="401" w:author="Chase, Noah" w:date="2024-10-14T12:27:00Z" w16du:dateUtc="2024-10-14T16:27:00Z">
        <w:r w:rsidR="000C66A6">
          <w:rPr>
            <w:rFonts w:cs="Times New Roman"/>
          </w:rPr>
          <w:t>1</w:t>
        </w:r>
      </w:ins>
      <w:del w:id="402" w:author="Chase, Noah" w:date="2024-10-14T12:26:00Z" w16du:dateUtc="2024-10-14T16:26:00Z">
        <w:r w:rsidRPr="00DF075F" w:rsidDel="000C66A6">
          <w:rPr>
            <w:rFonts w:cs="Times New Roman"/>
          </w:rPr>
          <w:delText>0</w:delText>
        </w:r>
      </w:del>
      <w:r w:rsidRPr="00DF075F">
        <w:rPr>
          <w:rFonts w:cs="Times New Roman"/>
        </w:rPr>
        <w:t xml:space="preserve">.  Republicans controlled the process in twenty states (Alabama, Arkansas, Florida, Georgia, Indiana, Iowa, Kansas, Kentucky, Louisiana (supermajority), Mississippi, Missouri, Nebraska, North Carolina, Ohio, Oklahoma, South Carolina, Tennessee, Texas, Utah, West Virginia; 191 total districts [New Hampshire, two districts, is also controlled by Republicans, but the governor vetoed his party’s own plan]).  </w:t>
      </w:r>
      <w:r w:rsidRPr="00DF075F">
        <w:rPr>
          <w:rFonts w:cs="Times New Roman"/>
          <w:i/>
          <w:iCs/>
        </w:rPr>
        <w:t>See id.</w:t>
      </w:r>
      <w:r w:rsidRPr="00DF075F">
        <w:rPr>
          <w:rFonts w:cs="Times New Roman"/>
        </w:rPr>
        <w:t xml:space="preserve">; </w:t>
      </w:r>
      <w:r w:rsidRPr="00DF075F">
        <w:rPr>
          <w:rFonts w:cs="Times New Roman"/>
          <w:i/>
          <w:iCs/>
        </w:rPr>
        <w:t>2020 Louisiana Legislative Session</w:t>
      </w:r>
      <w:r w:rsidRPr="00DF075F">
        <w:rPr>
          <w:rFonts w:cs="Times New Roman"/>
        </w:rPr>
        <w:t xml:space="preserve">, </w:t>
      </w:r>
      <w:r w:rsidRPr="00DF075F">
        <w:rPr>
          <w:rFonts w:cs="Times New Roman"/>
          <w:smallCaps/>
        </w:rPr>
        <w:t>Ballotpedia</w:t>
      </w:r>
      <w:r w:rsidRPr="00DF075F">
        <w:rPr>
          <w:rFonts w:cs="Times New Roman"/>
        </w:rPr>
        <w:t xml:space="preserve">, https://ballotpedia.org/2020_Louisiana_legislative_session [https://perma.cc/5YCK-DPR2]; </w:t>
      </w:r>
      <w:r w:rsidRPr="00DF075F">
        <w:rPr>
          <w:rFonts w:cs="Times New Roman"/>
          <w:i/>
          <w:iCs/>
        </w:rPr>
        <w:t>Nebraska State Senate Elections, 2020</w:t>
      </w:r>
      <w:r w:rsidRPr="00DF075F">
        <w:rPr>
          <w:rFonts w:cs="Times New Roman"/>
        </w:rPr>
        <w:t xml:space="preserve">, </w:t>
      </w:r>
      <w:r w:rsidRPr="00DF075F">
        <w:rPr>
          <w:rFonts w:cs="Times New Roman"/>
          <w:smallCaps/>
        </w:rPr>
        <w:t>Ballotpedia</w:t>
      </w:r>
      <w:r w:rsidRPr="00DF075F">
        <w:rPr>
          <w:rFonts w:cs="Times New Roman"/>
        </w:rPr>
        <w:t xml:space="preserve">, https://ballotpedia.org/Nebraska_State_Senate_elections,_2020 [https://perma.cc/3DUV-SYBS]; Jane C. Timm, </w:t>
      </w:r>
      <w:r w:rsidRPr="00DF075F">
        <w:rPr>
          <w:rFonts w:cs="Times New Roman"/>
          <w:i/>
          <w:iCs/>
        </w:rPr>
        <w:t>New Hampshire Governor Vetoes Bipartisan Bill to Ward Off Gerrymandering</w:t>
      </w:r>
      <w:r w:rsidRPr="00DF075F">
        <w:rPr>
          <w:rFonts w:cs="Times New Roman"/>
        </w:rPr>
        <w:t xml:space="preserve">, </w:t>
      </w:r>
      <w:r w:rsidRPr="00DF075F">
        <w:rPr>
          <w:rFonts w:cs="Times New Roman"/>
          <w:smallCaps/>
        </w:rPr>
        <w:t>NBC News</w:t>
      </w:r>
      <w:r w:rsidRPr="00DF075F">
        <w:rPr>
          <w:rFonts w:cs="Times New Roman"/>
        </w:rPr>
        <w:t xml:space="preserve"> (Aug. 9, 2019, 7:30 PM), https://www.nbcnews.com/politics/2020-election/new-hampshire-governor-vetoes-bipartisan-bill-ward-gerrymandering-n1041001 [https://perma.cc/NW5N-VVW2].  In Kansas, the legislature was subject to the veto of the Democratic governor but overrode her veto with a supermajority vote.  </w:t>
      </w:r>
      <w:r w:rsidRPr="00DF075F">
        <w:rPr>
          <w:rFonts w:cs="Times New Roman"/>
          <w:i/>
          <w:iCs/>
        </w:rPr>
        <w:t xml:space="preserve">See </w:t>
      </w:r>
      <w:r w:rsidRPr="00DF075F">
        <w:rPr>
          <w:rFonts w:cs="Times New Roman"/>
        </w:rPr>
        <w:t xml:space="preserve">Tim Carpenter, </w:t>
      </w:r>
      <w:r w:rsidRPr="00DF075F">
        <w:rPr>
          <w:rFonts w:cs="Times New Roman"/>
          <w:i/>
          <w:iCs/>
        </w:rPr>
        <w:t>GOP Clings to Kansas House Supermajority Entering Kelly’s Second Term as Governor</w:t>
      </w:r>
      <w:r w:rsidRPr="00DF075F">
        <w:rPr>
          <w:rFonts w:cs="Times New Roman"/>
        </w:rPr>
        <w:t xml:space="preserve">, </w:t>
      </w:r>
      <w:r w:rsidRPr="00DF075F">
        <w:rPr>
          <w:rFonts w:cs="Times New Roman"/>
          <w:smallCaps/>
        </w:rPr>
        <w:t>Kan. Reflector</w:t>
      </w:r>
      <w:r w:rsidRPr="00DF075F">
        <w:rPr>
          <w:rFonts w:cs="Times New Roman"/>
        </w:rPr>
        <w:t xml:space="preserve"> (Nov. 10, 2022), https://kansasreflector.com/2022/11/10/gop-clings-to-kansas-house-supermajority-entering-kellys-second-term-as-governor/ [https://perma.cc/85LA-K3UZ].  Nebraska’s</w:t>
      </w:r>
      <w:r w:rsidRPr="00A15BE4">
        <w:rPr>
          <w:rFonts w:cs="Times New Roman"/>
        </w:rPr>
        <w:t xml:space="preserve"> legislature is </w:t>
      </w:r>
      <w:r w:rsidRPr="00DF075F">
        <w:rPr>
          <w:rFonts w:cs="Times New Roman"/>
        </w:rPr>
        <w:t xml:space="preserve">technically non-partisan, though the outcome of the legislative process matched the partisan character of the legislature.  </w:t>
      </w:r>
      <w:r w:rsidRPr="00DF075F">
        <w:rPr>
          <w:rFonts w:cs="Times New Roman"/>
          <w:i/>
          <w:iCs/>
        </w:rPr>
        <w:t xml:space="preserve">See </w:t>
      </w:r>
      <w:r w:rsidRPr="00DF075F">
        <w:rPr>
          <w:rFonts w:cs="Times New Roman"/>
        </w:rPr>
        <w:t xml:space="preserve">Margery A. Beck, </w:t>
      </w:r>
      <w:r w:rsidRPr="00DF075F">
        <w:rPr>
          <w:rFonts w:cs="Times New Roman"/>
          <w:i/>
          <w:iCs/>
        </w:rPr>
        <w:t>Even Nebraska’s Nonpartisan Legislature is Divided Among Acrimonious 2023 Session</w:t>
      </w:r>
      <w:r w:rsidRPr="00DF075F">
        <w:rPr>
          <w:rFonts w:cs="Times New Roman"/>
        </w:rPr>
        <w:t xml:space="preserve">, </w:t>
      </w:r>
      <w:r w:rsidRPr="00DF075F">
        <w:rPr>
          <w:rFonts w:cs="Times New Roman"/>
          <w:smallCaps/>
        </w:rPr>
        <w:t>AP News</w:t>
      </w:r>
      <w:r w:rsidRPr="00DF075F">
        <w:rPr>
          <w:rFonts w:cs="Times New Roman"/>
        </w:rPr>
        <w:t xml:space="preserve"> (June 2, 2023, 8:46 PM), https://apnews.com/article/nebraska-legislature-filibuster-nonpartisan-814790373744b59cd1822f472f6ab3ec [https://perma.cc/L24H-RQB2].  Thus, in 2020 Democrats controlled two more states than they had in 2010, and Republicans controlled the process in two more states in 2020 than they did in 2010.  But, more importantly for the U.S. House of Representatives, in terms of districts, the advantage that Republicans had in 2010 (162-district advantage) was significantly reduced by 2020 (116-district advantage).  </w:t>
      </w:r>
      <w:r w:rsidRPr="00DF075F">
        <w:rPr>
          <w:rFonts w:cs="Times New Roman"/>
          <w:i/>
          <w:iCs/>
        </w:rPr>
        <w:t xml:space="preserve">See </w:t>
      </w:r>
      <w:r w:rsidRPr="00DF075F">
        <w:rPr>
          <w:smallCaps/>
        </w:rPr>
        <w:t xml:space="preserve">U.S. Census Bureau, </w:t>
      </w:r>
      <w:r w:rsidRPr="00DF075F">
        <w:rPr>
          <w:i/>
          <w:iCs/>
        </w:rPr>
        <w:t>supra</w:t>
      </w:r>
      <w:r w:rsidRPr="00DF075F">
        <w:t xml:space="preserve"> note 7</w:t>
      </w:r>
      <w:ins w:id="403" w:author="Chase, Noah" w:date="2024-10-14T12:31:00Z" w16du:dateUtc="2024-10-14T16:31:00Z">
        <w:r w:rsidR="000B0947">
          <w:t>5</w:t>
        </w:r>
      </w:ins>
      <w:del w:id="404" w:author="Chase, Noah" w:date="2024-10-14T12:31:00Z" w16du:dateUtc="2024-10-14T16:31:00Z">
        <w:r w:rsidRPr="00DF075F" w:rsidDel="000B0947">
          <w:delText>4</w:delText>
        </w:r>
      </w:del>
      <w:r w:rsidRPr="00DF075F">
        <w:rPr>
          <w:smallCaps/>
        </w:rPr>
        <w:t>.</w:t>
      </w:r>
      <w:r w:rsidRPr="00DF075F">
        <w:rPr>
          <w:rFonts w:cs="Times New Roman"/>
        </w:rPr>
        <w:t xml:space="preserve">  The </w:t>
      </w:r>
      <w:r w:rsidRPr="00DF075F">
        <w:rPr>
          <w:rFonts w:cs="Times New Roman"/>
          <w:i/>
          <w:iCs/>
        </w:rPr>
        <w:t>district advantage</w:t>
      </w:r>
      <w:r w:rsidRPr="00DF075F">
        <w:rPr>
          <w:rFonts w:cs="Times New Roman"/>
        </w:rPr>
        <w:t xml:space="preserve"> is calculated by finding the difference in the total number of districts for which each party had complete control over the process.  </w:t>
      </w:r>
      <w:r w:rsidRPr="00DF075F">
        <w:rPr>
          <w:rFonts w:cs="Times New Roman"/>
          <w:i/>
          <w:iCs/>
        </w:rPr>
        <w:t xml:space="preserve">See </w:t>
      </w:r>
      <w:r w:rsidRPr="00DF075F">
        <w:rPr>
          <w:rFonts w:cs="Times New Roman"/>
        </w:rPr>
        <w:t xml:space="preserve">Chris </w:t>
      </w:r>
      <w:proofErr w:type="spellStart"/>
      <w:r w:rsidRPr="00DF075F">
        <w:rPr>
          <w:rFonts w:cs="Times New Roman"/>
        </w:rPr>
        <w:t>Leaverton</w:t>
      </w:r>
      <w:proofErr w:type="spellEnd"/>
      <w:r w:rsidRPr="00DF075F">
        <w:rPr>
          <w:rFonts w:cs="Times New Roman"/>
        </w:rPr>
        <w:t xml:space="preserve">, </w:t>
      </w:r>
      <w:r w:rsidRPr="00DF075F">
        <w:rPr>
          <w:rFonts w:cs="Times New Roman"/>
          <w:i/>
          <w:iCs/>
        </w:rPr>
        <w:t>Who Controlled Redistricting in Every State</w:t>
      </w:r>
      <w:r w:rsidRPr="00DF075F">
        <w:rPr>
          <w:rFonts w:cs="Times New Roman"/>
        </w:rPr>
        <w:t xml:space="preserve">, </w:t>
      </w:r>
      <w:r w:rsidRPr="00DF075F">
        <w:rPr>
          <w:rFonts w:cs="Times New Roman"/>
          <w:smallCaps/>
        </w:rPr>
        <w:t>Brennan Ctr. for Just</w:t>
      </w:r>
      <w:r w:rsidRPr="00DF075F">
        <w:rPr>
          <w:rFonts w:cs="Times New Roman"/>
        </w:rPr>
        <w:t>. (Oct. 5, 2022), https://www.brennancenter.org/our-work/research-reports/who-controlled-redistricting-every-state [https://perma.cc/472A-Q9FK].</w:t>
      </w:r>
    </w:p>
  </w:footnote>
  <w:footnote w:id="81">
    <w:p w14:paraId="526492B8" w14:textId="77777777" w:rsidR="0066410C" w:rsidRPr="00DF075F" w:rsidRDefault="0066410C" w:rsidP="0066410C">
      <w:pPr>
        <w:pStyle w:val="FootnoteText"/>
        <w:rPr>
          <w:rFonts w:cs="Times New Roman"/>
        </w:rPr>
      </w:pPr>
      <w:r w:rsidRPr="00DF075F">
        <w:rPr>
          <w:rStyle w:val="FootnoteReference"/>
          <w:rFonts w:cs="Times New Roman"/>
        </w:rPr>
        <w:footnoteRef/>
      </w:r>
      <w:r w:rsidRPr="00DF075F">
        <w:rPr>
          <w:rFonts w:cs="Times New Roman"/>
        </w:rPr>
        <w:t xml:space="preserve">Florida, Kansas, Kentucky, North Carolina, Ohio, and Utah, not including race-based claims. </w:t>
      </w:r>
      <w:r w:rsidRPr="00DF075F">
        <w:rPr>
          <w:rFonts w:cs="Times New Roman"/>
          <w:i/>
          <w:iCs/>
        </w:rPr>
        <w:t xml:space="preserve"> See </w:t>
      </w:r>
      <w:proofErr w:type="gramStart"/>
      <w:r w:rsidRPr="00DF075F">
        <w:rPr>
          <w:rFonts w:cs="Times New Roman"/>
          <w:i/>
          <w:iCs/>
        </w:rPr>
        <w:t xml:space="preserve">supra </w:t>
      </w:r>
      <w:r w:rsidRPr="00DF075F">
        <w:rPr>
          <w:rFonts w:cs="Times New Roman"/>
        </w:rPr>
        <w:t>Table</w:t>
      </w:r>
      <w:proofErr w:type="gramEnd"/>
      <w:r w:rsidRPr="00DF075F">
        <w:rPr>
          <w:rFonts w:cs="Times New Roman"/>
        </w:rPr>
        <w:t xml:space="preserve"> 1.</w:t>
      </w:r>
      <w:r w:rsidRPr="00DF075F">
        <w:rPr>
          <w:rFonts w:cs="Times New Roman"/>
          <w:i/>
          <w:iCs/>
        </w:rPr>
        <w:t xml:space="preserve"> </w:t>
      </w:r>
      <w:r w:rsidRPr="00DF075F">
        <w:rPr>
          <w:rFonts w:cs="Times New Roman"/>
        </w:rPr>
        <w:t xml:space="preserve"> </w:t>
      </w:r>
    </w:p>
  </w:footnote>
  <w:footnote w:id="82">
    <w:p w14:paraId="775D7A5A" w14:textId="77777777" w:rsidR="0066410C" w:rsidRPr="00DF075F" w:rsidRDefault="0066410C" w:rsidP="0066410C">
      <w:pPr>
        <w:pStyle w:val="FootnoteText"/>
        <w:rPr>
          <w:rFonts w:cs="Times New Roman"/>
        </w:rPr>
      </w:pPr>
      <w:r w:rsidRPr="00DF075F">
        <w:rPr>
          <w:rStyle w:val="FootnoteReference"/>
          <w:rFonts w:cs="Times New Roman"/>
        </w:rPr>
        <w:footnoteRef/>
      </w:r>
      <w:r w:rsidRPr="00DF075F">
        <w:rPr>
          <w:rFonts w:cs="Times New Roman"/>
        </w:rPr>
        <w:t xml:space="preserve">Maryland, New Mexico, New York, and Oregon.  </w:t>
      </w:r>
      <w:r w:rsidRPr="00DF075F">
        <w:rPr>
          <w:rFonts w:cs="Times New Roman"/>
          <w:i/>
          <w:iCs/>
        </w:rPr>
        <w:t>See id.</w:t>
      </w:r>
    </w:p>
  </w:footnote>
  <w:footnote w:id="83">
    <w:p w14:paraId="582BC2E8" w14:textId="77777777" w:rsidR="0066410C" w:rsidRPr="00DF075F" w:rsidRDefault="0066410C" w:rsidP="0066410C">
      <w:pPr>
        <w:pStyle w:val="FootnoteText"/>
        <w:rPr>
          <w:rFonts w:cs="Times New Roman"/>
        </w:rPr>
      </w:pPr>
      <w:r w:rsidRPr="00DF075F">
        <w:rPr>
          <w:rStyle w:val="FootnoteReference"/>
          <w:rFonts w:cs="Times New Roman"/>
        </w:rPr>
        <w:footnoteRef/>
      </w:r>
      <w:r w:rsidRPr="00DF075F">
        <w:rPr>
          <w:rFonts w:cs="Times New Roman"/>
        </w:rPr>
        <w:t xml:space="preserve">Maryland and New York.  </w:t>
      </w:r>
      <w:r w:rsidRPr="00DF075F">
        <w:rPr>
          <w:rFonts w:cs="Times New Roman"/>
          <w:i/>
          <w:iCs/>
        </w:rPr>
        <w:t>See id.</w:t>
      </w:r>
      <w:r w:rsidRPr="00DF075F">
        <w:rPr>
          <w:rFonts w:cs="Times New Roman"/>
        </w:rPr>
        <w:t>; Table 2.</w:t>
      </w:r>
    </w:p>
  </w:footnote>
  <w:footnote w:id="84">
    <w:p w14:paraId="21E133FF" w14:textId="77777777" w:rsidR="0066410C" w:rsidRPr="00DF075F" w:rsidRDefault="0066410C" w:rsidP="0066410C">
      <w:pPr>
        <w:pStyle w:val="FootnoteText"/>
        <w:rPr>
          <w:rFonts w:cs="Times New Roman"/>
        </w:rPr>
      </w:pPr>
      <w:r w:rsidRPr="00DF075F">
        <w:rPr>
          <w:rStyle w:val="FootnoteReference"/>
          <w:rFonts w:cs="Times New Roman"/>
        </w:rPr>
        <w:footnoteRef/>
      </w:r>
      <w:r w:rsidRPr="00DF075F">
        <w:rPr>
          <w:rFonts w:cs="Times New Roman"/>
        </w:rPr>
        <w:t xml:space="preserve">North Carolina and Ohio.  </w:t>
      </w:r>
      <w:r w:rsidRPr="00DF075F">
        <w:rPr>
          <w:rFonts w:cs="Times New Roman"/>
          <w:i/>
          <w:iCs/>
        </w:rPr>
        <w:t xml:space="preserve">See </w:t>
      </w:r>
      <w:proofErr w:type="gramStart"/>
      <w:r w:rsidRPr="00DF075F">
        <w:rPr>
          <w:rFonts w:cs="Times New Roman"/>
          <w:i/>
          <w:iCs/>
        </w:rPr>
        <w:t>supra</w:t>
      </w:r>
      <w:r w:rsidRPr="00DF075F">
        <w:rPr>
          <w:rFonts w:cs="Times New Roman"/>
        </w:rPr>
        <w:t xml:space="preserve"> Table</w:t>
      </w:r>
      <w:proofErr w:type="gramEnd"/>
      <w:r w:rsidRPr="00DF075F">
        <w:rPr>
          <w:rFonts w:cs="Times New Roman"/>
        </w:rPr>
        <w:t xml:space="preserve"> 1.  Florida and Utah have not yet been decided.  </w:t>
      </w:r>
      <w:r w:rsidRPr="00DF075F">
        <w:rPr>
          <w:rFonts w:cs="Times New Roman"/>
          <w:i/>
          <w:iCs/>
        </w:rPr>
        <w:t>See id.</w:t>
      </w:r>
      <w:r w:rsidRPr="00DF075F">
        <w:rPr>
          <w:rFonts w:cs="Times New Roman"/>
        </w:rPr>
        <w:t>; Table 2.</w:t>
      </w:r>
    </w:p>
  </w:footnote>
  <w:footnote w:id="85">
    <w:p w14:paraId="57947ED3" w14:textId="77777777" w:rsidR="0066410C" w:rsidRPr="00832C4E" w:rsidRDefault="0066410C" w:rsidP="0066410C">
      <w:pPr>
        <w:pStyle w:val="FootnoteText"/>
        <w:widowControl w:val="0"/>
        <w:numPr>
          <w:ilvl w:val="0"/>
          <w:numId w:val="19"/>
        </w:numPr>
        <w:rPr>
          <w:b/>
          <w:bCs/>
        </w:rPr>
      </w:pPr>
      <w:r w:rsidRPr="00DF075F">
        <w:rPr>
          <w:rStyle w:val="FootnoteReference"/>
          <w:rFonts w:eastAsiaTheme="minorEastAsia" w:cs="Times New Roman"/>
        </w:rPr>
        <w:footnoteRef/>
      </w:r>
      <w:r w:rsidRPr="00DF075F">
        <w:rPr>
          <w:rFonts w:cs="Times New Roman"/>
          <w:i/>
          <w:iCs/>
        </w:rPr>
        <w:t>See, e.g.</w:t>
      </w:r>
      <w:r w:rsidRPr="00DF075F">
        <w:rPr>
          <w:rFonts w:cs="Times New Roman"/>
        </w:rPr>
        <w:t>, League of Women Voters v. Commonwealth,</w:t>
      </w:r>
      <w:r w:rsidRPr="00DF075F">
        <w:rPr>
          <w:rFonts w:cs="Times New Roman"/>
          <w:i/>
          <w:iCs/>
        </w:rPr>
        <w:t xml:space="preserve"> </w:t>
      </w:r>
      <w:r w:rsidRPr="00DF075F">
        <w:rPr>
          <w:rFonts w:cs="Times New Roman"/>
        </w:rPr>
        <w:t xml:space="preserve">178 A.3d 737, 741 (Pa. 2018); League of Women Voters of Fla. v. Detzner, 172 So. 3d 363, 369, 416 (Fla. 2015).  In </w:t>
      </w:r>
      <w:r w:rsidRPr="00DF075F">
        <w:rPr>
          <w:rFonts w:cs="Times New Roman"/>
          <w:i/>
          <w:iCs/>
        </w:rPr>
        <w:t>Harper v. Lewis</w:t>
      </w:r>
      <w:r w:rsidRPr="00DF075F">
        <w:rPr>
          <w:rFonts w:cs="Times New Roman"/>
        </w:rPr>
        <w:t xml:space="preserve">, Rebecca Harper, a member of the organization Common Cause, volunteered to be one of the named plaintiffs on the case.  </w:t>
      </w:r>
      <w:r w:rsidRPr="00DF075F">
        <w:rPr>
          <w:rFonts w:cs="Times New Roman"/>
          <w:i/>
          <w:iCs/>
        </w:rPr>
        <w:t xml:space="preserve">See </w:t>
      </w:r>
      <w:r w:rsidRPr="00DF075F">
        <w:rPr>
          <w:rFonts w:cs="Times New Roman"/>
        </w:rPr>
        <w:t>L</w:t>
      </w:r>
      <w:r w:rsidRPr="000A249E">
        <w:rPr>
          <w:rFonts w:cs="Times New Roman"/>
        </w:rPr>
        <w:t xml:space="preserve">aura Leslie, </w:t>
      </w:r>
      <w:r w:rsidRPr="000A249E">
        <w:rPr>
          <w:rFonts w:cs="Times New Roman"/>
          <w:i/>
          <w:iCs/>
        </w:rPr>
        <w:t>Meet the Cary Woman Behind the Supreme Court Case</w:t>
      </w:r>
      <w:r w:rsidRPr="000A249E">
        <w:rPr>
          <w:rFonts w:cs="Times New Roman"/>
        </w:rPr>
        <w:t xml:space="preserve"> </w:t>
      </w:r>
      <w:r w:rsidRPr="00832C4E">
        <w:rPr>
          <w:rFonts w:cs="Times New Roman"/>
        </w:rPr>
        <w:t xml:space="preserve">Moore v. Harper, </w:t>
      </w:r>
      <w:r w:rsidRPr="00832C4E">
        <w:rPr>
          <w:rFonts w:cs="Times New Roman"/>
          <w:smallCaps/>
        </w:rPr>
        <w:t>WRAL NEWS</w:t>
      </w:r>
      <w:r w:rsidRPr="00832C4E">
        <w:rPr>
          <w:rFonts w:cs="Times New Roman"/>
        </w:rPr>
        <w:t>, https://www.wral.com/story/meet-the-cary-woman-behind-the-supreme-court-case-moore-v-harper/20621561/ [https://perma.cc/YMF8-PA8F] (Dec. 9, 2022, 7:32 PM).</w:t>
      </w:r>
    </w:p>
  </w:footnote>
  <w:footnote w:id="86">
    <w:p w14:paraId="76D23F8A" w14:textId="7F88B2D3" w:rsidR="0066410C" w:rsidRPr="00832C4E" w:rsidRDefault="0066410C" w:rsidP="0066410C">
      <w:pPr>
        <w:pStyle w:val="FootnoteText"/>
      </w:pPr>
      <w:r w:rsidRPr="00832C4E">
        <w:rPr>
          <w:rStyle w:val="FootnoteReference"/>
        </w:rPr>
        <w:footnoteRef/>
      </w:r>
      <w:r w:rsidRPr="00832C4E">
        <w:rPr>
          <w:i/>
          <w:iCs/>
        </w:rPr>
        <w:t>See, e.g.</w:t>
      </w:r>
      <w:r w:rsidRPr="00832C4E">
        <w:t xml:space="preserve">, Graham v. </w:t>
      </w:r>
      <w:del w:id="408" w:author="Chase, Noah" w:date="2024-10-14T15:19:00Z" w16du:dateUtc="2024-10-14T19:19:00Z">
        <w:r w:rsidRPr="00832C4E" w:rsidDel="00DA5B32">
          <w:delText xml:space="preserve">Sec’y of State Michael </w:delText>
        </w:r>
      </w:del>
      <w:r w:rsidRPr="00832C4E">
        <w:t>Adams</w:t>
      </w:r>
      <w:r w:rsidRPr="00832C4E">
        <w:rPr>
          <w:iCs/>
        </w:rPr>
        <w:t xml:space="preserve">, </w:t>
      </w:r>
      <w:ins w:id="409" w:author="Chase, Noah" w:date="2024-10-14T12:14:00Z" w16du:dateUtc="2024-10-14T16:14:00Z">
        <w:r w:rsidR="00960072">
          <w:rPr>
            <w:iCs/>
          </w:rPr>
          <w:t>684 S.W.3d 663</w:t>
        </w:r>
        <w:r w:rsidR="004022AF">
          <w:rPr>
            <w:iCs/>
          </w:rPr>
          <w:t>, 673</w:t>
        </w:r>
      </w:ins>
      <w:ins w:id="410" w:author="Chase, Noah" w:date="2024-10-14T12:15:00Z" w16du:dateUtc="2024-10-14T16:15:00Z">
        <w:r w:rsidR="004022AF">
          <w:rPr>
            <w:iCs/>
          </w:rPr>
          <w:t xml:space="preserve"> </w:t>
        </w:r>
      </w:ins>
      <w:del w:id="411" w:author="Chase, Noah" w:date="2024-10-14T12:15:00Z" w16du:dateUtc="2024-10-14T16:15:00Z">
        <w:r w:rsidRPr="00832C4E" w:rsidDel="004022AF">
          <w:rPr>
            <w:iCs/>
          </w:rPr>
          <w:delText>No. 2023-SC-0139,</w:delText>
        </w:r>
        <w:r w:rsidRPr="00832C4E" w:rsidDel="004022AF">
          <w:delText xml:space="preserve"> </w:delText>
        </w:r>
        <w:r w:rsidRPr="00832C4E" w:rsidDel="004022AF">
          <w:rPr>
            <w:iCs/>
          </w:rPr>
          <w:delText xml:space="preserve">2023 WL 8640825, at *2 </w:delText>
        </w:r>
      </w:del>
      <w:r w:rsidRPr="00832C4E">
        <w:rPr>
          <w:iCs/>
        </w:rPr>
        <w:t xml:space="preserve">(Ky. </w:t>
      </w:r>
      <w:del w:id="412" w:author="Chase, Noah" w:date="2024-10-14T12:15:00Z" w16du:dateUtc="2024-10-14T16:15:00Z">
        <w:r w:rsidRPr="00832C4E" w:rsidDel="004022AF">
          <w:rPr>
            <w:iCs/>
          </w:rPr>
          <w:delText xml:space="preserve">Dec. 14, </w:delText>
        </w:r>
      </w:del>
      <w:r w:rsidRPr="00832C4E">
        <w:rPr>
          <w:iCs/>
        </w:rPr>
        <w:t>2023) (“Appellants are the Kentucky Democratic Party . . . , Democratic State House Representative Derrick Graham, and four Kentucky voters.”).</w:t>
      </w:r>
    </w:p>
  </w:footnote>
  <w:footnote w:id="87">
    <w:p w14:paraId="7ADC77A2" w14:textId="77777777" w:rsidR="0066410C" w:rsidRPr="00832C4E" w:rsidRDefault="0066410C" w:rsidP="0066410C">
      <w:pPr>
        <w:pStyle w:val="FootnoteText"/>
        <w:rPr>
          <w:rFonts w:cs="Times New Roman"/>
        </w:rPr>
      </w:pPr>
      <w:r w:rsidRPr="00832C4E">
        <w:rPr>
          <w:rStyle w:val="FootnoteReference"/>
          <w:rFonts w:eastAsiaTheme="minorEastAsia" w:cs="Times New Roman"/>
        </w:rPr>
        <w:footnoteRef/>
      </w:r>
      <w:r w:rsidRPr="00832C4E">
        <w:rPr>
          <w:rFonts w:cs="Times New Roman"/>
        </w:rPr>
        <w:t xml:space="preserve">A state constitutional prohibition on the use of partisan data in the redistricting process, found in the state constitutions of Arizona, California, Colorado, Florida, Hawaii, Idaho, Iowa, Michigan, Montana, Nebraska, New York, Ohio, Oregon, Utah, and Washington, </w:t>
      </w:r>
      <w:r w:rsidRPr="00832C4E">
        <w:rPr>
          <w:rFonts w:cs="Times New Roman"/>
          <w:i/>
          <w:iCs/>
        </w:rPr>
        <w:t>see supra</w:t>
      </w:r>
      <w:r w:rsidRPr="00832C4E">
        <w:rPr>
          <w:rFonts w:cs="Times New Roman"/>
        </w:rPr>
        <w:t xml:space="preserve"> Table 1, may also trigger a partisan gerrymandering claim if it is thought that the redistricting authorities have flouted that provision, </w:t>
      </w:r>
      <w:r w:rsidRPr="00832C4E">
        <w:rPr>
          <w:rFonts w:cs="Times New Roman"/>
          <w:i/>
          <w:iCs/>
        </w:rPr>
        <w:t>see, e.g.</w:t>
      </w:r>
      <w:r w:rsidRPr="00832C4E">
        <w:rPr>
          <w:rFonts w:cs="Times New Roman"/>
        </w:rPr>
        <w:t xml:space="preserve">, </w:t>
      </w:r>
      <w:proofErr w:type="spellStart"/>
      <w:r w:rsidRPr="00832C4E">
        <w:rPr>
          <w:rFonts w:cs="Times New Roman"/>
        </w:rPr>
        <w:t>Gonidakis</w:t>
      </w:r>
      <w:proofErr w:type="spellEnd"/>
      <w:r w:rsidRPr="00832C4E">
        <w:rPr>
          <w:rFonts w:cs="Times New Roman"/>
        </w:rPr>
        <w:t xml:space="preserve"> v. LaRose, 599 F. Supp. 3d 642, 684 (S.D. Ohio 2022) (</w:t>
      </w:r>
      <w:proofErr w:type="spellStart"/>
      <w:r w:rsidRPr="00832C4E">
        <w:rPr>
          <w:rFonts w:cs="Times New Roman"/>
        </w:rPr>
        <w:t>Marbley</w:t>
      </w:r>
      <w:proofErr w:type="spellEnd"/>
      <w:r w:rsidRPr="00832C4E">
        <w:rPr>
          <w:rFonts w:cs="Times New Roman"/>
        </w:rPr>
        <w:t>, C.J., concurring in part and dissenting in part) (discussing previous findings by the Ohio Supreme Court that maps were “conscious choices to flout the redistricting criteria”).</w:t>
      </w:r>
    </w:p>
  </w:footnote>
  <w:footnote w:id="88">
    <w:p w14:paraId="76E66E45" w14:textId="77777777" w:rsidR="0066410C" w:rsidRPr="00832C4E" w:rsidRDefault="0066410C" w:rsidP="0066410C">
      <w:pPr>
        <w:pStyle w:val="FootnoteText"/>
        <w:rPr>
          <w:rFonts w:cs="Times New Roman"/>
          <w:b/>
          <w:bCs/>
        </w:rPr>
      </w:pPr>
      <w:r w:rsidRPr="00832C4E">
        <w:rPr>
          <w:rStyle w:val="FootnoteReference"/>
          <w:rFonts w:eastAsiaTheme="minorEastAsia" w:cs="Times New Roman"/>
        </w:rPr>
        <w:footnoteRef/>
      </w:r>
      <w:r w:rsidRPr="00832C4E">
        <w:rPr>
          <w:rFonts w:cs="Times New Roman"/>
          <w:i/>
          <w:iCs/>
        </w:rPr>
        <w:t>See</w:t>
      </w:r>
      <w:r w:rsidRPr="00832C4E">
        <w:rPr>
          <w:rFonts w:cs="Times New Roman"/>
        </w:rPr>
        <w:t xml:space="preserve"> </w:t>
      </w:r>
      <w:r w:rsidRPr="00832C4E">
        <w:rPr>
          <w:rFonts w:cs="Times New Roman"/>
          <w:i/>
          <w:iCs/>
        </w:rPr>
        <w:t xml:space="preserve">supra </w:t>
      </w:r>
      <w:r w:rsidRPr="00832C4E">
        <w:rPr>
          <w:rFonts w:cs="Times New Roman"/>
        </w:rPr>
        <w:t xml:space="preserve">Table 2; </w:t>
      </w:r>
      <w:r w:rsidRPr="00832C4E">
        <w:rPr>
          <w:rFonts w:cs="Times New Roman"/>
          <w:i/>
          <w:iCs/>
        </w:rPr>
        <w:t xml:space="preserve">see also </w:t>
      </w:r>
      <w:proofErr w:type="spellStart"/>
      <w:r w:rsidRPr="00832C4E">
        <w:rPr>
          <w:rFonts w:cs="Times New Roman"/>
        </w:rPr>
        <w:t>Cervas</w:t>
      </w:r>
      <w:proofErr w:type="spellEnd"/>
      <w:r w:rsidRPr="00832C4E">
        <w:rPr>
          <w:rFonts w:cs="Times New Roman"/>
        </w:rPr>
        <w:t xml:space="preserve"> et al.,</w:t>
      </w:r>
      <w:r w:rsidRPr="00832C4E">
        <w:rPr>
          <w:rFonts w:cs="Times New Roman"/>
          <w:i/>
          <w:iCs/>
        </w:rPr>
        <w:t xml:space="preserve"> supra</w:t>
      </w:r>
      <w:r w:rsidRPr="00832C4E">
        <w:rPr>
          <w:rFonts w:cs="Times New Roman"/>
        </w:rPr>
        <w:t xml:space="preserve"> note 1, at</w:t>
      </w:r>
      <w:r w:rsidRPr="00832C4E">
        <w:rPr>
          <w:rFonts w:cs="Times New Roman"/>
          <w:i/>
          <w:iCs/>
        </w:rPr>
        <w:t xml:space="preserve"> </w:t>
      </w:r>
      <w:r w:rsidRPr="00832C4E">
        <w:rPr>
          <w:rFonts w:cs="Times New Roman"/>
        </w:rPr>
        <w:t>425 &amp; nn.12–13 (“[E]</w:t>
      </w:r>
      <w:proofErr w:type="spellStart"/>
      <w:r w:rsidRPr="00832C4E">
        <w:rPr>
          <w:rFonts w:cs="Times New Roman"/>
        </w:rPr>
        <w:t>ven</w:t>
      </w:r>
      <w:proofErr w:type="spellEnd"/>
      <w:r w:rsidRPr="00832C4E">
        <w:rPr>
          <w:rFonts w:cs="Times New Roman"/>
        </w:rPr>
        <w:t xml:space="preserve"> when there was no explicit anti-gerrymandering provision in the state constitution, beginning with a Pennsylvania</w:t>
      </w:r>
      <w:r w:rsidRPr="00460FCA">
        <w:rPr>
          <w:rFonts w:cs="Times New Roman"/>
        </w:rPr>
        <w:t xml:space="preserve"> Supreme Court decision in 2018, some state courts have begun to interpret older provisions of their state constitutions as implicitly prohibiting egregious </w:t>
      </w:r>
      <w:r w:rsidRPr="00832C4E">
        <w:rPr>
          <w:rFonts w:cs="Times New Roman"/>
        </w:rPr>
        <w:t>gerrymandering—language that says elections shall be ‘free and equal,’ ‘free and open,’ simply ‘free,’ or language regarding the ‘right to vote.’”)</w:t>
      </w:r>
    </w:p>
  </w:footnote>
  <w:footnote w:id="89">
    <w:p w14:paraId="012146FB" w14:textId="654E42CD" w:rsidR="0066410C" w:rsidRPr="00832C4E" w:rsidRDefault="0066410C" w:rsidP="0066410C">
      <w:pPr>
        <w:pStyle w:val="FootnoteText"/>
        <w:rPr>
          <w:rFonts w:cs="Times New Roman"/>
          <w:i/>
          <w:iCs/>
        </w:rPr>
      </w:pPr>
      <w:r w:rsidRPr="00832C4E">
        <w:rPr>
          <w:rStyle w:val="FootnoteReference"/>
          <w:rFonts w:cs="Times New Roman"/>
        </w:rPr>
        <w:footnoteRef/>
      </w:r>
      <w:r w:rsidRPr="00832C4E">
        <w:rPr>
          <w:rFonts w:cs="Times New Roman"/>
          <w:i/>
          <w:iCs/>
        </w:rPr>
        <w:t>See supra</w:t>
      </w:r>
      <w:r w:rsidRPr="00832C4E">
        <w:rPr>
          <w:rFonts w:cs="Times New Roman"/>
        </w:rPr>
        <w:t xml:space="preserve"> notes 6</w:t>
      </w:r>
      <w:ins w:id="414" w:author="Chase, Noah" w:date="2024-10-14T12:32:00Z" w16du:dateUtc="2024-10-14T16:32:00Z">
        <w:r w:rsidR="00022378">
          <w:rPr>
            <w:rFonts w:cs="Times New Roman"/>
          </w:rPr>
          <w:t>6</w:t>
        </w:r>
      </w:ins>
      <w:del w:id="415" w:author="Chase, Noah" w:date="2024-10-14T12:32:00Z" w16du:dateUtc="2024-10-14T16:32:00Z">
        <w:r w:rsidRPr="00832C4E" w:rsidDel="00022378">
          <w:rPr>
            <w:rFonts w:cs="Times New Roman"/>
          </w:rPr>
          <w:delText>5</w:delText>
        </w:r>
      </w:del>
      <w:r w:rsidRPr="00832C4E">
        <w:rPr>
          <w:rFonts w:cs="Times New Roman"/>
        </w:rPr>
        <w:t>–6</w:t>
      </w:r>
      <w:ins w:id="416" w:author="Chase, Noah" w:date="2024-10-14T12:32:00Z" w16du:dateUtc="2024-10-14T16:32:00Z">
        <w:r w:rsidR="00CD2FED">
          <w:rPr>
            <w:rFonts w:cs="Times New Roman"/>
          </w:rPr>
          <w:t>7</w:t>
        </w:r>
      </w:ins>
      <w:del w:id="417" w:author="Chase, Noah" w:date="2024-10-14T12:32:00Z" w16du:dateUtc="2024-10-14T16:32:00Z">
        <w:r w:rsidRPr="00832C4E" w:rsidDel="00CD2FED">
          <w:rPr>
            <w:rFonts w:cs="Times New Roman"/>
          </w:rPr>
          <w:delText>6</w:delText>
        </w:r>
      </w:del>
      <w:r w:rsidRPr="00832C4E">
        <w:rPr>
          <w:rFonts w:cs="Times New Roman"/>
        </w:rPr>
        <w:t xml:space="preserve"> and accompanying text.</w:t>
      </w:r>
    </w:p>
  </w:footnote>
  <w:footnote w:id="90">
    <w:p w14:paraId="74ACACAC" w14:textId="77777777" w:rsidR="0066410C" w:rsidRPr="00832C4E" w:rsidRDefault="0066410C" w:rsidP="0066410C">
      <w:pPr>
        <w:pStyle w:val="FootnoteText"/>
        <w:rPr>
          <w:rFonts w:cs="Times New Roman"/>
        </w:rPr>
      </w:pPr>
      <w:r w:rsidRPr="00832C4E">
        <w:rPr>
          <w:rStyle w:val="FootnoteReference"/>
          <w:rFonts w:cs="Times New Roman"/>
        </w:rPr>
        <w:footnoteRef/>
      </w:r>
      <w:r w:rsidRPr="00832C4E">
        <w:rPr>
          <w:rFonts w:cs="Times New Roman"/>
          <w:i/>
          <w:iCs/>
        </w:rPr>
        <w:t xml:space="preserve">See </w:t>
      </w:r>
      <w:r w:rsidRPr="00832C4E">
        <w:rPr>
          <w:rFonts w:cs="Times New Roman"/>
        </w:rPr>
        <w:t xml:space="preserve">Timothy Williams, </w:t>
      </w:r>
      <w:r w:rsidRPr="00832C4E">
        <w:rPr>
          <w:rFonts w:cs="Times New Roman"/>
          <w:i/>
          <w:iCs/>
        </w:rPr>
        <w:t>With Most States Under One Party’s Control, America Grows More Divided</w:t>
      </w:r>
      <w:r w:rsidRPr="00832C4E">
        <w:rPr>
          <w:rFonts w:cs="Times New Roman"/>
        </w:rPr>
        <w:t xml:space="preserve">, </w:t>
      </w:r>
      <w:r w:rsidRPr="00832C4E">
        <w:rPr>
          <w:rFonts w:cs="Times New Roman"/>
          <w:smallCaps/>
        </w:rPr>
        <w:t>N.Y. Times (</w:t>
      </w:r>
      <w:r w:rsidRPr="00832C4E">
        <w:rPr>
          <w:rFonts w:cs="Times New Roman"/>
        </w:rPr>
        <w:t>June 11, 2019), https://www.nytimes.com/2019/06/11/us/state-legislatures-partisan-polarized.html [https://perma.cc/9R9X-AFD5].</w:t>
      </w:r>
    </w:p>
  </w:footnote>
  <w:footnote w:id="91">
    <w:p w14:paraId="1F694A1C" w14:textId="77777777" w:rsidR="0066410C" w:rsidRPr="00832C4E" w:rsidRDefault="0066410C" w:rsidP="0066410C">
      <w:pPr>
        <w:pStyle w:val="FootnoteText"/>
        <w:rPr>
          <w:rFonts w:cs="Times New Roman"/>
          <w:color w:val="77206D" w:themeColor="accent5" w:themeShade="BF"/>
        </w:rPr>
      </w:pPr>
      <w:r w:rsidRPr="00832C4E">
        <w:rPr>
          <w:rStyle w:val="FootnoteReference"/>
          <w:rFonts w:cs="Times New Roman"/>
        </w:rPr>
        <w:footnoteRef/>
      </w:r>
      <w:r w:rsidRPr="00832C4E">
        <w:rPr>
          <w:rFonts w:cs="Times New Roman"/>
        </w:rPr>
        <w:t xml:space="preserve">Florida, New York, Ohio, Oregon, and Utah out of Florida, Iowa, Nebraska, New York, Ohio, Oregon, and Utah.  </w:t>
      </w:r>
      <w:r w:rsidRPr="00832C4E">
        <w:rPr>
          <w:rFonts w:cs="Times New Roman"/>
          <w:i/>
          <w:iCs/>
        </w:rPr>
        <w:t xml:space="preserve">See </w:t>
      </w:r>
      <w:proofErr w:type="gramStart"/>
      <w:r w:rsidRPr="00832C4E">
        <w:rPr>
          <w:rFonts w:cs="Times New Roman"/>
          <w:i/>
          <w:iCs/>
        </w:rPr>
        <w:t xml:space="preserve">supra </w:t>
      </w:r>
      <w:r w:rsidRPr="00832C4E">
        <w:rPr>
          <w:rFonts w:cs="Times New Roman"/>
        </w:rPr>
        <w:t>Table</w:t>
      </w:r>
      <w:proofErr w:type="gramEnd"/>
      <w:r w:rsidRPr="00832C4E">
        <w:rPr>
          <w:rFonts w:cs="Times New Roman"/>
        </w:rPr>
        <w:t xml:space="preserve"> 1.</w:t>
      </w:r>
    </w:p>
  </w:footnote>
  <w:footnote w:id="92">
    <w:p w14:paraId="254CCA59" w14:textId="77777777" w:rsidR="0066410C" w:rsidRPr="00832C4E" w:rsidRDefault="0066410C" w:rsidP="0066410C">
      <w:pPr>
        <w:pStyle w:val="FootnoteText"/>
        <w:rPr>
          <w:color w:val="77206D" w:themeColor="accent5" w:themeShade="BF"/>
        </w:rPr>
      </w:pPr>
      <w:r w:rsidRPr="00DA27DD">
        <w:rPr>
          <w:rStyle w:val="FootnoteReference"/>
          <w:rFonts w:cs="Times New Roman"/>
        </w:rPr>
        <w:footnoteRef/>
      </w:r>
      <w:r w:rsidRPr="00832C4E">
        <w:rPr>
          <w:rFonts w:cs="Times New Roman"/>
        </w:rPr>
        <w:t xml:space="preserve">Kentucky, Maryland, North Carolina, New Mexico, Oregon, and Utah out of Arkansas, Illinois, Indiana, Kentucky, Maryland, Massachusetts, Missouri, New Hampshire, North Carolina, New Mexico, Oklahoma, Oregon, South Carolina, Tennessee, Texas, and Utah.  </w:t>
      </w:r>
      <w:r w:rsidRPr="00832C4E">
        <w:rPr>
          <w:rFonts w:cs="Times New Roman"/>
          <w:i/>
          <w:iCs/>
        </w:rPr>
        <w:t>See id.</w:t>
      </w:r>
    </w:p>
  </w:footnote>
  <w:footnote w:id="93">
    <w:p w14:paraId="0DFB7853" w14:textId="77777777" w:rsidR="0066410C" w:rsidRPr="00832C4E" w:rsidRDefault="0066410C" w:rsidP="0066410C">
      <w:pPr>
        <w:pStyle w:val="FootnoteText"/>
        <w:rPr>
          <w:rFonts w:cs="Times New Roman"/>
        </w:rPr>
      </w:pPr>
      <w:r w:rsidRPr="00832C4E">
        <w:rPr>
          <w:rStyle w:val="FootnoteReference"/>
          <w:rFonts w:cs="Times New Roman"/>
        </w:rPr>
        <w:footnoteRef/>
      </w:r>
      <w:r w:rsidRPr="00832C4E">
        <w:rPr>
          <w:rFonts w:cs="Times New Roman"/>
        </w:rPr>
        <w:t>Kansas out of Alabama, Georgia, Kansas, Louisiana, Mississippi, Nevada, Rhode Island, and West Virginia.</w:t>
      </w:r>
      <w:r w:rsidRPr="00832C4E">
        <w:rPr>
          <w:rFonts w:cs="Times New Roman"/>
          <w:i/>
          <w:iCs/>
        </w:rPr>
        <w:t xml:space="preserve">  See id.</w:t>
      </w:r>
      <w:r w:rsidRPr="00832C4E">
        <w:rPr>
          <w:rFonts w:cs="Times New Roman"/>
        </w:rPr>
        <w:t xml:space="preserve">  We do not include New Jersey here because the map was drawn by a commission including a non</w:t>
      </w:r>
      <w:r w:rsidRPr="00832C4E">
        <w:rPr>
          <w:rFonts w:cs="Times New Roman"/>
        </w:rPr>
        <w:noBreakHyphen/>
        <w:t xml:space="preserve">party tie-breaking vote.  </w:t>
      </w:r>
      <w:r w:rsidRPr="00832C4E">
        <w:rPr>
          <w:rFonts w:cs="Times New Roman"/>
          <w:i/>
          <w:iCs/>
        </w:rPr>
        <w:t xml:space="preserve">See </w:t>
      </w:r>
      <w:r w:rsidRPr="00832C4E">
        <w:rPr>
          <w:rFonts w:cs="Times New Roman"/>
          <w:i/>
          <w:iCs/>
          <w:color w:val="000000"/>
        </w:rPr>
        <w:t>In re</w:t>
      </w:r>
      <w:r w:rsidRPr="00832C4E">
        <w:rPr>
          <w:rFonts w:cs="Times New Roman"/>
          <w:color w:val="000000"/>
        </w:rPr>
        <w:t xml:space="preserve"> Cong. </w:t>
      </w:r>
      <w:proofErr w:type="spellStart"/>
      <w:r w:rsidRPr="00832C4E">
        <w:rPr>
          <w:rFonts w:cs="Times New Roman"/>
          <w:color w:val="000000"/>
        </w:rPr>
        <w:t>Dists</w:t>
      </w:r>
      <w:proofErr w:type="spellEnd"/>
      <w:r w:rsidRPr="00832C4E">
        <w:rPr>
          <w:rFonts w:cs="Times New Roman"/>
          <w:color w:val="000000"/>
        </w:rPr>
        <w:t>. by N.J. Redistricting Comm’n, 268 A.3d 299, 309 (N.J. 2022).</w:t>
      </w:r>
    </w:p>
  </w:footnote>
  <w:footnote w:id="94">
    <w:p w14:paraId="0343C047" w14:textId="77777777" w:rsidR="0066410C" w:rsidRPr="00832C4E" w:rsidRDefault="0066410C" w:rsidP="0066410C">
      <w:pPr>
        <w:pStyle w:val="FootnoteText"/>
        <w:rPr>
          <w:rFonts w:cs="Times New Roman"/>
        </w:rPr>
      </w:pPr>
      <w:r w:rsidRPr="00832C4E">
        <w:rPr>
          <w:rStyle w:val="FootnoteReference"/>
          <w:rFonts w:eastAsiaTheme="minorEastAsia" w:cs="Times New Roman"/>
        </w:rPr>
        <w:footnoteRef/>
      </w:r>
      <w:r w:rsidRPr="00832C4E">
        <w:rPr>
          <w:rFonts w:cs="Times New Roman"/>
        </w:rPr>
        <w:t>Of course, the likelihood of successful challenge depends not just on the state-specific legal environment, but also state-specific case facts.</w:t>
      </w:r>
    </w:p>
  </w:footnote>
  <w:footnote w:id="95">
    <w:p w14:paraId="59341924" w14:textId="77777777" w:rsidR="0066410C" w:rsidRPr="00832C4E" w:rsidRDefault="0066410C" w:rsidP="0066410C">
      <w:pPr>
        <w:pStyle w:val="FootnoteText"/>
        <w:rPr>
          <w:rFonts w:cs="Times New Roman"/>
        </w:rPr>
      </w:pPr>
      <w:r w:rsidRPr="00832C4E">
        <w:rPr>
          <w:rStyle w:val="FootnoteReference"/>
          <w:rFonts w:cs="Times New Roman"/>
        </w:rPr>
        <w:footnoteRef/>
      </w:r>
      <w:r w:rsidRPr="00832C4E">
        <w:rPr>
          <w:rFonts w:cs="Times New Roman"/>
          <w:i/>
          <w:iCs/>
        </w:rPr>
        <w:t xml:space="preserve">See </w:t>
      </w:r>
      <w:proofErr w:type="gramStart"/>
      <w:r w:rsidRPr="00832C4E">
        <w:rPr>
          <w:rFonts w:cs="Times New Roman"/>
          <w:i/>
          <w:iCs/>
        </w:rPr>
        <w:t xml:space="preserve">supra </w:t>
      </w:r>
      <w:r w:rsidRPr="00832C4E">
        <w:rPr>
          <w:rFonts w:cs="Times New Roman"/>
        </w:rPr>
        <w:t>Table</w:t>
      </w:r>
      <w:proofErr w:type="gramEnd"/>
      <w:r w:rsidRPr="00832C4E">
        <w:rPr>
          <w:rFonts w:cs="Times New Roman"/>
        </w:rPr>
        <w:t xml:space="preserve"> 2.</w:t>
      </w:r>
    </w:p>
  </w:footnote>
  <w:footnote w:id="96">
    <w:p w14:paraId="3EB56082" w14:textId="77777777" w:rsidR="0066410C" w:rsidRPr="00DF6991" w:rsidRDefault="0066410C" w:rsidP="0066410C">
      <w:pPr>
        <w:pStyle w:val="FootnoteText"/>
      </w:pPr>
      <w:r w:rsidRPr="00832C4E">
        <w:rPr>
          <w:rStyle w:val="FootnoteReference"/>
          <w:rFonts w:cs="Times New Roman"/>
        </w:rPr>
        <w:footnoteRef/>
      </w:r>
      <w:r w:rsidRPr="00832C4E">
        <w:rPr>
          <w:rFonts w:cs="Times New Roman"/>
        </w:rPr>
        <w:t xml:space="preserve">Maryland, New York, North Carolina, and Ohio out of Kansas, Maryland, New Jersey, New York, North Carolina, Ohio, and Oregon.  </w:t>
      </w:r>
      <w:r w:rsidRPr="00832C4E">
        <w:rPr>
          <w:rFonts w:cs="Times New Roman"/>
          <w:i/>
          <w:iCs/>
        </w:rPr>
        <w:t>See id.</w:t>
      </w:r>
    </w:p>
  </w:footnote>
  <w:footnote w:id="97">
    <w:p w14:paraId="4F443152" w14:textId="57EFD97B" w:rsidR="0066410C" w:rsidRPr="00832C4E" w:rsidRDefault="0066410C" w:rsidP="0066410C">
      <w:pPr>
        <w:rPr>
          <w:rFonts w:cs="Times New Roman"/>
          <w:sz w:val="20"/>
          <w:szCs w:val="20"/>
        </w:rPr>
      </w:pPr>
      <w:r w:rsidRPr="00832C4E">
        <w:rPr>
          <w:rStyle w:val="FootnoteReference"/>
          <w:rFonts w:eastAsiaTheme="minorEastAsia" w:cs="Times New Roman"/>
          <w:sz w:val="20"/>
          <w:szCs w:val="20"/>
        </w:rPr>
        <w:footnoteRef/>
      </w:r>
      <w:r w:rsidRPr="00832C4E">
        <w:rPr>
          <w:rFonts w:cs="Times New Roman"/>
          <w:i/>
          <w:iCs/>
          <w:sz w:val="20"/>
          <w:szCs w:val="20"/>
        </w:rPr>
        <w:t>See</w:t>
      </w:r>
      <w:r>
        <w:rPr>
          <w:rFonts w:cs="Times New Roman"/>
          <w:i/>
          <w:iCs/>
          <w:sz w:val="20"/>
          <w:szCs w:val="20"/>
        </w:rPr>
        <w:t xml:space="preserve"> </w:t>
      </w:r>
      <w:proofErr w:type="spellStart"/>
      <w:r>
        <w:rPr>
          <w:rFonts w:cs="Times New Roman"/>
          <w:sz w:val="20"/>
          <w:szCs w:val="20"/>
        </w:rPr>
        <w:t>Callais</w:t>
      </w:r>
      <w:proofErr w:type="spellEnd"/>
      <w:r>
        <w:rPr>
          <w:rFonts w:cs="Times New Roman"/>
          <w:sz w:val="20"/>
          <w:szCs w:val="20"/>
        </w:rPr>
        <w:t xml:space="preserve"> v. Landry, No. 24-CV-00122, 2024 </w:t>
      </w:r>
      <w:r w:rsidR="00A06009">
        <w:rPr>
          <w:rFonts w:cs="Times New Roman"/>
          <w:sz w:val="20"/>
          <w:szCs w:val="20"/>
        </w:rPr>
        <w:t xml:space="preserve">WL </w:t>
      </w:r>
      <w:r w:rsidR="002728B1">
        <w:rPr>
          <w:rFonts w:cs="Times New Roman"/>
          <w:sz w:val="20"/>
          <w:szCs w:val="20"/>
        </w:rPr>
        <w:t>1903930</w:t>
      </w:r>
      <w:r>
        <w:rPr>
          <w:rFonts w:cs="Times New Roman"/>
          <w:sz w:val="20"/>
          <w:szCs w:val="20"/>
        </w:rPr>
        <w:t xml:space="preserve">, at *8 (W.D. La. Apr. 30, 2024) (“Representative Landry testified that the Special Session was convened because the Republicans were afraid that if they did not draw a map which satisfied the court, then the court would draw a map that would not be as politically advantageous for them.”); </w:t>
      </w:r>
      <w:r>
        <w:rPr>
          <w:rFonts w:cs="Times New Roman"/>
          <w:i/>
          <w:iCs/>
          <w:sz w:val="20"/>
          <w:szCs w:val="20"/>
        </w:rPr>
        <w:t>see also</w:t>
      </w:r>
      <w:r w:rsidRPr="00832C4E">
        <w:rPr>
          <w:rFonts w:cs="Times New Roman"/>
          <w:i/>
          <w:iCs/>
          <w:sz w:val="20"/>
          <w:szCs w:val="20"/>
        </w:rPr>
        <w:t xml:space="preserve"> </w:t>
      </w:r>
      <w:r w:rsidRPr="00832C4E">
        <w:rPr>
          <w:rFonts w:cs="Times New Roman"/>
          <w:sz w:val="20"/>
          <w:szCs w:val="20"/>
        </w:rPr>
        <w:t xml:space="preserve">Shelby </w:t>
      </w:r>
      <w:proofErr w:type="spellStart"/>
      <w:r w:rsidRPr="00832C4E">
        <w:rPr>
          <w:rFonts w:cs="Times New Roman"/>
          <w:sz w:val="20"/>
          <w:szCs w:val="20"/>
        </w:rPr>
        <w:t>Cnty</w:t>
      </w:r>
      <w:proofErr w:type="spellEnd"/>
      <w:r w:rsidRPr="00832C4E">
        <w:rPr>
          <w:rFonts w:cs="Times New Roman"/>
          <w:sz w:val="20"/>
          <w:szCs w:val="20"/>
        </w:rPr>
        <w:t xml:space="preserve">. v. Holder, 570 U.S. 529, 577–79 (2013) (Ginsburg, J., dissenting).  Relatedly, we would note that the vigorous implementation of Section 5 of the Voting Rights Act reduced the frequency of many types of discriminatory action by state authority and made counting successful Section 2 challenges a misleading way of judging the success of that provision.  As the dissenters said in </w:t>
      </w:r>
      <w:r w:rsidRPr="00832C4E">
        <w:rPr>
          <w:rFonts w:cs="Times New Roman"/>
          <w:i/>
          <w:iCs/>
          <w:sz w:val="20"/>
          <w:szCs w:val="20"/>
        </w:rPr>
        <w:t>Shelby County</w:t>
      </w:r>
      <w:r w:rsidRPr="00832C4E">
        <w:rPr>
          <w:rFonts w:cs="Times New Roman"/>
          <w:sz w:val="20"/>
          <w:szCs w:val="20"/>
        </w:rPr>
        <w:t>, “[t]</w:t>
      </w:r>
      <w:proofErr w:type="spellStart"/>
      <w:r w:rsidRPr="00832C4E">
        <w:rPr>
          <w:rFonts w:cs="Times New Roman"/>
          <w:sz w:val="20"/>
          <w:szCs w:val="20"/>
        </w:rPr>
        <w:t>hrowing</w:t>
      </w:r>
      <w:proofErr w:type="spellEnd"/>
      <w:r w:rsidRPr="00832C4E">
        <w:rPr>
          <w:rFonts w:cs="Times New Roman"/>
          <w:sz w:val="20"/>
          <w:szCs w:val="20"/>
        </w:rPr>
        <w:t xml:space="preserve"> out preclearance when it has worked and is continuing to work to stop discriminatory changes is like throwing away your umbrella in a rainstorm because you are not getting wet.”  </w:t>
      </w:r>
      <w:r>
        <w:rPr>
          <w:rFonts w:cs="Times New Roman"/>
          <w:i/>
          <w:iCs/>
          <w:sz w:val="20"/>
          <w:szCs w:val="20"/>
        </w:rPr>
        <w:t xml:space="preserve">Shelby </w:t>
      </w:r>
      <w:proofErr w:type="spellStart"/>
      <w:r>
        <w:rPr>
          <w:rFonts w:cs="Times New Roman"/>
          <w:i/>
          <w:iCs/>
          <w:sz w:val="20"/>
          <w:szCs w:val="20"/>
        </w:rPr>
        <w:t>Cnty</w:t>
      </w:r>
      <w:proofErr w:type="spellEnd"/>
      <w:r>
        <w:rPr>
          <w:rFonts w:cs="Times New Roman"/>
          <w:i/>
          <w:iCs/>
          <w:sz w:val="20"/>
          <w:szCs w:val="20"/>
        </w:rPr>
        <w:t>.</w:t>
      </w:r>
      <w:r>
        <w:rPr>
          <w:rFonts w:cs="Times New Roman"/>
          <w:sz w:val="20"/>
          <w:szCs w:val="20"/>
        </w:rPr>
        <w:t>, 570 U.S.</w:t>
      </w:r>
      <w:r w:rsidRPr="00832C4E">
        <w:rPr>
          <w:rFonts w:cs="Times New Roman"/>
          <w:sz w:val="20"/>
          <w:szCs w:val="20"/>
        </w:rPr>
        <w:t xml:space="preserve"> at 590.</w:t>
      </w:r>
    </w:p>
  </w:footnote>
  <w:footnote w:id="98">
    <w:p w14:paraId="0624E551" w14:textId="77777777" w:rsidR="0066410C" w:rsidRPr="00BC607C" w:rsidRDefault="0066410C" w:rsidP="0066410C">
      <w:pPr>
        <w:pStyle w:val="FootnoteText"/>
        <w:rPr>
          <w:highlight w:val="lightGray"/>
        </w:rPr>
      </w:pPr>
      <w:r w:rsidRPr="00832C4E">
        <w:rPr>
          <w:rStyle w:val="FootnoteReference"/>
          <w:rFonts w:cs="Times New Roman"/>
        </w:rPr>
        <w:footnoteRef/>
      </w:r>
      <w:r w:rsidRPr="00832C4E">
        <w:rPr>
          <w:rFonts w:cs="Times New Roman"/>
        </w:rPr>
        <w:t xml:space="preserve">A case out of North Carolina, </w:t>
      </w:r>
      <w:r w:rsidRPr="00832C4E">
        <w:rPr>
          <w:rFonts w:cs="Times New Roman"/>
          <w:i/>
          <w:iCs/>
        </w:rPr>
        <w:t>Moore v. Harper</w:t>
      </w:r>
      <w:r w:rsidRPr="00832C4E">
        <w:rPr>
          <w:rFonts w:cs="Times New Roman"/>
        </w:rPr>
        <w:t xml:space="preserve">, decided by the Supreme Court after the November 2022 election, challenged whether a state court could be allowed to interpret indirect language from their state’s constitution to constrain a legislature from enacting a partisan gerrymander.  </w:t>
      </w:r>
      <w:r w:rsidRPr="00832C4E">
        <w:rPr>
          <w:rFonts w:cs="Times New Roman"/>
          <w:i/>
          <w:iCs/>
        </w:rPr>
        <w:t xml:space="preserve">See </w:t>
      </w:r>
      <w:r w:rsidRPr="00832C4E">
        <w:rPr>
          <w:rFonts w:cs="Times New Roman"/>
        </w:rPr>
        <w:t xml:space="preserve">Moore v. Harper, 143 S. Ct. 2065, 2074 (2023).  The challenge in </w:t>
      </w:r>
      <w:r w:rsidRPr="00832C4E">
        <w:rPr>
          <w:rFonts w:cs="Times New Roman"/>
          <w:i/>
          <w:iCs/>
        </w:rPr>
        <w:t>Moore</w:t>
      </w:r>
      <w:r w:rsidRPr="00832C4E">
        <w:rPr>
          <w:rFonts w:cs="Times New Roman"/>
        </w:rPr>
        <w:t xml:space="preserve"> suggested that the U.S. Constitution’s Election Clause gave exclusive power to state legislatures for determining rules for federal elections, including redistricting.  </w:t>
      </w:r>
      <w:r w:rsidRPr="00832C4E">
        <w:rPr>
          <w:rFonts w:cs="Times New Roman"/>
          <w:i/>
          <w:iCs/>
        </w:rPr>
        <w:t>Id.</w:t>
      </w:r>
      <w:r w:rsidRPr="00832C4E">
        <w:rPr>
          <w:rFonts w:cs="Times New Roman"/>
        </w:rPr>
        <w:t xml:space="preserve"> </w:t>
      </w:r>
      <w:proofErr w:type="gramStart"/>
      <w:r w:rsidRPr="00832C4E">
        <w:rPr>
          <w:rFonts w:cs="Times New Roman"/>
        </w:rPr>
        <w:t>at</w:t>
      </w:r>
      <w:proofErr w:type="gramEnd"/>
      <w:r w:rsidRPr="00832C4E">
        <w:rPr>
          <w:rFonts w:cs="Times New Roman"/>
        </w:rPr>
        <w:t xml:space="preserve"> 2079.  The Court determined that “[t]he Elections Clause does not insulate state legislatures from the ordinary exercise of state judicial review” for violations of state constitutional constraints on lawmaking.  </w:t>
      </w:r>
      <w:r w:rsidRPr="00832C4E">
        <w:rPr>
          <w:rFonts w:cs="Times New Roman"/>
          <w:i/>
          <w:iCs/>
        </w:rPr>
        <w:t>Id.</w:t>
      </w:r>
      <w:r w:rsidRPr="00832C4E">
        <w:rPr>
          <w:rFonts w:cs="Times New Roman"/>
        </w:rPr>
        <w:t xml:space="preserve"> </w:t>
      </w:r>
      <w:proofErr w:type="gramStart"/>
      <w:r w:rsidRPr="00832C4E">
        <w:rPr>
          <w:rFonts w:cs="Times New Roman"/>
        </w:rPr>
        <w:t>at</w:t>
      </w:r>
      <w:proofErr w:type="gramEnd"/>
      <w:r w:rsidRPr="00832C4E">
        <w:rPr>
          <w:rFonts w:cs="Times New Roman"/>
        </w:rPr>
        <w:t xml:space="preserve"> 2081.  However, Justice Kavanaugh issued a concurring opinion that says, “a state court’s interpretation of state law in a case implicating the Elections Clause is subject to federal court review” and that state courts cannot “‘impermissibly distort[]’ state law ‘beyond what a fair reading required.’”  </w:t>
      </w:r>
      <w:r w:rsidRPr="00832C4E">
        <w:rPr>
          <w:rFonts w:cs="Times New Roman"/>
          <w:i/>
          <w:iCs/>
        </w:rPr>
        <w:t>Id.</w:t>
      </w:r>
      <w:r w:rsidRPr="00832C4E">
        <w:rPr>
          <w:rFonts w:cs="Times New Roman"/>
        </w:rPr>
        <w:t xml:space="preserve"> at 2090 (Kavanaugh, J., concurring) (quoting Bush v. Gore, 531 U.S. 98, 115 (2000) (Rehnquist, C.J., concurring)).  The U.S. Supreme Court had previously denied </w:t>
      </w:r>
      <w:r w:rsidRPr="00832C4E">
        <w:rPr>
          <w:rFonts w:cs="Times New Roman"/>
          <w:i/>
          <w:iCs/>
        </w:rPr>
        <w:t>certiorari</w:t>
      </w:r>
      <w:r w:rsidRPr="00832C4E">
        <w:rPr>
          <w:rFonts w:cs="Times New Roman"/>
        </w:rPr>
        <w:t xml:space="preserve"> in </w:t>
      </w:r>
      <w:r w:rsidRPr="00832C4E">
        <w:rPr>
          <w:rFonts w:cs="Times New Roman"/>
          <w:i/>
          <w:iCs/>
        </w:rPr>
        <w:t>Costello v. Carter</w:t>
      </w:r>
      <w:r w:rsidRPr="00832C4E">
        <w:rPr>
          <w:rFonts w:cs="Times New Roman"/>
        </w:rPr>
        <w:t xml:space="preserve">, a case which questioned the role of courts imposing remedial maps in response to either an impasse in the state legislature (and governor) or in response to a constitutional violation.  </w:t>
      </w:r>
      <w:r w:rsidRPr="00832C4E">
        <w:rPr>
          <w:rFonts w:cs="Times New Roman"/>
          <w:i/>
          <w:iCs/>
        </w:rPr>
        <w:t xml:space="preserve">See </w:t>
      </w:r>
      <w:r w:rsidRPr="00832C4E">
        <w:rPr>
          <w:rFonts w:cs="Times New Roman"/>
        </w:rPr>
        <w:t xml:space="preserve">Carter v. Chapman, 270 A.3d 444, 450–51 (Pa.), </w:t>
      </w:r>
      <w:r w:rsidRPr="00832C4E">
        <w:rPr>
          <w:rFonts w:cs="Times New Roman"/>
          <w:i/>
          <w:iCs/>
        </w:rPr>
        <w:t>cert. denied</w:t>
      </w:r>
      <w:r w:rsidRPr="00832C4E">
        <w:rPr>
          <w:rFonts w:cs="Times New Roman"/>
        </w:rPr>
        <w:t xml:space="preserve">, </w:t>
      </w:r>
      <w:r w:rsidRPr="00832C4E">
        <w:rPr>
          <w:rFonts w:cs="Times New Roman"/>
          <w:i/>
          <w:iCs/>
        </w:rPr>
        <w:t>Costello</w:t>
      </w:r>
      <w:r w:rsidRPr="00832C4E">
        <w:rPr>
          <w:rFonts w:cs="Times New Roman"/>
        </w:rPr>
        <w:t>, 143 S. Ct. 102 (mem.) (2022).</w:t>
      </w:r>
    </w:p>
  </w:footnote>
  <w:footnote w:id="99">
    <w:p w14:paraId="507E15B0" w14:textId="77777777" w:rsidR="0066410C" w:rsidRPr="00832C4E" w:rsidRDefault="0066410C" w:rsidP="0066410C">
      <w:pPr>
        <w:pStyle w:val="FootnoteText"/>
        <w:rPr>
          <w:rFonts w:cs="Times New Roman"/>
        </w:rPr>
      </w:pPr>
      <w:r w:rsidRPr="00832C4E">
        <w:rPr>
          <w:rStyle w:val="FootnoteReference"/>
          <w:rFonts w:cs="Times New Roman"/>
        </w:rPr>
        <w:footnoteRef/>
      </w:r>
      <w:r w:rsidRPr="00832C4E">
        <w:rPr>
          <w:rFonts w:cs="Times New Roman"/>
        </w:rPr>
        <w:t xml:space="preserve">Florida, Kansas, Kentucky, Maryland, New Jersey, New Mexico, New York, North Carolina, Ohio, Oregon, and Utah.  </w:t>
      </w:r>
      <w:r w:rsidRPr="00832C4E">
        <w:rPr>
          <w:rFonts w:cs="Times New Roman"/>
          <w:i/>
          <w:iCs/>
        </w:rPr>
        <w:t xml:space="preserve">See </w:t>
      </w:r>
      <w:proofErr w:type="gramStart"/>
      <w:r w:rsidRPr="00832C4E">
        <w:rPr>
          <w:rFonts w:cs="Times New Roman"/>
          <w:i/>
          <w:iCs/>
        </w:rPr>
        <w:t xml:space="preserve">supra </w:t>
      </w:r>
      <w:r w:rsidRPr="00832C4E">
        <w:rPr>
          <w:rFonts w:cs="Times New Roman"/>
        </w:rPr>
        <w:t>Table</w:t>
      </w:r>
      <w:proofErr w:type="gramEnd"/>
      <w:r w:rsidRPr="00832C4E">
        <w:rPr>
          <w:rFonts w:cs="Times New Roman"/>
        </w:rPr>
        <w:t xml:space="preserve"> 2.</w:t>
      </w:r>
    </w:p>
  </w:footnote>
  <w:footnote w:id="100">
    <w:p w14:paraId="1012E2CC" w14:textId="58594F50" w:rsidR="0066410C" w:rsidRPr="00832C4E" w:rsidRDefault="0066410C" w:rsidP="0066410C">
      <w:pPr>
        <w:pStyle w:val="FootnoteText"/>
        <w:rPr>
          <w:rFonts w:cs="Times New Roman"/>
        </w:rPr>
      </w:pPr>
      <w:r w:rsidRPr="00832C4E">
        <w:rPr>
          <w:rStyle w:val="FootnoteReference"/>
          <w:rFonts w:cs="Times New Roman"/>
        </w:rPr>
        <w:footnoteRef/>
      </w:r>
      <w:r w:rsidRPr="00832C4E">
        <w:rPr>
          <w:rFonts w:cs="Times New Roman"/>
          <w:i/>
          <w:iCs/>
        </w:rPr>
        <w:t>See id.</w:t>
      </w:r>
      <w:r w:rsidRPr="00832C4E">
        <w:rPr>
          <w:rFonts w:cs="Times New Roman"/>
        </w:rPr>
        <w:t xml:space="preserve">; </w:t>
      </w:r>
      <w:r w:rsidRPr="00832C4E">
        <w:rPr>
          <w:rFonts w:cs="Times New Roman"/>
          <w:i/>
          <w:iCs/>
        </w:rPr>
        <w:t xml:space="preserve">see also supra </w:t>
      </w:r>
      <w:r w:rsidRPr="00832C4E">
        <w:rPr>
          <w:rFonts w:cs="Times New Roman"/>
        </w:rPr>
        <w:t>note 9</w:t>
      </w:r>
      <w:ins w:id="431" w:author="Chase, Noah" w:date="2024-10-14T12:33:00Z" w16du:dateUtc="2024-10-14T16:33:00Z">
        <w:r w:rsidR="00CD2FED">
          <w:rPr>
            <w:rFonts w:cs="Times New Roman"/>
          </w:rPr>
          <w:t>2</w:t>
        </w:r>
      </w:ins>
      <w:del w:id="432" w:author="Chase, Noah" w:date="2024-10-14T12:33:00Z" w16du:dateUtc="2024-10-14T16:33:00Z">
        <w:r w:rsidRPr="00832C4E" w:rsidDel="00CD2FED">
          <w:rPr>
            <w:rFonts w:cs="Times New Roman"/>
          </w:rPr>
          <w:delText>1</w:delText>
        </w:r>
      </w:del>
      <w:r w:rsidRPr="00832C4E">
        <w:rPr>
          <w:rFonts w:cs="Times New Roman"/>
        </w:rPr>
        <w:t xml:space="preserve"> and accompanying text.</w:t>
      </w:r>
    </w:p>
  </w:footnote>
  <w:footnote w:id="101">
    <w:p w14:paraId="3F936821" w14:textId="77777777" w:rsidR="0066410C" w:rsidRPr="00832C4E" w:rsidRDefault="0066410C" w:rsidP="0066410C">
      <w:pPr>
        <w:pStyle w:val="FootnoteText"/>
        <w:rPr>
          <w:rFonts w:cs="Times New Roman"/>
        </w:rPr>
      </w:pPr>
      <w:r w:rsidRPr="00832C4E">
        <w:rPr>
          <w:rStyle w:val="FootnoteReference"/>
          <w:rFonts w:cs="Times New Roman"/>
        </w:rPr>
        <w:footnoteRef/>
      </w:r>
      <w:r w:rsidRPr="00832C4E">
        <w:rPr>
          <w:rFonts w:cs="Times New Roman"/>
          <w:i/>
          <w:iCs/>
        </w:rPr>
        <w:t xml:space="preserve">See </w:t>
      </w:r>
      <w:proofErr w:type="gramStart"/>
      <w:r w:rsidRPr="00832C4E">
        <w:rPr>
          <w:rFonts w:cs="Times New Roman"/>
          <w:i/>
          <w:iCs/>
        </w:rPr>
        <w:t xml:space="preserve">supra </w:t>
      </w:r>
      <w:r w:rsidRPr="00832C4E">
        <w:rPr>
          <w:rFonts w:cs="Times New Roman"/>
        </w:rPr>
        <w:t>Table</w:t>
      </w:r>
      <w:proofErr w:type="gramEnd"/>
      <w:r w:rsidRPr="00832C4E">
        <w:rPr>
          <w:rFonts w:cs="Times New Roman"/>
        </w:rPr>
        <w:t xml:space="preserve"> 1; Table 2. </w:t>
      </w:r>
    </w:p>
  </w:footnote>
  <w:footnote w:id="102">
    <w:p w14:paraId="150E806C" w14:textId="77777777" w:rsidR="0066410C" w:rsidRPr="00832C4E" w:rsidRDefault="0066410C" w:rsidP="0066410C">
      <w:pPr>
        <w:pStyle w:val="FootnoteText"/>
        <w:rPr>
          <w:rFonts w:cs="Times New Roman"/>
        </w:rPr>
      </w:pPr>
      <w:r w:rsidRPr="00832C4E">
        <w:rPr>
          <w:rStyle w:val="FootnoteReference"/>
          <w:rFonts w:cs="Times New Roman"/>
        </w:rPr>
        <w:footnoteRef/>
      </w:r>
      <w:r w:rsidRPr="00832C4E">
        <w:rPr>
          <w:rFonts w:cs="Times New Roman"/>
          <w:i/>
          <w:iCs/>
        </w:rPr>
        <w:t xml:space="preserve">See </w:t>
      </w:r>
      <w:proofErr w:type="gramStart"/>
      <w:r w:rsidRPr="00832C4E">
        <w:rPr>
          <w:rFonts w:cs="Times New Roman"/>
          <w:i/>
          <w:iCs/>
        </w:rPr>
        <w:t xml:space="preserve">supra </w:t>
      </w:r>
      <w:r w:rsidRPr="00832C4E">
        <w:rPr>
          <w:rFonts w:cs="Times New Roman"/>
        </w:rPr>
        <w:t>Table</w:t>
      </w:r>
      <w:proofErr w:type="gramEnd"/>
      <w:r w:rsidRPr="00832C4E">
        <w:rPr>
          <w:rFonts w:cs="Times New Roman"/>
        </w:rPr>
        <w:t xml:space="preserve"> 1.</w:t>
      </w:r>
    </w:p>
  </w:footnote>
  <w:footnote w:id="103">
    <w:p w14:paraId="68617F2E" w14:textId="77777777" w:rsidR="0066410C" w:rsidRPr="00F80726" w:rsidRDefault="0066410C" w:rsidP="0066410C">
      <w:pPr>
        <w:pStyle w:val="FootnoteText"/>
        <w:rPr>
          <w:rFonts w:cs="Times New Roman"/>
        </w:rPr>
      </w:pPr>
      <w:r w:rsidRPr="00832C4E">
        <w:rPr>
          <w:rStyle w:val="FootnoteReference"/>
          <w:rFonts w:cs="Times New Roman"/>
        </w:rPr>
        <w:footnoteRef/>
      </w:r>
      <w:r w:rsidRPr="00832C4E">
        <w:rPr>
          <w:rFonts w:cs="Times New Roman"/>
          <w:i/>
          <w:iCs/>
        </w:rPr>
        <w:t>See id.</w:t>
      </w:r>
      <w:r>
        <w:rPr>
          <w:rFonts w:cs="Times New Roman"/>
        </w:rPr>
        <w:t>; Table 3.</w:t>
      </w:r>
    </w:p>
  </w:footnote>
  <w:footnote w:id="104">
    <w:p w14:paraId="7F5900A4" w14:textId="77777777" w:rsidR="0066410C" w:rsidRPr="00832C4E" w:rsidRDefault="0066410C" w:rsidP="0066410C">
      <w:pPr>
        <w:pStyle w:val="FootnoteText"/>
        <w:rPr>
          <w:rFonts w:cs="Times New Roman"/>
        </w:rPr>
      </w:pPr>
      <w:r w:rsidRPr="00832C4E">
        <w:rPr>
          <w:rStyle w:val="FootnoteReference"/>
          <w:rFonts w:cs="Times New Roman"/>
        </w:rPr>
        <w:footnoteRef/>
      </w:r>
      <w:r w:rsidRPr="00832C4E">
        <w:rPr>
          <w:rFonts w:cs="Times New Roman"/>
          <w:i/>
          <w:iCs/>
        </w:rPr>
        <w:t xml:space="preserve">See </w:t>
      </w:r>
      <w:r w:rsidRPr="00832C4E">
        <w:rPr>
          <w:rFonts w:cs="Times New Roman"/>
        </w:rPr>
        <w:t xml:space="preserve">Ruth M. Greenwood &amp; Nicholas O. Stephanopoulos, </w:t>
      </w:r>
      <w:r w:rsidRPr="00832C4E">
        <w:rPr>
          <w:rFonts w:cs="Times New Roman"/>
          <w:i/>
          <w:iCs/>
        </w:rPr>
        <w:t>Voting Rights Federalism</w:t>
      </w:r>
      <w:r w:rsidRPr="00832C4E">
        <w:rPr>
          <w:rFonts w:cs="Times New Roman"/>
        </w:rPr>
        <w:t xml:space="preserve">, 73 </w:t>
      </w:r>
      <w:r w:rsidRPr="00832C4E">
        <w:rPr>
          <w:rFonts w:cs="Times New Roman"/>
          <w:smallCaps/>
        </w:rPr>
        <w:t xml:space="preserve">Emory L.J. </w:t>
      </w:r>
      <w:r w:rsidRPr="00832C4E">
        <w:rPr>
          <w:rFonts w:cs="Times New Roman"/>
        </w:rPr>
        <w:t>299, 304, 316‍–‍17, 324, 326, 331, 351 (2023).</w:t>
      </w:r>
    </w:p>
  </w:footnote>
  <w:footnote w:id="105">
    <w:p w14:paraId="147A9A3A" w14:textId="3B5A4AD5" w:rsidR="0066410C" w:rsidRPr="00832C4E" w:rsidRDefault="0066410C" w:rsidP="0066410C">
      <w:pPr>
        <w:pStyle w:val="FootnoteText"/>
        <w:rPr>
          <w:i/>
          <w:iCs/>
        </w:rPr>
      </w:pPr>
      <w:r w:rsidRPr="00832C4E">
        <w:rPr>
          <w:rStyle w:val="FootnoteReference"/>
          <w:rFonts w:cs="Times New Roman"/>
        </w:rPr>
        <w:footnoteRef/>
      </w:r>
      <w:r w:rsidRPr="00832C4E">
        <w:rPr>
          <w:rFonts w:cs="Times New Roman"/>
          <w:i/>
          <w:iCs/>
        </w:rPr>
        <w:t xml:space="preserve">See </w:t>
      </w:r>
      <w:r w:rsidRPr="00832C4E">
        <w:rPr>
          <w:rFonts w:cs="Times New Roman"/>
        </w:rPr>
        <w:t xml:space="preserve">Lisa Marshall Manheim, </w:t>
      </w:r>
      <w:r w:rsidRPr="00832C4E">
        <w:rPr>
          <w:rFonts w:cs="Times New Roman"/>
          <w:i/>
          <w:iCs/>
        </w:rPr>
        <w:t>Redistricting Litigation and the Delegation of Democratic Design</w:t>
      </w:r>
      <w:r w:rsidRPr="00832C4E">
        <w:rPr>
          <w:rFonts w:cs="Times New Roman"/>
        </w:rPr>
        <w:t xml:space="preserve">, 93 B.U. L. Rev. 563, 591–92 (2013).  Though, some states have adopted provisions </w:t>
      </w:r>
      <w:proofErr w:type="gramStart"/>
      <w:r w:rsidRPr="00832C4E">
        <w:rPr>
          <w:rFonts w:cs="Times New Roman"/>
        </w:rPr>
        <w:t>similar to</w:t>
      </w:r>
      <w:proofErr w:type="gramEnd"/>
      <w:r w:rsidRPr="00832C4E">
        <w:rPr>
          <w:rFonts w:cs="Times New Roman"/>
        </w:rPr>
        <w:t xml:space="preserve"> the federal Voting Rights Act.  For additional information about state voting rights, see Greenwood &amp; Stephanopoulos, </w:t>
      </w:r>
      <w:r w:rsidRPr="00832C4E">
        <w:rPr>
          <w:rFonts w:cs="Times New Roman"/>
          <w:i/>
        </w:rPr>
        <w:t xml:space="preserve">supra </w:t>
      </w:r>
      <w:r w:rsidRPr="00832C4E">
        <w:rPr>
          <w:rFonts w:cs="Times New Roman"/>
        </w:rPr>
        <w:t xml:space="preserve">note </w:t>
      </w:r>
      <w:ins w:id="436" w:author="Chase, Noah" w:date="2024-10-14T12:33:00Z" w16du:dateUtc="2024-10-14T16:33:00Z">
        <w:r w:rsidR="00175FAA">
          <w:rPr>
            <w:rFonts w:cs="Times New Roman"/>
          </w:rPr>
          <w:t>100</w:t>
        </w:r>
      </w:ins>
      <w:del w:id="437" w:author="Chase, Noah" w:date="2024-10-14T12:33:00Z" w16du:dateUtc="2024-10-14T16:33:00Z">
        <w:r w:rsidRPr="00832C4E" w:rsidDel="00175FAA">
          <w:rPr>
            <w:rFonts w:cs="Times New Roman"/>
          </w:rPr>
          <w:delText>99</w:delText>
        </w:r>
      </w:del>
      <w:r w:rsidRPr="00832C4E">
        <w:rPr>
          <w:rFonts w:cs="Times New Roman"/>
        </w:rPr>
        <w:t>, at 304–51.</w:t>
      </w:r>
    </w:p>
  </w:footnote>
  <w:footnote w:id="106">
    <w:p w14:paraId="3E7B6648" w14:textId="77777777" w:rsidR="0066410C" w:rsidRPr="00832C4E" w:rsidRDefault="0066410C" w:rsidP="0066410C">
      <w:pPr>
        <w:pStyle w:val="FootnoteText"/>
        <w:rPr>
          <w:rFonts w:cs="Times New Roman"/>
        </w:rPr>
      </w:pPr>
      <w:r w:rsidRPr="00832C4E">
        <w:rPr>
          <w:rStyle w:val="FootnoteReference"/>
          <w:rFonts w:cs="Times New Roman"/>
        </w:rPr>
        <w:footnoteRef/>
      </w:r>
      <w:r w:rsidRPr="00832C4E">
        <w:rPr>
          <w:rFonts w:cs="Times New Roman"/>
          <w:i/>
          <w:iCs/>
        </w:rPr>
        <w:t>See, e.g.</w:t>
      </w:r>
      <w:r w:rsidRPr="00832C4E">
        <w:rPr>
          <w:rFonts w:cs="Times New Roman"/>
        </w:rPr>
        <w:t xml:space="preserve">, Szeliga v. </w:t>
      </w:r>
      <w:proofErr w:type="spellStart"/>
      <w:r w:rsidRPr="00832C4E">
        <w:rPr>
          <w:rFonts w:cs="Times New Roman"/>
        </w:rPr>
        <w:t>Lamone</w:t>
      </w:r>
      <w:proofErr w:type="spellEnd"/>
      <w:r w:rsidRPr="00832C4E">
        <w:rPr>
          <w:rFonts w:cs="Times New Roman"/>
        </w:rPr>
        <w:t>, No. C-02-CV-21-001816, 2022 Md. Cir. Ct. LEXIS 9, at *17–18 (Mar. 25, 2022) (challenging an apportionment plan for failing to give due regard to “boundaries of political subdivisions” as required by Article III, Section 4 of the Maryland Constitution).</w:t>
      </w:r>
    </w:p>
  </w:footnote>
  <w:footnote w:id="107">
    <w:p w14:paraId="1F0FAF60" w14:textId="77777777" w:rsidR="0066410C" w:rsidRPr="00832C4E" w:rsidRDefault="0066410C" w:rsidP="0066410C">
      <w:pPr>
        <w:pStyle w:val="FootnoteText"/>
      </w:pPr>
      <w:r w:rsidRPr="00832C4E">
        <w:rPr>
          <w:rStyle w:val="FootnoteReference"/>
        </w:rPr>
        <w:footnoteRef/>
      </w:r>
      <w:r w:rsidRPr="00832C4E">
        <w:rPr>
          <w:i/>
          <w:iCs/>
        </w:rPr>
        <w:t>See id.</w:t>
      </w:r>
      <w:r w:rsidRPr="00832C4E">
        <w:t xml:space="preserve"> at *123–24 (explaining that an outlier map—one that, “if traditional redistricting criteria predominated, would be extraordinarily unlikely to be drawn”—is likely to be the product of partisan gerrymandering).</w:t>
      </w:r>
    </w:p>
  </w:footnote>
  <w:footnote w:id="108">
    <w:p w14:paraId="37C7B9D6" w14:textId="77777777" w:rsidR="0066410C" w:rsidRPr="00832C4E" w:rsidRDefault="0066410C" w:rsidP="0066410C">
      <w:pPr>
        <w:pStyle w:val="FootnoteText"/>
        <w:rPr>
          <w:rFonts w:cs="Times New Roman"/>
        </w:rPr>
      </w:pPr>
      <w:r w:rsidRPr="00832C4E">
        <w:rPr>
          <w:rStyle w:val="FootnoteReference"/>
          <w:rFonts w:eastAsia="Yu Mincho" w:cs="Times New Roman"/>
        </w:rPr>
        <w:footnoteRef/>
      </w:r>
      <w:r w:rsidRPr="00832C4E">
        <w:rPr>
          <w:rFonts w:cs="Times New Roman"/>
        </w:rPr>
        <w:t>We leave to a subsequent essay a more detailed analysis of the use by individual justices or sets of justices of specific criteria/metrics and how they set a threshold to decide when a metric could be taken to provide evidence that the level of partisan gerrymandering was beyond “politics as usual” and rose to the level of a constitutional violation.  In that essay we will also discuss how justices dealt with tradeoffs/conflicts among criteria.</w:t>
      </w:r>
    </w:p>
  </w:footnote>
  <w:footnote w:id="109">
    <w:p w14:paraId="043116EB" w14:textId="7E826CB1" w:rsidR="0066410C" w:rsidRPr="001A210D" w:rsidRDefault="0066410C" w:rsidP="0066410C">
      <w:pPr>
        <w:pStyle w:val="FootnoteText"/>
        <w:rPr>
          <w:rFonts w:cs="Times New Roman"/>
        </w:rPr>
      </w:pPr>
      <w:r w:rsidRPr="00832C4E">
        <w:rPr>
          <w:rStyle w:val="FootnoteReference"/>
          <w:rFonts w:cs="Times New Roman"/>
        </w:rPr>
        <w:footnoteRef/>
      </w:r>
      <w:r w:rsidRPr="00832C4E">
        <w:rPr>
          <w:rFonts w:cs="Times New Roman"/>
        </w:rPr>
        <w:t xml:space="preserve">We have done our best to track down the partisan affiliations of justices.  </w:t>
      </w:r>
      <w:r w:rsidRPr="00832C4E">
        <w:rPr>
          <w:rFonts w:cs="Times New Roman"/>
          <w:i/>
          <w:iCs/>
        </w:rPr>
        <w:t>See infra</w:t>
      </w:r>
      <w:r w:rsidRPr="00832C4E">
        <w:rPr>
          <w:rFonts w:cs="Times New Roman"/>
        </w:rPr>
        <w:t xml:space="preserve"> note 14</w:t>
      </w:r>
      <w:ins w:id="439" w:author="Chase, Noah" w:date="2024-10-14T12:49:00Z" w16du:dateUtc="2024-10-14T16:49:00Z">
        <w:r w:rsidR="0086236B">
          <w:rPr>
            <w:rFonts w:cs="Times New Roman"/>
          </w:rPr>
          <w:t>9</w:t>
        </w:r>
      </w:ins>
      <w:del w:id="440" w:author="Chase, Noah" w:date="2024-10-14T12:49:00Z" w16du:dateUtc="2024-10-14T16:49:00Z">
        <w:r w:rsidRPr="00832C4E" w:rsidDel="0086236B">
          <w:rPr>
            <w:rFonts w:cs="Times New Roman"/>
          </w:rPr>
          <w:delText>6</w:delText>
        </w:r>
      </w:del>
      <w:r w:rsidRPr="00832C4E">
        <w:rPr>
          <w:rFonts w:cs="Times New Roman"/>
        </w:rPr>
        <w:t xml:space="preserve">.  There are several challenges to this task and our data here should be viewed as illustrative rather than definitive.  For instance, on the Court of Appeals, New York State’s highest court, justices are appointed by the governor and confirmed by the state senate (a list of possible appointees is provided to the governor by the Commission on Judicial Nominations).  </w:t>
      </w:r>
      <w:r w:rsidRPr="00832C4E">
        <w:rPr>
          <w:rFonts w:cs="Times New Roman"/>
          <w:smallCaps/>
        </w:rPr>
        <w:t>N.Y. Const</w:t>
      </w:r>
      <w:r w:rsidRPr="00832C4E">
        <w:rPr>
          <w:rFonts w:cs="Times New Roman"/>
        </w:rPr>
        <w:t xml:space="preserve">. art. VI, § 2.  The justices themselves do not have a partisan affiliation the way someone who runs for office would (such as in Pennsylvania, where justices are elected via statewide election).  </w:t>
      </w:r>
      <w:r w:rsidRPr="00832C4E">
        <w:rPr>
          <w:rFonts w:cs="Times New Roman"/>
          <w:i/>
          <w:iCs/>
        </w:rPr>
        <w:t xml:space="preserve">See infra </w:t>
      </w:r>
      <w:r w:rsidRPr="00832C4E">
        <w:rPr>
          <w:rFonts w:cs="Times New Roman"/>
        </w:rPr>
        <w:t>note</w:t>
      </w:r>
      <w:ins w:id="441" w:author="Chase, Noah" w:date="2024-10-14T12:49:00Z" w16du:dateUtc="2024-10-14T16:49:00Z">
        <w:r w:rsidR="0086236B">
          <w:rPr>
            <w:rFonts w:cs="Times New Roman"/>
          </w:rPr>
          <w:t xml:space="preserve"> </w:t>
        </w:r>
      </w:ins>
      <w:del w:id="442" w:author="Chase, Noah" w:date="2024-10-14T12:49:00Z" w16du:dateUtc="2024-10-14T16:49:00Z">
        <w:r w:rsidRPr="00832C4E" w:rsidDel="0086236B">
          <w:rPr>
            <w:rFonts w:cs="Times New Roman"/>
          </w:rPr>
          <w:delText xml:space="preserve"> </w:delText>
        </w:r>
      </w:del>
      <w:ins w:id="443" w:author="Chase, Noah" w:date="2024-10-14T12:49:00Z" w16du:dateUtc="2024-10-14T16:49:00Z">
        <w:r w:rsidR="0086236B">
          <w:rPr>
            <w:rFonts w:cs="Times New Roman"/>
          </w:rPr>
          <w:t>149</w:t>
        </w:r>
      </w:ins>
      <w:del w:id="444" w:author="Chase, Noah" w:date="2024-10-14T12:49:00Z" w16du:dateUtc="2024-10-14T16:49:00Z">
        <w:r w:rsidRPr="00832C4E" w:rsidDel="0086236B">
          <w:rPr>
            <w:rFonts w:cs="Times New Roman"/>
          </w:rPr>
          <w:fldChar w:fldCharType="begin"/>
        </w:r>
        <w:r w:rsidRPr="00832C4E" w:rsidDel="0086236B">
          <w:rPr>
            <w:rFonts w:cs="Times New Roman"/>
          </w:rPr>
          <w:delInstrText xml:space="preserve"> NOTEREF _Ref148359203 \h  \* MERGEFORMAT </w:delInstrText>
        </w:r>
        <w:r w:rsidRPr="00832C4E" w:rsidDel="0086236B">
          <w:rPr>
            <w:rFonts w:cs="Times New Roman"/>
          </w:rPr>
        </w:r>
        <w:r w:rsidRPr="00832C4E" w:rsidDel="0086236B">
          <w:rPr>
            <w:rFonts w:cs="Times New Roman"/>
          </w:rPr>
          <w:fldChar w:fldCharType="separate"/>
        </w:r>
        <w:r w:rsidRPr="00832C4E" w:rsidDel="0086236B">
          <w:rPr>
            <w:rFonts w:cs="Times New Roman"/>
          </w:rPr>
          <w:delText>146</w:delText>
        </w:r>
        <w:r w:rsidRPr="00832C4E" w:rsidDel="0086236B">
          <w:rPr>
            <w:rFonts w:cs="Times New Roman"/>
          </w:rPr>
          <w:fldChar w:fldCharType="end"/>
        </w:r>
      </w:del>
      <w:r w:rsidRPr="00832C4E">
        <w:rPr>
          <w:rFonts w:cs="Times New Roman"/>
        </w:rPr>
        <w:t>.  When the governor and the majority party of the state senate have differing affiliations, it is</w:t>
      </w:r>
      <w:r w:rsidRPr="001A210D">
        <w:rPr>
          <w:rFonts w:cs="Times New Roman"/>
        </w:rPr>
        <w:t xml:space="preserve"> not always clear how to classify them.</w:t>
      </w:r>
    </w:p>
  </w:footnote>
  <w:footnote w:id="110">
    <w:p w14:paraId="6A48F67B" w14:textId="77777777" w:rsidR="0066410C" w:rsidRPr="00832C4E" w:rsidRDefault="0066410C" w:rsidP="0066410C">
      <w:pPr>
        <w:rPr>
          <w:rFonts w:cs="Times New Roman"/>
          <w:i/>
          <w:iCs/>
          <w:sz w:val="20"/>
          <w:szCs w:val="20"/>
        </w:rPr>
      </w:pPr>
      <w:r w:rsidRPr="00832C4E">
        <w:rPr>
          <w:rStyle w:val="FootnoteReference"/>
          <w:rFonts w:cs="Times New Roman"/>
          <w:sz w:val="20"/>
          <w:szCs w:val="20"/>
        </w:rPr>
        <w:footnoteRef/>
      </w:r>
      <w:r w:rsidRPr="00832C4E">
        <w:rPr>
          <w:rFonts w:cs="Times New Roman"/>
          <w:i/>
          <w:iCs/>
          <w:sz w:val="20"/>
          <w:szCs w:val="20"/>
        </w:rPr>
        <w:t xml:space="preserve">See </w:t>
      </w:r>
      <w:r w:rsidRPr="00832C4E">
        <w:rPr>
          <w:rFonts w:cs="Times New Roman"/>
          <w:sz w:val="20"/>
          <w:szCs w:val="20"/>
        </w:rPr>
        <w:t xml:space="preserve">League of Women Voters of Fla. v. Detzner, 172 So. 3d 363, 375–76 (Fla. 2015) (quoting </w:t>
      </w:r>
      <w:proofErr w:type="gramStart"/>
      <w:r w:rsidRPr="00832C4E">
        <w:rPr>
          <w:rFonts w:cs="Times New Roman"/>
          <w:i/>
          <w:iCs/>
          <w:sz w:val="20"/>
          <w:szCs w:val="20"/>
        </w:rPr>
        <w:t>In</w:t>
      </w:r>
      <w:proofErr w:type="gramEnd"/>
      <w:r w:rsidRPr="00832C4E">
        <w:rPr>
          <w:rFonts w:cs="Times New Roman"/>
          <w:i/>
          <w:iCs/>
          <w:sz w:val="20"/>
          <w:szCs w:val="20"/>
        </w:rPr>
        <w:t xml:space="preserve"> re</w:t>
      </w:r>
      <w:r w:rsidRPr="00832C4E">
        <w:rPr>
          <w:rFonts w:cs="Times New Roman"/>
          <w:sz w:val="20"/>
          <w:szCs w:val="20"/>
        </w:rPr>
        <w:t xml:space="preserve"> Senate Joint </w:t>
      </w:r>
      <w:proofErr w:type="spellStart"/>
      <w:r w:rsidRPr="00832C4E">
        <w:rPr>
          <w:rFonts w:cs="Times New Roman"/>
          <w:sz w:val="20"/>
          <w:szCs w:val="20"/>
        </w:rPr>
        <w:t>Resol</w:t>
      </w:r>
      <w:proofErr w:type="spellEnd"/>
      <w:r w:rsidRPr="00832C4E">
        <w:rPr>
          <w:rFonts w:cs="Times New Roman"/>
          <w:sz w:val="20"/>
          <w:szCs w:val="20"/>
        </w:rPr>
        <w:t xml:space="preserve">. of Legis. Apportionment 1176, 83 So. 3d 597, 617–18 (Fla. 2012)).  This doesn’t necessarily mean it was drawn with a “malevolent or evil purpose.”  </w:t>
      </w:r>
      <w:r w:rsidRPr="00832C4E">
        <w:rPr>
          <w:rFonts w:cs="Times New Roman"/>
          <w:i/>
          <w:iCs/>
          <w:sz w:val="20"/>
          <w:szCs w:val="20"/>
        </w:rPr>
        <w:t>League of Women Voters of Fla.</w:t>
      </w:r>
      <w:r w:rsidRPr="00832C4E">
        <w:rPr>
          <w:rFonts w:cs="Times New Roman"/>
          <w:sz w:val="20"/>
          <w:szCs w:val="20"/>
        </w:rPr>
        <w:t xml:space="preserve">, 172 So. 3d at 379 (quoting </w:t>
      </w:r>
      <w:proofErr w:type="gramStart"/>
      <w:r w:rsidRPr="00832C4E">
        <w:rPr>
          <w:rFonts w:cs="Times New Roman"/>
          <w:i/>
          <w:iCs/>
          <w:sz w:val="20"/>
          <w:szCs w:val="20"/>
        </w:rPr>
        <w:t>In</w:t>
      </w:r>
      <w:proofErr w:type="gramEnd"/>
      <w:r w:rsidRPr="00832C4E">
        <w:rPr>
          <w:rFonts w:cs="Times New Roman"/>
          <w:i/>
          <w:iCs/>
          <w:sz w:val="20"/>
          <w:szCs w:val="20"/>
        </w:rPr>
        <w:t xml:space="preserve"> re Senate Joint </w:t>
      </w:r>
      <w:proofErr w:type="spellStart"/>
      <w:r w:rsidRPr="00832C4E">
        <w:rPr>
          <w:rFonts w:cs="Times New Roman"/>
          <w:i/>
          <w:iCs/>
          <w:sz w:val="20"/>
          <w:szCs w:val="20"/>
        </w:rPr>
        <w:t>Resol</w:t>
      </w:r>
      <w:proofErr w:type="spellEnd"/>
      <w:r w:rsidRPr="00832C4E">
        <w:rPr>
          <w:rFonts w:cs="Times New Roman"/>
          <w:i/>
          <w:iCs/>
          <w:sz w:val="20"/>
          <w:szCs w:val="20"/>
        </w:rPr>
        <w:t>. of Legis. Apportionment 1176</w:t>
      </w:r>
      <w:r w:rsidRPr="00832C4E">
        <w:rPr>
          <w:rFonts w:cs="Times New Roman"/>
          <w:sz w:val="20"/>
          <w:szCs w:val="20"/>
        </w:rPr>
        <w:t xml:space="preserve">, 83 So. 3d at 617).  If unconstitutional intent is found, the burden shifts to the Legislature to justify the plan.  </w:t>
      </w:r>
      <w:r w:rsidRPr="00832C4E">
        <w:rPr>
          <w:rFonts w:cs="Times New Roman"/>
          <w:i/>
          <w:iCs/>
          <w:sz w:val="20"/>
          <w:szCs w:val="20"/>
        </w:rPr>
        <w:t>League of Women Voters of Fla.</w:t>
      </w:r>
      <w:r w:rsidRPr="00832C4E">
        <w:rPr>
          <w:rFonts w:cs="Times New Roman"/>
          <w:sz w:val="20"/>
          <w:szCs w:val="20"/>
        </w:rPr>
        <w:t>, 172 So. 3d at 400.</w:t>
      </w:r>
    </w:p>
  </w:footnote>
  <w:footnote w:id="111">
    <w:p w14:paraId="0C24C6F8" w14:textId="77777777" w:rsidR="0066410C" w:rsidRPr="00832C4E" w:rsidRDefault="0066410C" w:rsidP="0066410C">
      <w:pPr>
        <w:rPr>
          <w:rFonts w:cs="Times New Roman"/>
          <w:sz w:val="20"/>
          <w:szCs w:val="20"/>
        </w:rPr>
      </w:pPr>
      <w:r w:rsidRPr="00832C4E">
        <w:rPr>
          <w:rStyle w:val="FootnoteReference"/>
          <w:rFonts w:cs="Times New Roman"/>
          <w:sz w:val="20"/>
          <w:szCs w:val="20"/>
        </w:rPr>
        <w:footnoteRef/>
      </w:r>
      <w:r w:rsidRPr="00832C4E">
        <w:rPr>
          <w:rFonts w:cs="Times New Roman"/>
          <w:i/>
          <w:iCs/>
          <w:sz w:val="20"/>
          <w:szCs w:val="20"/>
        </w:rPr>
        <w:t xml:space="preserve">See </w:t>
      </w:r>
      <w:r w:rsidRPr="00832C4E">
        <w:rPr>
          <w:rFonts w:cs="Times New Roman"/>
          <w:sz w:val="20"/>
          <w:szCs w:val="20"/>
        </w:rPr>
        <w:t>League of Women Voters of Pa. v. Commonwealth, 178 A.3d 737, 817 (Pa. 2018).</w:t>
      </w:r>
    </w:p>
  </w:footnote>
  <w:footnote w:id="112">
    <w:p w14:paraId="79F1DC5A" w14:textId="755A1884" w:rsidR="0066410C" w:rsidRPr="00832C4E" w:rsidRDefault="0066410C" w:rsidP="0066410C">
      <w:pPr>
        <w:rPr>
          <w:rFonts w:cs="Times New Roman"/>
          <w:sz w:val="20"/>
          <w:szCs w:val="20"/>
        </w:rPr>
      </w:pPr>
      <w:r w:rsidRPr="00832C4E">
        <w:rPr>
          <w:rStyle w:val="FootnoteReference"/>
          <w:rFonts w:cs="Times New Roman"/>
          <w:sz w:val="20"/>
          <w:szCs w:val="20"/>
        </w:rPr>
        <w:footnoteRef/>
      </w:r>
      <w:ins w:id="450" w:author="Chase, Noah" w:date="2024-10-14T09:37:00Z" w16du:dateUtc="2024-10-14T13:37:00Z">
        <w:r w:rsidR="00487B4D">
          <w:rPr>
            <w:rFonts w:cs="Times New Roman"/>
            <w:sz w:val="20"/>
            <w:szCs w:val="20"/>
          </w:rPr>
          <w:t>That is</w:t>
        </w:r>
      </w:ins>
      <w:del w:id="451" w:author="Chase, Noah" w:date="2024-10-14T09:37:00Z" w16du:dateUtc="2024-10-14T13:37:00Z">
        <w:r w:rsidRPr="00832C4E" w:rsidDel="00487B4D">
          <w:rPr>
            <w:rFonts w:cs="Times New Roman"/>
            <w:sz w:val="20"/>
            <w:szCs w:val="20"/>
          </w:rPr>
          <w:delText>I.e.</w:delText>
        </w:r>
      </w:del>
      <w:r w:rsidRPr="00832C4E">
        <w:rPr>
          <w:rFonts w:cs="Times New Roman"/>
          <w:sz w:val="20"/>
          <w:szCs w:val="20"/>
        </w:rPr>
        <w:t>, Plaintiffs were likely to succeed on the merits of a constitutional partisan gerrymandering claim, and the maps were prevented from being used in the 2020 elections.  Harper v. Lewis, No. 19-CVS-012667, 2019 N.C. Super. LEXIS 122, at *18, *24–25 (Oct. 28, 2019).</w:t>
      </w:r>
    </w:p>
  </w:footnote>
  <w:footnote w:id="113">
    <w:p w14:paraId="4E9F54BE" w14:textId="77777777" w:rsidR="0066410C" w:rsidRPr="00832C4E" w:rsidRDefault="0066410C" w:rsidP="0066410C">
      <w:pPr>
        <w:rPr>
          <w:rFonts w:cs="Times New Roman"/>
          <w:sz w:val="20"/>
          <w:szCs w:val="20"/>
        </w:rPr>
      </w:pPr>
      <w:r w:rsidRPr="00832C4E">
        <w:rPr>
          <w:rStyle w:val="FootnoteReference"/>
          <w:rFonts w:cs="Times New Roman"/>
          <w:sz w:val="20"/>
          <w:szCs w:val="20"/>
        </w:rPr>
        <w:footnoteRef/>
      </w:r>
      <w:r w:rsidRPr="00832C4E">
        <w:rPr>
          <w:rFonts w:cs="Times New Roman"/>
          <w:i/>
          <w:iCs/>
          <w:sz w:val="20"/>
          <w:szCs w:val="20"/>
        </w:rPr>
        <w:t>Id.</w:t>
      </w:r>
      <w:r w:rsidRPr="00832C4E">
        <w:rPr>
          <w:rFonts w:cs="Times New Roman"/>
          <w:sz w:val="20"/>
          <w:szCs w:val="20"/>
        </w:rPr>
        <w:t xml:space="preserve"> at *7 (citing Common Cause v. Lewis, No. 18-CVS-014001, 2019 N.C. Super. LEXIS 56, at *333–46 (Sept. 3, 2019)).</w:t>
      </w:r>
    </w:p>
  </w:footnote>
  <w:footnote w:id="114">
    <w:p w14:paraId="5182D42A" w14:textId="77777777" w:rsidR="0066410C" w:rsidRPr="00832C4E" w:rsidRDefault="0066410C" w:rsidP="0066410C">
      <w:pPr>
        <w:rPr>
          <w:rFonts w:cs="Times New Roman"/>
          <w:sz w:val="20"/>
          <w:szCs w:val="20"/>
        </w:rPr>
      </w:pPr>
      <w:r w:rsidRPr="00832C4E">
        <w:rPr>
          <w:rStyle w:val="FootnoteReference"/>
          <w:rFonts w:cs="Times New Roman"/>
          <w:sz w:val="20"/>
          <w:szCs w:val="20"/>
        </w:rPr>
        <w:footnoteRef/>
      </w:r>
      <w:r w:rsidRPr="00832C4E">
        <w:rPr>
          <w:rFonts w:cs="Times New Roman"/>
          <w:sz w:val="20"/>
          <w:szCs w:val="20"/>
        </w:rPr>
        <w:t xml:space="preserve">Rivera v. Schwab, 512 P.3d 168, 183 (Kan. 2022).  While the definition of partisan gerrymandering is </w:t>
      </w:r>
      <w:proofErr w:type="gramStart"/>
      <w:r w:rsidRPr="00832C4E">
        <w:rPr>
          <w:rFonts w:cs="Times New Roman"/>
          <w:sz w:val="20"/>
          <w:szCs w:val="20"/>
        </w:rPr>
        <w:t>similar to</w:t>
      </w:r>
      <w:proofErr w:type="gramEnd"/>
      <w:r w:rsidRPr="00832C4E">
        <w:rPr>
          <w:rFonts w:cs="Times New Roman"/>
          <w:sz w:val="20"/>
          <w:szCs w:val="20"/>
        </w:rPr>
        <w:t xml:space="preserve"> the definition used in other states, it is worth noting that Kansas tries to quantify how much is too much.  “[A]t the heart of a claim of partisan gerrymandering is not merely that partisan</w:t>
      </w:r>
      <w:r w:rsidRPr="006B3242">
        <w:rPr>
          <w:rFonts w:cs="Times New Roman"/>
          <w:sz w:val="20"/>
          <w:szCs w:val="20"/>
        </w:rPr>
        <w:t xml:space="preserve"> factors were used, but rather that they were used ‘too much.’”</w:t>
      </w:r>
      <w:r w:rsidRPr="00A16D96">
        <w:rPr>
          <w:rFonts w:cs="Times New Roman"/>
          <w:sz w:val="20"/>
          <w:szCs w:val="20"/>
        </w:rPr>
        <w:t xml:space="preserve">  </w:t>
      </w:r>
      <w:r w:rsidRPr="00832C4E">
        <w:rPr>
          <w:rFonts w:cs="Times New Roman"/>
          <w:i/>
          <w:iCs/>
          <w:sz w:val="20"/>
          <w:szCs w:val="20"/>
        </w:rPr>
        <w:t>Id.</w:t>
      </w:r>
      <w:r w:rsidRPr="00832C4E">
        <w:rPr>
          <w:rFonts w:cs="Times New Roman"/>
          <w:sz w:val="20"/>
          <w:szCs w:val="20"/>
        </w:rPr>
        <w:t xml:space="preserve"> (adopting the reasoning in </w:t>
      </w:r>
      <w:r w:rsidRPr="00832C4E">
        <w:rPr>
          <w:rFonts w:cs="Times New Roman"/>
          <w:i/>
          <w:iCs/>
          <w:sz w:val="20"/>
          <w:szCs w:val="20"/>
        </w:rPr>
        <w:t>Rucho</w:t>
      </w:r>
      <w:r w:rsidRPr="00832C4E">
        <w:rPr>
          <w:rFonts w:cs="Times New Roman"/>
          <w:sz w:val="20"/>
          <w:szCs w:val="20"/>
        </w:rPr>
        <w:t xml:space="preserve"> that “whether there can ever be ‘too much’ of a legitimate legislative purpose in the process of state law-making . . . . presents no ‘clear, manageable and politically neutral’ judicial standard” (quoting Rucho v. Common Cause, 139 S. Ct. 2484, 2500 (2019))).</w:t>
      </w:r>
    </w:p>
  </w:footnote>
  <w:footnote w:id="115">
    <w:p w14:paraId="2312329D" w14:textId="77777777" w:rsidR="0066410C" w:rsidRPr="00832C4E" w:rsidRDefault="0066410C" w:rsidP="0066410C">
      <w:pPr>
        <w:rPr>
          <w:rFonts w:cs="Times New Roman"/>
          <w:sz w:val="20"/>
          <w:szCs w:val="20"/>
        </w:rPr>
      </w:pPr>
      <w:r w:rsidRPr="00832C4E">
        <w:rPr>
          <w:rStyle w:val="FootnoteReference"/>
          <w:rFonts w:cs="Times New Roman"/>
          <w:sz w:val="20"/>
          <w:szCs w:val="20"/>
        </w:rPr>
        <w:footnoteRef/>
      </w:r>
      <w:r w:rsidRPr="00832C4E">
        <w:rPr>
          <w:rFonts w:cs="Times New Roman"/>
          <w:sz w:val="20"/>
          <w:szCs w:val="20"/>
        </w:rPr>
        <w:t xml:space="preserve">The Plaintiffs did not challenge the map because it invidiously discriminated or was unlawful, as required by the New Jersey state Constitution.  </w:t>
      </w:r>
      <w:r w:rsidRPr="00832C4E">
        <w:rPr>
          <w:rFonts w:cs="Times New Roman"/>
          <w:i/>
          <w:iCs/>
          <w:sz w:val="20"/>
          <w:szCs w:val="20"/>
        </w:rPr>
        <w:t xml:space="preserve">See In re </w:t>
      </w:r>
      <w:r w:rsidRPr="00832C4E">
        <w:rPr>
          <w:rFonts w:cs="Times New Roman"/>
          <w:sz w:val="20"/>
          <w:szCs w:val="20"/>
        </w:rPr>
        <w:t xml:space="preserve">Cong. </w:t>
      </w:r>
      <w:proofErr w:type="spellStart"/>
      <w:r w:rsidRPr="00832C4E">
        <w:rPr>
          <w:rFonts w:cs="Times New Roman"/>
          <w:sz w:val="20"/>
          <w:szCs w:val="20"/>
        </w:rPr>
        <w:t>Dists</w:t>
      </w:r>
      <w:proofErr w:type="spellEnd"/>
      <w:r w:rsidRPr="00832C4E">
        <w:rPr>
          <w:rFonts w:cs="Times New Roman"/>
          <w:sz w:val="20"/>
          <w:szCs w:val="20"/>
        </w:rPr>
        <w:t xml:space="preserve">. by N.J. Redistricting Comm’n, 268 A.3d 299, 307 (N.J. 2022).  Instead, they challenged the reasons given by the individual who cast the tiebreaking vote for choosing one map over the other, which was </w:t>
      </w:r>
      <w:proofErr w:type="gramStart"/>
      <w:r w:rsidRPr="00832C4E">
        <w:rPr>
          <w:rFonts w:cs="Times New Roman"/>
          <w:sz w:val="20"/>
          <w:szCs w:val="20"/>
        </w:rPr>
        <w:t>based in large part on</w:t>
      </w:r>
      <w:proofErr w:type="gramEnd"/>
      <w:r w:rsidRPr="00832C4E">
        <w:rPr>
          <w:rFonts w:cs="Times New Roman"/>
          <w:sz w:val="20"/>
          <w:szCs w:val="20"/>
        </w:rPr>
        <w:t xml:space="preserve"> an evaluation of partisan fairness.  </w:t>
      </w:r>
      <w:r w:rsidRPr="00832C4E">
        <w:rPr>
          <w:rFonts w:cs="Times New Roman"/>
          <w:i/>
          <w:iCs/>
          <w:sz w:val="20"/>
          <w:szCs w:val="20"/>
        </w:rPr>
        <w:t>Id.</w:t>
      </w:r>
      <w:r w:rsidRPr="00832C4E">
        <w:rPr>
          <w:rFonts w:cs="Times New Roman"/>
          <w:sz w:val="20"/>
          <w:szCs w:val="20"/>
        </w:rPr>
        <w:t xml:space="preserve">  Ultimately, for reasons not important in this context, the court held that even if all factual allegations were true, they were insufficient to establish a cause of action.  </w:t>
      </w:r>
      <w:r w:rsidRPr="00832C4E">
        <w:rPr>
          <w:rFonts w:cs="Times New Roman"/>
          <w:i/>
          <w:iCs/>
          <w:sz w:val="20"/>
          <w:szCs w:val="20"/>
        </w:rPr>
        <w:t>Id.</w:t>
      </w:r>
      <w:r w:rsidRPr="00832C4E">
        <w:rPr>
          <w:rFonts w:cs="Times New Roman"/>
          <w:sz w:val="20"/>
          <w:szCs w:val="20"/>
        </w:rPr>
        <w:t xml:space="preserve"> at 310.</w:t>
      </w:r>
    </w:p>
  </w:footnote>
  <w:footnote w:id="116">
    <w:p w14:paraId="0C2C8555" w14:textId="77777777" w:rsidR="0066410C" w:rsidRPr="00832C4E" w:rsidRDefault="0066410C" w:rsidP="0066410C">
      <w:pPr>
        <w:rPr>
          <w:rFonts w:cs="Times New Roman"/>
          <w:sz w:val="20"/>
          <w:szCs w:val="20"/>
        </w:rPr>
      </w:pPr>
      <w:r w:rsidRPr="00832C4E">
        <w:rPr>
          <w:rStyle w:val="FootnoteReference"/>
          <w:rFonts w:cs="Times New Roman"/>
          <w:sz w:val="20"/>
          <w:szCs w:val="20"/>
        </w:rPr>
        <w:footnoteRef/>
      </w:r>
      <w:r w:rsidRPr="00832C4E">
        <w:rPr>
          <w:rFonts w:eastAsia="Yu Gothic Light" w:cs="Times New Roman"/>
          <w:sz w:val="20"/>
          <w:szCs w:val="20"/>
        </w:rPr>
        <w:t xml:space="preserve">Judge Jose L. Fuentes was temporarily assigned to the Supreme Court by Justice Rabner to hear this decision.  David Wildstein, </w:t>
      </w:r>
      <w:r w:rsidRPr="00832C4E">
        <w:rPr>
          <w:rFonts w:eastAsia="Yu Gothic Light" w:cs="Times New Roman"/>
          <w:i/>
          <w:sz w:val="20"/>
          <w:szCs w:val="20"/>
        </w:rPr>
        <w:t xml:space="preserve">Fuentes Will Serve as 7th N.J. Supreme Court Justice Until </w:t>
      </w:r>
      <w:proofErr w:type="spellStart"/>
      <w:r w:rsidRPr="00832C4E">
        <w:rPr>
          <w:rFonts w:eastAsia="Yu Gothic Light" w:cs="Times New Roman"/>
          <w:i/>
          <w:sz w:val="20"/>
          <w:szCs w:val="20"/>
        </w:rPr>
        <w:t>LaVecchia</w:t>
      </w:r>
      <w:proofErr w:type="spellEnd"/>
      <w:r w:rsidRPr="00832C4E">
        <w:rPr>
          <w:rFonts w:eastAsia="Yu Gothic Light" w:cs="Times New Roman"/>
          <w:i/>
          <w:sz w:val="20"/>
          <w:szCs w:val="20"/>
        </w:rPr>
        <w:t xml:space="preserve"> Replacement is Confirmed</w:t>
      </w:r>
      <w:r w:rsidRPr="00832C4E">
        <w:rPr>
          <w:rFonts w:eastAsia="Yu Gothic Light" w:cs="Times New Roman"/>
          <w:sz w:val="20"/>
          <w:szCs w:val="20"/>
        </w:rPr>
        <w:t xml:space="preserve">, </w:t>
      </w:r>
      <w:r w:rsidRPr="00832C4E">
        <w:rPr>
          <w:rFonts w:eastAsia="Yu Gothic Light" w:cs="Times New Roman"/>
          <w:smallCaps/>
          <w:sz w:val="20"/>
          <w:szCs w:val="20"/>
        </w:rPr>
        <w:t>N.J. Globe</w:t>
      </w:r>
      <w:r w:rsidRPr="00832C4E">
        <w:rPr>
          <w:rFonts w:eastAsia="Yu Gothic Light" w:cs="Times New Roman"/>
          <w:sz w:val="20"/>
          <w:szCs w:val="20"/>
        </w:rPr>
        <w:t xml:space="preserve"> (Jan. 3, 2022, 9:43 AM), https://newjerseyglobe.com/judiciary/fuentes-will-serve-as-7th-n-j-supreme-court-justice-until-lavecchia-replacement-is-confirmed/ [</w:t>
      </w:r>
      <w:r w:rsidRPr="00832C4E">
        <w:rPr>
          <w:rFonts w:cs="Times New Roman"/>
          <w:sz w:val="20"/>
          <w:szCs w:val="20"/>
          <w:shd w:val="clear" w:color="auto" w:fill="FFFFFF"/>
        </w:rPr>
        <w:t>https://perma.cc/8KUM-P7HN</w:t>
      </w:r>
      <w:r w:rsidRPr="00832C4E">
        <w:rPr>
          <w:rFonts w:eastAsia="Yu Gothic Light" w:cs="Times New Roman"/>
          <w:sz w:val="20"/>
          <w:szCs w:val="20"/>
        </w:rPr>
        <w:t xml:space="preserve">].  Justice Fuentes was originally appointed to the New Jersey Superior Court by a democratic governor and is represented with a democratic party affiliation.  </w:t>
      </w:r>
      <w:r w:rsidRPr="00832C4E">
        <w:rPr>
          <w:rFonts w:eastAsia="Yu Gothic Light" w:cs="Times New Roman"/>
          <w:i/>
          <w:sz w:val="20"/>
          <w:szCs w:val="20"/>
        </w:rPr>
        <w:t>See id.</w:t>
      </w:r>
      <w:r w:rsidRPr="00832C4E">
        <w:rPr>
          <w:rFonts w:eastAsia="Yu Gothic Light" w:cs="Times New Roman"/>
          <w:sz w:val="20"/>
          <w:szCs w:val="20"/>
        </w:rPr>
        <w:t>;</w:t>
      </w:r>
      <w:r w:rsidRPr="00832C4E">
        <w:rPr>
          <w:rFonts w:eastAsia="Yu Gothic Light" w:cs="Times New Roman"/>
          <w:i/>
          <w:sz w:val="20"/>
          <w:szCs w:val="20"/>
        </w:rPr>
        <w:t xml:space="preserve"> </w:t>
      </w:r>
      <w:r w:rsidRPr="00832C4E">
        <w:rPr>
          <w:rFonts w:eastAsia="Yu Gothic Light" w:cs="Times New Roman"/>
          <w:sz w:val="20"/>
          <w:szCs w:val="20"/>
        </w:rPr>
        <w:t xml:space="preserve">David Wildstein, </w:t>
      </w:r>
      <w:r w:rsidRPr="00832C4E">
        <w:rPr>
          <w:rFonts w:eastAsia="Yu Gothic Light" w:cs="Times New Roman"/>
          <w:i/>
          <w:sz w:val="20"/>
          <w:szCs w:val="20"/>
        </w:rPr>
        <w:t>(Updated) Appellate, Assignment Judges are Mostly Democrats, Despite Tradition of Partisan Balance of N.J. Courts</w:t>
      </w:r>
      <w:r w:rsidRPr="00832C4E">
        <w:rPr>
          <w:rFonts w:eastAsia="Yu Gothic Light" w:cs="Times New Roman"/>
          <w:sz w:val="20"/>
          <w:szCs w:val="20"/>
        </w:rPr>
        <w:t xml:space="preserve">, </w:t>
      </w:r>
      <w:r w:rsidRPr="00832C4E">
        <w:rPr>
          <w:rFonts w:eastAsia="Yu Gothic Light" w:cs="Times New Roman"/>
          <w:smallCaps/>
          <w:sz w:val="20"/>
          <w:szCs w:val="20"/>
        </w:rPr>
        <w:t>N.J. Globe</w:t>
      </w:r>
      <w:r w:rsidRPr="00832C4E">
        <w:rPr>
          <w:rFonts w:eastAsia="Yu Gothic Light" w:cs="Times New Roman"/>
          <w:sz w:val="20"/>
          <w:szCs w:val="20"/>
        </w:rPr>
        <w:t xml:space="preserve"> (July 11, 2022, 12:01 AM), https://newjerseyglobe.com/judiciary/appellate-assignment-judges-are-mostly-democrats-despite-tradition-of-partisan-balance-of-n-j-courts/ [</w:t>
      </w:r>
      <w:r w:rsidRPr="00832C4E">
        <w:rPr>
          <w:rFonts w:cs="Times New Roman"/>
          <w:sz w:val="20"/>
          <w:szCs w:val="20"/>
          <w:shd w:val="clear" w:color="auto" w:fill="FFFFFF"/>
        </w:rPr>
        <w:t>https://perma.cc/C8E3-NM83</w:t>
      </w:r>
      <w:r w:rsidRPr="00832C4E">
        <w:rPr>
          <w:rFonts w:eastAsia="Yu Gothic Light" w:cs="Times New Roman"/>
          <w:sz w:val="20"/>
          <w:szCs w:val="20"/>
        </w:rPr>
        <w:t>].</w:t>
      </w:r>
    </w:p>
  </w:footnote>
  <w:footnote w:id="117">
    <w:p w14:paraId="2303CE9E" w14:textId="3C2B7638" w:rsidR="0066410C" w:rsidRPr="00832C4E" w:rsidRDefault="0066410C" w:rsidP="0066410C">
      <w:pPr>
        <w:rPr>
          <w:rFonts w:cs="Times New Roman"/>
          <w:sz w:val="20"/>
          <w:szCs w:val="20"/>
        </w:rPr>
      </w:pPr>
      <w:r w:rsidRPr="00832C4E">
        <w:rPr>
          <w:rStyle w:val="FootnoteReference"/>
          <w:rFonts w:cs="Times New Roman"/>
          <w:sz w:val="20"/>
          <w:szCs w:val="20"/>
        </w:rPr>
        <w:footnoteRef/>
      </w:r>
      <w:r w:rsidRPr="00832C4E">
        <w:rPr>
          <w:rFonts w:cs="Times New Roman"/>
          <w:sz w:val="20"/>
          <w:szCs w:val="20"/>
        </w:rPr>
        <w:t xml:space="preserve">The usual type of partisan gerrymandering claim was not actually before the state court.  </w:t>
      </w:r>
      <w:r w:rsidRPr="00832C4E">
        <w:rPr>
          <w:rFonts w:cs="Times New Roman"/>
          <w:i/>
          <w:sz w:val="20"/>
          <w:szCs w:val="20"/>
        </w:rPr>
        <w:t xml:space="preserve">See </w:t>
      </w:r>
      <w:r w:rsidRPr="00832C4E">
        <w:rPr>
          <w:rFonts w:cs="Times New Roman"/>
          <w:i/>
          <w:iCs/>
          <w:sz w:val="20"/>
          <w:szCs w:val="20"/>
        </w:rPr>
        <w:t xml:space="preserve">supra </w:t>
      </w:r>
      <w:r w:rsidRPr="00832C4E">
        <w:rPr>
          <w:rFonts w:cs="Times New Roman"/>
          <w:sz w:val="20"/>
          <w:szCs w:val="20"/>
        </w:rPr>
        <w:t>note 11</w:t>
      </w:r>
      <w:ins w:id="453" w:author="Chase, Noah" w:date="2024-10-14T12:33:00Z" w16du:dateUtc="2024-10-14T16:33:00Z">
        <w:r w:rsidR="00175FAA">
          <w:rPr>
            <w:rFonts w:cs="Times New Roman"/>
            <w:sz w:val="20"/>
            <w:szCs w:val="20"/>
          </w:rPr>
          <w:t>1</w:t>
        </w:r>
      </w:ins>
      <w:del w:id="454" w:author="Chase, Noah" w:date="2024-10-14T12:33:00Z" w16du:dateUtc="2024-10-14T16:33:00Z">
        <w:r w:rsidRPr="00832C4E" w:rsidDel="00175FAA">
          <w:rPr>
            <w:rFonts w:cs="Times New Roman"/>
            <w:sz w:val="20"/>
            <w:szCs w:val="20"/>
          </w:rPr>
          <w:delText>0</w:delText>
        </w:r>
      </w:del>
      <w:r w:rsidRPr="00832C4E">
        <w:rPr>
          <w:rFonts w:cs="Times New Roman"/>
          <w:sz w:val="20"/>
          <w:szCs w:val="20"/>
        </w:rPr>
        <w:t xml:space="preserve"> and accompanying text.  The Commission indicated that it made use of the requirement that “no district may be formed solely to favor or disfavor any political party or the election of any person[.]”  </w:t>
      </w:r>
      <w:r w:rsidRPr="00832C4E">
        <w:rPr>
          <w:rFonts w:cs="Times New Roman"/>
          <w:i/>
          <w:iCs/>
          <w:sz w:val="20"/>
          <w:szCs w:val="20"/>
        </w:rPr>
        <w:t xml:space="preserve">See In re Cong. </w:t>
      </w:r>
      <w:proofErr w:type="spellStart"/>
      <w:r w:rsidRPr="00832C4E">
        <w:rPr>
          <w:rFonts w:cs="Times New Roman"/>
          <w:i/>
          <w:iCs/>
          <w:sz w:val="20"/>
          <w:szCs w:val="20"/>
        </w:rPr>
        <w:t>Dists</w:t>
      </w:r>
      <w:proofErr w:type="spellEnd"/>
      <w:r w:rsidRPr="00832C4E">
        <w:rPr>
          <w:rFonts w:cs="Times New Roman"/>
          <w:i/>
          <w:iCs/>
          <w:sz w:val="20"/>
          <w:szCs w:val="20"/>
        </w:rPr>
        <w:t>. by N.J. Redistricting Comm’n</w:t>
      </w:r>
      <w:r w:rsidRPr="00832C4E">
        <w:rPr>
          <w:rFonts w:cs="Times New Roman"/>
          <w:sz w:val="20"/>
          <w:szCs w:val="20"/>
        </w:rPr>
        <w:t>,</w:t>
      </w:r>
      <w:r w:rsidRPr="00832C4E">
        <w:rPr>
          <w:rFonts w:cs="Times New Roman"/>
          <w:i/>
          <w:iCs/>
          <w:sz w:val="20"/>
          <w:szCs w:val="20"/>
        </w:rPr>
        <w:t xml:space="preserve"> </w:t>
      </w:r>
      <w:r w:rsidRPr="00832C4E">
        <w:rPr>
          <w:rFonts w:cs="Times New Roman"/>
          <w:sz w:val="20"/>
          <w:szCs w:val="20"/>
        </w:rPr>
        <w:t>268 A.3d at 305.</w:t>
      </w:r>
    </w:p>
  </w:footnote>
  <w:footnote w:id="118">
    <w:p w14:paraId="641A5AD6" w14:textId="77777777" w:rsidR="0066410C" w:rsidRPr="00832C4E" w:rsidRDefault="0066410C" w:rsidP="0066410C">
      <w:pPr>
        <w:rPr>
          <w:rFonts w:cs="Times New Roman"/>
          <w:sz w:val="20"/>
          <w:szCs w:val="20"/>
        </w:rPr>
      </w:pPr>
      <w:r w:rsidRPr="00832C4E">
        <w:rPr>
          <w:rStyle w:val="FootnoteReference"/>
          <w:rFonts w:cs="Times New Roman"/>
          <w:sz w:val="20"/>
          <w:szCs w:val="20"/>
        </w:rPr>
        <w:footnoteRef/>
      </w:r>
      <w:r w:rsidRPr="00832C4E">
        <w:rPr>
          <w:rFonts w:cs="Times New Roman"/>
          <w:sz w:val="20"/>
          <w:szCs w:val="20"/>
        </w:rPr>
        <w:t>“[O]</w:t>
      </w:r>
      <w:proofErr w:type="spellStart"/>
      <w:r w:rsidRPr="00832C4E">
        <w:rPr>
          <w:rFonts w:cs="Times New Roman"/>
          <w:sz w:val="20"/>
          <w:szCs w:val="20"/>
        </w:rPr>
        <w:t>nly</w:t>
      </w:r>
      <w:proofErr w:type="spellEnd"/>
      <w:r w:rsidRPr="00832C4E">
        <w:rPr>
          <w:rFonts w:cs="Times New Roman"/>
          <w:sz w:val="20"/>
          <w:szCs w:val="20"/>
        </w:rPr>
        <w:t xml:space="preserve"> upon rejection of a second set of IRC maps is the legislature is free to offer amendments to the maps created by the IRC . . . .”  </w:t>
      </w:r>
      <w:proofErr w:type="spellStart"/>
      <w:r w:rsidRPr="00832C4E">
        <w:rPr>
          <w:rFonts w:cs="Times New Roman"/>
          <w:sz w:val="20"/>
          <w:szCs w:val="20"/>
        </w:rPr>
        <w:t>Harkenrider</w:t>
      </w:r>
      <w:proofErr w:type="spellEnd"/>
      <w:r w:rsidRPr="00832C4E">
        <w:rPr>
          <w:rFonts w:cs="Times New Roman"/>
          <w:sz w:val="20"/>
          <w:szCs w:val="20"/>
        </w:rPr>
        <w:t xml:space="preserve"> v. Hochul, 197 N.E.3d 437, 441 (N.Y. 2022) (citing </w:t>
      </w:r>
      <w:r w:rsidRPr="00832C4E">
        <w:rPr>
          <w:rFonts w:cs="Times New Roman"/>
          <w:smallCaps/>
          <w:sz w:val="20"/>
          <w:szCs w:val="20"/>
        </w:rPr>
        <w:t>N.Y. Const</w:t>
      </w:r>
      <w:r w:rsidRPr="00832C4E">
        <w:rPr>
          <w:rFonts w:cs="Times New Roman"/>
          <w:sz w:val="20"/>
          <w:szCs w:val="20"/>
        </w:rPr>
        <w:t>. art. III, § 4).</w:t>
      </w:r>
    </w:p>
  </w:footnote>
  <w:footnote w:id="119">
    <w:p w14:paraId="621BC2F8" w14:textId="77777777" w:rsidR="0066410C" w:rsidRPr="00832C4E" w:rsidRDefault="0066410C" w:rsidP="0066410C">
      <w:pPr>
        <w:rPr>
          <w:rFonts w:cs="Times New Roman"/>
          <w:sz w:val="20"/>
          <w:szCs w:val="20"/>
        </w:rPr>
      </w:pPr>
      <w:r w:rsidRPr="00832C4E">
        <w:rPr>
          <w:rStyle w:val="FootnoteReference"/>
          <w:rFonts w:cs="Times New Roman"/>
          <w:sz w:val="20"/>
          <w:szCs w:val="20"/>
        </w:rPr>
        <w:footnoteRef/>
      </w:r>
      <w:proofErr w:type="spellStart"/>
      <w:r w:rsidRPr="00832C4E">
        <w:rPr>
          <w:rFonts w:cs="Times New Roman"/>
          <w:i/>
          <w:iCs/>
          <w:sz w:val="20"/>
          <w:szCs w:val="20"/>
        </w:rPr>
        <w:t>Harkenrider</w:t>
      </w:r>
      <w:proofErr w:type="spellEnd"/>
      <w:r w:rsidRPr="00832C4E">
        <w:rPr>
          <w:rFonts w:cs="Times New Roman"/>
          <w:sz w:val="20"/>
          <w:szCs w:val="20"/>
        </w:rPr>
        <w:t>, 197 N.E.3d at</w:t>
      </w:r>
      <w:r w:rsidRPr="00832C4E">
        <w:rPr>
          <w:rFonts w:cs="Times New Roman"/>
          <w:i/>
          <w:iCs/>
          <w:sz w:val="20"/>
          <w:szCs w:val="20"/>
        </w:rPr>
        <w:t xml:space="preserve"> </w:t>
      </w:r>
      <w:r w:rsidRPr="00832C4E">
        <w:rPr>
          <w:rFonts w:cs="Times New Roman"/>
          <w:iCs/>
          <w:sz w:val="20"/>
          <w:szCs w:val="20"/>
        </w:rPr>
        <w:t>452</w:t>
      </w:r>
      <w:r w:rsidRPr="00832C4E">
        <w:rPr>
          <w:rFonts w:cs="Times New Roman"/>
          <w:sz w:val="20"/>
          <w:szCs w:val="20"/>
        </w:rPr>
        <w:t xml:space="preserve"> (quoting </w:t>
      </w:r>
      <w:r w:rsidRPr="00832C4E">
        <w:rPr>
          <w:rFonts w:cs="Times New Roman"/>
          <w:smallCaps/>
          <w:sz w:val="20"/>
          <w:szCs w:val="20"/>
        </w:rPr>
        <w:t xml:space="preserve">N.Y. Const. </w:t>
      </w:r>
      <w:r w:rsidRPr="00832C4E">
        <w:rPr>
          <w:rFonts w:cs="Times New Roman"/>
          <w:sz w:val="20"/>
          <w:szCs w:val="20"/>
        </w:rPr>
        <w:t>art. III, § 4, cl. 5).</w:t>
      </w:r>
    </w:p>
  </w:footnote>
  <w:footnote w:id="120">
    <w:p w14:paraId="5E138E44" w14:textId="77777777" w:rsidR="0066410C" w:rsidRPr="00832C4E" w:rsidRDefault="0066410C" w:rsidP="0066410C">
      <w:pPr>
        <w:rPr>
          <w:sz w:val="20"/>
          <w:szCs w:val="20"/>
        </w:rPr>
      </w:pPr>
      <w:r w:rsidRPr="00832C4E">
        <w:rPr>
          <w:rStyle w:val="FootnoteReference"/>
          <w:sz w:val="20"/>
          <w:szCs w:val="20"/>
        </w:rPr>
        <w:footnoteRef/>
      </w:r>
      <w:r w:rsidRPr="00832C4E">
        <w:rPr>
          <w:sz w:val="20"/>
          <w:szCs w:val="20"/>
        </w:rPr>
        <w:t xml:space="preserve">Harper v. Hall, 868 S.E.2d 499, 546–47 (N.C. 2022), </w:t>
      </w:r>
      <w:r w:rsidRPr="00832C4E">
        <w:rPr>
          <w:i/>
          <w:iCs/>
          <w:sz w:val="20"/>
          <w:szCs w:val="20"/>
        </w:rPr>
        <w:t xml:space="preserve">overruled by </w:t>
      </w:r>
      <w:r w:rsidRPr="00832C4E">
        <w:rPr>
          <w:rFonts w:eastAsia="Times New Roman" w:cs="Times New Roman"/>
          <w:color w:val="000000"/>
          <w:sz w:val="20"/>
          <w:szCs w:val="20"/>
        </w:rPr>
        <w:t>886 S.E.2d 393 (N.C. 2023)</w:t>
      </w:r>
      <w:r w:rsidRPr="00832C4E">
        <w:rPr>
          <w:sz w:val="20"/>
          <w:szCs w:val="20"/>
        </w:rPr>
        <w:t>.</w:t>
      </w:r>
    </w:p>
  </w:footnote>
  <w:footnote w:id="121">
    <w:p w14:paraId="2F45AF4E" w14:textId="77777777" w:rsidR="0066410C" w:rsidRPr="00832C4E" w:rsidRDefault="0066410C" w:rsidP="0066410C">
      <w:pPr>
        <w:rPr>
          <w:sz w:val="20"/>
          <w:szCs w:val="20"/>
        </w:rPr>
      </w:pPr>
      <w:r w:rsidRPr="00A96909">
        <w:rPr>
          <w:rStyle w:val="FootnoteReference"/>
          <w:sz w:val="20"/>
          <w:szCs w:val="20"/>
        </w:rPr>
        <w:footnoteRef/>
      </w:r>
      <w:r w:rsidRPr="00A96909">
        <w:rPr>
          <w:sz w:val="20"/>
          <w:szCs w:val="20"/>
        </w:rPr>
        <w:t xml:space="preserve">Adams v. </w:t>
      </w:r>
      <w:r w:rsidRPr="00832C4E">
        <w:rPr>
          <w:sz w:val="20"/>
          <w:szCs w:val="20"/>
        </w:rPr>
        <w:t xml:space="preserve">DeWine, 195 N.E.3d 74, 85 (Ohio 2022).  Criteria include ensuring contiguous territory with a single nonintersecting boundary line, various guidelines of splitting municipalities, providing no districts share portions of more than one county unless the population exceeds 400,000, and maintaining compact districts.  </w:t>
      </w:r>
      <w:r w:rsidRPr="00832C4E">
        <w:rPr>
          <w:i/>
          <w:iCs/>
          <w:sz w:val="20"/>
          <w:szCs w:val="20"/>
        </w:rPr>
        <w:t>See id.</w:t>
      </w:r>
      <w:r w:rsidRPr="00832C4E">
        <w:rPr>
          <w:sz w:val="20"/>
          <w:szCs w:val="20"/>
        </w:rPr>
        <w:t xml:space="preserve"> at 510.  If the proposed plan favors a political party to a degree that is </w:t>
      </w:r>
      <w:proofErr w:type="gramStart"/>
      <w:r w:rsidRPr="00832C4E">
        <w:rPr>
          <w:sz w:val="20"/>
          <w:szCs w:val="20"/>
        </w:rPr>
        <w:t>in excess of</w:t>
      </w:r>
      <w:proofErr w:type="gramEnd"/>
      <w:r w:rsidRPr="00832C4E">
        <w:rPr>
          <w:sz w:val="20"/>
          <w:szCs w:val="20"/>
        </w:rPr>
        <w:t xml:space="preserve"> the neutral constitutional criteria, then the plan is considered a political gerrymander and unconstitutional.  </w:t>
      </w:r>
      <w:r w:rsidRPr="00832C4E">
        <w:rPr>
          <w:i/>
          <w:iCs/>
          <w:sz w:val="20"/>
          <w:szCs w:val="20"/>
        </w:rPr>
        <w:t>See id.</w:t>
      </w:r>
    </w:p>
  </w:footnote>
  <w:footnote w:id="122">
    <w:p w14:paraId="1F630CB1" w14:textId="77777777" w:rsidR="0066410C" w:rsidRPr="00832C4E" w:rsidRDefault="0066410C" w:rsidP="0066410C">
      <w:pPr>
        <w:rPr>
          <w:sz w:val="20"/>
          <w:szCs w:val="20"/>
        </w:rPr>
      </w:pPr>
      <w:r w:rsidRPr="00832C4E">
        <w:rPr>
          <w:rStyle w:val="FootnoteReference"/>
          <w:sz w:val="20"/>
          <w:szCs w:val="20"/>
        </w:rPr>
        <w:footnoteRef/>
      </w:r>
      <w:r w:rsidRPr="00832C4E">
        <w:rPr>
          <w:sz w:val="20"/>
          <w:szCs w:val="20"/>
        </w:rPr>
        <w:t xml:space="preserve">The Court determined that the Special Master’s process for choosing a plan was unconstitutional, leaving it up to the Court to select a plan that comported with traditional criteria and did not exhibit partisan unfairness.  </w:t>
      </w:r>
      <w:r w:rsidRPr="00832C4E">
        <w:rPr>
          <w:i/>
          <w:iCs/>
          <w:sz w:val="20"/>
          <w:szCs w:val="20"/>
        </w:rPr>
        <w:t xml:space="preserve">See </w:t>
      </w:r>
      <w:r w:rsidRPr="00832C4E">
        <w:rPr>
          <w:sz w:val="20"/>
          <w:szCs w:val="20"/>
        </w:rPr>
        <w:t>Carter v. Chapman, 270 A.3d 444, 458, 471 (Pa. 2022).</w:t>
      </w:r>
    </w:p>
  </w:footnote>
  <w:footnote w:id="123">
    <w:p w14:paraId="35EAB579" w14:textId="77777777" w:rsidR="0066410C" w:rsidRPr="00832C4E" w:rsidRDefault="0066410C" w:rsidP="0066410C">
      <w:pPr>
        <w:rPr>
          <w:sz w:val="20"/>
          <w:szCs w:val="20"/>
        </w:rPr>
      </w:pPr>
      <w:r w:rsidRPr="00832C4E">
        <w:rPr>
          <w:rStyle w:val="FootnoteReference"/>
          <w:sz w:val="20"/>
          <w:szCs w:val="20"/>
        </w:rPr>
        <w:footnoteRef/>
      </w:r>
      <w:r w:rsidRPr="00832C4E">
        <w:rPr>
          <w:i/>
          <w:iCs/>
          <w:sz w:val="20"/>
          <w:szCs w:val="20"/>
        </w:rPr>
        <w:t>Id.</w:t>
      </w:r>
      <w:r w:rsidRPr="00832C4E">
        <w:rPr>
          <w:sz w:val="20"/>
          <w:szCs w:val="20"/>
        </w:rPr>
        <w:t xml:space="preserve"> at 470 (quoting League of Women Voters v. Commonwealth, 178 A.3d 737, 817 (Pa. 2018)). </w:t>
      </w:r>
    </w:p>
  </w:footnote>
  <w:footnote w:id="124">
    <w:p w14:paraId="0840AE44" w14:textId="77777777" w:rsidR="0066410C" w:rsidRPr="00832C4E" w:rsidRDefault="0066410C" w:rsidP="0066410C">
      <w:pPr>
        <w:rPr>
          <w:sz w:val="20"/>
          <w:szCs w:val="20"/>
        </w:rPr>
      </w:pPr>
      <w:r w:rsidRPr="00832C4E">
        <w:rPr>
          <w:rStyle w:val="FootnoteReference"/>
          <w:sz w:val="20"/>
          <w:szCs w:val="20"/>
        </w:rPr>
        <w:footnoteRef/>
      </w:r>
      <w:r w:rsidRPr="00832C4E">
        <w:rPr>
          <w:sz w:val="20"/>
          <w:szCs w:val="20"/>
        </w:rPr>
        <w:t xml:space="preserve">This case was consolidated with </w:t>
      </w:r>
      <w:r w:rsidRPr="00832C4E">
        <w:rPr>
          <w:i/>
          <w:iCs/>
          <w:sz w:val="20"/>
          <w:szCs w:val="20"/>
        </w:rPr>
        <w:t xml:space="preserve">Parrot v. </w:t>
      </w:r>
      <w:proofErr w:type="spellStart"/>
      <w:r w:rsidRPr="00832C4E">
        <w:rPr>
          <w:i/>
          <w:iCs/>
          <w:sz w:val="20"/>
          <w:szCs w:val="20"/>
        </w:rPr>
        <w:t>Lamone</w:t>
      </w:r>
      <w:proofErr w:type="spellEnd"/>
      <w:r w:rsidRPr="00832C4E">
        <w:rPr>
          <w:sz w:val="20"/>
          <w:szCs w:val="20"/>
        </w:rPr>
        <w:t xml:space="preserve">, No. C-02-CV-21-001773.  </w:t>
      </w:r>
      <w:r w:rsidRPr="00832C4E">
        <w:rPr>
          <w:i/>
          <w:iCs/>
          <w:sz w:val="20"/>
          <w:szCs w:val="20"/>
        </w:rPr>
        <w:t xml:space="preserve">See </w:t>
      </w:r>
      <w:r w:rsidRPr="00832C4E">
        <w:rPr>
          <w:sz w:val="20"/>
          <w:szCs w:val="20"/>
        </w:rPr>
        <w:t xml:space="preserve">Szeliga v. </w:t>
      </w:r>
      <w:proofErr w:type="spellStart"/>
      <w:r w:rsidRPr="00832C4E">
        <w:rPr>
          <w:sz w:val="20"/>
          <w:szCs w:val="20"/>
        </w:rPr>
        <w:t>Lamone</w:t>
      </w:r>
      <w:proofErr w:type="spellEnd"/>
      <w:r w:rsidRPr="00832C4E">
        <w:rPr>
          <w:sz w:val="20"/>
          <w:szCs w:val="20"/>
        </w:rPr>
        <w:t xml:space="preserve">, No. C-02-CV-21-001816, 2022 Md. Cir. Ct. LEXIS 9, at *1, *5–6 (Mar. 25, 2022).  Another related case petitioned the Maryland Court of Appeals to take original jurisdiction over the action and consolidate it with </w:t>
      </w:r>
      <w:r w:rsidRPr="00832C4E">
        <w:rPr>
          <w:i/>
          <w:iCs/>
          <w:sz w:val="20"/>
          <w:szCs w:val="20"/>
        </w:rPr>
        <w:t xml:space="preserve">Szeliga </w:t>
      </w:r>
      <w:r w:rsidRPr="00832C4E">
        <w:rPr>
          <w:sz w:val="20"/>
          <w:szCs w:val="20"/>
        </w:rPr>
        <w:t xml:space="preserve">and </w:t>
      </w:r>
      <w:r w:rsidRPr="00832C4E">
        <w:rPr>
          <w:i/>
          <w:iCs/>
          <w:sz w:val="20"/>
          <w:szCs w:val="20"/>
        </w:rPr>
        <w:t>Parrot</w:t>
      </w:r>
      <w:r w:rsidRPr="00832C4E">
        <w:rPr>
          <w:sz w:val="20"/>
          <w:szCs w:val="20"/>
        </w:rPr>
        <w:t xml:space="preserve">, however the Court denied the petition.  Alban v. </w:t>
      </w:r>
      <w:proofErr w:type="spellStart"/>
      <w:r w:rsidRPr="00832C4E">
        <w:rPr>
          <w:sz w:val="20"/>
          <w:szCs w:val="20"/>
        </w:rPr>
        <w:t>Lamone</w:t>
      </w:r>
      <w:proofErr w:type="spellEnd"/>
      <w:r w:rsidRPr="00832C4E">
        <w:rPr>
          <w:sz w:val="20"/>
          <w:szCs w:val="20"/>
        </w:rPr>
        <w:t xml:space="preserve">, No. COA-MISC-30-2021 (Md. Mar. 1, 2022) (order denying petition). </w:t>
      </w:r>
    </w:p>
  </w:footnote>
  <w:footnote w:id="125">
    <w:p w14:paraId="346A08DF" w14:textId="77777777" w:rsidR="0066410C" w:rsidRPr="00832C4E" w:rsidRDefault="0066410C" w:rsidP="0066410C">
      <w:pPr>
        <w:rPr>
          <w:sz w:val="20"/>
          <w:szCs w:val="20"/>
        </w:rPr>
      </w:pPr>
      <w:r w:rsidRPr="00832C4E">
        <w:rPr>
          <w:rStyle w:val="FootnoteReference"/>
          <w:sz w:val="20"/>
          <w:szCs w:val="20"/>
        </w:rPr>
        <w:footnoteRef/>
      </w:r>
      <w:proofErr w:type="spellStart"/>
      <w:r w:rsidRPr="00832C4E">
        <w:rPr>
          <w:i/>
          <w:iCs/>
          <w:sz w:val="20"/>
          <w:szCs w:val="20"/>
          <w:lang w:val="es-US"/>
        </w:rPr>
        <w:t>Szeliga</w:t>
      </w:r>
      <w:proofErr w:type="spellEnd"/>
      <w:r w:rsidRPr="00832C4E">
        <w:rPr>
          <w:sz w:val="20"/>
          <w:szCs w:val="20"/>
          <w:lang w:val="es-US"/>
        </w:rPr>
        <w:t xml:space="preserve">, 2022 Md. Cir. </w:t>
      </w:r>
      <w:proofErr w:type="spellStart"/>
      <w:r w:rsidRPr="00832C4E">
        <w:rPr>
          <w:sz w:val="20"/>
          <w:szCs w:val="20"/>
          <w:lang w:val="es-US"/>
        </w:rPr>
        <w:t>Ct</w:t>
      </w:r>
      <w:proofErr w:type="spellEnd"/>
      <w:r w:rsidRPr="00832C4E">
        <w:rPr>
          <w:sz w:val="20"/>
          <w:szCs w:val="20"/>
          <w:lang w:val="es-US"/>
        </w:rPr>
        <w:t xml:space="preserve">. </w:t>
      </w:r>
      <w:r w:rsidRPr="00832C4E">
        <w:rPr>
          <w:sz w:val="20"/>
          <w:szCs w:val="20"/>
        </w:rPr>
        <w:t>LEXIS 9, at *11, *124.</w:t>
      </w:r>
    </w:p>
  </w:footnote>
  <w:footnote w:id="126">
    <w:p w14:paraId="62E32641" w14:textId="77777777" w:rsidR="0066410C" w:rsidRPr="00832C4E" w:rsidRDefault="0066410C" w:rsidP="0066410C">
      <w:pPr>
        <w:rPr>
          <w:sz w:val="20"/>
          <w:szCs w:val="20"/>
        </w:rPr>
      </w:pPr>
      <w:r w:rsidRPr="00832C4E">
        <w:rPr>
          <w:rStyle w:val="FootnoteReference"/>
          <w:sz w:val="20"/>
          <w:szCs w:val="20"/>
        </w:rPr>
        <w:footnoteRef/>
      </w:r>
      <w:r w:rsidRPr="00832C4E">
        <w:rPr>
          <w:sz w:val="20"/>
          <w:szCs w:val="20"/>
        </w:rPr>
        <w:t xml:space="preserve">The Court held that it lacked subject-matter jurisdiction over Plaintiff’s claim, as it should have been brought in Arkansas Supreme Court—the Court did not reach the merits of the case.  </w:t>
      </w:r>
      <w:proofErr w:type="spellStart"/>
      <w:r w:rsidRPr="00832C4E">
        <w:rPr>
          <w:sz w:val="20"/>
          <w:szCs w:val="20"/>
        </w:rPr>
        <w:t>Suttlar</w:t>
      </w:r>
      <w:proofErr w:type="spellEnd"/>
      <w:r w:rsidRPr="00832C4E">
        <w:rPr>
          <w:sz w:val="20"/>
          <w:szCs w:val="20"/>
        </w:rPr>
        <w:t xml:space="preserve"> v. Thurston, No. 60CV-22-1849, at *4 (Ark. Cir. Ct. May 11, 2023) (</w:t>
      </w:r>
      <w:proofErr w:type="spellStart"/>
      <w:r w:rsidRPr="00832C4E">
        <w:rPr>
          <w:sz w:val="20"/>
          <w:szCs w:val="20"/>
        </w:rPr>
        <w:t>ARCourts</w:t>
      </w:r>
      <w:proofErr w:type="spellEnd"/>
      <w:r w:rsidRPr="00832C4E">
        <w:rPr>
          <w:sz w:val="20"/>
          <w:szCs w:val="20"/>
        </w:rPr>
        <w:t>).</w:t>
      </w:r>
    </w:p>
  </w:footnote>
  <w:footnote w:id="127">
    <w:p w14:paraId="3F3F8440" w14:textId="1A002A9E" w:rsidR="0066410C" w:rsidRPr="00832C4E" w:rsidRDefault="0066410C" w:rsidP="0066410C">
      <w:pPr>
        <w:rPr>
          <w:sz w:val="20"/>
          <w:szCs w:val="20"/>
        </w:rPr>
      </w:pPr>
      <w:r w:rsidRPr="00832C4E">
        <w:rPr>
          <w:rStyle w:val="FootnoteReference"/>
          <w:sz w:val="20"/>
          <w:szCs w:val="20"/>
        </w:rPr>
        <w:footnoteRef/>
      </w:r>
      <w:r w:rsidRPr="00832C4E">
        <w:rPr>
          <w:sz w:val="20"/>
          <w:szCs w:val="20"/>
        </w:rPr>
        <w:t xml:space="preserve">After </w:t>
      </w:r>
      <w:r w:rsidRPr="00832C4E">
        <w:rPr>
          <w:i/>
          <w:iCs/>
          <w:sz w:val="20"/>
          <w:szCs w:val="20"/>
        </w:rPr>
        <w:t>League of Women Voters of Florida v. Detzner</w:t>
      </w:r>
      <w:r w:rsidRPr="00832C4E">
        <w:rPr>
          <w:sz w:val="20"/>
          <w:szCs w:val="20"/>
        </w:rPr>
        <w:t xml:space="preserve">, the Florida Supreme Court determined that “partisan intent tainted the entire redistricting process” and ordered and approved a new map that “would preserve a historically performing Black district.”  Black Voters Matter Capacity Bldg. Inst., Inc. v. Byrd, No. 2022-CA-000666, at *5 (Fla. Cir. Ct. Sept. 2, 2023) (Fla. </w:t>
      </w:r>
      <w:proofErr w:type="spellStart"/>
      <w:r w:rsidRPr="00832C4E">
        <w:rPr>
          <w:sz w:val="20"/>
          <w:szCs w:val="20"/>
        </w:rPr>
        <w:t>Cts</w:t>
      </w:r>
      <w:proofErr w:type="spellEnd"/>
      <w:r w:rsidRPr="00832C4E">
        <w:rPr>
          <w:sz w:val="20"/>
          <w:szCs w:val="20"/>
        </w:rPr>
        <w:t>. ACIS) (first citing League of Women Voters of Fla. v. Detzner (</w:t>
      </w:r>
      <w:r w:rsidRPr="00832C4E">
        <w:rPr>
          <w:i/>
          <w:iCs/>
          <w:sz w:val="20"/>
          <w:szCs w:val="20"/>
        </w:rPr>
        <w:t>LWV I</w:t>
      </w:r>
      <w:r w:rsidRPr="00832C4E">
        <w:rPr>
          <w:sz w:val="20"/>
          <w:szCs w:val="20"/>
        </w:rPr>
        <w:t>), 172 So. 3d 363 (Fla. 2015); then citing League of Women Voters of Fla. v. Detzner (</w:t>
      </w:r>
      <w:r w:rsidRPr="00832C4E">
        <w:rPr>
          <w:i/>
          <w:iCs/>
          <w:sz w:val="20"/>
          <w:szCs w:val="20"/>
        </w:rPr>
        <w:t>LWV II</w:t>
      </w:r>
      <w:r w:rsidRPr="00832C4E">
        <w:rPr>
          <w:sz w:val="20"/>
          <w:szCs w:val="20"/>
        </w:rPr>
        <w:t xml:space="preserve">), 179 So. 3d 258, 272 (Fla. 2015)).  During the 2020 redistricting round, the governor vetoed both newly proposed plans for that </w:t>
      </w:r>
      <w:proofErr w:type="gramStart"/>
      <w:r w:rsidRPr="00832C4E">
        <w:rPr>
          <w:sz w:val="20"/>
          <w:szCs w:val="20"/>
        </w:rPr>
        <w:t>particular district</w:t>
      </w:r>
      <w:proofErr w:type="gramEnd"/>
      <w:r w:rsidRPr="00832C4E">
        <w:rPr>
          <w:sz w:val="20"/>
          <w:szCs w:val="20"/>
        </w:rPr>
        <w:t xml:space="preserve">, one of which maintained the previous configuration, and created a new plan, which was subsequently passed by the Legislature.  </w:t>
      </w:r>
      <w:r w:rsidRPr="00832C4E">
        <w:rPr>
          <w:i/>
          <w:iCs/>
          <w:sz w:val="20"/>
          <w:szCs w:val="20"/>
        </w:rPr>
        <w:t>Black Voters Matter Capacity Bldg.</w:t>
      </w:r>
      <w:del w:id="455" w:author="Chase, Noah" w:date="2024-10-14T15:34:00Z" w16du:dateUtc="2024-10-14T19:34:00Z">
        <w:r w:rsidRPr="00832C4E" w:rsidDel="007F5FDB">
          <w:rPr>
            <w:i/>
            <w:iCs/>
            <w:sz w:val="20"/>
            <w:szCs w:val="20"/>
          </w:rPr>
          <w:delText xml:space="preserve"> Inst., Inc.</w:delText>
        </w:r>
      </w:del>
      <w:r w:rsidRPr="00832C4E">
        <w:rPr>
          <w:sz w:val="20"/>
          <w:szCs w:val="20"/>
        </w:rPr>
        <w:t xml:space="preserve">, </w:t>
      </w:r>
      <w:ins w:id="456" w:author="Chase, Noah" w:date="2024-10-14T15:24:00Z" w16du:dateUtc="2024-10-14T19:24:00Z">
        <w:r w:rsidR="00BE7286" w:rsidRPr="00832C4E">
          <w:rPr>
            <w:sz w:val="20"/>
            <w:szCs w:val="20"/>
          </w:rPr>
          <w:t>No. 2022-CA-000666</w:t>
        </w:r>
        <w:r w:rsidR="00B54C9D">
          <w:rPr>
            <w:sz w:val="20"/>
            <w:szCs w:val="20"/>
          </w:rPr>
          <w:t xml:space="preserve">, </w:t>
        </w:r>
      </w:ins>
      <w:r w:rsidRPr="00832C4E">
        <w:rPr>
          <w:sz w:val="20"/>
          <w:szCs w:val="20"/>
        </w:rPr>
        <w:t>at *7–8</w:t>
      </w:r>
      <w:del w:id="457" w:author="Chase, Noah" w:date="2024-10-14T15:24:00Z" w16du:dateUtc="2024-10-14T19:24:00Z">
        <w:r w:rsidRPr="00832C4E" w:rsidDel="00B54C9D">
          <w:rPr>
            <w:sz w:val="20"/>
            <w:szCs w:val="20"/>
          </w:rPr>
          <w:delText xml:space="preserve"> (Fla Cts. ACIS)</w:delText>
        </w:r>
      </w:del>
      <w:r w:rsidRPr="00832C4E">
        <w:rPr>
          <w:sz w:val="20"/>
          <w:szCs w:val="20"/>
        </w:rPr>
        <w:t xml:space="preserve">.  The plaintiffs then sued, claiming that the new map violated the Florida constitution since it “was drawn with improper discriminatory and partisan intent” and diminished “Black voters’ ability to elect their candidate of choice.”  </w:t>
      </w:r>
      <w:r w:rsidRPr="00832C4E">
        <w:rPr>
          <w:i/>
          <w:iCs/>
          <w:sz w:val="20"/>
          <w:szCs w:val="20"/>
        </w:rPr>
        <w:t>Id.</w:t>
      </w:r>
      <w:r w:rsidRPr="00832C4E">
        <w:rPr>
          <w:sz w:val="20"/>
          <w:szCs w:val="20"/>
        </w:rPr>
        <w:t xml:space="preserve"> at *9</w:t>
      </w:r>
      <w:del w:id="458" w:author="Chase, Noah" w:date="2024-10-14T15:24:00Z" w16du:dateUtc="2024-10-14T19:24:00Z">
        <w:r w:rsidRPr="00832C4E" w:rsidDel="00B54C9D">
          <w:rPr>
            <w:sz w:val="20"/>
            <w:szCs w:val="20"/>
          </w:rPr>
          <w:delText xml:space="preserve"> (Fla Cts. ACIS)</w:delText>
        </w:r>
      </w:del>
      <w:r w:rsidRPr="00832C4E">
        <w:rPr>
          <w:sz w:val="20"/>
          <w:szCs w:val="20"/>
        </w:rPr>
        <w:t xml:space="preserve">.  The parties agreed to limit the case to only the diminishment claim and allowed the court to decide the claim as a matter of law by stipulating to various facts.  </w:t>
      </w:r>
      <w:r w:rsidRPr="00832C4E">
        <w:rPr>
          <w:i/>
          <w:iCs/>
          <w:sz w:val="20"/>
          <w:szCs w:val="20"/>
        </w:rPr>
        <w:t>Id.</w:t>
      </w:r>
      <w:r w:rsidRPr="00832C4E">
        <w:rPr>
          <w:sz w:val="20"/>
          <w:szCs w:val="20"/>
        </w:rPr>
        <w:t xml:space="preserve"> at *9–10</w:t>
      </w:r>
      <w:del w:id="459" w:author="Chase, Noah" w:date="2024-10-14T15:24:00Z" w16du:dateUtc="2024-10-14T19:24:00Z">
        <w:r w:rsidRPr="00832C4E" w:rsidDel="00B54C9D">
          <w:rPr>
            <w:sz w:val="20"/>
            <w:szCs w:val="20"/>
          </w:rPr>
          <w:delText xml:space="preserve"> (Fla Cts. ACIS)</w:delText>
        </w:r>
      </w:del>
      <w:r w:rsidRPr="00832C4E">
        <w:rPr>
          <w:sz w:val="20"/>
          <w:szCs w:val="20"/>
        </w:rPr>
        <w:t xml:space="preserve">.  The court ultimately held the new map unconstitutional because it “weaken[ed] . . . [and] actually eliminate[d] . . . Black voters’ ability to elect the candidate of their choice.”  </w:t>
      </w:r>
      <w:r w:rsidRPr="00832C4E">
        <w:rPr>
          <w:i/>
          <w:iCs/>
          <w:sz w:val="20"/>
          <w:szCs w:val="20"/>
        </w:rPr>
        <w:t>Id.</w:t>
      </w:r>
      <w:r w:rsidRPr="00832C4E">
        <w:rPr>
          <w:sz w:val="20"/>
          <w:szCs w:val="20"/>
        </w:rPr>
        <w:t xml:space="preserve"> at *18</w:t>
      </w:r>
      <w:del w:id="460" w:author="Chase, Noah" w:date="2024-10-14T15:24:00Z" w16du:dateUtc="2024-10-14T19:24:00Z">
        <w:r w:rsidRPr="00832C4E" w:rsidDel="00B54C9D">
          <w:rPr>
            <w:sz w:val="20"/>
            <w:szCs w:val="20"/>
          </w:rPr>
          <w:delText xml:space="preserve"> (Fla Cts. ACIS)</w:delText>
        </w:r>
      </w:del>
      <w:r w:rsidRPr="00832C4E">
        <w:rPr>
          <w:sz w:val="20"/>
          <w:szCs w:val="20"/>
        </w:rPr>
        <w:t>.</w:t>
      </w:r>
    </w:p>
  </w:footnote>
  <w:footnote w:id="128">
    <w:p w14:paraId="02C14FAA" w14:textId="6F28E181" w:rsidR="0066410C" w:rsidRPr="00832C4E" w:rsidRDefault="0066410C" w:rsidP="0066410C">
      <w:pPr>
        <w:rPr>
          <w:sz w:val="20"/>
          <w:szCs w:val="20"/>
        </w:rPr>
      </w:pPr>
      <w:r w:rsidRPr="00832C4E">
        <w:rPr>
          <w:rStyle w:val="FootnoteReference"/>
          <w:sz w:val="20"/>
          <w:szCs w:val="20"/>
        </w:rPr>
        <w:footnoteRef/>
      </w:r>
      <w:r w:rsidRPr="00832C4E">
        <w:rPr>
          <w:sz w:val="20"/>
          <w:szCs w:val="20"/>
        </w:rPr>
        <w:t xml:space="preserve">Florida’s local courts use the non-partisan election method to elect judges, so partisan affiliation for Judge J. Lee Marsh could not be determined.  </w:t>
      </w:r>
      <w:r w:rsidRPr="00832C4E">
        <w:rPr>
          <w:i/>
          <w:iCs/>
          <w:sz w:val="20"/>
          <w:szCs w:val="20"/>
        </w:rPr>
        <w:t>See infra</w:t>
      </w:r>
      <w:r w:rsidRPr="00832C4E">
        <w:rPr>
          <w:sz w:val="20"/>
          <w:szCs w:val="20"/>
        </w:rPr>
        <w:t xml:space="preserve"> note 14</w:t>
      </w:r>
      <w:ins w:id="461" w:author="Chase, Noah" w:date="2024-10-14T12:49:00Z" w16du:dateUtc="2024-10-14T16:49:00Z">
        <w:r w:rsidR="00D55E78">
          <w:rPr>
            <w:sz w:val="20"/>
            <w:szCs w:val="20"/>
          </w:rPr>
          <w:t>9</w:t>
        </w:r>
      </w:ins>
      <w:del w:id="462" w:author="Chase, Noah" w:date="2024-10-14T12:49:00Z" w16du:dateUtc="2024-10-14T16:49:00Z">
        <w:r w:rsidRPr="00832C4E" w:rsidDel="0086236B">
          <w:rPr>
            <w:sz w:val="20"/>
            <w:szCs w:val="20"/>
          </w:rPr>
          <w:delText>6</w:delText>
        </w:r>
      </w:del>
      <w:r w:rsidRPr="00832C4E">
        <w:rPr>
          <w:sz w:val="20"/>
          <w:szCs w:val="20"/>
        </w:rPr>
        <w:t>.</w:t>
      </w:r>
    </w:p>
  </w:footnote>
  <w:footnote w:id="129">
    <w:p w14:paraId="4D19DA04" w14:textId="77777777" w:rsidR="0066410C" w:rsidRPr="00832C4E" w:rsidRDefault="0066410C" w:rsidP="0066410C">
      <w:pPr>
        <w:rPr>
          <w:sz w:val="20"/>
          <w:szCs w:val="20"/>
        </w:rPr>
      </w:pPr>
      <w:r w:rsidRPr="00832C4E">
        <w:rPr>
          <w:rStyle w:val="FootnoteReference"/>
          <w:sz w:val="20"/>
          <w:szCs w:val="20"/>
        </w:rPr>
        <w:footnoteRef/>
      </w:r>
      <w:r w:rsidRPr="00832C4E">
        <w:rPr>
          <w:rFonts w:eastAsia="Times New Roman" w:cs="Times New Roman"/>
          <w:color w:val="000000"/>
          <w:sz w:val="20"/>
          <w:szCs w:val="20"/>
        </w:rPr>
        <w:t>Black Voters Matter Capacity Bldg. Inst., Inc. v. Fla. Sec’y of State, N</w:t>
      </w:r>
      <w:r w:rsidRPr="00832C4E">
        <w:rPr>
          <w:rStyle w:val="CommentReference"/>
          <w:sz w:val="20"/>
          <w:szCs w:val="20"/>
        </w:rPr>
        <w:annotationRef/>
      </w:r>
      <w:r w:rsidRPr="00832C4E">
        <w:rPr>
          <w:rFonts w:eastAsia="Times New Roman" w:cs="Times New Roman"/>
          <w:color w:val="000000"/>
          <w:sz w:val="20"/>
          <w:szCs w:val="20"/>
        </w:rPr>
        <w:t>o. SC2023-1671 (Fla. Jan. 24, 2024</w:t>
      </w:r>
      <w:r w:rsidRPr="00832C4E">
        <w:rPr>
          <w:rStyle w:val="CommentReference"/>
          <w:sz w:val="20"/>
          <w:szCs w:val="20"/>
        </w:rPr>
        <w:annotationRef/>
      </w:r>
      <w:r w:rsidRPr="00832C4E">
        <w:rPr>
          <w:rFonts w:eastAsia="Times New Roman" w:cs="Times New Roman"/>
          <w:color w:val="000000"/>
          <w:sz w:val="20"/>
          <w:szCs w:val="20"/>
        </w:rPr>
        <w:t xml:space="preserve">) (Fl. </w:t>
      </w:r>
      <w:proofErr w:type="spellStart"/>
      <w:r w:rsidRPr="00832C4E">
        <w:rPr>
          <w:rFonts w:eastAsia="Times New Roman" w:cs="Times New Roman"/>
          <w:color w:val="000000"/>
          <w:sz w:val="20"/>
          <w:szCs w:val="20"/>
        </w:rPr>
        <w:t>Cts</w:t>
      </w:r>
      <w:proofErr w:type="spellEnd"/>
      <w:r w:rsidRPr="00832C4E">
        <w:rPr>
          <w:rFonts w:eastAsia="Times New Roman" w:cs="Times New Roman"/>
          <w:color w:val="000000"/>
          <w:sz w:val="20"/>
          <w:szCs w:val="20"/>
        </w:rPr>
        <w:t>. ACIS)</w:t>
      </w:r>
    </w:p>
  </w:footnote>
  <w:footnote w:id="130">
    <w:p w14:paraId="73CD9A34" w14:textId="67C05C33" w:rsidR="0066410C" w:rsidRPr="00832C4E" w:rsidRDefault="0066410C" w:rsidP="0066410C">
      <w:pPr>
        <w:rPr>
          <w:sz w:val="20"/>
          <w:szCs w:val="20"/>
        </w:rPr>
      </w:pPr>
      <w:r w:rsidRPr="00832C4E">
        <w:rPr>
          <w:rStyle w:val="FootnoteReference"/>
          <w:sz w:val="20"/>
          <w:szCs w:val="20"/>
        </w:rPr>
        <w:footnoteRef/>
      </w:r>
      <w:r w:rsidRPr="00832C4E">
        <w:rPr>
          <w:sz w:val="20"/>
          <w:szCs w:val="20"/>
        </w:rPr>
        <w:t>Despite the Court finding that the proposed maps were partisan gerrymanders, the Court ultimately held they were constitutional.  Graham v. Adams, No. 22-CI-00047, at *40, *70 (Ky. Cir. Ct. Nov. 10, 2022) (</w:t>
      </w:r>
      <w:del w:id="473" w:author="Chase, Noah" w:date="2024-10-14T09:49:00Z" w16du:dateUtc="2024-10-14T13:49:00Z">
        <w:r w:rsidRPr="00832C4E" w:rsidDel="00CB7834">
          <w:rPr>
            <w:sz w:val="20"/>
            <w:szCs w:val="20"/>
          </w:rPr>
          <w:delText xml:space="preserve">The </w:delText>
        </w:r>
      </w:del>
      <w:del w:id="474" w:author="Chase, Noah" w:date="2024-10-14T09:53:00Z" w16du:dateUtc="2024-10-14T13:53:00Z">
        <w:r w:rsidRPr="00832C4E" w:rsidDel="00A27847">
          <w:rPr>
            <w:sz w:val="20"/>
            <w:szCs w:val="20"/>
          </w:rPr>
          <w:delText xml:space="preserve">American </w:delText>
        </w:r>
      </w:del>
      <w:ins w:id="475" w:author="Chase, Noah" w:date="2024-10-14T09:53:00Z" w16du:dateUtc="2024-10-14T13:53:00Z">
        <w:r w:rsidR="00A27847" w:rsidRPr="00832C4E">
          <w:rPr>
            <w:sz w:val="20"/>
            <w:szCs w:val="20"/>
          </w:rPr>
          <w:t>Am</w:t>
        </w:r>
        <w:r w:rsidR="00A27847">
          <w:rPr>
            <w:sz w:val="20"/>
            <w:szCs w:val="20"/>
          </w:rPr>
          <w:t>.</w:t>
        </w:r>
        <w:r w:rsidR="00A27847" w:rsidRPr="00832C4E">
          <w:rPr>
            <w:sz w:val="20"/>
            <w:szCs w:val="20"/>
          </w:rPr>
          <w:t xml:space="preserve"> </w:t>
        </w:r>
      </w:ins>
      <w:r w:rsidRPr="00832C4E">
        <w:rPr>
          <w:sz w:val="20"/>
          <w:szCs w:val="20"/>
        </w:rPr>
        <w:t xml:space="preserve">Redistricting </w:t>
      </w:r>
      <w:del w:id="476" w:author="Chase, Noah" w:date="2024-10-14T09:54:00Z" w16du:dateUtc="2024-10-14T13:54:00Z">
        <w:r w:rsidRPr="00832C4E" w:rsidDel="009C4A40">
          <w:rPr>
            <w:sz w:val="20"/>
            <w:szCs w:val="20"/>
          </w:rPr>
          <w:delText>Project</w:delText>
        </w:r>
      </w:del>
      <w:proofErr w:type="spellStart"/>
      <w:ins w:id="477" w:author="Chase, Noah" w:date="2024-10-14T09:54:00Z" w16du:dateUtc="2024-10-14T13:54:00Z">
        <w:r w:rsidR="009C4A40" w:rsidRPr="00832C4E">
          <w:rPr>
            <w:sz w:val="20"/>
            <w:szCs w:val="20"/>
          </w:rPr>
          <w:t>Proj</w:t>
        </w:r>
        <w:proofErr w:type="spellEnd"/>
        <w:r w:rsidR="009C4A40">
          <w:rPr>
            <w:sz w:val="20"/>
            <w:szCs w:val="20"/>
          </w:rPr>
          <w:t>.</w:t>
        </w:r>
      </w:ins>
      <w:r w:rsidRPr="00832C4E">
        <w:rPr>
          <w:sz w:val="20"/>
          <w:szCs w:val="20"/>
        </w:rPr>
        <w:t xml:space="preserve">).  “[T]he Kentucky Supreme Court has recognized that apportionment is a political process.  And the Kentucky Constitution does not explicitly forbid the consideration of partisan interests in apportioning representation.”  </w:t>
      </w:r>
      <w:r w:rsidRPr="00832C4E">
        <w:rPr>
          <w:i/>
          <w:iCs/>
          <w:sz w:val="20"/>
          <w:szCs w:val="20"/>
        </w:rPr>
        <w:t>Id.</w:t>
      </w:r>
      <w:r w:rsidRPr="00832C4E">
        <w:rPr>
          <w:sz w:val="20"/>
          <w:szCs w:val="20"/>
        </w:rPr>
        <w:t xml:space="preserve"> at *62 </w:t>
      </w:r>
      <w:del w:id="478" w:author="Chase, Noah" w:date="2024-10-14T09:54:00Z" w16du:dateUtc="2024-10-14T13:54:00Z">
        <w:r w:rsidRPr="00832C4E" w:rsidDel="009C4A40">
          <w:rPr>
            <w:sz w:val="20"/>
            <w:szCs w:val="20"/>
          </w:rPr>
          <w:delText xml:space="preserve">(The American Redistricting Project) </w:delText>
        </w:r>
      </w:del>
      <w:r w:rsidRPr="00832C4E">
        <w:rPr>
          <w:sz w:val="20"/>
          <w:szCs w:val="20"/>
        </w:rPr>
        <w:t>(citing Jensen v. State Bd. of Elections, 959 S.W.2d 771, 776 (Ky. 1997</w:t>
      </w:r>
      <w:r w:rsidRPr="00E119A6">
        <w:rPr>
          <w:sz w:val="20"/>
          <w:szCs w:val="20"/>
        </w:rPr>
        <w:t xml:space="preserve">)).  </w:t>
      </w:r>
      <w:r w:rsidRPr="00F8649F">
        <w:rPr>
          <w:sz w:val="20"/>
          <w:szCs w:val="20"/>
        </w:rPr>
        <w:t>The Kentucky Supreme Court affirmed this decision in December 2023</w:t>
      </w:r>
      <w:r w:rsidRPr="00E119A6">
        <w:rPr>
          <w:sz w:val="20"/>
          <w:szCs w:val="20"/>
        </w:rPr>
        <w:t>.</w:t>
      </w:r>
      <w:r>
        <w:rPr>
          <w:sz w:val="20"/>
          <w:szCs w:val="20"/>
        </w:rPr>
        <w:t xml:space="preserve">  </w:t>
      </w:r>
      <w:r w:rsidRPr="003B18FC">
        <w:rPr>
          <w:sz w:val="20"/>
          <w:szCs w:val="20"/>
        </w:rPr>
        <w:t xml:space="preserve">Graham v. </w:t>
      </w:r>
      <w:del w:id="479" w:author="Chase, Noah" w:date="2024-10-14T15:21:00Z" w16du:dateUtc="2024-10-14T19:21:00Z">
        <w:r w:rsidDel="00AD775E">
          <w:rPr>
            <w:sz w:val="20"/>
            <w:szCs w:val="20"/>
          </w:rPr>
          <w:delText xml:space="preserve">Sec’y of State Michael </w:delText>
        </w:r>
      </w:del>
      <w:r w:rsidRPr="00832C4E">
        <w:rPr>
          <w:sz w:val="20"/>
          <w:szCs w:val="20"/>
        </w:rPr>
        <w:t xml:space="preserve">Adams, </w:t>
      </w:r>
      <w:ins w:id="480" w:author="Chase, Noah" w:date="2024-10-14T12:15:00Z" w16du:dateUtc="2024-10-14T16:15:00Z">
        <w:r w:rsidR="00C72FE2">
          <w:rPr>
            <w:sz w:val="20"/>
            <w:szCs w:val="20"/>
          </w:rPr>
          <w:t>684 S.W.</w:t>
        </w:r>
        <w:r w:rsidR="00131744">
          <w:rPr>
            <w:sz w:val="20"/>
            <w:szCs w:val="20"/>
          </w:rPr>
          <w:t xml:space="preserve">3d 663, 693–94 </w:t>
        </w:r>
      </w:ins>
      <w:del w:id="481" w:author="Chase, Noah" w:date="2024-10-14T12:15:00Z" w16du:dateUtc="2024-10-14T16:15:00Z">
        <w:r w:rsidRPr="00832C4E" w:rsidDel="00C72FE2">
          <w:rPr>
            <w:sz w:val="20"/>
            <w:szCs w:val="20"/>
          </w:rPr>
          <w:delText xml:space="preserve">No. 2023-SC-0522, 2023 WL 8640825, at *19 </w:delText>
        </w:r>
      </w:del>
      <w:r w:rsidRPr="00832C4E">
        <w:rPr>
          <w:sz w:val="20"/>
          <w:szCs w:val="20"/>
        </w:rPr>
        <w:t xml:space="preserve">(Ky. </w:t>
      </w:r>
      <w:del w:id="482" w:author="Chase, Noah" w:date="2024-10-14T12:16:00Z" w16du:dateUtc="2024-10-14T16:16:00Z">
        <w:r w:rsidRPr="00832C4E" w:rsidDel="00131744">
          <w:rPr>
            <w:sz w:val="20"/>
            <w:szCs w:val="20"/>
          </w:rPr>
          <w:delText xml:space="preserve">Dec. 14, </w:delText>
        </w:r>
      </w:del>
      <w:r w:rsidRPr="00832C4E">
        <w:rPr>
          <w:sz w:val="20"/>
          <w:szCs w:val="20"/>
        </w:rPr>
        <w:t>2023).</w:t>
      </w:r>
    </w:p>
  </w:footnote>
  <w:footnote w:id="131">
    <w:p w14:paraId="31A1AA10" w14:textId="5350B3A3" w:rsidR="0066410C" w:rsidRPr="00832C4E" w:rsidRDefault="0066410C" w:rsidP="0066410C">
      <w:pPr>
        <w:rPr>
          <w:sz w:val="20"/>
          <w:szCs w:val="20"/>
        </w:rPr>
      </w:pPr>
      <w:r w:rsidRPr="00832C4E">
        <w:rPr>
          <w:rStyle w:val="FootnoteReference"/>
          <w:sz w:val="20"/>
          <w:szCs w:val="20"/>
        </w:rPr>
        <w:footnoteRef/>
      </w:r>
      <w:r w:rsidRPr="00832C4E">
        <w:rPr>
          <w:sz w:val="20"/>
          <w:szCs w:val="20"/>
        </w:rPr>
        <w:t xml:space="preserve">Partisan affiliation for Hon. Thomas D. Wingate, the deciding judge, was unable to be determined.  He was elected in a non-partisan election and is not included in either of the two studies mentioned.  </w:t>
      </w:r>
      <w:r w:rsidRPr="00832C4E">
        <w:rPr>
          <w:i/>
          <w:iCs/>
          <w:sz w:val="20"/>
          <w:szCs w:val="20"/>
        </w:rPr>
        <w:t xml:space="preserve">See infra </w:t>
      </w:r>
      <w:r w:rsidRPr="00832C4E">
        <w:rPr>
          <w:sz w:val="20"/>
          <w:szCs w:val="20"/>
        </w:rPr>
        <w:t>note 14</w:t>
      </w:r>
      <w:ins w:id="485" w:author="Chase, Noah" w:date="2024-10-14T12:49:00Z" w16du:dateUtc="2024-10-14T16:49:00Z">
        <w:r w:rsidR="00D55E78">
          <w:rPr>
            <w:sz w:val="20"/>
            <w:szCs w:val="20"/>
          </w:rPr>
          <w:t>9</w:t>
        </w:r>
      </w:ins>
      <w:del w:id="486" w:author="Chase, Noah" w:date="2024-10-14T12:49:00Z" w16du:dateUtc="2024-10-14T16:49:00Z">
        <w:r w:rsidRPr="00832C4E" w:rsidDel="00D55E78">
          <w:rPr>
            <w:sz w:val="20"/>
            <w:szCs w:val="20"/>
          </w:rPr>
          <w:delText>6</w:delText>
        </w:r>
      </w:del>
      <w:r w:rsidRPr="00832C4E">
        <w:rPr>
          <w:sz w:val="20"/>
          <w:szCs w:val="20"/>
        </w:rPr>
        <w:t xml:space="preserve">; </w:t>
      </w:r>
      <w:r w:rsidRPr="00832C4E">
        <w:rPr>
          <w:i/>
          <w:iCs/>
          <w:sz w:val="20"/>
          <w:szCs w:val="20"/>
        </w:rPr>
        <w:t>Graham</w:t>
      </w:r>
      <w:r w:rsidRPr="00832C4E">
        <w:rPr>
          <w:sz w:val="20"/>
          <w:szCs w:val="20"/>
        </w:rPr>
        <w:t xml:space="preserve">, </w:t>
      </w:r>
      <w:ins w:id="487" w:author="Chase, Noah" w:date="2024-10-14T15:20:00Z" w16du:dateUtc="2024-10-14T19:20:00Z">
        <w:r w:rsidR="00DA5B32" w:rsidRPr="00832C4E">
          <w:rPr>
            <w:sz w:val="20"/>
            <w:szCs w:val="20"/>
          </w:rPr>
          <w:t>No. 22-CI-00047</w:t>
        </w:r>
        <w:r w:rsidR="003B5AB7">
          <w:rPr>
            <w:sz w:val="20"/>
            <w:szCs w:val="20"/>
          </w:rPr>
          <w:t xml:space="preserve">, </w:t>
        </w:r>
      </w:ins>
      <w:r w:rsidRPr="00832C4E">
        <w:rPr>
          <w:sz w:val="20"/>
          <w:szCs w:val="20"/>
        </w:rPr>
        <w:t>at *71</w:t>
      </w:r>
      <w:del w:id="488" w:author="Chase, Noah" w:date="2024-10-14T12:50:00Z" w16du:dateUtc="2024-10-14T16:50:00Z">
        <w:r w:rsidRPr="00832C4E" w:rsidDel="00D55E78">
          <w:rPr>
            <w:sz w:val="20"/>
            <w:szCs w:val="20"/>
          </w:rPr>
          <w:delText xml:space="preserve"> (</w:delText>
        </w:r>
      </w:del>
      <w:del w:id="489" w:author="Chase, Noah" w:date="2024-10-14T10:04:00Z" w16du:dateUtc="2024-10-14T14:04:00Z">
        <w:r w:rsidRPr="00832C4E" w:rsidDel="001F66E1">
          <w:rPr>
            <w:sz w:val="20"/>
            <w:szCs w:val="20"/>
          </w:rPr>
          <w:delText xml:space="preserve">The American </w:delText>
        </w:r>
      </w:del>
      <w:del w:id="490" w:author="Chase, Noah" w:date="2024-10-14T12:50:00Z" w16du:dateUtc="2024-10-14T16:50:00Z">
        <w:r w:rsidRPr="00832C4E" w:rsidDel="00D55E78">
          <w:rPr>
            <w:sz w:val="20"/>
            <w:szCs w:val="20"/>
          </w:rPr>
          <w:delText xml:space="preserve">Redistricting </w:delText>
        </w:r>
      </w:del>
      <w:del w:id="491" w:author="Chase, Noah" w:date="2024-10-14T10:04:00Z" w16du:dateUtc="2024-10-14T14:04:00Z">
        <w:r w:rsidRPr="00832C4E" w:rsidDel="001F66E1">
          <w:rPr>
            <w:sz w:val="20"/>
            <w:szCs w:val="20"/>
          </w:rPr>
          <w:delText>Project</w:delText>
        </w:r>
      </w:del>
      <w:del w:id="492" w:author="Chase, Noah" w:date="2024-10-14T12:50:00Z" w16du:dateUtc="2024-10-14T16:50:00Z">
        <w:r w:rsidRPr="00832C4E" w:rsidDel="00D55E78">
          <w:rPr>
            <w:sz w:val="20"/>
            <w:szCs w:val="20"/>
          </w:rPr>
          <w:delText>)</w:delText>
        </w:r>
      </w:del>
      <w:r w:rsidRPr="00832C4E">
        <w:rPr>
          <w:sz w:val="20"/>
          <w:szCs w:val="20"/>
        </w:rPr>
        <w:t>.</w:t>
      </w:r>
    </w:p>
  </w:footnote>
  <w:footnote w:id="132">
    <w:p w14:paraId="71845AC6" w14:textId="7F461878" w:rsidR="003118BE" w:rsidRDefault="003118BE">
      <w:pPr>
        <w:pStyle w:val="FootnoteText"/>
      </w:pPr>
      <w:ins w:id="497" w:author="Chase, Noah" w:date="2024-10-14T10:40:00Z" w16du:dateUtc="2024-10-14T14:40:00Z">
        <w:r>
          <w:rPr>
            <w:rStyle w:val="FootnoteReference"/>
          </w:rPr>
          <w:footnoteRef/>
        </w:r>
        <w:r w:rsidR="0061279C" w:rsidRPr="0061279C">
          <w:t xml:space="preserve">Partisan affiliation for the Kentucky Supreme Court Justices was unable to be determined.  Kentucky’s </w:t>
        </w:r>
      </w:ins>
      <w:ins w:id="498" w:author="Chase, Noah" w:date="2024-10-14T14:23:00Z" w16du:dateUtc="2024-10-14T18:23:00Z">
        <w:r w:rsidR="00DC3508">
          <w:t>J</w:t>
        </w:r>
      </w:ins>
      <w:ins w:id="499" w:author="Chase, Noah" w:date="2024-10-14T10:40:00Z" w16du:dateUtc="2024-10-14T14:40:00Z">
        <w:r w:rsidR="0061279C" w:rsidRPr="0061279C">
          <w:t xml:space="preserve">ustices are elected through non-partisan election.  See </w:t>
        </w:r>
        <w:r w:rsidR="0061279C" w:rsidRPr="0061279C">
          <w:rPr>
            <w:i/>
            <w:iCs/>
            <w:rPrChange w:id="500" w:author="Chase, Noah" w:date="2024-10-14T10:40:00Z" w16du:dateUtc="2024-10-14T14:40:00Z">
              <w:rPr/>
            </w:rPrChange>
          </w:rPr>
          <w:t>infra</w:t>
        </w:r>
        <w:r w:rsidR="0061279C" w:rsidRPr="0061279C">
          <w:t xml:space="preserve"> note 14</w:t>
        </w:r>
      </w:ins>
      <w:ins w:id="501" w:author="Chase, Noah" w:date="2024-10-14T12:50:00Z" w16du:dateUtc="2024-10-14T16:50:00Z">
        <w:r w:rsidR="00D55E78">
          <w:t>9</w:t>
        </w:r>
      </w:ins>
      <w:ins w:id="502" w:author="Chase, Noah" w:date="2024-10-14T10:40:00Z" w16du:dateUtc="2024-10-14T14:40:00Z">
        <w:r w:rsidR="0061279C" w:rsidRPr="0061279C">
          <w:t xml:space="preserve">; </w:t>
        </w:r>
        <w:r w:rsidR="0061279C" w:rsidRPr="0061279C">
          <w:rPr>
            <w:i/>
            <w:iCs/>
            <w:rPrChange w:id="503" w:author="Chase, Noah" w:date="2024-10-14T10:40:00Z" w16du:dateUtc="2024-10-14T14:40:00Z">
              <w:rPr/>
            </w:rPrChange>
          </w:rPr>
          <w:t>Graham</w:t>
        </w:r>
        <w:r w:rsidR="0061279C" w:rsidRPr="0061279C">
          <w:t xml:space="preserve">, </w:t>
        </w:r>
      </w:ins>
      <w:ins w:id="504" w:author="Chase, Noah" w:date="2024-10-14T12:16:00Z" w16du:dateUtc="2024-10-14T16:16:00Z">
        <w:r w:rsidR="00131744">
          <w:t>684 S.W.3d at 693–94.</w:t>
        </w:r>
      </w:ins>
    </w:p>
  </w:footnote>
  <w:footnote w:id="133">
    <w:p w14:paraId="2205F451" w14:textId="5645935B" w:rsidR="0066410C" w:rsidRPr="00832C4E" w:rsidRDefault="0066410C" w:rsidP="0066410C">
      <w:pPr>
        <w:rPr>
          <w:sz w:val="20"/>
          <w:szCs w:val="20"/>
        </w:rPr>
      </w:pPr>
      <w:r w:rsidRPr="00832C4E">
        <w:rPr>
          <w:rStyle w:val="FootnoteReference"/>
          <w:sz w:val="20"/>
          <w:szCs w:val="20"/>
        </w:rPr>
        <w:footnoteRef/>
      </w:r>
      <w:r w:rsidRPr="00832C4E">
        <w:rPr>
          <w:sz w:val="20"/>
          <w:szCs w:val="20"/>
        </w:rPr>
        <w:t>The Court does not expressly define partisan gerrymandering</w:t>
      </w:r>
      <w:r w:rsidRPr="004F6BAF">
        <w:rPr>
          <w:sz w:val="20"/>
          <w:szCs w:val="20"/>
        </w:rPr>
        <w:t xml:space="preserve"> but determines that the proposed maps are partisan gerrymanders based on expert testimony using various computer algorithms and evaluating traditional criteria such as “</w:t>
      </w:r>
      <w:r w:rsidRPr="00832C4E">
        <w:rPr>
          <w:sz w:val="20"/>
          <w:szCs w:val="20"/>
        </w:rPr>
        <w:t xml:space="preserve">cracking” and “packing” to determine whether the proposed map “unusually favors one party over another.”  </w:t>
      </w:r>
      <w:r w:rsidRPr="00832C4E">
        <w:rPr>
          <w:i/>
          <w:iCs/>
          <w:sz w:val="20"/>
          <w:szCs w:val="20"/>
        </w:rPr>
        <w:t>See Graham</w:t>
      </w:r>
      <w:r w:rsidRPr="00832C4E">
        <w:rPr>
          <w:sz w:val="20"/>
          <w:szCs w:val="20"/>
        </w:rPr>
        <w:t xml:space="preserve">, </w:t>
      </w:r>
      <w:ins w:id="505" w:author="Chase, Noah" w:date="2024-10-14T15:20:00Z" w16du:dateUtc="2024-10-14T19:20:00Z">
        <w:r w:rsidR="003B5AB7" w:rsidRPr="00832C4E">
          <w:rPr>
            <w:sz w:val="20"/>
            <w:szCs w:val="20"/>
          </w:rPr>
          <w:t>No. 22-CI-00047</w:t>
        </w:r>
        <w:r w:rsidR="003B5AB7">
          <w:rPr>
            <w:sz w:val="20"/>
            <w:szCs w:val="20"/>
          </w:rPr>
          <w:t xml:space="preserve">, </w:t>
        </w:r>
      </w:ins>
      <w:r w:rsidRPr="00832C4E">
        <w:rPr>
          <w:sz w:val="20"/>
          <w:szCs w:val="20"/>
        </w:rPr>
        <w:t>at *5, *7–8, *11–12, *40–41, *43</w:t>
      </w:r>
      <w:del w:id="506" w:author="Chase, Noah" w:date="2024-10-14T12:50:00Z" w16du:dateUtc="2024-10-14T16:50:00Z">
        <w:r w:rsidRPr="00832C4E" w:rsidDel="00D55E78">
          <w:rPr>
            <w:sz w:val="20"/>
            <w:szCs w:val="20"/>
          </w:rPr>
          <w:delText xml:space="preserve"> (</w:delText>
        </w:r>
      </w:del>
      <w:del w:id="507" w:author="Chase, Noah" w:date="2024-10-14T10:19:00Z" w16du:dateUtc="2024-10-14T14:19:00Z">
        <w:r w:rsidRPr="00832C4E" w:rsidDel="007509C1">
          <w:rPr>
            <w:sz w:val="20"/>
            <w:szCs w:val="20"/>
          </w:rPr>
          <w:delText xml:space="preserve">The American </w:delText>
        </w:r>
      </w:del>
      <w:del w:id="508" w:author="Chase, Noah" w:date="2024-10-14T12:50:00Z" w16du:dateUtc="2024-10-14T16:50:00Z">
        <w:r w:rsidRPr="00832C4E" w:rsidDel="00D55E78">
          <w:rPr>
            <w:sz w:val="20"/>
            <w:szCs w:val="20"/>
          </w:rPr>
          <w:delText xml:space="preserve">Redistricting </w:delText>
        </w:r>
      </w:del>
      <w:del w:id="509" w:author="Chase, Noah" w:date="2024-10-14T10:19:00Z" w16du:dateUtc="2024-10-14T14:19:00Z">
        <w:r w:rsidRPr="00832C4E" w:rsidDel="007509C1">
          <w:rPr>
            <w:sz w:val="20"/>
            <w:szCs w:val="20"/>
          </w:rPr>
          <w:delText>Project</w:delText>
        </w:r>
      </w:del>
      <w:del w:id="510" w:author="Chase, Noah" w:date="2024-10-14T12:50:00Z" w16du:dateUtc="2024-10-14T16:50:00Z">
        <w:r w:rsidRPr="00832C4E" w:rsidDel="00D55E78">
          <w:rPr>
            <w:sz w:val="20"/>
            <w:szCs w:val="20"/>
          </w:rPr>
          <w:delText>)</w:delText>
        </w:r>
      </w:del>
      <w:r w:rsidRPr="00832C4E">
        <w:rPr>
          <w:sz w:val="20"/>
          <w:szCs w:val="20"/>
        </w:rPr>
        <w:t>.</w:t>
      </w:r>
    </w:p>
  </w:footnote>
  <w:footnote w:id="134">
    <w:p w14:paraId="6AB81EEF" w14:textId="77F743E2" w:rsidR="00607E68" w:rsidRDefault="00607E68">
      <w:pPr>
        <w:pStyle w:val="FootnoteText"/>
      </w:pPr>
      <w:ins w:id="519" w:author="Chase, Noah" w:date="2024-10-14T10:17:00Z" w16du:dateUtc="2024-10-14T14:17:00Z">
        <w:r>
          <w:rPr>
            <w:rStyle w:val="FootnoteReference"/>
          </w:rPr>
          <w:footnoteRef/>
        </w:r>
        <w:r w:rsidR="00C00F5B">
          <w:t>G</w:t>
        </w:r>
      </w:ins>
      <w:ins w:id="520" w:author="Chase, Noah" w:date="2024-10-14T11:20:00Z" w16du:dateUtc="2024-10-14T15:20:00Z">
        <w:r w:rsidR="005E0F4A">
          <w:t>r</w:t>
        </w:r>
      </w:ins>
      <w:ins w:id="521" w:author="Chase, Noah" w:date="2024-10-14T10:17:00Z" w16du:dateUtc="2024-10-14T14:17:00Z">
        <w:r w:rsidR="00C00F5B">
          <w:t>isham v. Van Soelen, 539 P.3d 272</w:t>
        </w:r>
      </w:ins>
      <w:ins w:id="522" w:author="Chase, Noah" w:date="2024-10-14T10:18:00Z" w16du:dateUtc="2024-10-14T14:18:00Z">
        <w:r w:rsidR="006C5D54">
          <w:t>, 289</w:t>
        </w:r>
      </w:ins>
      <w:ins w:id="523" w:author="Chase, Noah" w:date="2024-10-14T10:17:00Z" w16du:dateUtc="2024-10-14T14:17:00Z">
        <w:r w:rsidR="00C00F5B">
          <w:t xml:space="preserve"> (N.M. 2023)</w:t>
        </w:r>
      </w:ins>
      <w:ins w:id="524" w:author="Chase, Noah" w:date="2024-10-14T10:18:00Z" w16du:dateUtc="2024-10-14T14:18:00Z">
        <w:r w:rsidR="006C5D54">
          <w:t xml:space="preserve"> (q</w:t>
        </w:r>
      </w:ins>
      <w:ins w:id="525" w:author="Chase, Noah" w:date="2024-10-14T10:19:00Z" w16du:dateUtc="2024-10-14T14:19:00Z">
        <w:r w:rsidR="006C5D54">
          <w:t xml:space="preserve">uoting </w:t>
        </w:r>
        <w:r w:rsidR="009406BD">
          <w:t xml:space="preserve">Rucho v. Common </w:t>
        </w:r>
      </w:ins>
      <w:ins w:id="526" w:author="Chase, Noah" w:date="2024-10-14T10:20:00Z" w16du:dateUtc="2024-10-14T14:20:00Z">
        <w:r w:rsidR="009406BD">
          <w:t xml:space="preserve">Cause, 588 U.S. 684, 735 </w:t>
        </w:r>
        <w:r w:rsidR="00426725">
          <w:t xml:space="preserve">(2019) </w:t>
        </w:r>
        <w:r w:rsidR="009406BD">
          <w:t>(Kagan, J., dissenting</w:t>
        </w:r>
        <w:r w:rsidR="00426725">
          <w:t>)).</w:t>
        </w:r>
      </w:ins>
    </w:p>
  </w:footnote>
  <w:footnote w:id="135">
    <w:p w14:paraId="597A8C5C" w14:textId="0029BDEF" w:rsidR="0066410C" w:rsidRPr="00DD3143" w:rsidRDefault="0066410C" w:rsidP="0066410C">
      <w:pPr>
        <w:rPr>
          <w:sz w:val="20"/>
          <w:szCs w:val="20"/>
        </w:rPr>
      </w:pPr>
      <w:r w:rsidRPr="00832C4E">
        <w:rPr>
          <w:rStyle w:val="FootnoteReference"/>
          <w:sz w:val="20"/>
          <w:szCs w:val="20"/>
        </w:rPr>
        <w:footnoteRef/>
      </w:r>
      <w:r w:rsidRPr="00832C4E">
        <w:rPr>
          <w:sz w:val="20"/>
          <w:szCs w:val="20"/>
        </w:rPr>
        <w:t xml:space="preserve">The court in </w:t>
      </w:r>
      <w:r w:rsidRPr="00832C4E">
        <w:rPr>
          <w:i/>
          <w:iCs/>
          <w:sz w:val="20"/>
          <w:szCs w:val="20"/>
        </w:rPr>
        <w:t>Harper I</w:t>
      </w:r>
      <w:r w:rsidRPr="00832C4E">
        <w:rPr>
          <w:sz w:val="20"/>
          <w:szCs w:val="20"/>
        </w:rPr>
        <w:t xml:space="preserve"> remanded the case back to the trial court so they could oversee the creation of remedial maps, in accordance with their holding in </w:t>
      </w:r>
      <w:r w:rsidRPr="00832C4E">
        <w:rPr>
          <w:i/>
          <w:iCs/>
          <w:sz w:val="20"/>
          <w:szCs w:val="20"/>
        </w:rPr>
        <w:t>Harper I</w:t>
      </w:r>
      <w:r w:rsidRPr="00832C4E">
        <w:rPr>
          <w:sz w:val="20"/>
          <w:szCs w:val="20"/>
        </w:rPr>
        <w:t>.  Harper v. Hall (</w:t>
      </w:r>
      <w:r w:rsidRPr="00832C4E">
        <w:rPr>
          <w:i/>
          <w:iCs/>
          <w:sz w:val="20"/>
          <w:szCs w:val="20"/>
        </w:rPr>
        <w:t>Harper II</w:t>
      </w:r>
      <w:r w:rsidRPr="00832C4E">
        <w:rPr>
          <w:sz w:val="20"/>
          <w:szCs w:val="20"/>
        </w:rPr>
        <w:t>), 881 S.E.2d 156, 162 (N.C. 2022) (citing Harper v. Hall (</w:t>
      </w:r>
      <w:r w:rsidRPr="00832C4E">
        <w:rPr>
          <w:i/>
          <w:iCs/>
          <w:sz w:val="20"/>
          <w:szCs w:val="20"/>
        </w:rPr>
        <w:t>Harper I</w:t>
      </w:r>
      <w:r w:rsidRPr="00832C4E">
        <w:rPr>
          <w:sz w:val="20"/>
          <w:szCs w:val="20"/>
        </w:rPr>
        <w:t xml:space="preserve">), 868 S.E.2d 449, 559–60 (N.C. 2022)).  The trial court rejected the Remedial Congressional Plan but approved the House and Senate Plans.  </w:t>
      </w:r>
      <w:r w:rsidRPr="00832C4E">
        <w:rPr>
          <w:i/>
          <w:iCs/>
          <w:sz w:val="20"/>
          <w:szCs w:val="20"/>
        </w:rPr>
        <w:t>Harper II</w:t>
      </w:r>
      <w:r w:rsidRPr="00832C4E">
        <w:rPr>
          <w:sz w:val="20"/>
          <w:szCs w:val="20"/>
        </w:rPr>
        <w:t>, 881 S.E.2d at 162</w:t>
      </w:r>
      <w:r w:rsidRPr="00DD3143">
        <w:rPr>
          <w:sz w:val="20"/>
          <w:szCs w:val="20"/>
          <w:highlight w:val="cyan"/>
          <w:rPrChange w:id="529" w:author="Marie-therese Witte" w:date="2024-10-29T08:27:00Z" w16du:dateUtc="2024-10-29T12:27:00Z">
            <w:rPr>
              <w:sz w:val="20"/>
              <w:szCs w:val="20"/>
            </w:rPr>
          </w:rPrChange>
        </w:rPr>
        <w:t>.</w:t>
      </w:r>
      <w:r w:rsidRPr="00DD3143">
        <w:rPr>
          <w:i/>
          <w:iCs/>
          <w:sz w:val="20"/>
          <w:szCs w:val="20"/>
          <w:highlight w:val="cyan"/>
          <w:rPrChange w:id="530" w:author="Marie-therese Witte" w:date="2024-10-29T08:27:00Z" w16du:dateUtc="2024-10-29T12:27:00Z">
            <w:rPr>
              <w:i/>
              <w:iCs/>
              <w:sz w:val="20"/>
              <w:szCs w:val="20"/>
            </w:rPr>
          </w:rPrChange>
        </w:rPr>
        <w:t xml:space="preserve">  </w:t>
      </w:r>
      <w:ins w:id="531" w:author="Marie-therese Witte" w:date="2024-10-29T08:27:00Z">
        <w:r w:rsidR="00DD3143" w:rsidRPr="00DD3143">
          <w:rPr>
            <w:sz w:val="20"/>
            <w:szCs w:val="20"/>
            <w:highlight w:val="cyan"/>
            <w:rPrChange w:id="532" w:author="Marie-therese Witte" w:date="2024-10-29T08:27:00Z" w16du:dateUtc="2024-10-29T12:27:00Z">
              <w:rPr>
                <w:i/>
                <w:iCs/>
                <w:sz w:val="20"/>
                <w:szCs w:val="20"/>
                <w:highlight w:val="magenta"/>
              </w:rPr>
            </w:rPrChange>
          </w:rPr>
          <w:t>The Supreme Court heard this case and ruled that “state courts may not exceed the bounds of ordinary judicial review as to unconstitutionally intrude upon the role specifically reserved to state legislature</w:t>
        </w:r>
      </w:ins>
      <w:ins w:id="533" w:author="Marie-therese Witte" w:date="2024-10-29T08:27:00Z" w16du:dateUtc="2024-10-29T12:27:00Z">
        <w:r w:rsidR="00DD3143">
          <w:rPr>
            <w:sz w:val="20"/>
            <w:szCs w:val="20"/>
            <w:highlight w:val="cyan"/>
          </w:rPr>
          <w:t>s.</w:t>
        </w:r>
      </w:ins>
      <w:ins w:id="534" w:author="Marie-therese Witte" w:date="2024-10-29T08:27:00Z">
        <w:r w:rsidR="00DD3143" w:rsidRPr="00DD3143">
          <w:rPr>
            <w:i/>
            <w:iCs/>
            <w:sz w:val="20"/>
            <w:szCs w:val="20"/>
            <w:highlight w:val="cyan"/>
            <w:rPrChange w:id="535" w:author="Marie-therese Witte" w:date="2024-10-29T08:27:00Z" w16du:dateUtc="2024-10-29T12:27:00Z">
              <w:rPr>
                <w:i/>
                <w:iCs/>
                <w:sz w:val="20"/>
                <w:szCs w:val="20"/>
                <w:highlight w:val="magenta"/>
              </w:rPr>
            </w:rPrChange>
          </w:rPr>
          <w:t xml:space="preserve">  </w:t>
        </w:r>
        <w:r w:rsidR="00DD3143" w:rsidRPr="00DD3143">
          <w:rPr>
            <w:sz w:val="20"/>
            <w:szCs w:val="20"/>
            <w:highlight w:val="cyan"/>
            <w:rPrChange w:id="536" w:author="Marie-therese Witte" w:date="2024-10-29T08:27:00Z" w16du:dateUtc="2024-10-29T12:27:00Z">
              <w:rPr>
                <w:i/>
                <w:iCs/>
                <w:sz w:val="20"/>
                <w:szCs w:val="20"/>
                <w:highlight w:val="magenta"/>
              </w:rPr>
            </w:rPrChange>
          </w:rPr>
          <w:t>Moore v. Harper, 143 S. Ct. 2065, 2090 (2023).</w:t>
        </w:r>
      </w:ins>
      <w:del w:id="537" w:author="Marie-therese Witte" w:date="2024-10-29T08:27:00Z" w16du:dateUtc="2024-10-29T12:27:00Z">
        <w:r w:rsidRPr="00DD3143" w:rsidDel="00DD3143">
          <w:rPr>
            <w:sz w:val="20"/>
            <w:szCs w:val="20"/>
            <w:highlight w:val="cyan"/>
            <w:rPrChange w:id="538" w:author="Marie-therese Witte" w:date="2024-10-29T08:27:00Z" w16du:dateUtc="2024-10-29T12:27:00Z">
              <w:rPr>
                <w:sz w:val="20"/>
                <w:szCs w:val="20"/>
              </w:rPr>
            </w:rPrChange>
          </w:rPr>
          <w:delText>All plans are at issue in the present case on appeal.  Moore v. Harper, 143 S. Ct. 2065 (2023).</w:delText>
        </w:r>
      </w:del>
      <w:ins w:id="539" w:author="Chase, Noah" w:date="2024-10-14T10:25:00Z" w16du:dateUtc="2024-10-14T14:25:00Z">
        <w:del w:id="540" w:author="Marie-therese Witte" w:date="2024-10-29T08:27:00Z" w16du:dateUtc="2024-10-29T12:27:00Z">
          <w:r w:rsidR="006126C5" w:rsidRPr="00DD3143" w:rsidDel="00DD3143">
            <w:rPr>
              <w:sz w:val="20"/>
              <w:szCs w:val="20"/>
            </w:rPr>
            <w:delText xml:space="preserve"> </w:delText>
          </w:r>
        </w:del>
        <w:r w:rsidR="006126C5" w:rsidRPr="00DD3143">
          <w:rPr>
            <w:sz w:val="20"/>
            <w:szCs w:val="20"/>
          </w:rPr>
          <w:t xml:space="preserve"> </w:t>
        </w:r>
      </w:ins>
    </w:p>
  </w:footnote>
  <w:footnote w:id="136">
    <w:p w14:paraId="4D678375" w14:textId="77777777" w:rsidR="0066410C" w:rsidRPr="00832C4E" w:rsidRDefault="0066410C" w:rsidP="0066410C">
      <w:pPr>
        <w:rPr>
          <w:sz w:val="20"/>
          <w:szCs w:val="20"/>
        </w:rPr>
      </w:pPr>
      <w:r w:rsidRPr="00832C4E">
        <w:rPr>
          <w:rStyle w:val="FootnoteReference"/>
          <w:sz w:val="20"/>
          <w:szCs w:val="20"/>
        </w:rPr>
        <w:footnoteRef/>
      </w:r>
      <w:r w:rsidRPr="00832C4E">
        <w:rPr>
          <w:sz w:val="20"/>
          <w:szCs w:val="20"/>
        </w:rPr>
        <w:t xml:space="preserve">The court affirmed the lower court’s rejection of the Remedial Congressional Plan and acceptance of the Remedial House Plan.  </w:t>
      </w:r>
      <w:r w:rsidRPr="00832C4E">
        <w:rPr>
          <w:i/>
          <w:iCs/>
          <w:sz w:val="20"/>
          <w:szCs w:val="20"/>
        </w:rPr>
        <w:t>Harper II</w:t>
      </w:r>
      <w:r w:rsidRPr="00832C4E">
        <w:rPr>
          <w:sz w:val="20"/>
          <w:szCs w:val="20"/>
        </w:rPr>
        <w:t xml:space="preserve">, 881 S.E.2d at 162.  The court rejected the lower court’s approval of the Remedial Senate Plan, finding that it was unconstitutional.  </w:t>
      </w:r>
      <w:r w:rsidRPr="00832C4E">
        <w:rPr>
          <w:i/>
          <w:iCs/>
          <w:sz w:val="20"/>
          <w:szCs w:val="20"/>
        </w:rPr>
        <w:t xml:space="preserve">Id. </w:t>
      </w:r>
      <w:r w:rsidRPr="00832C4E">
        <w:rPr>
          <w:sz w:val="20"/>
          <w:szCs w:val="20"/>
        </w:rPr>
        <w:t>at 162, 181.</w:t>
      </w:r>
    </w:p>
  </w:footnote>
  <w:footnote w:id="137">
    <w:p w14:paraId="172AF7C6" w14:textId="77777777" w:rsidR="0066410C" w:rsidRPr="00832C4E" w:rsidRDefault="0066410C" w:rsidP="0066410C">
      <w:pPr>
        <w:rPr>
          <w:sz w:val="20"/>
          <w:szCs w:val="20"/>
        </w:rPr>
      </w:pPr>
      <w:r w:rsidRPr="00832C4E">
        <w:rPr>
          <w:rStyle w:val="FootnoteReference"/>
          <w:sz w:val="20"/>
          <w:szCs w:val="20"/>
        </w:rPr>
        <w:footnoteRef/>
      </w:r>
      <w:r w:rsidRPr="00832C4E">
        <w:rPr>
          <w:i/>
          <w:iCs/>
          <w:sz w:val="20"/>
          <w:szCs w:val="20"/>
        </w:rPr>
        <w:t>Id.</w:t>
      </w:r>
      <w:r w:rsidRPr="00832C4E">
        <w:rPr>
          <w:sz w:val="20"/>
          <w:szCs w:val="20"/>
        </w:rPr>
        <w:t xml:space="preserve"> at 161 (citing </w:t>
      </w:r>
      <w:r w:rsidRPr="00832C4E">
        <w:rPr>
          <w:i/>
          <w:iCs/>
          <w:sz w:val="20"/>
          <w:szCs w:val="20"/>
        </w:rPr>
        <w:t>Harper I</w:t>
      </w:r>
      <w:r w:rsidRPr="00832C4E">
        <w:rPr>
          <w:sz w:val="20"/>
          <w:szCs w:val="20"/>
        </w:rPr>
        <w:t>, 868 S.E.2d at 547–48).</w:t>
      </w:r>
    </w:p>
  </w:footnote>
  <w:footnote w:id="138">
    <w:p w14:paraId="6670195B" w14:textId="77777777" w:rsidR="0066410C" w:rsidRPr="00832C4E" w:rsidRDefault="0066410C" w:rsidP="0066410C">
      <w:pPr>
        <w:rPr>
          <w:sz w:val="20"/>
          <w:szCs w:val="20"/>
        </w:rPr>
      </w:pPr>
      <w:r w:rsidRPr="00832C4E">
        <w:rPr>
          <w:rStyle w:val="FootnoteReference"/>
          <w:sz w:val="20"/>
          <w:szCs w:val="20"/>
        </w:rPr>
        <w:footnoteRef/>
      </w:r>
      <w:r w:rsidRPr="00832C4E">
        <w:rPr>
          <w:sz w:val="20"/>
          <w:szCs w:val="20"/>
        </w:rPr>
        <w:t>Harper v. Hall (</w:t>
      </w:r>
      <w:r w:rsidRPr="00832C4E">
        <w:rPr>
          <w:i/>
          <w:iCs/>
          <w:sz w:val="20"/>
          <w:szCs w:val="20"/>
        </w:rPr>
        <w:t>Harper III</w:t>
      </w:r>
      <w:r w:rsidRPr="00832C4E">
        <w:rPr>
          <w:sz w:val="20"/>
          <w:szCs w:val="20"/>
        </w:rPr>
        <w:t xml:space="preserve">), 886 S.E.2d 393, 449 (N.C. 2023).  The court overruled its decision in </w:t>
      </w:r>
      <w:r w:rsidRPr="00832C4E">
        <w:rPr>
          <w:i/>
          <w:iCs/>
          <w:sz w:val="20"/>
          <w:szCs w:val="20"/>
        </w:rPr>
        <w:t xml:space="preserve">Harper I </w:t>
      </w:r>
      <w:r w:rsidRPr="00832C4E">
        <w:rPr>
          <w:sz w:val="20"/>
          <w:szCs w:val="20"/>
        </w:rPr>
        <w:t xml:space="preserve">and withdrew its opinion in </w:t>
      </w:r>
      <w:r w:rsidRPr="00832C4E">
        <w:rPr>
          <w:i/>
          <w:iCs/>
          <w:sz w:val="20"/>
          <w:szCs w:val="20"/>
        </w:rPr>
        <w:t>Harper II</w:t>
      </w:r>
      <w:r w:rsidRPr="00832C4E">
        <w:rPr>
          <w:sz w:val="20"/>
          <w:szCs w:val="20"/>
        </w:rPr>
        <w:t xml:space="preserve">, reinstating the original trial court’s decision on January 11, 2022, that the plaintiff’s claims presented non-justiciable political questions and were dismissed.  </w:t>
      </w:r>
      <w:r w:rsidRPr="00832C4E">
        <w:rPr>
          <w:i/>
          <w:iCs/>
          <w:sz w:val="20"/>
          <w:szCs w:val="20"/>
        </w:rPr>
        <w:t xml:space="preserve">Id. </w:t>
      </w:r>
    </w:p>
  </w:footnote>
  <w:footnote w:id="139">
    <w:p w14:paraId="75899B43" w14:textId="77777777" w:rsidR="0066410C" w:rsidRPr="00832C4E" w:rsidRDefault="0066410C" w:rsidP="0066410C">
      <w:pPr>
        <w:rPr>
          <w:sz w:val="20"/>
          <w:szCs w:val="20"/>
        </w:rPr>
      </w:pPr>
      <w:r w:rsidRPr="00832C4E">
        <w:rPr>
          <w:rStyle w:val="FootnoteReference"/>
          <w:sz w:val="20"/>
          <w:szCs w:val="20"/>
        </w:rPr>
        <w:footnoteRef/>
      </w:r>
      <w:r w:rsidRPr="00832C4E">
        <w:rPr>
          <w:i/>
          <w:iCs/>
          <w:sz w:val="20"/>
          <w:szCs w:val="20"/>
        </w:rPr>
        <w:t>Id.</w:t>
      </w:r>
      <w:r w:rsidRPr="00832C4E">
        <w:rPr>
          <w:sz w:val="20"/>
          <w:szCs w:val="20"/>
        </w:rPr>
        <w:t xml:space="preserve"> at 448–49.</w:t>
      </w:r>
    </w:p>
  </w:footnote>
  <w:footnote w:id="140">
    <w:p w14:paraId="3B164610" w14:textId="77777777" w:rsidR="0066410C" w:rsidRPr="00832C4E" w:rsidRDefault="0066410C" w:rsidP="0066410C">
      <w:pPr>
        <w:rPr>
          <w:i/>
          <w:iCs/>
          <w:sz w:val="20"/>
          <w:szCs w:val="20"/>
        </w:rPr>
      </w:pPr>
      <w:r w:rsidRPr="00832C4E">
        <w:rPr>
          <w:rStyle w:val="FootnoteReference"/>
          <w:sz w:val="20"/>
          <w:szCs w:val="20"/>
        </w:rPr>
        <w:footnoteRef/>
      </w:r>
      <w:r w:rsidRPr="00832C4E">
        <w:rPr>
          <w:sz w:val="20"/>
          <w:szCs w:val="20"/>
        </w:rPr>
        <w:t>The Third District Court of Utah denied defendant’s motion to dismiss the partisan gerrymandering claims.  League of Women Voters of Utah v. Utah State Legislature, No. 220901712, 2022 WL 21745734 (Utah Dist. Ct. Nov. 22, 2022).  Defendants then appealed to the Utah Supreme Court, where the case is currently pending.  League of Women Voters of Utah v. Utah State Legislature, No. 20220991 (Utah 2024) (</w:t>
      </w:r>
      <w:proofErr w:type="spellStart"/>
      <w:r w:rsidRPr="00832C4E">
        <w:rPr>
          <w:sz w:val="20"/>
          <w:szCs w:val="20"/>
        </w:rPr>
        <w:t>UTCourts</w:t>
      </w:r>
      <w:proofErr w:type="spellEnd"/>
      <w:r w:rsidRPr="00832C4E">
        <w:rPr>
          <w:sz w:val="20"/>
          <w:szCs w:val="20"/>
        </w:rPr>
        <w:t xml:space="preserve">); Carol Funk, </w:t>
      </w:r>
      <w:r w:rsidRPr="00832C4E">
        <w:rPr>
          <w:i/>
          <w:iCs/>
          <w:sz w:val="20"/>
          <w:szCs w:val="20"/>
        </w:rPr>
        <w:t>Gerrymandering, Abortion, and Much More: Cases and Issues in the Pipeline at the Utah Supreme Court</w:t>
      </w:r>
      <w:r w:rsidRPr="00832C4E">
        <w:rPr>
          <w:sz w:val="20"/>
          <w:szCs w:val="20"/>
        </w:rPr>
        <w:t xml:space="preserve">, </w:t>
      </w:r>
      <w:r w:rsidRPr="00832C4E">
        <w:rPr>
          <w:smallCaps/>
          <w:sz w:val="20"/>
          <w:szCs w:val="20"/>
        </w:rPr>
        <w:t>37 Utah Bar J.</w:t>
      </w:r>
      <w:r w:rsidRPr="00832C4E">
        <w:rPr>
          <w:sz w:val="20"/>
          <w:szCs w:val="20"/>
        </w:rPr>
        <w:t xml:space="preserve"> 40, 41–42 (2024).</w:t>
      </w:r>
    </w:p>
  </w:footnote>
  <w:footnote w:id="141">
    <w:p w14:paraId="608A9CDE" w14:textId="77777777" w:rsidR="0066410C" w:rsidRPr="00DF6991" w:rsidRDefault="0066410C" w:rsidP="0066410C">
      <w:pPr>
        <w:pStyle w:val="FootnoteText"/>
      </w:pPr>
      <w:r w:rsidRPr="00832C4E">
        <w:rPr>
          <w:rStyle w:val="FootnoteReference"/>
        </w:rPr>
        <w:footnoteRef/>
      </w:r>
      <w:r w:rsidRPr="00832C4E">
        <w:t xml:space="preserve">Maryland (never reached the state’s high court, but the plan was ruled unconstitutional by the trial court), New York, North Carolina, Ohio, and Pennsylvania.  </w:t>
      </w:r>
      <w:r w:rsidRPr="00832C4E">
        <w:rPr>
          <w:i/>
          <w:iCs/>
        </w:rPr>
        <w:t xml:space="preserve">See </w:t>
      </w:r>
      <w:proofErr w:type="gramStart"/>
      <w:r w:rsidRPr="00832C4E">
        <w:rPr>
          <w:i/>
          <w:iCs/>
        </w:rPr>
        <w:t xml:space="preserve">supra </w:t>
      </w:r>
      <w:r w:rsidRPr="00832C4E">
        <w:t>Table</w:t>
      </w:r>
      <w:proofErr w:type="gramEnd"/>
      <w:r w:rsidRPr="00832C4E">
        <w:t xml:space="preserve"> 3.  In no state did a trial court get reversed by the higher court.  </w:t>
      </w:r>
      <w:r w:rsidRPr="00832C4E">
        <w:rPr>
          <w:i/>
          <w:iCs/>
        </w:rPr>
        <w:t>See id</w:t>
      </w:r>
      <w:r w:rsidRPr="00832C4E">
        <w:t>.</w:t>
      </w:r>
      <w:r>
        <w:t xml:space="preserve">  </w:t>
      </w:r>
    </w:p>
  </w:footnote>
  <w:footnote w:id="142">
    <w:p w14:paraId="40B0CE4F" w14:textId="77777777" w:rsidR="0066410C" w:rsidRPr="00832C4E" w:rsidRDefault="0066410C" w:rsidP="0066410C">
      <w:pPr>
        <w:pStyle w:val="FootnoteText"/>
      </w:pPr>
      <w:r w:rsidRPr="009129BB">
        <w:rPr>
          <w:rStyle w:val="FootnoteReference"/>
        </w:rPr>
        <w:footnoteRef/>
      </w:r>
      <w:r w:rsidRPr="009129BB">
        <w:t xml:space="preserve">In Pennsylvania, </w:t>
      </w:r>
      <w:r w:rsidRPr="00832C4E">
        <w:t xml:space="preserve">the legislature’s preferred map was selected by the lower court judge.  </w:t>
      </w:r>
      <w:r w:rsidRPr="00832C4E">
        <w:rPr>
          <w:i/>
          <w:iCs/>
        </w:rPr>
        <w:t xml:space="preserve">See </w:t>
      </w:r>
      <w:r w:rsidRPr="00832C4E">
        <w:t xml:space="preserve">Carter v. Chapman, 270 A.3d 444, 453–54 (Pa. 2022).  The state Supreme Court, however, did not take the recommendation from the lower court judge and instead appointed an outside expert to help them draw their own map.  </w:t>
      </w:r>
      <w:r w:rsidRPr="00832C4E">
        <w:rPr>
          <w:i/>
          <w:iCs/>
        </w:rPr>
        <w:t xml:space="preserve">Id. </w:t>
      </w:r>
      <w:r w:rsidRPr="00832C4E">
        <w:t>at 463.</w:t>
      </w:r>
    </w:p>
  </w:footnote>
  <w:footnote w:id="143">
    <w:p w14:paraId="59E7887C" w14:textId="510FFE83" w:rsidR="0066410C" w:rsidRPr="00832C4E" w:rsidRDefault="0066410C" w:rsidP="0066410C">
      <w:pPr>
        <w:pStyle w:val="FootnoteText"/>
      </w:pPr>
      <w:r w:rsidRPr="00832C4E">
        <w:rPr>
          <w:rStyle w:val="FootnoteReference"/>
          <w:rFonts w:eastAsiaTheme="minorEastAsia"/>
        </w:rPr>
        <w:footnoteRef/>
      </w:r>
      <w:r w:rsidRPr="00832C4E">
        <w:rPr>
          <w:i/>
          <w:iCs/>
        </w:rPr>
        <w:t xml:space="preserve">See </w:t>
      </w:r>
      <w:proofErr w:type="gramStart"/>
      <w:r w:rsidRPr="00832C4E">
        <w:rPr>
          <w:i/>
          <w:iCs/>
        </w:rPr>
        <w:t xml:space="preserve">supra </w:t>
      </w:r>
      <w:r w:rsidRPr="00832C4E">
        <w:t>Table</w:t>
      </w:r>
      <w:proofErr w:type="gramEnd"/>
      <w:r w:rsidRPr="00832C4E">
        <w:t xml:space="preserve"> 3.  As noted earlier, another state supreme court (Alaska) is prepared to reject legislative plans as unconstitutional gerrymanders, but having only one congressional district, that state is not included in our data set.  </w:t>
      </w:r>
      <w:r w:rsidRPr="00832C4E">
        <w:rPr>
          <w:i/>
          <w:iCs/>
        </w:rPr>
        <w:t>See supra</w:t>
      </w:r>
      <w:r w:rsidRPr="00832C4E">
        <w:t xml:space="preserve"> note</w:t>
      </w:r>
      <w:ins w:id="542" w:author="Chase, Noah" w:date="2024-10-14T12:35:00Z" w16du:dateUtc="2024-10-14T16:35:00Z">
        <w:r w:rsidR="00BD2DB9">
          <w:t xml:space="preserve"> </w:t>
        </w:r>
      </w:ins>
      <w:del w:id="543" w:author="Chase, Noah" w:date="2024-10-14T12:34:00Z" w16du:dateUtc="2024-10-14T16:34:00Z">
        <w:r w:rsidRPr="00832C4E" w:rsidDel="00BD2DB9">
          <w:delText xml:space="preserve"> </w:delText>
        </w:r>
        <w:r w:rsidRPr="00832C4E" w:rsidDel="00BD2DB9">
          <w:fldChar w:fldCharType="begin"/>
        </w:r>
        <w:r w:rsidRPr="00832C4E" w:rsidDel="00BD2DB9">
          <w:delInstrText xml:space="preserve"> NOTEREF _Ref148359631 \h  \* MERGEFORMAT </w:delInstrText>
        </w:r>
        <w:r w:rsidRPr="00832C4E" w:rsidDel="00BD2DB9">
          <w:fldChar w:fldCharType="separate"/>
        </w:r>
        <w:r w:rsidRPr="00832C4E" w:rsidDel="00BD2DB9">
          <w:delText>29</w:delText>
        </w:r>
        <w:r w:rsidRPr="00832C4E" w:rsidDel="00BD2DB9">
          <w:fldChar w:fldCharType="end"/>
        </w:r>
      </w:del>
      <w:ins w:id="544" w:author="Chase, Noah" w:date="2024-10-14T12:35:00Z" w16du:dateUtc="2024-10-14T16:35:00Z">
        <w:r w:rsidR="00BD2DB9">
          <w:t>30</w:t>
        </w:r>
      </w:ins>
      <w:r w:rsidRPr="00832C4E">
        <w:t xml:space="preserve">; </w:t>
      </w:r>
      <w:r w:rsidRPr="00832C4E">
        <w:rPr>
          <w:smallCaps/>
        </w:rPr>
        <w:t xml:space="preserve">U.S. Census Bureau, </w:t>
      </w:r>
      <w:r w:rsidRPr="00832C4E">
        <w:rPr>
          <w:i/>
          <w:iCs/>
        </w:rPr>
        <w:t>supra</w:t>
      </w:r>
      <w:r w:rsidRPr="00832C4E">
        <w:t xml:space="preserve"> note 7</w:t>
      </w:r>
      <w:ins w:id="545" w:author="Chase, Noah" w:date="2024-10-14T12:34:00Z" w16du:dateUtc="2024-10-14T16:34:00Z">
        <w:r w:rsidR="00175FAA">
          <w:t>5</w:t>
        </w:r>
      </w:ins>
      <w:del w:id="546" w:author="Chase, Noah" w:date="2024-10-14T12:34:00Z" w16du:dateUtc="2024-10-14T16:34:00Z">
        <w:r w:rsidRPr="00832C4E" w:rsidDel="00175FAA">
          <w:delText>4</w:delText>
        </w:r>
      </w:del>
      <w:r w:rsidRPr="00832C4E">
        <w:t>.</w:t>
      </w:r>
    </w:p>
  </w:footnote>
  <w:footnote w:id="144">
    <w:p w14:paraId="226BEA72" w14:textId="77777777" w:rsidR="0066410C" w:rsidRPr="00832C4E" w:rsidRDefault="0066410C" w:rsidP="0066410C">
      <w:pPr>
        <w:pStyle w:val="FootnoteText"/>
      </w:pPr>
      <w:r w:rsidRPr="00832C4E">
        <w:rPr>
          <w:rStyle w:val="FootnoteReference"/>
        </w:rPr>
        <w:footnoteRef/>
      </w:r>
      <w:r w:rsidRPr="00832C4E">
        <w:rPr>
          <w:i/>
          <w:iCs/>
        </w:rPr>
        <w:t xml:space="preserve">See </w:t>
      </w:r>
      <w:proofErr w:type="gramStart"/>
      <w:r w:rsidRPr="00832C4E">
        <w:rPr>
          <w:i/>
          <w:iCs/>
        </w:rPr>
        <w:t xml:space="preserve">supra </w:t>
      </w:r>
      <w:r w:rsidRPr="00832C4E">
        <w:t>Table</w:t>
      </w:r>
      <w:proofErr w:type="gramEnd"/>
      <w:r w:rsidRPr="00832C4E">
        <w:t xml:space="preserve"> 3.  The congressional plan in New York was overturned on both substantive and procedural grounds, with the procedural violation relating to the failing of the redistricting commission to submit a second set of maps.  </w:t>
      </w:r>
      <w:proofErr w:type="spellStart"/>
      <w:r w:rsidRPr="00832C4E">
        <w:t>Harkenrider</w:t>
      </w:r>
      <w:proofErr w:type="spellEnd"/>
      <w:r w:rsidRPr="00832C4E">
        <w:t xml:space="preserve"> v. Hochul, 197 N.E.3d 437, 447, 451–54 (N.Y. 2022) (“Based on the foregoing, the enactment of the congressional and senate maps by the legislature was procedurally unconstitutional, and the congressional map is also substantively unconstitutional as drawn with impermissible partisan purpose, leaving the state without constitutional district lines for use in the 2022 primary and general elections.”).  The court relied on evidence from computer simulations to find that the legislature enacted a map that discouraged competition and favored Democrats.  </w:t>
      </w:r>
      <w:r w:rsidRPr="00832C4E">
        <w:rPr>
          <w:i/>
          <w:iCs/>
        </w:rPr>
        <w:t xml:space="preserve">Id. </w:t>
      </w:r>
      <w:r w:rsidRPr="00832C4E">
        <w:t xml:space="preserve">at 443, 453.  In its opinion, it referred to this as partisan gerrymandering.  </w:t>
      </w:r>
      <w:r w:rsidRPr="00832C4E">
        <w:rPr>
          <w:i/>
          <w:iCs/>
        </w:rPr>
        <w:t xml:space="preserve">See id. </w:t>
      </w:r>
      <w:r w:rsidRPr="00832C4E">
        <w:t>at 453–54.</w:t>
      </w:r>
      <w:r w:rsidRPr="00832C4E">
        <w:rPr>
          <w:i/>
          <w:iCs/>
        </w:rPr>
        <w:t xml:space="preserve"> </w:t>
      </w:r>
      <w:r w:rsidRPr="00832C4E">
        <w:t xml:space="preserve"> The state high court also determined that the legislature had no ability to create their own map, since the redistricting commission failed to first meet its constitutional requirements.  </w:t>
      </w:r>
      <w:r w:rsidRPr="00832C4E">
        <w:rPr>
          <w:i/>
          <w:iCs/>
        </w:rPr>
        <w:t>See id.</w:t>
      </w:r>
      <w:r w:rsidRPr="00832C4E">
        <w:t xml:space="preserve"> at 456–57.</w:t>
      </w:r>
    </w:p>
  </w:footnote>
  <w:footnote w:id="145">
    <w:p w14:paraId="210DD263" w14:textId="77777777" w:rsidR="0066410C" w:rsidRPr="00832C4E" w:rsidRDefault="0066410C" w:rsidP="0066410C">
      <w:pPr>
        <w:pStyle w:val="FootnoteText"/>
      </w:pPr>
      <w:r w:rsidRPr="00832C4E">
        <w:rPr>
          <w:rStyle w:val="FootnoteReference"/>
        </w:rPr>
        <w:footnoteRef/>
      </w:r>
      <w:r w:rsidRPr="00832C4E">
        <w:rPr>
          <w:i/>
          <w:iCs/>
        </w:rPr>
        <w:t xml:space="preserve">See </w:t>
      </w:r>
      <w:proofErr w:type="gramStart"/>
      <w:r w:rsidRPr="00832C4E">
        <w:rPr>
          <w:i/>
          <w:iCs/>
        </w:rPr>
        <w:t xml:space="preserve">supra </w:t>
      </w:r>
      <w:r w:rsidRPr="00832C4E">
        <w:t>Table</w:t>
      </w:r>
      <w:proofErr w:type="gramEnd"/>
      <w:r w:rsidRPr="00832C4E">
        <w:t xml:space="preserve"> 3.</w:t>
      </w:r>
    </w:p>
  </w:footnote>
  <w:footnote w:id="146">
    <w:p w14:paraId="2A4CD192" w14:textId="77777777" w:rsidR="0066410C" w:rsidRPr="00DF6991" w:rsidRDefault="0066410C" w:rsidP="0066410C">
      <w:pPr>
        <w:pStyle w:val="FootnoteText"/>
      </w:pPr>
      <w:r w:rsidRPr="00832C4E">
        <w:rPr>
          <w:rStyle w:val="FootnoteReference"/>
        </w:rPr>
        <w:footnoteRef/>
      </w:r>
      <w:r w:rsidRPr="00832C4E">
        <w:rPr>
          <w:i/>
          <w:iCs/>
          <w:color w:val="000000" w:themeColor="text1"/>
        </w:rPr>
        <w:t>See id.</w:t>
      </w:r>
      <w:r w:rsidRPr="00832C4E">
        <w:rPr>
          <w:color w:val="000000" w:themeColor="text1"/>
        </w:rPr>
        <w:t xml:space="preserve">  These </w:t>
      </w:r>
      <w:r w:rsidRPr="00832C4E">
        <w:t>two criteria are overlapping in some ways, since evidence of “deliberate intent to achieve partisan advantage” might come from “statistical criteria,” such as an ense</w:t>
      </w:r>
      <w:r w:rsidRPr="0076136D">
        <w:t>mble analysis comparing the enacted plan to thousands of computer-drawn alternatives and comparing the map as a statistical outlier.</w:t>
      </w:r>
    </w:p>
  </w:footnote>
  <w:footnote w:id="147">
    <w:p w14:paraId="60108AF4" w14:textId="77777777" w:rsidR="0066410C" w:rsidRPr="00832C4E" w:rsidRDefault="0066410C" w:rsidP="0066410C">
      <w:pPr>
        <w:pStyle w:val="FootnoteText"/>
      </w:pPr>
      <w:r w:rsidRPr="00832C4E">
        <w:rPr>
          <w:rStyle w:val="FootnoteReference"/>
        </w:rPr>
        <w:footnoteRef/>
      </w:r>
      <w:r w:rsidRPr="00832C4E">
        <w:rPr>
          <w:i/>
          <w:iCs/>
        </w:rPr>
        <w:t>See</w:t>
      </w:r>
      <w:r w:rsidRPr="00832C4E">
        <w:t xml:space="preserve"> Rucho v. Common Cause, 139 S. Ct. 2484, 2506–07 (2019) (finding that partisan gerrymandering claims are “beyond the reach of the federal courts”); </w:t>
      </w:r>
      <w:r w:rsidRPr="00832C4E">
        <w:rPr>
          <w:i/>
          <w:iCs/>
        </w:rPr>
        <w:t xml:space="preserve">see also </w:t>
      </w:r>
      <w:proofErr w:type="gramStart"/>
      <w:r w:rsidRPr="00832C4E">
        <w:rPr>
          <w:i/>
          <w:iCs/>
        </w:rPr>
        <w:t xml:space="preserve">supra </w:t>
      </w:r>
      <w:r w:rsidRPr="00832C4E">
        <w:t>Table</w:t>
      </w:r>
      <w:proofErr w:type="gramEnd"/>
      <w:r w:rsidRPr="00832C4E">
        <w:t xml:space="preserve"> 3.</w:t>
      </w:r>
    </w:p>
  </w:footnote>
  <w:footnote w:id="148">
    <w:p w14:paraId="75AFA654" w14:textId="1EC3AEEF" w:rsidR="0066410C" w:rsidRPr="00832C4E" w:rsidRDefault="0066410C" w:rsidP="0066410C">
      <w:pPr>
        <w:pStyle w:val="FootnoteText"/>
      </w:pPr>
      <w:r w:rsidRPr="00832C4E">
        <w:rPr>
          <w:rStyle w:val="FootnoteReference"/>
        </w:rPr>
        <w:footnoteRef/>
      </w:r>
      <w:r w:rsidRPr="00832C4E">
        <w:rPr>
          <w:i/>
          <w:iCs/>
          <w:color w:val="000000" w:themeColor="text1"/>
        </w:rPr>
        <w:t xml:space="preserve">See </w:t>
      </w:r>
      <w:r w:rsidRPr="00832C4E">
        <w:rPr>
          <w:color w:val="000000" w:themeColor="text1"/>
        </w:rPr>
        <w:t>Rivera v. Schwab, 512 P.3d 168, 186 (Kan. 2022); Harper v. Hall (</w:t>
      </w:r>
      <w:r w:rsidRPr="00832C4E">
        <w:rPr>
          <w:i/>
          <w:iCs/>
          <w:color w:val="000000" w:themeColor="text1"/>
        </w:rPr>
        <w:t>Harper I</w:t>
      </w:r>
      <w:r w:rsidRPr="00832C4E">
        <w:rPr>
          <w:color w:val="000000" w:themeColor="text1"/>
        </w:rPr>
        <w:t xml:space="preserve">), 868 S.E.2d 499, 510 (N.C. 2022), </w:t>
      </w:r>
      <w:r w:rsidRPr="00832C4E">
        <w:rPr>
          <w:i/>
          <w:iCs/>
          <w:color w:val="000000" w:themeColor="text1"/>
        </w:rPr>
        <w:t>overruled by</w:t>
      </w:r>
      <w:r w:rsidRPr="00832C4E">
        <w:rPr>
          <w:color w:val="000000" w:themeColor="text1"/>
        </w:rPr>
        <w:t xml:space="preserve"> 886 S.E.2d 393 (N.C. 2023).  After there was a change in the partisan composition of the North Carolina Supreme Court in 2023, the new Republican majority reversed the previous Democratic majority and held that partisan gerrymandering was, in fact, non-justiciable under North Carolina state law.  </w:t>
      </w:r>
      <w:r w:rsidRPr="00832C4E">
        <w:rPr>
          <w:i/>
          <w:iCs/>
          <w:color w:val="000000" w:themeColor="text1"/>
        </w:rPr>
        <w:t xml:space="preserve">See </w:t>
      </w:r>
      <w:proofErr w:type="spellStart"/>
      <w:r w:rsidRPr="00832C4E">
        <w:rPr>
          <w:color w:val="000000" w:themeColor="text1"/>
        </w:rPr>
        <w:t>Montellaro</w:t>
      </w:r>
      <w:proofErr w:type="spellEnd"/>
      <w:r w:rsidRPr="00832C4E">
        <w:rPr>
          <w:color w:val="000000" w:themeColor="text1"/>
        </w:rPr>
        <w:t xml:space="preserve"> et al., </w:t>
      </w:r>
      <w:r w:rsidRPr="00832C4E">
        <w:rPr>
          <w:i/>
          <w:iCs/>
          <w:color w:val="000000" w:themeColor="text1"/>
        </w:rPr>
        <w:t xml:space="preserve">supra </w:t>
      </w:r>
      <w:r w:rsidRPr="00832C4E">
        <w:rPr>
          <w:color w:val="000000" w:themeColor="text1"/>
        </w:rPr>
        <w:t>note 3</w:t>
      </w:r>
      <w:ins w:id="547" w:author="Chase, Noah" w:date="2024-10-14T12:25:00Z" w16du:dateUtc="2024-10-14T16:25:00Z">
        <w:r w:rsidR="002577CA">
          <w:rPr>
            <w:color w:val="000000" w:themeColor="text1"/>
          </w:rPr>
          <w:t>4</w:t>
        </w:r>
      </w:ins>
      <w:del w:id="548" w:author="Chase, Noah" w:date="2024-10-14T12:25:00Z" w16du:dateUtc="2024-10-14T16:25:00Z">
        <w:r w:rsidRPr="00832C4E" w:rsidDel="002577CA">
          <w:rPr>
            <w:color w:val="000000" w:themeColor="text1"/>
          </w:rPr>
          <w:delText>3</w:delText>
        </w:r>
      </w:del>
      <w:r w:rsidRPr="00832C4E">
        <w:rPr>
          <w:color w:val="000000" w:themeColor="text1"/>
        </w:rPr>
        <w:t>.</w:t>
      </w:r>
    </w:p>
  </w:footnote>
  <w:footnote w:id="149">
    <w:p w14:paraId="6E8CCFBC" w14:textId="77777777" w:rsidR="0066410C" w:rsidRPr="00832C4E" w:rsidRDefault="0066410C" w:rsidP="0066410C">
      <w:pPr>
        <w:rPr>
          <w:sz w:val="20"/>
          <w:szCs w:val="20"/>
        </w:rPr>
      </w:pPr>
      <w:r w:rsidRPr="00832C4E">
        <w:rPr>
          <w:rStyle w:val="FootnoteReference"/>
          <w:sz w:val="20"/>
          <w:szCs w:val="20"/>
        </w:rPr>
        <w:footnoteRef/>
      </w:r>
      <w:r w:rsidRPr="00832C4E">
        <w:rPr>
          <w:i/>
          <w:iCs/>
          <w:sz w:val="20"/>
          <w:szCs w:val="20"/>
        </w:rPr>
        <w:t xml:space="preserve">See </w:t>
      </w:r>
      <w:proofErr w:type="gramStart"/>
      <w:r w:rsidRPr="00832C4E">
        <w:rPr>
          <w:i/>
          <w:iCs/>
          <w:sz w:val="20"/>
          <w:szCs w:val="20"/>
        </w:rPr>
        <w:t xml:space="preserve">supra </w:t>
      </w:r>
      <w:r w:rsidRPr="00832C4E">
        <w:rPr>
          <w:sz w:val="20"/>
          <w:szCs w:val="20"/>
        </w:rPr>
        <w:t>Table</w:t>
      </w:r>
      <w:proofErr w:type="gramEnd"/>
      <w:r w:rsidRPr="00832C4E">
        <w:rPr>
          <w:sz w:val="20"/>
          <w:szCs w:val="20"/>
        </w:rPr>
        <w:t xml:space="preserve"> 3; </w:t>
      </w:r>
      <w:r w:rsidRPr="00832C4E">
        <w:rPr>
          <w:i/>
          <w:iCs/>
          <w:sz w:val="20"/>
          <w:szCs w:val="20"/>
        </w:rPr>
        <w:t xml:space="preserve">In re </w:t>
      </w:r>
      <w:r w:rsidRPr="00832C4E">
        <w:rPr>
          <w:sz w:val="20"/>
          <w:szCs w:val="20"/>
        </w:rPr>
        <w:t xml:space="preserve">Cong. </w:t>
      </w:r>
      <w:proofErr w:type="spellStart"/>
      <w:r w:rsidRPr="00832C4E">
        <w:rPr>
          <w:sz w:val="20"/>
          <w:szCs w:val="20"/>
        </w:rPr>
        <w:t>Dists</w:t>
      </w:r>
      <w:proofErr w:type="spellEnd"/>
      <w:r w:rsidRPr="00832C4E">
        <w:rPr>
          <w:sz w:val="20"/>
          <w:szCs w:val="20"/>
        </w:rPr>
        <w:t>. by N.J. Redistricting Comm’n, 268 A.3d 299, 310 (N.J. 2022).</w:t>
      </w:r>
    </w:p>
  </w:footnote>
  <w:footnote w:id="150">
    <w:p w14:paraId="2B0A5CCE" w14:textId="77777777" w:rsidR="0066410C" w:rsidRPr="00832C4E" w:rsidRDefault="0066410C" w:rsidP="0066410C">
      <w:pPr>
        <w:pStyle w:val="FootnoteText"/>
      </w:pPr>
      <w:r w:rsidRPr="00832C4E">
        <w:rPr>
          <w:rStyle w:val="FootnoteReference"/>
        </w:rPr>
        <w:footnoteRef/>
      </w:r>
      <w:r w:rsidRPr="00832C4E">
        <w:rPr>
          <w:i/>
          <w:iCs/>
        </w:rPr>
        <w:t xml:space="preserve">See </w:t>
      </w:r>
      <w:proofErr w:type="gramStart"/>
      <w:r w:rsidRPr="00832C4E">
        <w:rPr>
          <w:i/>
          <w:iCs/>
        </w:rPr>
        <w:t xml:space="preserve">supra </w:t>
      </w:r>
      <w:r w:rsidRPr="00832C4E">
        <w:t>Table</w:t>
      </w:r>
      <w:proofErr w:type="gramEnd"/>
      <w:r w:rsidRPr="00832C4E">
        <w:t xml:space="preserve"> 3; Table 1.</w:t>
      </w:r>
    </w:p>
  </w:footnote>
  <w:footnote w:id="151">
    <w:p w14:paraId="479707E7" w14:textId="6F5DFEF5" w:rsidR="0066410C" w:rsidRPr="00841FC3" w:rsidRDefault="0066410C" w:rsidP="0066410C">
      <w:pPr>
        <w:pStyle w:val="FootnoteText"/>
      </w:pPr>
      <w:r w:rsidRPr="00832C4E">
        <w:rPr>
          <w:rStyle w:val="FootnoteReference"/>
        </w:rPr>
        <w:footnoteRef/>
      </w:r>
      <w:r w:rsidRPr="00832C4E">
        <w:rPr>
          <w:i/>
          <w:iCs/>
        </w:rPr>
        <w:t>See, e.g.</w:t>
      </w:r>
      <w:r w:rsidRPr="00832C4E">
        <w:t xml:space="preserve">, </w:t>
      </w:r>
      <w:ins w:id="551" w:author="Chase, Noah" w:date="2024-10-14T10:30:00Z" w16du:dateUtc="2024-10-14T14:30:00Z">
        <w:r w:rsidR="001C5BBC">
          <w:t xml:space="preserve">John F. Nagle, </w:t>
        </w:r>
        <w:r w:rsidR="001C5BBC">
          <w:rPr>
            <w:i/>
            <w:iCs/>
          </w:rPr>
          <w:t>Measures of Partisan Bias for Legislating Fair Elections</w:t>
        </w:r>
        <w:r w:rsidR="001C5BBC">
          <w:t xml:space="preserve">, </w:t>
        </w:r>
      </w:ins>
      <w:ins w:id="552" w:author="Chase, Noah" w:date="2024-10-14T10:31:00Z" w16du:dateUtc="2024-10-14T14:31:00Z">
        <w:r w:rsidR="00183BBF">
          <w:t xml:space="preserve">14 </w:t>
        </w:r>
        <w:r w:rsidR="00183BBF" w:rsidRPr="00203909">
          <w:rPr>
            <w:smallCaps/>
            <w:rPrChange w:id="553" w:author="Chase, Noah" w:date="2024-10-14T10:31:00Z" w16du:dateUtc="2024-10-14T14:31:00Z">
              <w:rPr/>
            </w:rPrChange>
          </w:rPr>
          <w:t>Election L.J.</w:t>
        </w:r>
        <w:r w:rsidR="00183BBF">
          <w:t xml:space="preserve"> 346, </w:t>
        </w:r>
      </w:ins>
      <w:ins w:id="554" w:author="Chase, Noah" w:date="2024-10-14T10:32:00Z" w16du:dateUtc="2024-10-14T14:32:00Z">
        <w:r w:rsidR="004F4EF3">
          <w:t>346</w:t>
        </w:r>
        <w:r w:rsidR="005D325D">
          <w:t xml:space="preserve">–55 </w:t>
        </w:r>
      </w:ins>
      <w:ins w:id="555" w:author="Chase, Noah" w:date="2024-10-14T10:31:00Z" w16du:dateUtc="2024-10-14T14:31:00Z">
        <w:r w:rsidR="00183BBF">
          <w:t>(</w:t>
        </w:r>
        <w:r w:rsidR="00203909">
          <w:t>2015).</w:t>
        </w:r>
      </w:ins>
      <w:del w:id="556" w:author="Chase, Noah" w:date="2024-10-14T10:30:00Z" w16du:dateUtc="2024-10-14T14:30:00Z">
        <w:r w:rsidRPr="00832C4E" w:rsidDel="001C5BBC">
          <w:delText xml:space="preserve">Jacob Eisler, </w:delText>
        </w:r>
        <w:r w:rsidRPr="00832C4E" w:rsidDel="001C5BBC">
          <w:rPr>
            <w:i/>
            <w:iCs/>
          </w:rPr>
          <w:delText>Partisan Gerrymandering and the Constitutionalization of Statistics</w:delText>
        </w:r>
        <w:r w:rsidRPr="00832C4E" w:rsidDel="001C5BBC">
          <w:delText xml:space="preserve">, 68 </w:delText>
        </w:r>
        <w:r w:rsidRPr="00832C4E" w:rsidDel="001C5BBC">
          <w:rPr>
            <w:smallCaps/>
          </w:rPr>
          <w:delText>Emory L.J</w:delText>
        </w:r>
        <w:r w:rsidRPr="00832C4E" w:rsidDel="001C5BBC">
          <w:delText>. 979, 981–86 (2019)</w:delText>
        </w:r>
      </w:del>
    </w:p>
  </w:footnote>
  <w:footnote w:id="152">
    <w:p w14:paraId="0817042F" w14:textId="19DFAEB8" w:rsidR="0066410C" w:rsidRPr="00832C4E" w:rsidRDefault="0066410C" w:rsidP="0066410C">
      <w:pPr>
        <w:pStyle w:val="FootnoteText"/>
      </w:pPr>
      <w:r w:rsidRPr="00E80868">
        <w:rPr>
          <w:rStyle w:val="FootnoteReference"/>
        </w:rPr>
        <w:footnoteRef/>
      </w:r>
      <w:r w:rsidRPr="00E80868">
        <w:rPr>
          <w:rFonts w:eastAsiaTheme="majorEastAsia"/>
          <w:color w:val="000000" w:themeColor="text1"/>
        </w:rPr>
        <w:t xml:space="preserve">For example, the North Carolina Supreme Court reversed its own understanding of its constitution as the membership of the </w:t>
      </w:r>
      <w:r w:rsidRPr="00832C4E">
        <w:rPr>
          <w:rFonts w:eastAsiaTheme="majorEastAsia"/>
          <w:color w:val="000000" w:themeColor="text1"/>
        </w:rPr>
        <w:t xml:space="preserve">court changed.  </w:t>
      </w:r>
      <w:r w:rsidRPr="00832C4E">
        <w:rPr>
          <w:rFonts w:eastAsiaTheme="majorEastAsia"/>
          <w:i/>
          <w:iCs/>
          <w:color w:val="000000" w:themeColor="text1"/>
        </w:rPr>
        <w:t xml:space="preserve">See </w:t>
      </w:r>
      <w:proofErr w:type="spellStart"/>
      <w:r w:rsidRPr="00832C4E">
        <w:rPr>
          <w:color w:val="000000" w:themeColor="text1"/>
        </w:rPr>
        <w:t>Montellaro</w:t>
      </w:r>
      <w:proofErr w:type="spellEnd"/>
      <w:r w:rsidRPr="00832C4E">
        <w:rPr>
          <w:color w:val="000000" w:themeColor="text1"/>
        </w:rPr>
        <w:t xml:space="preserve"> et al., </w:t>
      </w:r>
      <w:r w:rsidRPr="00832C4E">
        <w:rPr>
          <w:i/>
          <w:iCs/>
          <w:color w:val="000000" w:themeColor="text1"/>
        </w:rPr>
        <w:t>supra</w:t>
      </w:r>
      <w:r w:rsidRPr="00832C4E">
        <w:rPr>
          <w:color w:val="000000" w:themeColor="text1"/>
        </w:rPr>
        <w:t xml:space="preserve"> note 3</w:t>
      </w:r>
      <w:ins w:id="559" w:author="Chase, Noah" w:date="2024-10-14T12:25:00Z" w16du:dateUtc="2024-10-14T16:25:00Z">
        <w:r w:rsidR="002577CA">
          <w:rPr>
            <w:color w:val="000000" w:themeColor="text1"/>
          </w:rPr>
          <w:t>4</w:t>
        </w:r>
      </w:ins>
      <w:del w:id="560" w:author="Chase, Noah" w:date="2024-10-14T12:25:00Z" w16du:dateUtc="2024-10-14T16:25:00Z">
        <w:r w:rsidRPr="00832C4E" w:rsidDel="002577CA">
          <w:rPr>
            <w:color w:val="000000" w:themeColor="text1"/>
          </w:rPr>
          <w:delText>3</w:delText>
        </w:r>
      </w:del>
      <w:r w:rsidRPr="00832C4E">
        <w:rPr>
          <w:rFonts w:eastAsiaTheme="majorEastAsia"/>
          <w:color w:val="000000" w:themeColor="text1"/>
        </w:rPr>
        <w:t xml:space="preserve">.  While the court’s membership changed, the facts and the law were unchanged.  </w:t>
      </w:r>
      <w:r w:rsidRPr="00832C4E">
        <w:rPr>
          <w:rFonts w:eastAsiaTheme="majorEastAsia"/>
          <w:i/>
          <w:iCs/>
          <w:color w:val="000000" w:themeColor="text1"/>
        </w:rPr>
        <w:t xml:space="preserve">Compare </w:t>
      </w:r>
      <w:r w:rsidRPr="00832C4E">
        <w:rPr>
          <w:color w:val="000000" w:themeColor="text1"/>
        </w:rPr>
        <w:t>Harper v. Hall (</w:t>
      </w:r>
      <w:r w:rsidRPr="00832C4E">
        <w:rPr>
          <w:i/>
          <w:iCs/>
          <w:color w:val="000000" w:themeColor="text1"/>
        </w:rPr>
        <w:t>Harper I</w:t>
      </w:r>
      <w:r w:rsidRPr="00832C4E">
        <w:rPr>
          <w:color w:val="000000" w:themeColor="text1"/>
        </w:rPr>
        <w:t>), 868 S.E.2d 499, 510 (N.C. 2022) (holding that partisan gerrymandering was illegal),</w:t>
      </w:r>
      <w:r w:rsidRPr="00832C4E">
        <w:rPr>
          <w:rFonts w:eastAsiaTheme="majorEastAsia"/>
          <w:color w:val="000000" w:themeColor="text1"/>
        </w:rPr>
        <w:t xml:space="preserve"> </w:t>
      </w:r>
      <w:r w:rsidRPr="00832C4E">
        <w:rPr>
          <w:i/>
          <w:iCs/>
          <w:color w:val="000000" w:themeColor="text1"/>
        </w:rPr>
        <w:t xml:space="preserve">with </w:t>
      </w:r>
      <w:r w:rsidRPr="00832C4E">
        <w:rPr>
          <w:color w:val="000000" w:themeColor="text1"/>
        </w:rPr>
        <w:t>Harper v. Hall (</w:t>
      </w:r>
      <w:r w:rsidRPr="00832C4E">
        <w:rPr>
          <w:i/>
          <w:iCs/>
          <w:color w:val="000000" w:themeColor="text1"/>
        </w:rPr>
        <w:t>Harper III</w:t>
      </w:r>
      <w:r w:rsidRPr="00832C4E">
        <w:rPr>
          <w:color w:val="000000" w:themeColor="text1"/>
        </w:rPr>
        <w:t xml:space="preserve">), 886 S.E.2d 393, 400 (N.C. 2023) (reversing the decision in </w:t>
      </w:r>
      <w:r w:rsidRPr="00832C4E">
        <w:rPr>
          <w:i/>
          <w:iCs/>
          <w:color w:val="000000" w:themeColor="text1"/>
        </w:rPr>
        <w:t>Harper I</w:t>
      </w:r>
      <w:r w:rsidRPr="00832C4E">
        <w:rPr>
          <w:color w:val="000000" w:themeColor="text1"/>
        </w:rPr>
        <w:t xml:space="preserve"> and holding that claims of partisan gerrymandering were non-justiciable).  </w:t>
      </w:r>
      <w:r w:rsidRPr="00832C4E">
        <w:rPr>
          <w:rFonts w:eastAsiaTheme="majorEastAsia"/>
          <w:color w:val="000000" w:themeColor="text1"/>
        </w:rPr>
        <w:t>For more information, see</w:t>
      </w:r>
      <w:r w:rsidRPr="00832C4E">
        <w:rPr>
          <w:rFonts w:eastAsiaTheme="majorEastAsia"/>
          <w:i/>
          <w:iCs/>
          <w:color w:val="000000" w:themeColor="text1"/>
        </w:rPr>
        <w:t xml:space="preserve"> supra </w:t>
      </w:r>
      <w:r w:rsidRPr="00832C4E">
        <w:rPr>
          <w:rFonts w:eastAsiaTheme="majorEastAsia"/>
          <w:color w:val="000000" w:themeColor="text1"/>
        </w:rPr>
        <w:t>notes 1</w:t>
      </w:r>
      <w:ins w:id="561" w:author="Chase, Noah" w:date="2024-10-14T12:41:00Z" w16du:dateUtc="2024-10-14T16:41:00Z">
        <w:r w:rsidR="00614E8D">
          <w:rPr>
            <w:rFonts w:eastAsiaTheme="majorEastAsia"/>
            <w:color w:val="000000" w:themeColor="text1"/>
          </w:rPr>
          <w:t>31</w:t>
        </w:r>
      </w:ins>
      <w:del w:id="562" w:author="Chase, Noah" w:date="2024-10-14T12:40:00Z" w16du:dateUtc="2024-10-14T16:40:00Z">
        <w:r w:rsidRPr="00832C4E" w:rsidDel="00614E8D">
          <w:rPr>
            <w:rFonts w:eastAsiaTheme="majorEastAsia"/>
            <w:color w:val="000000" w:themeColor="text1"/>
          </w:rPr>
          <w:delText>29</w:delText>
        </w:r>
      </w:del>
      <w:r w:rsidRPr="00832C4E">
        <w:rPr>
          <w:rFonts w:eastAsiaTheme="majorEastAsia"/>
          <w:color w:val="000000" w:themeColor="text1"/>
        </w:rPr>
        <w:t>–3</w:t>
      </w:r>
      <w:ins w:id="563" w:author="Chase, Noah" w:date="2024-10-14T12:41:00Z" w16du:dateUtc="2024-10-14T16:41:00Z">
        <w:r w:rsidR="00614E8D">
          <w:rPr>
            <w:rFonts w:eastAsiaTheme="majorEastAsia"/>
            <w:color w:val="000000" w:themeColor="text1"/>
          </w:rPr>
          <w:t>5</w:t>
        </w:r>
      </w:ins>
      <w:del w:id="564" w:author="Chase, Noah" w:date="2024-10-14T12:41:00Z" w16du:dateUtc="2024-10-14T16:41:00Z">
        <w:r w:rsidRPr="00832C4E" w:rsidDel="00614E8D">
          <w:rPr>
            <w:rFonts w:eastAsiaTheme="majorEastAsia"/>
            <w:color w:val="000000" w:themeColor="text1"/>
          </w:rPr>
          <w:delText>3</w:delText>
        </w:r>
      </w:del>
      <w:r w:rsidRPr="00832C4E">
        <w:rPr>
          <w:rFonts w:eastAsiaTheme="majorEastAsia"/>
          <w:color w:val="000000" w:themeColor="text1"/>
        </w:rPr>
        <w:t xml:space="preserve"> and accompanying text.</w:t>
      </w:r>
    </w:p>
  </w:footnote>
  <w:footnote w:id="153">
    <w:p w14:paraId="76083BB0" w14:textId="77777777" w:rsidR="0066410C" w:rsidRPr="00832C4E" w:rsidRDefault="0066410C" w:rsidP="0066410C">
      <w:pPr>
        <w:pStyle w:val="NormalWeb"/>
        <w:spacing w:after="0"/>
      </w:pPr>
      <w:r w:rsidRPr="00832C4E">
        <w:rPr>
          <w:rStyle w:val="FootnoteReference"/>
          <w:rFonts w:eastAsiaTheme="minorEastAsia"/>
          <w:sz w:val="20"/>
          <w:szCs w:val="20"/>
        </w:rPr>
        <w:footnoteRef/>
      </w:r>
      <w:bookmarkStart w:id="569" w:name="Bookmark1"/>
      <w:r w:rsidRPr="00832C4E">
        <w:rPr>
          <w:sz w:val="20"/>
          <w:szCs w:val="20"/>
        </w:rPr>
        <w:t>There</w:t>
      </w:r>
      <w:bookmarkEnd w:id="569"/>
      <w:r w:rsidRPr="00832C4E">
        <w:rPr>
          <w:sz w:val="20"/>
          <w:szCs w:val="20"/>
        </w:rPr>
        <w:t xml:space="preserve"> are multiple ways that states have chosen to select supreme court justices: gubernatorial election, where the governor directly appoints justices (New Jersey); partisan elections, where justices indicate their party affiliation on a ballot and are elected by the people (Pennsylvania, North Carolina, and Ohio); non-partisan elections where judges are listed on a ballot with no party affiliation and elected by the people (Maryland Circuit Court</w:t>
      </w:r>
      <w:r w:rsidRPr="00931FED">
        <w:rPr>
          <w:sz w:val="20"/>
          <w:szCs w:val="20"/>
        </w:rPr>
        <w:t xml:space="preserve">, </w:t>
      </w:r>
      <w:r w:rsidRPr="00732A25">
        <w:rPr>
          <w:sz w:val="20"/>
          <w:szCs w:val="20"/>
          <w:rPrChange w:id="570" w:author="Chase, Noah" w:date="2024-10-14T10:34:00Z" w16du:dateUtc="2024-10-14T14:34:00Z">
            <w:rPr>
              <w:sz w:val="20"/>
              <w:szCs w:val="20"/>
              <w:highlight w:val="magenta"/>
            </w:rPr>
          </w:rPrChange>
        </w:rPr>
        <w:t>Kentucky Circuit Court</w:t>
      </w:r>
      <w:r w:rsidRPr="00732A25">
        <w:rPr>
          <w:sz w:val="20"/>
          <w:szCs w:val="20"/>
        </w:rPr>
        <w:t>, and Florida Circuit Court); and assisted appointment, where a commission either appointed by the go</w:t>
      </w:r>
      <w:r w:rsidRPr="00832C4E">
        <w:rPr>
          <w:sz w:val="20"/>
          <w:szCs w:val="20"/>
        </w:rPr>
        <w:t xml:space="preserve">vernor or the state bar association compiles a list of judges for nomination that the governor then votes on (Florida, New York, and Kansas).  </w:t>
      </w:r>
      <w:r w:rsidRPr="00832C4E">
        <w:rPr>
          <w:i/>
          <w:iCs/>
          <w:sz w:val="20"/>
          <w:szCs w:val="20"/>
        </w:rPr>
        <w:t xml:space="preserve">See </w:t>
      </w:r>
      <w:r w:rsidRPr="00832C4E">
        <w:rPr>
          <w:i/>
          <w:iCs/>
          <w:color w:val="000000"/>
          <w:sz w:val="20"/>
          <w:szCs w:val="20"/>
        </w:rPr>
        <w:t>Judicial Election Methods By State</w:t>
      </w:r>
      <w:r w:rsidRPr="00832C4E">
        <w:rPr>
          <w:color w:val="000000"/>
          <w:sz w:val="20"/>
          <w:szCs w:val="20"/>
        </w:rPr>
        <w:t xml:space="preserve">, </w:t>
      </w:r>
      <w:r w:rsidRPr="00832C4E">
        <w:rPr>
          <w:smallCaps/>
          <w:color w:val="000000"/>
          <w:sz w:val="20"/>
          <w:szCs w:val="20"/>
        </w:rPr>
        <w:t>Ballotpedia</w:t>
      </w:r>
      <w:r w:rsidRPr="00832C4E">
        <w:rPr>
          <w:color w:val="000000"/>
          <w:sz w:val="20"/>
          <w:szCs w:val="20"/>
        </w:rPr>
        <w:t xml:space="preserve">, https://ballotpedia.org/Judicial_election_methods_by_state [https://perma.cc/QBU2-HEKQ ]; </w:t>
      </w:r>
      <w:r w:rsidRPr="00832C4E">
        <w:rPr>
          <w:rFonts w:eastAsia="Times New Roman"/>
          <w:i/>
          <w:iCs/>
          <w:color w:val="000000"/>
          <w:sz w:val="20"/>
          <w:szCs w:val="20"/>
        </w:rPr>
        <w:t>Maryland Judicial Elections</w:t>
      </w:r>
      <w:r w:rsidRPr="00832C4E">
        <w:rPr>
          <w:rFonts w:eastAsia="Times New Roman"/>
          <w:color w:val="000000"/>
          <w:sz w:val="20"/>
          <w:szCs w:val="20"/>
        </w:rPr>
        <w:t xml:space="preserve">, </w:t>
      </w:r>
      <w:r w:rsidRPr="00832C4E">
        <w:rPr>
          <w:rFonts w:eastAsia="Times New Roman"/>
          <w:smallCaps/>
          <w:color w:val="000000"/>
          <w:sz w:val="20"/>
          <w:szCs w:val="20"/>
        </w:rPr>
        <w:t>Ballotpedia</w:t>
      </w:r>
      <w:r w:rsidRPr="00832C4E">
        <w:rPr>
          <w:rFonts w:eastAsia="Times New Roman"/>
          <w:color w:val="000000"/>
          <w:sz w:val="20"/>
          <w:szCs w:val="20"/>
        </w:rPr>
        <w:t xml:space="preserve">, </w:t>
      </w:r>
      <w:r w:rsidRPr="00832C4E">
        <w:rPr>
          <w:rFonts w:eastAsia="Times New Roman"/>
          <w:sz w:val="20"/>
          <w:szCs w:val="20"/>
        </w:rPr>
        <w:t xml:space="preserve">https://ballotpedia.org/Maryland_judicial_elections </w:t>
      </w:r>
      <w:r w:rsidRPr="00832C4E">
        <w:rPr>
          <w:rFonts w:eastAsia="Times New Roman"/>
          <w:color w:val="000000"/>
          <w:sz w:val="20"/>
          <w:szCs w:val="20"/>
        </w:rPr>
        <w:t xml:space="preserve">[https://perma.cc/8N9X-JNJT]; </w:t>
      </w:r>
      <w:r w:rsidRPr="00832C4E">
        <w:rPr>
          <w:i/>
          <w:iCs/>
          <w:color w:val="000000"/>
          <w:sz w:val="20"/>
          <w:szCs w:val="20"/>
        </w:rPr>
        <w:t>Kentucky Judicial Elections</w:t>
      </w:r>
      <w:r w:rsidRPr="00832C4E">
        <w:rPr>
          <w:color w:val="000000"/>
          <w:sz w:val="20"/>
          <w:szCs w:val="20"/>
        </w:rPr>
        <w:t xml:space="preserve">, </w:t>
      </w:r>
      <w:r w:rsidRPr="00832C4E">
        <w:rPr>
          <w:smallCaps/>
          <w:color w:val="000000"/>
          <w:sz w:val="20"/>
          <w:szCs w:val="20"/>
        </w:rPr>
        <w:t>Ballotpedia</w:t>
      </w:r>
      <w:r w:rsidRPr="00832C4E">
        <w:rPr>
          <w:color w:val="000000"/>
          <w:sz w:val="20"/>
          <w:szCs w:val="20"/>
        </w:rPr>
        <w:t xml:space="preserve">, </w:t>
      </w:r>
      <w:r w:rsidRPr="00832C4E">
        <w:rPr>
          <w:sz w:val="20"/>
          <w:szCs w:val="20"/>
        </w:rPr>
        <w:t>https://ballotpedia.org/Kentucky_judicial_elections</w:t>
      </w:r>
      <w:r w:rsidRPr="00832C4E">
        <w:rPr>
          <w:color w:val="000000"/>
          <w:sz w:val="20"/>
          <w:szCs w:val="20"/>
        </w:rPr>
        <w:t xml:space="preserve"> [https://perma.cc/HW43-YQGY]; </w:t>
      </w:r>
      <w:r w:rsidRPr="00832C4E">
        <w:rPr>
          <w:i/>
          <w:iCs/>
          <w:color w:val="000000"/>
          <w:sz w:val="20"/>
          <w:szCs w:val="20"/>
        </w:rPr>
        <w:t>Florida Judicial Elections</w:t>
      </w:r>
      <w:r w:rsidRPr="00832C4E">
        <w:rPr>
          <w:color w:val="000000"/>
          <w:sz w:val="20"/>
          <w:szCs w:val="20"/>
        </w:rPr>
        <w:t xml:space="preserve">, </w:t>
      </w:r>
      <w:r w:rsidRPr="00832C4E">
        <w:rPr>
          <w:smallCaps/>
          <w:color w:val="000000"/>
          <w:sz w:val="20"/>
          <w:szCs w:val="20"/>
        </w:rPr>
        <w:t>Ballotpedia</w:t>
      </w:r>
      <w:r w:rsidRPr="00832C4E">
        <w:rPr>
          <w:color w:val="000000"/>
          <w:sz w:val="20"/>
          <w:szCs w:val="20"/>
        </w:rPr>
        <w:t xml:space="preserve">, </w:t>
      </w:r>
      <w:r w:rsidRPr="00832C4E">
        <w:rPr>
          <w:sz w:val="20"/>
          <w:szCs w:val="20"/>
        </w:rPr>
        <w:t>https://ballotpedia.org/Florida_judicial_elections</w:t>
      </w:r>
      <w:r w:rsidRPr="00832C4E">
        <w:rPr>
          <w:color w:val="000000"/>
          <w:sz w:val="20"/>
          <w:szCs w:val="20"/>
        </w:rPr>
        <w:t xml:space="preserve"> [https://perma.cc/LTC2-M8VZ].  </w:t>
      </w:r>
      <w:r w:rsidRPr="00832C4E">
        <w:rPr>
          <w:sz w:val="20"/>
          <w:szCs w:val="20"/>
        </w:rPr>
        <w:t xml:space="preserve">Justice party affiliation for gubernatorial election states (New Jersey) were determined based on the party affiliation of the governor who appointed them.  For partisan election states (Pennsylvania, North </w:t>
      </w:r>
      <w:proofErr w:type="spellStart"/>
      <w:r w:rsidRPr="00832C4E">
        <w:rPr>
          <w:sz w:val="20"/>
          <w:szCs w:val="20"/>
        </w:rPr>
        <w:t>Carlonia</w:t>
      </w:r>
      <w:proofErr w:type="spellEnd"/>
      <w:r w:rsidRPr="00832C4E">
        <w:rPr>
          <w:sz w:val="20"/>
          <w:szCs w:val="20"/>
        </w:rPr>
        <w:t xml:space="preserve">, and Ohio), justice party affiliation was determined by the party each justice chose to affiliate with for that election.  For assisted appointment states (Florida, New York, and Kansas), the justice affiliation was determined by the party affiliation of the governor who appointed the justice, except for Justice Lewis (Florida), Justice Quince (Florida), and Judge Garcia (New York).  These three justices were appointed by Democratic governors but received conservative scores on a 2012 survey by Stanford University, titled “State Supreme Court Ideology and ‘New Style’ Judicial Campaigns” (both Florida justices) and a 2020 study by Ballotpedia titled “Ballotpedia Courts: State Partisanship” (New York judge).  </w:t>
      </w:r>
      <w:r w:rsidRPr="00832C4E">
        <w:rPr>
          <w:i/>
          <w:iCs/>
          <w:sz w:val="20"/>
          <w:szCs w:val="20"/>
        </w:rPr>
        <w:t xml:space="preserve">See </w:t>
      </w:r>
      <w:proofErr w:type="spellStart"/>
      <w:r w:rsidRPr="00832C4E">
        <w:rPr>
          <w:i/>
          <w:iCs/>
          <w:color w:val="000000"/>
          <w:sz w:val="20"/>
          <w:szCs w:val="20"/>
        </w:rPr>
        <w:t>Bonica</w:t>
      </w:r>
      <w:proofErr w:type="spellEnd"/>
      <w:r w:rsidRPr="00832C4E">
        <w:rPr>
          <w:i/>
          <w:iCs/>
          <w:color w:val="000000"/>
          <w:sz w:val="20"/>
          <w:szCs w:val="20"/>
        </w:rPr>
        <w:t xml:space="preserve"> and Woodruff Campaign Finance Scores of State Supreme Court Justices, 2012</w:t>
      </w:r>
      <w:r w:rsidRPr="00832C4E">
        <w:rPr>
          <w:color w:val="000000"/>
          <w:sz w:val="20"/>
          <w:szCs w:val="20"/>
        </w:rPr>
        <w:t xml:space="preserve">, </w:t>
      </w:r>
      <w:r w:rsidRPr="00832C4E">
        <w:rPr>
          <w:smallCaps/>
          <w:color w:val="000000"/>
          <w:sz w:val="20"/>
          <w:szCs w:val="20"/>
        </w:rPr>
        <w:t>Ballotpedia</w:t>
      </w:r>
      <w:r w:rsidRPr="00832C4E">
        <w:rPr>
          <w:color w:val="000000"/>
          <w:sz w:val="20"/>
          <w:szCs w:val="20"/>
        </w:rPr>
        <w:t xml:space="preserve">, </w:t>
      </w:r>
      <w:r w:rsidRPr="00832C4E">
        <w:rPr>
          <w:sz w:val="20"/>
          <w:szCs w:val="20"/>
        </w:rPr>
        <w:t>https://ballotpedia.org/Bonica_and_Woodruff_campaign_finance_scores_of_state_supreme_court_justices,_2012</w:t>
      </w:r>
      <w:r w:rsidRPr="00832C4E">
        <w:rPr>
          <w:color w:val="000000"/>
          <w:sz w:val="20"/>
          <w:szCs w:val="20"/>
        </w:rPr>
        <w:t xml:space="preserve"> [https://perma.cc/Z453-KAK3]; </w:t>
      </w:r>
      <w:r w:rsidRPr="00832C4E">
        <w:rPr>
          <w:rFonts w:eastAsia="Times New Roman"/>
          <w:smallCaps/>
          <w:color w:val="000000"/>
          <w:sz w:val="20"/>
          <w:szCs w:val="20"/>
        </w:rPr>
        <w:t>Ballotpedia, Ballotpedia Courts: State Partisanship 33</w:t>
      </w:r>
      <w:r w:rsidRPr="00832C4E">
        <w:rPr>
          <w:rFonts w:eastAsia="Times New Roman"/>
          <w:color w:val="000000"/>
          <w:sz w:val="20"/>
          <w:szCs w:val="20"/>
        </w:rPr>
        <w:t xml:space="preserve"> (2020); </w:t>
      </w:r>
      <w:r w:rsidRPr="00832C4E">
        <w:rPr>
          <w:i/>
          <w:iCs/>
          <w:color w:val="000000"/>
          <w:sz w:val="20"/>
          <w:szCs w:val="20"/>
        </w:rPr>
        <w:t>Fred Lewis</w:t>
      </w:r>
      <w:r w:rsidRPr="00832C4E">
        <w:rPr>
          <w:color w:val="000000"/>
          <w:sz w:val="20"/>
          <w:szCs w:val="20"/>
        </w:rPr>
        <w:t xml:space="preserve">, </w:t>
      </w:r>
      <w:r w:rsidRPr="00832C4E">
        <w:rPr>
          <w:smallCaps/>
          <w:color w:val="000000"/>
          <w:sz w:val="20"/>
          <w:szCs w:val="20"/>
        </w:rPr>
        <w:t>Ballotpedia</w:t>
      </w:r>
      <w:r w:rsidRPr="00832C4E">
        <w:rPr>
          <w:color w:val="000000"/>
          <w:sz w:val="20"/>
          <w:szCs w:val="20"/>
        </w:rPr>
        <w:t xml:space="preserve">, </w:t>
      </w:r>
      <w:r w:rsidRPr="00832C4E">
        <w:rPr>
          <w:sz w:val="20"/>
          <w:szCs w:val="20"/>
        </w:rPr>
        <w:t>https://ballotpedia.org/Fred_Lewis</w:t>
      </w:r>
      <w:r w:rsidRPr="00832C4E">
        <w:rPr>
          <w:color w:val="000000"/>
          <w:sz w:val="20"/>
          <w:szCs w:val="20"/>
        </w:rPr>
        <w:t xml:space="preserve"> [https://perma.cc/D2RE-TULL];</w:t>
      </w:r>
      <w:r w:rsidRPr="00832C4E">
        <w:t xml:space="preserve"> </w:t>
      </w:r>
      <w:r w:rsidRPr="00832C4E">
        <w:rPr>
          <w:i/>
          <w:iCs/>
          <w:color w:val="000000"/>
          <w:sz w:val="20"/>
          <w:szCs w:val="20"/>
        </w:rPr>
        <w:t>Peggy Quince</w:t>
      </w:r>
      <w:r w:rsidRPr="00832C4E">
        <w:rPr>
          <w:color w:val="000000"/>
          <w:sz w:val="20"/>
          <w:szCs w:val="20"/>
        </w:rPr>
        <w:t xml:space="preserve">, </w:t>
      </w:r>
      <w:r w:rsidRPr="00832C4E">
        <w:rPr>
          <w:smallCaps/>
          <w:color w:val="000000"/>
          <w:sz w:val="20"/>
          <w:szCs w:val="20"/>
        </w:rPr>
        <w:t>Ballotpedia</w:t>
      </w:r>
      <w:r w:rsidRPr="00832C4E">
        <w:rPr>
          <w:color w:val="000000"/>
          <w:sz w:val="20"/>
          <w:szCs w:val="20"/>
        </w:rPr>
        <w:t xml:space="preserve">, </w:t>
      </w:r>
      <w:r w:rsidRPr="00832C4E">
        <w:rPr>
          <w:sz w:val="20"/>
          <w:szCs w:val="20"/>
        </w:rPr>
        <w:t>https://ballotpedia.org/Peggy_Quince</w:t>
      </w:r>
      <w:r w:rsidRPr="00832C4E">
        <w:rPr>
          <w:color w:val="000000"/>
          <w:sz w:val="20"/>
          <w:szCs w:val="20"/>
        </w:rPr>
        <w:t xml:space="preserve"> [https://perma.cc/X8UY-PDPU]; </w:t>
      </w:r>
      <w:r w:rsidRPr="00832C4E">
        <w:rPr>
          <w:i/>
          <w:iCs/>
          <w:color w:val="000000"/>
          <w:sz w:val="20"/>
          <w:szCs w:val="20"/>
        </w:rPr>
        <w:t>Michael Garcia (New York)</w:t>
      </w:r>
      <w:r w:rsidRPr="00832C4E">
        <w:rPr>
          <w:color w:val="000000"/>
          <w:sz w:val="20"/>
          <w:szCs w:val="20"/>
        </w:rPr>
        <w:t xml:space="preserve">, </w:t>
      </w:r>
      <w:r w:rsidRPr="00832C4E">
        <w:rPr>
          <w:smallCaps/>
          <w:color w:val="000000"/>
          <w:sz w:val="20"/>
          <w:szCs w:val="20"/>
        </w:rPr>
        <w:t>Ballotpedia</w:t>
      </w:r>
      <w:r w:rsidRPr="00832C4E">
        <w:rPr>
          <w:color w:val="000000"/>
          <w:sz w:val="20"/>
          <w:szCs w:val="20"/>
        </w:rPr>
        <w:t>, https://ballotpedia.org/Michael_Garcia_(New_York) [https://perma.cc/PR4X-W5VH]. </w:t>
      </w:r>
      <w:r w:rsidRPr="00832C4E">
        <w:t xml:space="preserve"> </w:t>
      </w:r>
      <w:r w:rsidRPr="00832C4E">
        <w:rPr>
          <w:sz w:val="20"/>
          <w:szCs w:val="20"/>
        </w:rPr>
        <w:t xml:space="preserve">Aside from Justice Standridge (Kansas), Justice Fuentes and Justice Pierre-Louis (New Jersey), and Judge </w:t>
      </w:r>
      <w:proofErr w:type="spellStart"/>
      <w:r w:rsidRPr="00832C4E">
        <w:rPr>
          <w:sz w:val="20"/>
          <w:szCs w:val="20"/>
        </w:rPr>
        <w:t>Singas</w:t>
      </w:r>
      <w:proofErr w:type="spellEnd"/>
      <w:r w:rsidRPr="00832C4E">
        <w:rPr>
          <w:sz w:val="20"/>
          <w:szCs w:val="20"/>
        </w:rPr>
        <w:t xml:space="preserve">, Judge </w:t>
      </w:r>
      <w:proofErr w:type="spellStart"/>
      <w:r w:rsidRPr="00832C4E">
        <w:rPr>
          <w:sz w:val="20"/>
          <w:szCs w:val="20"/>
        </w:rPr>
        <w:t>Cannataro</w:t>
      </w:r>
      <w:proofErr w:type="spellEnd"/>
      <w:r w:rsidRPr="00832C4E">
        <w:rPr>
          <w:sz w:val="20"/>
          <w:szCs w:val="20"/>
        </w:rPr>
        <w:t>, and Judge Troutman (New York), who were not included in the surveys, the remaining justices’ party affiliation based on appointing governor matched the scores they received on the surveys.  For non-partisan states (Maryland, Kentucky, and Florida Circuit Court), justice party affiliation was determined based on the previous two studies listed, if available</w:t>
      </w:r>
      <w:r w:rsidRPr="00500CCC">
        <w:rPr>
          <w:sz w:val="20"/>
          <w:szCs w:val="20"/>
        </w:rPr>
        <w:t xml:space="preserve">.  </w:t>
      </w:r>
      <w:r w:rsidRPr="00500CCC">
        <w:rPr>
          <w:sz w:val="20"/>
          <w:szCs w:val="20"/>
          <w:rPrChange w:id="571" w:author="Chase, Noah" w:date="2024-10-14T10:34:00Z" w16du:dateUtc="2024-10-14T14:34:00Z">
            <w:rPr>
              <w:sz w:val="20"/>
              <w:szCs w:val="20"/>
              <w:highlight w:val="magenta"/>
            </w:rPr>
          </w:rPrChange>
        </w:rPr>
        <w:t>Judge Wingate (Kentucky Circuit Court)</w:t>
      </w:r>
      <w:r w:rsidRPr="00500CCC">
        <w:rPr>
          <w:sz w:val="20"/>
          <w:szCs w:val="20"/>
        </w:rPr>
        <w:t xml:space="preserve"> and Judge</w:t>
      </w:r>
      <w:r w:rsidRPr="00226561">
        <w:rPr>
          <w:sz w:val="20"/>
          <w:szCs w:val="20"/>
        </w:rPr>
        <w:t xml:space="preserve"> J. </w:t>
      </w:r>
      <w:r w:rsidRPr="00832C4E">
        <w:rPr>
          <w:sz w:val="20"/>
          <w:szCs w:val="20"/>
        </w:rPr>
        <w:t>Lee Marsh (Florida Circuit Court) were not listed on one of these studies, and their partisan affiliation could not be determined.</w:t>
      </w:r>
    </w:p>
  </w:footnote>
  <w:footnote w:id="154">
    <w:p w14:paraId="34E6CD1E" w14:textId="77777777" w:rsidR="0066410C" w:rsidRPr="00832C4E" w:rsidRDefault="0066410C" w:rsidP="0066410C">
      <w:pPr>
        <w:pStyle w:val="FootnoteText"/>
      </w:pPr>
      <w:r w:rsidRPr="00832C4E">
        <w:rPr>
          <w:rStyle w:val="FootnoteReference"/>
        </w:rPr>
        <w:footnoteRef/>
      </w:r>
      <w:r w:rsidRPr="00832C4E">
        <w:t>It would be useful to differentiate between justices that ascend via neutral institutions (such as merit), and those whose rises to the high court are more partisan in nature.  However, statistical significance on these tests would be difficult due to the few cases that fit into these categories, and other complications such as when justices are appointed by the governor of one party and confirmed by a majority consisting of the other party.  This is beyond the scope of this paper.</w:t>
      </w:r>
    </w:p>
  </w:footnote>
  <w:footnote w:id="155">
    <w:p w14:paraId="1557CD3F" w14:textId="77777777" w:rsidR="0066410C" w:rsidRPr="00832C4E" w:rsidRDefault="0066410C" w:rsidP="0066410C">
      <w:pPr>
        <w:pStyle w:val="FootnoteText"/>
      </w:pPr>
      <w:r w:rsidRPr="00832C4E">
        <w:rPr>
          <w:rStyle w:val="FootnoteReference"/>
        </w:rPr>
        <w:footnoteRef/>
      </w:r>
      <w:r w:rsidRPr="00832C4E">
        <w:rPr>
          <w:i/>
          <w:iCs/>
        </w:rPr>
        <w:t xml:space="preserve">See </w:t>
      </w:r>
      <w:proofErr w:type="gramStart"/>
      <w:r w:rsidRPr="00832C4E">
        <w:rPr>
          <w:i/>
          <w:iCs/>
        </w:rPr>
        <w:t xml:space="preserve">supra </w:t>
      </w:r>
      <w:r w:rsidRPr="00832C4E">
        <w:t>Table</w:t>
      </w:r>
      <w:proofErr w:type="gramEnd"/>
      <w:r w:rsidRPr="00832C4E">
        <w:t xml:space="preserve"> 3; note 146 and accompanying text; League of Women Voters of Fla. v. Detzner, 172 So. 3d 363, 417 (Fla. 2015).</w:t>
      </w:r>
    </w:p>
  </w:footnote>
  <w:footnote w:id="156">
    <w:p w14:paraId="64699917" w14:textId="60E4A5A8" w:rsidR="0066410C" w:rsidRPr="000317C7" w:rsidRDefault="0066410C" w:rsidP="0066410C">
      <w:pPr>
        <w:pStyle w:val="FootnoteText"/>
      </w:pPr>
      <w:r w:rsidRPr="00832C4E">
        <w:rPr>
          <w:rStyle w:val="FootnoteReference"/>
        </w:rPr>
        <w:footnoteRef/>
      </w:r>
      <w:r w:rsidRPr="00832C4E">
        <w:rPr>
          <w:i/>
          <w:iCs/>
        </w:rPr>
        <w:t>League of Women Voters of Fla.</w:t>
      </w:r>
      <w:r w:rsidRPr="00832C4E">
        <w:t xml:space="preserve">, 172 So. 3d at 417; </w:t>
      </w:r>
      <w:r w:rsidRPr="00832C4E">
        <w:rPr>
          <w:i/>
          <w:iCs/>
        </w:rPr>
        <w:t>see supra</w:t>
      </w:r>
      <w:r w:rsidRPr="00832C4E">
        <w:t xml:space="preserve"> note 14</w:t>
      </w:r>
      <w:ins w:id="572" w:author="Chase, Noah" w:date="2024-10-14T12:43:00Z" w16du:dateUtc="2024-10-14T16:43:00Z">
        <w:r w:rsidR="00752F08">
          <w:t>9</w:t>
        </w:r>
      </w:ins>
      <w:del w:id="573" w:author="Chase, Noah" w:date="2024-10-14T12:43:00Z" w16du:dateUtc="2024-10-14T16:43:00Z">
        <w:r w:rsidRPr="00832C4E" w:rsidDel="00752F08">
          <w:delText>6</w:delText>
        </w:r>
      </w:del>
      <w:r w:rsidRPr="00832C4E">
        <w:t xml:space="preserve">.  Justice Pariente (D) issued the 5-2 opinion, in which Chief Justice </w:t>
      </w:r>
      <w:proofErr w:type="spellStart"/>
      <w:r w:rsidRPr="00832C4E">
        <w:t>Labarga</w:t>
      </w:r>
      <w:proofErr w:type="spellEnd"/>
      <w:r w:rsidRPr="00832C4E">
        <w:t xml:space="preserve"> (R), and Justice Quince (R) and Justice Perry (R), concurred; Justice Lewis (R) concurred in the result.  </w:t>
      </w:r>
      <w:r w:rsidRPr="00832C4E">
        <w:rPr>
          <w:i/>
          <w:iCs/>
        </w:rPr>
        <w:t>League of Women Voters of Fla.</w:t>
      </w:r>
      <w:r w:rsidRPr="00832C4E">
        <w:t xml:space="preserve">, 172 So. 3d at 417; </w:t>
      </w:r>
      <w:r w:rsidRPr="00832C4E">
        <w:rPr>
          <w:i/>
          <w:iCs/>
        </w:rPr>
        <w:t>see supra</w:t>
      </w:r>
      <w:r w:rsidRPr="00832C4E">
        <w:t xml:space="preserve"> note 14</w:t>
      </w:r>
      <w:ins w:id="574" w:author="Chase, Noah" w:date="2024-10-14T12:45:00Z" w16du:dateUtc="2024-10-14T16:45:00Z">
        <w:r w:rsidR="008534A3">
          <w:t>9</w:t>
        </w:r>
      </w:ins>
      <w:del w:id="575" w:author="Chase, Noah" w:date="2024-10-14T12:43:00Z" w16du:dateUtc="2024-10-14T16:43:00Z">
        <w:r w:rsidRPr="00832C4E" w:rsidDel="00752F08">
          <w:delText>6</w:delText>
        </w:r>
      </w:del>
      <w:r w:rsidRPr="00832C4E">
        <w:rPr>
          <w:i/>
          <w:iCs/>
        </w:rPr>
        <w:t>.</w:t>
      </w:r>
      <w:r w:rsidRPr="00832C4E">
        <w:t xml:space="preserve">  Justice Canady (R) dissented with an opinion, in which Justice Polston (R) concurred. </w:t>
      </w:r>
      <w:r w:rsidRPr="00832C4E">
        <w:rPr>
          <w:i/>
          <w:iCs/>
        </w:rPr>
        <w:t xml:space="preserve"> League of Women Voters of Fla.</w:t>
      </w:r>
      <w:r w:rsidRPr="00832C4E">
        <w:t xml:space="preserve">, 172 So. 3d at 417; </w:t>
      </w:r>
      <w:r w:rsidRPr="00832C4E">
        <w:rPr>
          <w:i/>
          <w:iCs/>
        </w:rPr>
        <w:t>see supra</w:t>
      </w:r>
      <w:r w:rsidRPr="00832C4E">
        <w:t xml:space="preserve"> note 14</w:t>
      </w:r>
      <w:ins w:id="576" w:author="Chase, Noah" w:date="2024-10-14T12:46:00Z" w16du:dateUtc="2024-10-14T16:46:00Z">
        <w:r w:rsidR="008534A3">
          <w:t>9</w:t>
        </w:r>
      </w:ins>
      <w:del w:id="577" w:author="Chase, Noah" w:date="2024-10-14T12:46:00Z" w16du:dateUtc="2024-10-14T16:46:00Z">
        <w:r w:rsidRPr="00832C4E" w:rsidDel="008534A3">
          <w:delText>6</w:delText>
        </w:r>
      </w:del>
      <w:r w:rsidRPr="008534A3">
        <w:rPr>
          <w:rPrChange w:id="578" w:author="Chase, Noah" w:date="2024-10-14T12:46:00Z" w16du:dateUtc="2024-10-14T16:46:00Z">
            <w:rPr>
              <w:i/>
              <w:iCs/>
            </w:rPr>
          </w:rPrChange>
        </w:rPr>
        <w:t>.</w:t>
      </w:r>
    </w:p>
  </w:footnote>
  <w:footnote w:id="157">
    <w:p w14:paraId="4222F1D4" w14:textId="786587C0" w:rsidR="0066410C" w:rsidRPr="00105D32" w:rsidRDefault="0066410C" w:rsidP="0066410C">
      <w:pPr>
        <w:rPr>
          <w:sz w:val="20"/>
          <w:szCs w:val="20"/>
          <w:highlight w:val="magenta"/>
        </w:rPr>
      </w:pPr>
      <w:r w:rsidRPr="00A913A6">
        <w:rPr>
          <w:rStyle w:val="FootnoteReference"/>
          <w:sz w:val="20"/>
          <w:szCs w:val="20"/>
        </w:rPr>
        <w:footnoteRef/>
      </w:r>
      <w:r w:rsidRPr="00A913A6">
        <w:rPr>
          <w:sz w:val="20"/>
          <w:szCs w:val="20"/>
        </w:rPr>
        <w:t xml:space="preserve">Ongoing, pending, and dismissed cases, as well as those cases that did not rule on constitutionality, </w:t>
      </w:r>
      <w:r w:rsidRPr="00A913A6">
        <w:rPr>
          <w:i/>
          <w:iCs/>
          <w:sz w:val="20"/>
          <w:szCs w:val="20"/>
        </w:rPr>
        <w:t>e.g.</w:t>
      </w:r>
      <w:r w:rsidRPr="00A913A6">
        <w:rPr>
          <w:sz w:val="20"/>
          <w:szCs w:val="20"/>
        </w:rPr>
        <w:t xml:space="preserve">, </w:t>
      </w:r>
      <w:r w:rsidRPr="000371E0">
        <w:rPr>
          <w:i/>
          <w:iCs/>
          <w:sz w:val="20"/>
          <w:szCs w:val="20"/>
          <w:rPrChange w:id="581" w:author="Chase, Noah" w:date="2024-10-14T11:57:00Z" w16du:dateUtc="2024-10-14T15:57:00Z">
            <w:rPr>
              <w:sz w:val="20"/>
              <w:szCs w:val="20"/>
            </w:rPr>
          </w:rPrChange>
        </w:rPr>
        <w:t>Harper v. Lewis</w:t>
      </w:r>
      <w:r w:rsidRPr="00832C4E">
        <w:rPr>
          <w:sz w:val="20"/>
          <w:szCs w:val="20"/>
        </w:rPr>
        <w:t>, No. 19-CVS-012667, 2019 N.C. Super. LEXIS 122 (Oct. 28, 2019)</w:t>
      </w:r>
      <w:r w:rsidRPr="00832C4E">
        <w:rPr>
          <w:color w:val="000000"/>
          <w:sz w:val="20"/>
          <w:szCs w:val="20"/>
        </w:rPr>
        <w:t xml:space="preserve">, </w:t>
      </w:r>
      <w:r w:rsidRPr="00832C4E">
        <w:rPr>
          <w:sz w:val="20"/>
          <w:szCs w:val="20"/>
        </w:rPr>
        <w:t>from</w:t>
      </w:r>
      <w:r w:rsidRPr="00A913A6">
        <w:rPr>
          <w:sz w:val="20"/>
          <w:szCs w:val="20"/>
        </w:rPr>
        <w:t xml:space="preserve"> Table 3 were omitted </w:t>
      </w:r>
      <w:r w:rsidRPr="00EB46A2">
        <w:rPr>
          <w:sz w:val="20"/>
          <w:szCs w:val="20"/>
          <w:highlight w:val="cyan"/>
          <w:rPrChange w:id="582" w:author="Marie-therese Witte" w:date="2024-10-29T08:32:00Z" w16du:dateUtc="2024-10-29T12:32:00Z">
            <w:rPr>
              <w:sz w:val="20"/>
              <w:szCs w:val="20"/>
            </w:rPr>
          </w:rPrChange>
        </w:rPr>
        <w:t xml:space="preserve">here, </w:t>
      </w:r>
      <w:r w:rsidRPr="00EB46A2">
        <w:rPr>
          <w:sz w:val="20"/>
          <w:szCs w:val="20"/>
          <w:highlight w:val="cyan"/>
          <w:rPrChange w:id="583" w:author="Marie-therese Witte" w:date="2024-10-29T08:32:00Z" w16du:dateUtc="2024-10-29T12:32:00Z">
            <w:rPr>
              <w:sz w:val="20"/>
              <w:szCs w:val="20"/>
              <w:highlight w:val="magenta"/>
            </w:rPr>
          </w:rPrChange>
        </w:rPr>
        <w:t xml:space="preserve">as was </w:t>
      </w:r>
      <w:r w:rsidRPr="00EB46A2">
        <w:rPr>
          <w:i/>
          <w:iCs/>
          <w:sz w:val="20"/>
          <w:szCs w:val="20"/>
          <w:highlight w:val="cyan"/>
          <w:rPrChange w:id="584" w:author="Marie-therese Witte" w:date="2024-10-29T08:32:00Z" w16du:dateUtc="2024-10-29T12:32:00Z">
            <w:rPr>
              <w:sz w:val="20"/>
              <w:szCs w:val="20"/>
              <w:highlight w:val="magenta"/>
            </w:rPr>
          </w:rPrChange>
        </w:rPr>
        <w:t>Graham v. Adams</w:t>
      </w:r>
      <w:r w:rsidRPr="00EB46A2">
        <w:rPr>
          <w:sz w:val="20"/>
          <w:szCs w:val="20"/>
          <w:highlight w:val="cyan"/>
          <w:rPrChange w:id="585" w:author="Marie-therese Witte" w:date="2024-10-29T08:32:00Z" w16du:dateUtc="2024-10-29T12:32:00Z">
            <w:rPr>
              <w:sz w:val="20"/>
              <w:szCs w:val="20"/>
              <w:highlight w:val="magenta"/>
            </w:rPr>
          </w:rPrChange>
        </w:rPr>
        <w:t>, No. 22-CI-00047 (Ky. Cir. Ct. Nov. 10, 2022)</w:t>
      </w:r>
      <w:r w:rsidRPr="00EB46A2">
        <w:rPr>
          <w:rStyle w:val="CommentReference"/>
          <w:sz w:val="20"/>
          <w:szCs w:val="20"/>
          <w:highlight w:val="cyan"/>
          <w:rPrChange w:id="586" w:author="Marie-therese Witte" w:date="2024-10-29T08:32:00Z" w16du:dateUtc="2024-10-29T12:32:00Z">
            <w:rPr>
              <w:rStyle w:val="CommentReference"/>
              <w:sz w:val="20"/>
              <w:szCs w:val="20"/>
              <w:highlight w:val="magenta"/>
            </w:rPr>
          </w:rPrChange>
        </w:rPr>
        <w:annotationRef/>
      </w:r>
      <w:r w:rsidRPr="00EB46A2">
        <w:rPr>
          <w:rStyle w:val="CommentReference"/>
          <w:sz w:val="20"/>
          <w:szCs w:val="20"/>
          <w:highlight w:val="cyan"/>
          <w:rPrChange w:id="587" w:author="Marie-therese Witte" w:date="2024-10-29T08:32:00Z" w16du:dateUtc="2024-10-29T12:32:00Z">
            <w:rPr>
              <w:rStyle w:val="CommentReference"/>
              <w:sz w:val="20"/>
              <w:szCs w:val="20"/>
              <w:highlight w:val="magenta"/>
            </w:rPr>
          </w:rPrChange>
        </w:rPr>
        <w:annotationRef/>
      </w:r>
      <w:r w:rsidRPr="00EB46A2">
        <w:rPr>
          <w:sz w:val="20"/>
          <w:szCs w:val="20"/>
          <w:highlight w:val="cyan"/>
          <w:rPrChange w:id="588" w:author="Marie-therese Witte" w:date="2024-10-29T08:32:00Z" w16du:dateUtc="2024-10-29T12:32:00Z">
            <w:rPr>
              <w:sz w:val="20"/>
              <w:szCs w:val="20"/>
              <w:highlight w:val="magenta"/>
            </w:rPr>
          </w:rPrChange>
        </w:rPr>
        <w:t xml:space="preserve"> (</w:t>
      </w:r>
      <w:del w:id="589" w:author="Chase, Noah" w:date="2024-10-14T11:56:00Z" w16du:dateUtc="2024-10-14T15:56:00Z">
        <w:r w:rsidRPr="00EB46A2" w:rsidDel="000371E0">
          <w:rPr>
            <w:sz w:val="20"/>
            <w:szCs w:val="20"/>
            <w:highlight w:val="cyan"/>
            <w:rPrChange w:id="590" w:author="Marie-therese Witte" w:date="2024-10-29T08:32:00Z" w16du:dateUtc="2024-10-29T12:32:00Z">
              <w:rPr>
                <w:sz w:val="20"/>
                <w:szCs w:val="20"/>
                <w:highlight w:val="magenta"/>
              </w:rPr>
            </w:rPrChange>
          </w:rPr>
          <w:delText xml:space="preserve">The </w:delText>
        </w:r>
      </w:del>
      <w:r w:rsidRPr="00EB46A2">
        <w:rPr>
          <w:sz w:val="20"/>
          <w:szCs w:val="20"/>
          <w:highlight w:val="cyan"/>
          <w:rPrChange w:id="591" w:author="Marie-therese Witte" w:date="2024-10-29T08:32:00Z" w16du:dateUtc="2024-10-29T12:32:00Z">
            <w:rPr>
              <w:sz w:val="20"/>
              <w:szCs w:val="20"/>
              <w:highlight w:val="magenta"/>
            </w:rPr>
          </w:rPrChange>
        </w:rPr>
        <w:t>Am</w:t>
      </w:r>
      <w:ins w:id="592" w:author="Chase, Noah" w:date="2024-10-14T15:27:00Z" w16du:dateUtc="2024-10-14T19:27:00Z">
        <w:r w:rsidR="00357C1F" w:rsidRPr="00EB46A2">
          <w:rPr>
            <w:sz w:val="20"/>
            <w:szCs w:val="20"/>
            <w:highlight w:val="cyan"/>
            <w:rPrChange w:id="593" w:author="Marie-therese Witte" w:date="2024-10-29T08:32:00Z" w16du:dateUtc="2024-10-29T12:32:00Z">
              <w:rPr>
                <w:sz w:val="20"/>
                <w:szCs w:val="20"/>
              </w:rPr>
            </w:rPrChange>
          </w:rPr>
          <w:t>.</w:t>
        </w:r>
      </w:ins>
      <w:del w:id="594" w:author="Chase, Noah" w:date="2024-10-14T15:27:00Z" w16du:dateUtc="2024-10-14T19:27:00Z">
        <w:r w:rsidRPr="00EB46A2" w:rsidDel="00F27095">
          <w:rPr>
            <w:sz w:val="20"/>
            <w:szCs w:val="20"/>
            <w:highlight w:val="cyan"/>
            <w:rPrChange w:id="595" w:author="Marie-therese Witte" w:date="2024-10-29T08:32:00Z" w16du:dateUtc="2024-10-29T12:32:00Z">
              <w:rPr>
                <w:sz w:val="20"/>
                <w:szCs w:val="20"/>
                <w:highlight w:val="magenta"/>
              </w:rPr>
            </w:rPrChange>
          </w:rPr>
          <w:delText>erican</w:delText>
        </w:r>
      </w:del>
      <w:r w:rsidRPr="00EB46A2">
        <w:rPr>
          <w:sz w:val="20"/>
          <w:szCs w:val="20"/>
          <w:highlight w:val="cyan"/>
          <w:rPrChange w:id="596" w:author="Marie-therese Witte" w:date="2024-10-29T08:32:00Z" w16du:dateUtc="2024-10-29T12:32:00Z">
            <w:rPr>
              <w:sz w:val="20"/>
              <w:szCs w:val="20"/>
              <w:highlight w:val="magenta"/>
            </w:rPr>
          </w:rPrChange>
        </w:rPr>
        <w:t xml:space="preserve"> Redistricting </w:t>
      </w:r>
      <w:del w:id="597" w:author="Chase, Noah" w:date="2024-10-14T11:56:00Z" w16du:dateUtc="2024-10-14T15:56:00Z">
        <w:r w:rsidRPr="00EB46A2" w:rsidDel="000371E0">
          <w:rPr>
            <w:sz w:val="20"/>
            <w:szCs w:val="20"/>
            <w:highlight w:val="cyan"/>
            <w:rPrChange w:id="598" w:author="Marie-therese Witte" w:date="2024-10-29T08:32:00Z" w16du:dateUtc="2024-10-29T12:32:00Z">
              <w:rPr>
                <w:sz w:val="20"/>
                <w:szCs w:val="20"/>
                <w:highlight w:val="magenta"/>
              </w:rPr>
            </w:rPrChange>
          </w:rPr>
          <w:delText>Project</w:delText>
        </w:r>
      </w:del>
      <w:proofErr w:type="spellStart"/>
      <w:ins w:id="599" w:author="Chase, Noah" w:date="2024-10-14T11:56:00Z" w16du:dateUtc="2024-10-14T15:56:00Z">
        <w:r w:rsidR="000371E0" w:rsidRPr="00EB46A2">
          <w:rPr>
            <w:sz w:val="20"/>
            <w:szCs w:val="20"/>
            <w:highlight w:val="cyan"/>
            <w:rPrChange w:id="600" w:author="Marie-therese Witte" w:date="2024-10-29T08:32:00Z" w16du:dateUtc="2024-10-29T12:32:00Z">
              <w:rPr>
                <w:sz w:val="20"/>
                <w:szCs w:val="20"/>
                <w:highlight w:val="magenta"/>
              </w:rPr>
            </w:rPrChange>
          </w:rPr>
          <w:t>Proj</w:t>
        </w:r>
        <w:proofErr w:type="spellEnd"/>
        <w:r w:rsidR="000371E0" w:rsidRPr="00EB46A2">
          <w:rPr>
            <w:sz w:val="20"/>
            <w:szCs w:val="20"/>
            <w:highlight w:val="cyan"/>
            <w:rPrChange w:id="601" w:author="Marie-therese Witte" w:date="2024-10-29T08:32:00Z" w16du:dateUtc="2024-10-29T12:32:00Z">
              <w:rPr>
                <w:sz w:val="20"/>
                <w:szCs w:val="20"/>
              </w:rPr>
            </w:rPrChange>
          </w:rPr>
          <w:t>.</w:t>
        </w:r>
      </w:ins>
      <w:r w:rsidRPr="00EB46A2">
        <w:rPr>
          <w:sz w:val="20"/>
          <w:szCs w:val="20"/>
          <w:highlight w:val="cyan"/>
          <w:rPrChange w:id="602" w:author="Marie-therese Witte" w:date="2024-10-29T08:32:00Z" w16du:dateUtc="2024-10-29T12:32:00Z">
            <w:rPr>
              <w:sz w:val="20"/>
              <w:szCs w:val="20"/>
              <w:highlight w:val="magenta"/>
            </w:rPr>
          </w:rPrChange>
        </w:rPr>
        <w:t>)</w:t>
      </w:r>
      <w:ins w:id="603" w:author="Chase, Noah" w:date="2024-10-14T12:54:00Z" w16du:dateUtc="2024-10-14T16:54:00Z">
        <w:r w:rsidR="00583C8C" w:rsidRPr="00EB46A2">
          <w:rPr>
            <w:sz w:val="20"/>
            <w:szCs w:val="20"/>
            <w:highlight w:val="cyan"/>
            <w:rPrChange w:id="604" w:author="Marie-therese Witte" w:date="2024-10-29T08:32:00Z" w16du:dateUtc="2024-10-29T12:32:00Z">
              <w:rPr>
                <w:sz w:val="20"/>
                <w:szCs w:val="20"/>
              </w:rPr>
            </w:rPrChange>
          </w:rPr>
          <w:t xml:space="preserve">, </w:t>
        </w:r>
        <w:r w:rsidR="00583C8C" w:rsidRPr="00EB46A2">
          <w:rPr>
            <w:i/>
            <w:iCs/>
            <w:sz w:val="20"/>
            <w:szCs w:val="20"/>
            <w:highlight w:val="cyan"/>
            <w:rPrChange w:id="605" w:author="Marie-therese Witte" w:date="2024-10-29T08:32:00Z" w16du:dateUtc="2024-10-29T12:32:00Z">
              <w:rPr>
                <w:i/>
                <w:iCs/>
                <w:sz w:val="20"/>
                <w:szCs w:val="20"/>
              </w:rPr>
            </w:rPrChange>
          </w:rPr>
          <w:t>aff’d</w:t>
        </w:r>
      </w:ins>
      <w:r w:rsidRPr="00EB46A2">
        <w:rPr>
          <w:sz w:val="20"/>
          <w:szCs w:val="20"/>
          <w:highlight w:val="cyan"/>
          <w:rPrChange w:id="606" w:author="Marie-therese Witte" w:date="2024-10-29T08:32:00Z" w16du:dateUtc="2024-10-29T12:32:00Z">
            <w:rPr>
              <w:sz w:val="20"/>
              <w:szCs w:val="20"/>
              <w:highlight w:val="magenta"/>
            </w:rPr>
          </w:rPrChange>
        </w:rPr>
        <w:t>,</w:t>
      </w:r>
      <w:ins w:id="607" w:author="Chase, Noah" w:date="2024-10-14T12:54:00Z" w16du:dateUtc="2024-10-14T16:54:00Z">
        <w:r w:rsidR="00583C8C" w:rsidRPr="00EB46A2">
          <w:rPr>
            <w:sz w:val="20"/>
            <w:szCs w:val="20"/>
            <w:highlight w:val="cyan"/>
            <w:rPrChange w:id="608" w:author="Marie-therese Witte" w:date="2024-10-29T08:32:00Z" w16du:dateUtc="2024-10-29T12:32:00Z">
              <w:rPr>
                <w:sz w:val="20"/>
                <w:szCs w:val="20"/>
              </w:rPr>
            </w:rPrChange>
          </w:rPr>
          <w:t xml:space="preserve"> </w:t>
        </w:r>
        <w:r w:rsidR="00FA4792" w:rsidRPr="00EB46A2">
          <w:rPr>
            <w:sz w:val="20"/>
            <w:szCs w:val="20"/>
            <w:highlight w:val="cyan"/>
            <w:rPrChange w:id="609" w:author="Marie-therese Witte" w:date="2024-10-29T08:32:00Z" w16du:dateUtc="2024-10-29T12:32:00Z">
              <w:rPr>
                <w:sz w:val="20"/>
                <w:szCs w:val="20"/>
              </w:rPr>
            </w:rPrChange>
          </w:rPr>
          <w:t>684 S.W.3d 663 (Ky. 2023)</w:t>
        </w:r>
      </w:ins>
      <w:ins w:id="610" w:author="Chase, Noah" w:date="2024-10-14T12:55:00Z" w16du:dateUtc="2024-10-14T16:55:00Z">
        <w:r w:rsidR="00FA4792" w:rsidRPr="00EB46A2">
          <w:rPr>
            <w:sz w:val="20"/>
            <w:szCs w:val="20"/>
            <w:highlight w:val="cyan"/>
            <w:rPrChange w:id="611" w:author="Marie-therese Witte" w:date="2024-10-29T08:32:00Z" w16du:dateUtc="2024-10-29T12:32:00Z">
              <w:rPr>
                <w:sz w:val="20"/>
                <w:szCs w:val="20"/>
              </w:rPr>
            </w:rPrChange>
          </w:rPr>
          <w:t>,</w:t>
        </w:r>
      </w:ins>
      <w:r w:rsidRPr="00EB46A2">
        <w:rPr>
          <w:sz w:val="20"/>
          <w:szCs w:val="20"/>
          <w:highlight w:val="cyan"/>
          <w:rPrChange w:id="612" w:author="Marie-therese Witte" w:date="2024-10-29T08:32:00Z" w16du:dateUtc="2024-10-29T12:32:00Z">
            <w:rPr>
              <w:sz w:val="20"/>
              <w:szCs w:val="20"/>
              <w:highlight w:val="magenta"/>
            </w:rPr>
          </w:rPrChange>
        </w:rPr>
        <w:t xml:space="preserve"> due to the inability to determine judge </w:t>
      </w:r>
      <w:ins w:id="613" w:author="Chase, Noah" w:date="2024-10-14T10:44:00Z" w16du:dateUtc="2024-10-14T14:44:00Z">
        <w:r w:rsidR="00A43ED8" w:rsidRPr="00EB46A2">
          <w:rPr>
            <w:sz w:val="20"/>
            <w:szCs w:val="20"/>
            <w:highlight w:val="cyan"/>
            <w:rPrChange w:id="614" w:author="Marie-therese Witte" w:date="2024-10-29T08:32:00Z" w16du:dateUtc="2024-10-29T12:32:00Z">
              <w:rPr>
                <w:sz w:val="20"/>
                <w:szCs w:val="20"/>
              </w:rPr>
            </w:rPrChange>
          </w:rPr>
          <w:t>or ju</w:t>
        </w:r>
      </w:ins>
      <w:ins w:id="615" w:author="Chase, Noah" w:date="2024-10-14T10:45:00Z" w16du:dateUtc="2024-10-14T14:45:00Z">
        <w:r w:rsidR="00A43ED8" w:rsidRPr="00EB46A2">
          <w:rPr>
            <w:sz w:val="20"/>
            <w:szCs w:val="20"/>
            <w:highlight w:val="cyan"/>
            <w:rPrChange w:id="616" w:author="Marie-therese Witte" w:date="2024-10-29T08:32:00Z" w16du:dateUtc="2024-10-29T12:32:00Z">
              <w:rPr>
                <w:sz w:val="20"/>
                <w:szCs w:val="20"/>
              </w:rPr>
            </w:rPrChange>
          </w:rPr>
          <w:t xml:space="preserve">stice </w:t>
        </w:r>
      </w:ins>
      <w:r w:rsidRPr="00EB46A2">
        <w:rPr>
          <w:sz w:val="20"/>
          <w:szCs w:val="20"/>
          <w:highlight w:val="cyan"/>
          <w:rPrChange w:id="617" w:author="Marie-therese Witte" w:date="2024-10-29T08:32:00Z" w16du:dateUtc="2024-10-29T12:32:00Z">
            <w:rPr>
              <w:sz w:val="20"/>
              <w:szCs w:val="20"/>
              <w:highlight w:val="magenta"/>
            </w:rPr>
          </w:rPrChange>
        </w:rPr>
        <w:t>party affiliation.</w:t>
      </w:r>
      <w:ins w:id="618" w:author="Chase, Noah" w:date="2024-10-14T10:45:00Z" w16du:dateUtc="2024-10-14T14:45:00Z">
        <w:r w:rsidR="00105D32" w:rsidRPr="00EB46A2">
          <w:rPr>
            <w:sz w:val="20"/>
            <w:szCs w:val="20"/>
            <w:highlight w:val="cyan"/>
            <w:rPrChange w:id="619" w:author="Marie-therese Witte" w:date="2024-10-29T08:32:00Z" w16du:dateUtc="2024-10-29T12:32:00Z">
              <w:rPr>
                <w:sz w:val="20"/>
                <w:szCs w:val="20"/>
              </w:rPr>
            </w:rPrChange>
          </w:rPr>
          <w:t xml:space="preserve">  </w:t>
        </w:r>
        <w:r w:rsidR="00105D32" w:rsidRPr="00EB46A2">
          <w:rPr>
            <w:i/>
            <w:iCs/>
            <w:sz w:val="20"/>
            <w:szCs w:val="20"/>
            <w:highlight w:val="cyan"/>
            <w:rPrChange w:id="620" w:author="Marie-therese Witte" w:date="2024-10-29T08:32:00Z" w16du:dateUtc="2024-10-29T12:32:00Z">
              <w:rPr>
                <w:i/>
                <w:iCs/>
                <w:sz w:val="20"/>
                <w:szCs w:val="20"/>
              </w:rPr>
            </w:rPrChange>
          </w:rPr>
          <w:t xml:space="preserve">See supra </w:t>
        </w:r>
        <w:r w:rsidR="00105D32" w:rsidRPr="00EB46A2">
          <w:rPr>
            <w:sz w:val="20"/>
            <w:szCs w:val="20"/>
            <w:highlight w:val="cyan"/>
            <w:rPrChange w:id="621" w:author="Marie-therese Witte" w:date="2024-10-29T08:32:00Z" w16du:dateUtc="2024-10-29T12:32:00Z">
              <w:rPr>
                <w:sz w:val="20"/>
                <w:szCs w:val="20"/>
              </w:rPr>
            </w:rPrChange>
          </w:rPr>
          <w:t>note 149.</w:t>
        </w:r>
      </w:ins>
    </w:p>
  </w:footnote>
  <w:footnote w:id="158">
    <w:p w14:paraId="51A43020" w14:textId="77777777" w:rsidR="0066410C" w:rsidRPr="00832C4E" w:rsidRDefault="0066410C" w:rsidP="0066410C">
      <w:pPr>
        <w:pStyle w:val="FootnoteText"/>
      </w:pPr>
      <w:r w:rsidRPr="00B273EF">
        <w:rPr>
          <w:rStyle w:val="FootnoteReference"/>
        </w:rPr>
        <w:footnoteRef/>
      </w:r>
      <w:r w:rsidRPr="00B273EF">
        <w:t xml:space="preserve">The </w:t>
      </w:r>
      <w:r w:rsidRPr="00832C4E">
        <w:t xml:space="preserve">Republican legislature proposed a plan (without the support of the Democratic governor).  Carter v. Chapman, 270 A.3d 444, 454 (Pa. 2022).  The Commonwealth Court, which heard proceedings to adopt a plan, selected this plan unaltered.  </w:t>
      </w:r>
      <w:r w:rsidRPr="00832C4E">
        <w:rPr>
          <w:i/>
          <w:iCs/>
        </w:rPr>
        <w:t>See id.</w:t>
      </w:r>
      <w:r w:rsidRPr="00832C4E">
        <w:t xml:space="preserve">  The State Supreme Court, however, rejected that plan as an unconstitutional gerrymander.  </w:t>
      </w:r>
      <w:r w:rsidRPr="00832C4E">
        <w:rPr>
          <w:i/>
          <w:iCs/>
        </w:rPr>
        <w:t>Id.</w:t>
      </w:r>
      <w:r w:rsidRPr="00832C4E">
        <w:t xml:space="preserve"> at 457–59.</w:t>
      </w:r>
    </w:p>
  </w:footnote>
  <w:footnote w:id="159">
    <w:p w14:paraId="22D71ADC" w14:textId="77777777" w:rsidR="0066410C" w:rsidRPr="00832C4E" w:rsidRDefault="0066410C" w:rsidP="0066410C">
      <w:pPr>
        <w:pStyle w:val="FootnoteText"/>
      </w:pPr>
      <w:r w:rsidRPr="00832C4E">
        <w:rPr>
          <w:rStyle w:val="FootnoteReference"/>
        </w:rPr>
        <w:footnoteRef/>
      </w:r>
      <w:r w:rsidRPr="00832C4E">
        <w:rPr>
          <w:i/>
          <w:iCs/>
        </w:rPr>
        <w:t xml:space="preserve">In re </w:t>
      </w:r>
      <w:r w:rsidRPr="00832C4E">
        <w:t xml:space="preserve">Cong. </w:t>
      </w:r>
      <w:proofErr w:type="spellStart"/>
      <w:r w:rsidRPr="00832C4E">
        <w:t>Dists</w:t>
      </w:r>
      <w:proofErr w:type="spellEnd"/>
      <w:r w:rsidRPr="00832C4E">
        <w:t xml:space="preserve">. by N.J. Redistricting Comm’n, 268 A.3d 299, 302–03 (2022).  The plan was proposed by a non-partisan redistricting commission, with the tie-breaking vote cast by an independent, non-partisan member of the commission.  </w:t>
      </w:r>
      <w:r w:rsidRPr="00832C4E">
        <w:rPr>
          <w:i/>
          <w:iCs/>
        </w:rPr>
        <w:t>Id.</w:t>
      </w:r>
      <w:r w:rsidRPr="00832C4E">
        <w:t xml:space="preserve">  Here, we consider the plan Democratic since the claim was that it unduly favored Democrats.  </w:t>
      </w:r>
      <w:r w:rsidRPr="00832C4E">
        <w:rPr>
          <w:i/>
          <w:iCs/>
        </w:rPr>
        <w:t>Id.</w:t>
      </w:r>
      <w:r w:rsidRPr="00832C4E">
        <w:t xml:space="preserve"> at 303, 308.</w:t>
      </w:r>
    </w:p>
  </w:footnote>
  <w:footnote w:id="160">
    <w:p w14:paraId="312E3E98" w14:textId="77777777" w:rsidR="0066410C" w:rsidRPr="00832C4E" w:rsidRDefault="0066410C" w:rsidP="0066410C">
      <w:pPr>
        <w:pStyle w:val="FootnoteText"/>
      </w:pPr>
      <w:r w:rsidRPr="00832C4E">
        <w:rPr>
          <w:rStyle w:val="FootnoteReference"/>
        </w:rPr>
        <w:footnoteRef/>
      </w:r>
      <w:r w:rsidRPr="00832C4E">
        <w:rPr>
          <w:i/>
          <w:iCs/>
        </w:rPr>
        <w:t xml:space="preserve">See </w:t>
      </w:r>
      <w:proofErr w:type="gramStart"/>
      <w:r w:rsidRPr="00832C4E">
        <w:rPr>
          <w:i/>
          <w:iCs/>
        </w:rPr>
        <w:t xml:space="preserve">supra </w:t>
      </w:r>
      <w:r w:rsidRPr="00832C4E">
        <w:t>Table</w:t>
      </w:r>
      <w:proofErr w:type="gramEnd"/>
      <w:r w:rsidRPr="00832C4E">
        <w:t xml:space="preserve"> 4.</w:t>
      </w:r>
    </w:p>
  </w:footnote>
  <w:footnote w:id="161">
    <w:p w14:paraId="56240A6F" w14:textId="77777777" w:rsidR="0066410C" w:rsidRPr="00832C4E" w:rsidRDefault="0066410C" w:rsidP="0066410C">
      <w:pPr>
        <w:pStyle w:val="FootnoteText"/>
      </w:pPr>
      <w:r w:rsidRPr="00832C4E">
        <w:rPr>
          <w:rFonts w:eastAsiaTheme="minorEastAsia"/>
          <w:vertAlign w:val="superscript"/>
        </w:rPr>
        <w:footnoteRef/>
      </w:r>
      <w:r w:rsidRPr="00832C4E">
        <w:t>Of course, the cases in Table 4 do not reflect a random sample of all redistricting maps, and we should not expect them to.  Cases are brought</w:t>
      </w:r>
      <w:r w:rsidRPr="00581F26">
        <w:t xml:space="preserve"> where they are likely to succeed.  Moreover, Table 4 only examines the links to partisanship </w:t>
      </w:r>
      <w:r w:rsidRPr="00832C4E">
        <w:t>of justices in situations where maps are drawn under one party control and where partisan gerrymandering is suspected enough to trigger a credible lawsuit.</w:t>
      </w:r>
    </w:p>
  </w:footnote>
  <w:footnote w:id="162">
    <w:p w14:paraId="3FB12D86" w14:textId="77777777" w:rsidR="0066410C" w:rsidRPr="00832C4E" w:rsidRDefault="0066410C" w:rsidP="0066410C">
      <w:pPr>
        <w:rPr>
          <w:sz w:val="20"/>
          <w:szCs w:val="20"/>
        </w:rPr>
      </w:pPr>
      <w:r w:rsidRPr="00832C4E">
        <w:rPr>
          <w:rStyle w:val="FootnoteReference"/>
          <w:sz w:val="20"/>
          <w:szCs w:val="20"/>
        </w:rPr>
        <w:footnoteRef/>
      </w:r>
      <w:r w:rsidRPr="00832C4E">
        <w:rPr>
          <w:i/>
          <w:iCs/>
          <w:sz w:val="20"/>
          <w:szCs w:val="20"/>
        </w:rPr>
        <w:t>See id.</w:t>
      </w:r>
      <w:r w:rsidRPr="00832C4E">
        <w:rPr>
          <w:sz w:val="20"/>
          <w:szCs w:val="20"/>
        </w:rPr>
        <w:t xml:space="preserve"> (</w:t>
      </w:r>
      <w:r w:rsidRPr="00832C4E">
        <w:rPr>
          <w:rStyle w:val="FootnoteTextChar"/>
        </w:rPr>
        <w:t>Florida, Pennsylvania (2018), New York, North Carolina (</w:t>
      </w:r>
      <w:r w:rsidRPr="00832C4E">
        <w:rPr>
          <w:rStyle w:val="FootnoteTextChar"/>
          <w:i/>
          <w:iCs/>
        </w:rPr>
        <w:t>Harper I</w:t>
      </w:r>
      <w:r w:rsidRPr="00832C4E">
        <w:rPr>
          <w:rStyle w:val="FootnoteTextChar"/>
        </w:rPr>
        <w:t xml:space="preserve"> and </w:t>
      </w:r>
      <w:r w:rsidRPr="00832C4E">
        <w:rPr>
          <w:rStyle w:val="FootnoteTextChar"/>
          <w:i/>
          <w:iCs/>
        </w:rPr>
        <w:t>Harper II</w:t>
      </w:r>
      <w:r w:rsidRPr="00832C4E">
        <w:rPr>
          <w:rStyle w:val="FootnoteTextChar"/>
        </w:rPr>
        <w:t>), and Ohio).</w:t>
      </w:r>
    </w:p>
  </w:footnote>
  <w:footnote w:id="163">
    <w:p w14:paraId="0B2C486C" w14:textId="77777777" w:rsidR="0066410C" w:rsidRPr="00832C4E" w:rsidRDefault="0066410C" w:rsidP="0066410C">
      <w:pPr>
        <w:pStyle w:val="FootnoteText"/>
      </w:pPr>
      <w:r w:rsidRPr="00832C4E">
        <w:rPr>
          <w:rStyle w:val="FootnoteReference"/>
        </w:rPr>
        <w:footnoteRef/>
      </w:r>
      <w:r w:rsidRPr="00832C4E">
        <w:rPr>
          <w:i/>
          <w:iCs/>
        </w:rPr>
        <w:t xml:space="preserve">See id. </w:t>
      </w:r>
      <w:r w:rsidRPr="00832C4E">
        <w:t xml:space="preserve"> In Pennsylvania (2022), one Democratic justice voted to uphold the plan created by the Republican legislature.  </w:t>
      </w:r>
      <w:r w:rsidRPr="00832C4E">
        <w:rPr>
          <w:i/>
          <w:iCs/>
        </w:rPr>
        <w:t xml:space="preserve">See </w:t>
      </w:r>
      <w:proofErr w:type="gramStart"/>
      <w:r w:rsidRPr="00832C4E">
        <w:rPr>
          <w:i/>
          <w:iCs/>
        </w:rPr>
        <w:t xml:space="preserve">supra </w:t>
      </w:r>
      <w:r w:rsidRPr="00832C4E">
        <w:t>Table</w:t>
      </w:r>
      <w:proofErr w:type="gramEnd"/>
      <w:r w:rsidRPr="00832C4E">
        <w:t xml:space="preserve"> 3.</w:t>
      </w:r>
    </w:p>
  </w:footnote>
  <w:footnote w:id="164">
    <w:p w14:paraId="3CE30970" w14:textId="77777777" w:rsidR="0066410C" w:rsidRPr="00832C4E" w:rsidRDefault="0066410C" w:rsidP="0066410C">
      <w:pPr>
        <w:pStyle w:val="FootnoteText"/>
      </w:pPr>
      <w:r w:rsidRPr="00832C4E">
        <w:rPr>
          <w:rStyle w:val="FootnoteReference"/>
          <w:rFonts w:eastAsiaTheme="minorEastAsia"/>
        </w:rPr>
        <w:footnoteRef/>
      </w:r>
      <w:r w:rsidRPr="00832C4E">
        <w:rPr>
          <w:i/>
          <w:iCs/>
        </w:rPr>
        <w:t xml:space="preserve">See </w:t>
      </w:r>
      <w:proofErr w:type="gramStart"/>
      <w:r w:rsidRPr="00832C4E">
        <w:rPr>
          <w:i/>
          <w:iCs/>
        </w:rPr>
        <w:t>supra</w:t>
      </w:r>
      <w:r w:rsidRPr="00832C4E">
        <w:t xml:space="preserve"> Table</w:t>
      </w:r>
      <w:proofErr w:type="gramEnd"/>
      <w:r w:rsidRPr="00832C4E">
        <w:t xml:space="preserve"> 4.  </w:t>
      </w:r>
      <w:r w:rsidRPr="00832C4E">
        <w:rPr>
          <w:rStyle w:val="FootnoteTextChar"/>
        </w:rPr>
        <w:t xml:space="preserve">We will revisit this question in future work when we look in more detail at these court opinions to see the reasons given for their view by those justices who did not find a plan to be unconstitutional when </w:t>
      </w:r>
      <w:proofErr w:type="gramStart"/>
      <w:r w:rsidRPr="00832C4E">
        <w:rPr>
          <w:rStyle w:val="FootnoteTextChar"/>
        </w:rPr>
        <w:t>a majority of</w:t>
      </w:r>
      <w:proofErr w:type="gramEnd"/>
      <w:r w:rsidRPr="00832C4E">
        <w:rPr>
          <w:rStyle w:val="FootnoteTextChar"/>
        </w:rPr>
        <w:t xml:space="preserve"> their fellow justices did find the plan to be unconstitutional.</w:t>
      </w:r>
    </w:p>
  </w:footnote>
  <w:footnote w:id="165">
    <w:p w14:paraId="6CEDDBFC" w14:textId="2344DD50" w:rsidR="0066410C" w:rsidRPr="00832C4E" w:rsidRDefault="0066410C" w:rsidP="0066410C">
      <w:pPr>
        <w:pStyle w:val="FootnoteText"/>
      </w:pPr>
      <w:r w:rsidRPr="00832C4E">
        <w:rPr>
          <w:rStyle w:val="FootnoteReference"/>
        </w:rPr>
        <w:footnoteRef/>
      </w:r>
      <w:r w:rsidRPr="00832C4E">
        <w:rPr>
          <w:i/>
          <w:iCs/>
        </w:rPr>
        <w:t xml:space="preserve">See </w:t>
      </w:r>
      <w:proofErr w:type="gramStart"/>
      <w:r w:rsidRPr="00832C4E">
        <w:rPr>
          <w:i/>
          <w:iCs/>
        </w:rPr>
        <w:t xml:space="preserve">supra </w:t>
      </w:r>
      <w:r w:rsidRPr="00832C4E">
        <w:t>Table</w:t>
      </w:r>
      <w:proofErr w:type="gramEnd"/>
      <w:r w:rsidRPr="00832C4E">
        <w:t xml:space="preserve"> 4. In Maryland, although the decision did not reach the highest state court, the trial court judge was appointed by a Democratic governor.  Nick </w:t>
      </w:r>
      <w:proofErr w:type="spellStart"/>
      <w:r w:rsidRPr="00832C4E">
        <w:t>Corasaniti</w:t>
      </w:r>
      <w:proofErr w:type="spellEnd"/>
      <w:r w:rsidRPr="00832C4E">
        <w:t xml:space="preserve">, </w:t>
      </w:r>
      <w:r w:rsidRPr="00832C4E">
        <w:rPr>
          <w:i/>
          <w:iCs/>
        </w:rPr>
        <w:t>Judge Throws Out Maryland Congressional Map, in Blow to Democrats</w:t>
      </w:r>
      <w:r w:rsidRPr="00832C4E">
        <w:t xml:space="preserve">, </w:t>
      </w:r>
      <w:r w:rsidRPr="00832C4E">
        <w:rPr>
          <w:smallCaps/>
        </w:rPr>
        <w:t>N.Y.</w:t>
      </w:r>
      <w:r w:rsidRPr="00832C4E">
        <w:t xml:space="preserve"> </w:t>
      </w:r>
      <w:r w:rsidRPr="00832C4E">
        <w:rPr>
          <w:smallCaps/>
        </w:rPr>
        <w:t>Times</w:t>
      </w:r>
      <w:r w:rsidRPr="00832C4E">
        <w:t xml:space="preserve"> (Mar</w:t>
      </w:r>
      <w:ins w:id="622" w:author="Chase, Noah" w:date="2024-10-14T10:48:00Z" w16du:dateUtc="2024-10-14T14:48:00Z">
        <w:r w:rsidR="00103CAB">
          <w:t>.</w:t>
        </w:r>
      </w:ins>
      <w:del w:id="623" w:author="Chase, Noah" w:date="2024-10-14T10:48:00Z" w16du:dateUtc="2024-10-14T14:48:00Z">
        <w:r w:rsidRPr="00832C4E" w:rsidDel="00103CAB">
          <w:delText>ch</w:delText>
        </w:r>
      </w:del>
      <w:r w:rsidRPr="00832C4E">
        <w:t xml:space="preserve"> 25, 2022), https://www.nytimes.com/2022/03/25/us/politics/maryland-redistricting-map-judge-ruling.html [https://perma.cc/9USN-V5VU].  So, in both cases in which a Democrat-drawn legislature map was overturned, justices of the same party voted to overturn the plan.</w:t>
      </w:r>
    </w:p>
  </w:footnote>
  <w:footnote w:id="166">
    <w:p w14:paraId="7C1D4BA1" w14:textId="77777777" w:rsidR="0066410C" w:rsidRPr="00832C4E" w:rsidRDefault="0066410C" w:rsidP="0066410C">
      <w:pPr>
        <w:pStyle w:val="FootnoteText"/>
      </w:pPr>
      <w:r w:rsidRPr="00832C4E">
        <w:rPr>
          <w:rStyle w:val="FootnoteReference"/>
        </w:rPr>
        <w:footnoteRef/>
      </w:r>
      <w:r w:rsidRPr="00832C4E">
        <w:t xml:space="preserve">Morgan </w:t>
      </w:r>
      <w:proofErr w:type="spellStart"/>
      <w:r w:rsidRPr="00832C4E">
        <w:t>Trau</w:t>
      </w:r>
      <w:proofErr w:type="spellEnd"/>
      <w:r w:rsidRPr="00832C4E">
        <w:t xml:space="preserve">, </w:t>
      </w:r>
      <w:r w:rsidRPr="00832C4E">
        <w:rPr>
          <w:i/>
          <w:iCs/>
        </w:rPr>
        <w:t>Former Ohio Chief Justice Continues Fight Against Gerrymandered Maps</w:t>
      </w:r>
      <w:r w:rsidRPr="00832C4E">
        <w:t xml:space="preserve">, </w:t>
      </w:r>
      <w:r w:rsidRPr="00832C4E">
        <w:rPr>
          <w:smallCaps/>
        </w:rPr>
        <w:t xml:space="preserve">Ohio Cap. J. </w:t>
      </w:r>
      <w:r w:rsidRPr="00832C4E">
        <w:t>(Aug. 21, 2023, 4:50 AM), https://ohiocapitaljournal.com/2023/08/21/former-ohio-chief-justice-continues-fight-against-gerrymandered-maps/ [https://perma.cc/89LS-6PZT].</w:t>
      </w:r>
    </w:p>
  </w:footnote>
  <w:footnote w:id="167">
    <w:p w14:paraId="0AEB4DB6" w14:textId="77777777" w:rsidR="0066410C" w:rsidRPr="00832C4E" w:rsidRDefault="0066410C" w:rsidP="0066410C">
      <w:pPr>
        <w:pStyle w:val="FootnoteText"/>
      </w:pPr>
      <w:r w:rsidRPr="00832C4E">
        <w:rPr>
          <w:rStyle w:val="FootnoteReference"/>
        </w:rPr>
        <w:footnoteRef/>
      </w:r>
      <w:r w:rsidRPr="00832C4E">
        <w:rPr>
          <w:i/>
          <w:iCs/>
        </w:rPr>
        <w:t xml:space="preserve">See </w:t>
      </w:r>
      <w:proofErr w:type="gramStart"/>
      <w:r w:rsidRPr="00832C4E">
        <w:rPr>
          <w:i/>
          <w:iCs/>
        </w:rPr>
        <w:t>supra</w:t>
      </w:r>
      <w:r w:rsidRPr="00832C4E">
        <w:t xml:space="preserve"> Table</w:t>
      </w:r>
      <w:proofErr w:type="gramEnd"/>
      <w:r w:rsidRPr="00832C4E">
        <w:t xml:space="preserve"> 4. </w:t>
      </w:r>
    </w:p>
  </w:footnote>
  <w:footnote w:id="168">
    <w:p w14:paraId="0010FA17" w14:textId="77777777" w:rsidR="0066410C" w:rsidRPr="001E7B9B" w:rsidRDefault="0066410C" w:rsidP="0066410C">
      <w:pPr>
        <w:pStyle w:val="FootnoteText"/>
        <w:rPr>
          <w:i/>
          <w:iCs/>
        </w:rPr>
      </w:pPr>
      <w:r w:rsidRPr="00832C4E">
        <w:rPr>
          <w:rStyle w:val="FootnoteReference"/>
        </w:rPr>
        <w:footnoteRef/>
      </w:r>
      <w:r w:rsidRPr="00832C4E">
        <w:rPr>
          <w:i/>
          <w:iCs/>
        </w:rPr>
        <w:t xml:space="preserve">See </w:t>
      </w:r>
      <w:proofErr w:type="gramStart"/>
      <w:r w:rsidRPr="00832C4E">
        <w:rPr>
          <w:i/>
          <w:iCs/>
        </w:rPr>
        <w:t xml:space="preserve">supra </w:t>
      </w:r>
      <w:r w:rsidRPr="00832C4E">
        <w:t>Table</w:t>
      </w:r>
      <w:proofErr w:type="gramEnd"/>
      <w:r w:rsidRPr="00832C4E">
        <w:t xml:space="preserve"> 1; Table 4.</w:t>
      </w:r>
    </w:p>
  </w:footnote>
  <w:footnote w:id="169">
    <w:p w14:paraId="2656F5F6" w14:textId="77777777" w:rsidR="0066410C" w:rsidRPr="00832C4E" w:rsidRDefault="0066410C" w:rsidP="0066410C">
      <w:pPr>
        <w:pStyle w:val="FootnoteText"/>
      </w:pPr>
      <w:r w:rsidRPr="00832C4E">
        <w:rPr>
          <w:rStyle w:val="FootnoteReference"/>
        </w:rPr>
        <w:footnoteRef/>
      </w:r>
      <w:r w:rsidRPr="00832C4E">
        <w:rPr>
          <w:i/>
          <w:iCs/>
        </w:rPr>
        <w:t xml:space="preserve">See </w:t>
      </w:r>
      <w:proofErr w:type="gramStart"/>
      <w:r w:rsidRPr="00832C4E">
        <w:rPr>
          <w:i/>
          <w:iCs/>
        </w:rPr>
        <w:t xml:space="preserve">supra </w:t>
      </w:r>
      <w:r w:rsidRPr="00832C4E">
        <w:t>Table</w:t>
      </w:r>
      <w:proofErr w:type="gramEnd"/>
      <w:r w:rsidRPr="00832C4E">
        <w:t xml:space="preserve"> 1; Table 4.</w:t>
      </w:r>
    </w:p>
  </w:footnote>
  <w:footnote w:id="170">
    <w:p w14:paraId="71269B48" w14:textId="77777777" w:rsidR="0066410C" w:rsidRPr="00832C4E" w:rsidRDefault="0066410C" w:rsidP="0066410C">
      <w:pPr>
        <w:pStyle w:val="FootnoteText"/>
      </w:pPr>
      <w:r w:rsidRPr="00832C4E">
        <w:rPr>
          <w:rStyle w:val="FootnoteReference"/>
        </w:rPr>
        <w:footnoteRef/>
      </w:r>
      <w:r w:rsidRPr="00832C4E">
        <w:rPr>
          <w:i/>
          <w:iCs/>
        </w:rPr>
        <w:t xml:space="preserve">See </w:t>
      </w:r>
      <w:proofErr w:type="gramStart"/>
      <w:r w:rsidRPr="00832C4E">
        <w:rPr>
          <w:i/>
          <w:iCs/>
        </w:rPr>
        <w:t xml:space="preserve">supra </w:t>
      </w:r>
      <w:r w:rsidRPr="00832C4E">
        <w:t>Table</w:t>
      </w:r>
      <w:proofErr w:type="gramEnd"/>
      <w:r w:rsidRPr="00832C4E">
        <w:t xml:space="preserve"> 4.</w:t>
      </w:r>
    </w:p>
  </w:footnote>
  <w:footnote w:id="171">
    <w:p w14:paraId="71201A7B" w14:textId="77777777" w:rsidR="0066410C" w:rsidRPr="00832C4E" w:rsidRDefault="0066410C" w:rsidP="0066410C">
      <w:pPr>
        <w:pStyle w:val="FootnoteText"/>
        <w:rPr>
          <w:i/>
          <w:iCs/>
        </w:rPr>
      </w:pPr>
      <w:r w:rsidRPr="00832C4E">
        <w:rPr>
          <w:rStyle w:val="FootnoteReference"/>
        </w:rPr>
        <w:footnoteRef/>
      </w:r>
      <w:r w:rsidRPr="00832C4E">
        <w:rPr>
          <w:i/>
          <w:iCs/>
        </w:rPr>
        <w:t>See id.</w:t>
      </w:r>
    </w:p>
  </w:footnote>
  <w:footnote w:id="172">
    <w:p w14:paraId="77A4CE4D" w14:textId="77777777" w:rsidR="0066410C" w:rsidRPr="00832C4E" w:rsidRDefault="0066410C" w:rsidP="0066410C">
      <w:pPr>
        <w:pStyle w:val="FootnoteText"/>
      </w:pPr>
      <w:r w:rsidRPr="00832C4E">
        <w:rPr>
          <w:rStyle w:val="FootnoteReference"/>
          <w:rFonts w:eastAsiaTheme="minorEastAsia"/>
        </w:rPr>
        <w:footnoteRef/>
      </w:r>
      <w:r w:rsidRPr="00832C4E">
        <w:rPr>
          <w:i/>
          <w:iCs/>
        </w:rPr>
        <w:t>See e.g.</w:t>
      </w:r>
      <w:r w:rsidRPr="00832C4E">
        <w:t>,</w:t>
      </w:r>
      <w:r w:rsidRPr="00832C4E">
        <w:rPr>
          <w:i/>
          <w:iCs/>
        </w:rPr>
        <w:t xml:space="preserve"> </w:t>
      </w:r>
      <w:r w:rsidRPr="00832C4E">
        <w:t>Rivera v. Schwab, 512 P.3d 168, 194–96 (Kan. 2022) (Rosen, J., concurring in part and dissenting in part).  Justice Canady’s dissent in</w:t>
      </w:r>
      <w:r w:rsidRPr="00832C4E">
        <w:rPr>
          <w:i/>
          <w:iCs/>
        </w:rPr>
        <w:t xml:space="preserve"> League of Women Voters of Florida v. Detzner</w:t>
      </w:r>
      <w:r w:rsidRPr="00832C4E">
        <w:t xml:space="preserve"> emphasizes that the majority assumes that the Legislature operates under a “presumption of unconstitutionality” by “reweigh[</w:t>
      </w:r>
      <w:proofErr w:type="spellStart"/>
      <w:r w:rsidRPr="00832C4E">
        <w:t>ing</w:t>
      </w:r>
      <w:proofErr w:type="spellEnd"/>
      <w:r w:rsidRPr="00832C4E">
        <w:t>] the evidence” and repudiating the “beyond all reasonable doubt” standard.  League of Women Voters of Fla. v. Detzner, 172 So</w:t>
      </w:r>
      <w:r w:rsidRPr="007140BC">
        <w:t xml:space="preserve">. 3d 363, </w:t>
      </w:r>
      <w:r w:rsidRPr="00832C4E">
        <w:t>417, 420 (Fla. 2015) (</w:t>
      </w:r>
      <w:proofErr w:type="spellStart"/>
      <w:r w:rsidRPr="00832C4E">
        <w:t>Canday</w:t>
      </w:r>
      <w:proofErr w:type="spellEnd"/>
      <w:r w:rsidRPr="00832C4E">
        <w:t xml:space="preserve">, J., dissenting).  As a result, the Court violates the separation of powers and impermissibly encroaches on the Legislature’s power to draw congressional districts.  </w:t>
      </w:r>
      <w:r w:rsidRPr="00832C4E">
        <w:rPr>
          <w:i/>
          <w:iCs/>
        </w:rPr>
        <w:t>See id.</w:t>
      </w:r>
      <w:r w:rsidRPr="00832C4E">
        <w:t xml:space="preserve"> at 424; </w:t>
      </w:r>
      <w:r w:rsidRPr="00832C4E">
        <w:rPr>
          <w:i/>
          <w:iCs/>
        </w:rPr>
        <w:t>see also Rivera</w:t>
      </w:r>
      <w:r w:rsidRPr="00832C4E">
        <w:t xml:space="preserve">, 512 P.3d at 196 (asserting that the majority incorrectly tied state constitutional provision to the 14th amendment and as a result went “beyond . . . [their] authority” by essentially implementing a “judicial constitutional amendment.” (citing State v. Smith 814 P.2d 652, 661 (Wash. 1991) (Utter, J., concurring)); </w:t>
      </w:r>
      <w:proofErr w:type="spellStart"/>
      <w:r w:rsidRPr="00832C4E">
        <w:t>Harkenrider</w:t>
      </w:r>
      <w:proofErr w:type="spellEnd"/>
      <w:r w:rsidRPr="00832C4E">
        <w:t xml:space="preserve"> v. Hochul, 197 N.E.3d 437, 459 (N.Y. 2022) (Wilson, J., dissenting) (stating that the evidence does not rise to “the level of certainty required to invalidate the 2022 redistricting as unconstitutional”—i.e., “beyond reasonable doubt.”); Harper v. Hall (</w:t>
      </w:r>
      <w:r w:rsidRPr="00832C4E">
        <w:rPr>
          <w:i/>
          <w:iCs/>
        </w:rPr>
        <w:t>Harper I</w:t>
      </w:r>
      <w:r w:rsidRPr="00832C4E">
        <w:t xml:space="preserve">), 868 S.E.2d 499, 563 (N.C. 2022) (Newby, C.J., dissenting) (arguing that the majority overstepped into the role of “policymakers” and essentially amended the Constitution in the name of “judicial activism”), </w:t>
      </w:r>
      <w:r w:rsidRPr="00832C4E">
        <w:rPr>
          <w:i/>
          <w:iCs/>
        </w:rPr>
        <w:t xml:space="preserve">overruled by </w:t>
      </w:r>
      <w:r w:rsidRPr="00832C4E">
        <w:rPr>
          <w:rFonts w:eastAsia="Times New Roman" w:cs="Times New Roman"/>
          <w:color w:val="000000"/>
        </w:rPr>
        <w:t>886 S.E.2d 393 (N.C. 2023</w:t>
      </w:r>
      <w:r w:rsidRPr="00832C4E">
        <w:rPr>
          <w:rFonts w:eastAsia="Times New Roman" w:cs="Times New Roman"/>
          <w:color w:val="000000"/>
          <w:sz w:val="18"/>
          <w:szCs w:val="18"/>
        </w:rPr>
        <w:t>)</w:t>
      </w:r>
      <w:r w:rsidRPr="00832C4E">
        <w:t>; League of Women Voters</w:t>
      </w:r>
      <w:r w:rsidRPr="00832C4E">
        <w:rPr>
          <w:i/>
          <w:iCs/>
        </w:rPr>
        <w:t xml:space="preserve"> </w:t>
      </w:r>
      <w:r w:rsidRPr="00832C4E">
        <w:t>v. Commonwealth, 178 A.3d 737, 826 (Pa. 2018) (Baer, J., concurring in part and dissenting in part) (asserting that the imposition of “court-designated districting criteria on the Legislature” violates separation of powers);</w:t>
      </w:r>
      <w:r w:rsidRPr="00832C4E">
        <w:rPr>
          <w:i/>
          <w:iCs/>
        </w:rPr>
        <w:t xml:space="preserve"> </w:t>
      </w:r>
      <w:r w:rsidRPr="00832C4E">
        <w:t xml:space="preserve">Adams v. DeWine, 195 N.E.3d 74, 121 (Ohio 2022) (Kennedy, J., Fischer, J., &amp; DeWine, J., dissenting) (critiquing the majority for overstepping into policy arena by saying it disagrees with the choice of counties that were split, rather than the map’s “unduly divide[d] counties”). </w:t>
      </w:r>
    </w:p>
  </w:footnote>
  <w:footnote w:id="173">
    <w:p w14:paraId="088B564A" w14:textId="2F17B12D" w:rsidR="0066410C" w:rsidRPr="00832C4E" w:rsidRDefault="0066410C" w:rsidP="0066410C">
      <w:pPr>
        <w:pStyle w:val="FootnoteText"/>
      </w:pPr>
      <w:r w:rsidRPr="00832C4E">
        <w:rPr>
          <w:rStyle w:val="FootnoteReference"/>
        </w:rPr>
        <w:footnoteRef/>
      </w:r>
      <w:r w:rsidRPr="00832C4E">
        <w:rPr>
          <w:i/>
          <w:iCs/>
        </w:rPr>
        <w:t xml:space="preserve">See </w:t>
      </w:r>
      <w:proofErr w:type="spellStart"/>
      <w:r w:rsidRPr="00832C4E">
        <w:t>Montellaro</w:t>
      </w:r>
      <w:proofErr w:type="spellEnd"/>
      <w:r w:rsidRPr="00832C4E">
        <w:t xml:space="preserve"> et al., </w:t>
      </w:r>
      <w:r w:rsidRPr="00832C4E">
        <w:rPr>
          <w:i/>
          <w:iCs/>
        </w:rPr>
        <w:t xml:space="preserve">supra </w:t>
      </w:r>
      <w:r w:rsidRPr="00832C4E">
        <w:t>note 3</w:t>
      </w:r>
      <w:ins w:id="626" w:author="Chase, Noah" w:date="2024-10-14T12:25:00Z" w16du:dateUtc="2024-10-14T16:25:00Z">
        <w:r w:rsidR="002577CA">
          <w:t>4</w:t>
        </w:r>
      </w:ins>
      <w:del w:id="627" w:author="Chase, Noah" w:date="2024-10-14T12:25:00Z" w16du:dateUtc="2024-10-14T16:25:00Z">
        <w:r w:rsidRPr="00832C4E" w:rsidDel="002577CA">
          <w:delText>3</w:delText>
        </w:r>
      </w:del>
      <w:r w:rsidRPr="00832C4E">
        <w:t>.</w:t>
      </w:r>
    </w:p>
  </w:footnote>
  <w:footnote w:id="174">
    <w:p w14:paraId="647A012A" w14:textId="77777777" w:rsidR="0066410C" w:rsidRPr="00B2084C" w:rsidRDefault="0066410C" w:rsidP="0066410C">
      <w:pPr>
        <w:pStyle w:val="FootnoteText"/>
      </w:pPr>
      <w:r w:rsidRPr="00832C4E">
        <w:rPr>
          <w:rStyle w:val="FootnoteReference"/>
        </w:rPr>
        <w:footnoteRef/>
      </w:r>
      <w:r w:rsidRPr="00832C4E">
        <w:rPr>
          <w:smallCaps/>
        </w:rPr>
        <w:t>Associated Press</w:t>
      </w:r>
      <w:r w:rsidRPr="00832C4E">
        <w:t xml:space="preserve">, </w:t>
      </w:r>
      <w:r w:rsidRPr="00832C4E">
        <w:rPr>
          <w:i/>
          <w:iCs/>
        </w:rPr>
        <w:t>Candidates, PACs Spend $15M in North Carolina Supreme Court Races</w:t>
      </w:r>
      <w:r w:rsidRPr="00832C4E">
        <w:t xml:space="preserve">, </w:t>
      </w:r>
      <w:r w:rsidRPr="00832C4E">
        <w:rPr>
          <w:smallCaps/>
        </w:rPr>
        <w:t>WUNC 91.5</w:t>
      </w:r>
      <w:r w:rsidRPr="00832C4E">
        <w:t xml:space="preserve"> (Nov. 7, 2022, 8:12 AM), https://www.wunc.org/politics/2022-11-07/candidates-pac-spend-15m-north-carolina-supreme-court-races [https://perma.cc/WP6M-F2E7].  Campaign finance reports indicated that the candidates and political action committees spent at least $15 million for this election, with “[t]wo super PACs alone </w:t>
      </w:r>
      <w:proofErr w:type="spellStart"/>
      <w:r w:rsidRPr="00832C4E">
        <w:t>hav</w:t>
      </w:r>
      <w:proofErr w:type="spellEnd"/>
      <w:r w:rsidRPr="00832C4E">
        <w:t>[</w:t>
      </w:r>
      <w:proofErr w:type="spellStart"/>
      <w:r w:rsidRPr="00832C4E">
        <w:t>ing</w:t>
      </w:r>
      <w:proofErr w:type="spellEnd"/>
      <w:r w:rsidRPr="00832C4E">
        <w:t xml:space="preserve">] </w:t>
      </w:r>
      <w:proofErr w:type="spellStart"/>
      <w:r w:rsidRPr="00832C4E">
        <w:t>spen</w:t>
      </w:r>
      <w:proofErr w:type="spellEnd"/>
      <w:r w:rsidRPr="00832C4E">
        <w:t xml:space="preserve">[t] over $8 million.”  </w:t>
      </w:r>
      <w:r w:rsidRPr="00832C4E">
        <w:rPr>
          <w:i/>
          <w:iCs/>
        </w:rPr>
        <w:t>Id.</w:t>
      </w:r>
    </w:p>
  </w:footnote>
  <w:footnote w:id="175">
    <w:p w14:paraId="378B8F83" w14:textId="77777777" w:rsidR="0066410C" w:rsidRPr="00832C4E" w:rsidRDefault="0066410C" w:rsidP="0066410C">
      <w:pPr>
        <w:pStyle w:val="FootnoteText"/>
      </w:pPr>
      <w:r w:rsidRPr="00832C4E">
        <w:rPr>
          <w:rStyle w:val="FootnoteReference"/>
        </w:rPr>
        <w:footnoteRef/>
      </w:r>
      <w:r w:rsidRPr="00832C4E">
        <w:t>Harper v. Hall (</w:t>
      </w:r>
      <w:r w:rsidRPr="00832C4E">
        <w:rPr>
          <w:i/>
          <w:iCs/>
        </w:rPr>
        <w:t>Harper III</w:t>
      </w:r>
      <w:r w:rsidRPr="00832C4E">
        <w:t xml:space="preserve">), 886 S.E.2d 393, 449 (N.C. 2023) (overruling their prior decision in </w:t>
      </w:r>
      <w:r w:rsidRPr="00832C4E">
        <w:rPr>
          <w:i/>
          <w:iCs/>
        </w:rPr>
        <w:t>Harper I</w:t>
      </w:r>
      <w:r w:rsidRPr="00832C4E">
        <w:t xml:space="preserve"> and withdrawing their decision in </w:t>
      </w:r>
      <w:r w:rsidRPr="00832C4E">
        <w:rPr>
          <w:i/>
          <w:iCs/>
        </w:rPr>
        <w:t>Harper II</w:t>
      </w:r>
      <w:r w:rsidRPr="00832C4E">
        <w:t>).</w:t>
      </w:r>
    </w:p>
  </w:footnote>
  <w:footnote w:id="176">
    <w:p w14:paraId="000D539C" w14:textId="77777777" w:rsidR="0066410C" w:rsidRPr="00832C4E" w:rsidRDefault="0066410C" w:rsidP="0066410C">
      <w:pPr>
        <w:pStyle w:val="FootnoteText"/>
      </w:pPr>
      <w:r w:rsidRPr="00832C4E">
        <w:rPr>
          <w:rStyle w:val="FootnoteReference"/>
        </w:rPr>
        <w:footnoteRef/>
      </w:r>
      <w:r w:rsidRPr="00832C4E">
        <w:rPr>
          <w:i/>
          <w:iCs/>
        </w:rPr>
        <w:t xml:space="preserve">See </w:t>
      </w:r>
      <w:r w:rsidRPr="00832C4E">
        <w:t xml:space="preserve">Gary D. Robertson, </w:t>
      </w:r>
      <w:r w:rsidRPr="00832C4E">
        <w:rPr>
          <w:i/>
          <w:iCs/>
        </w:rPr>
        <w:t>North Carolina Gerrymander Ruling Gives Electoral Gift to GOP in Congress</w:t>
      </w:r>
      <w:r w:rsidRPr="00832C4E">
        <w:t xml:space="preserve">, </w:t>
      </w:r>
      <w:r w:rsidRPr="00832C4E">
        <w:rPr>
          <w:smallCaps/>
        </w:rPr>
        <w:t>Associated Press</w:t>
      </w:r>
      <w:r w:rsidRPr="00832C4E">
        <w:t xml:space="preserve"> (May 24, 2023, 12:10 AM), https://apnews.com/article/north-carolina-redistricting-congress-republicans-a5dae9808fbfa9ff66b427b99928130d [https://perma.cc/H2QD-ZAJ8].</w:t>
      </w:r>
    </w:p>
  </w:footnote>
  <w:footnote w:id="177">
    <w:p w14:paraId="1A4D31EF" w14:textId="753D17C5" w:rsidR="0066410C" w:rsidRPr="00832C4E" w:rsidRDefault="0066410C" w:rsidP="0066410C">
      <w:pPr>
        <w:pStyle w:val="FootnoteText"/>
      </w:pPr>
      <w:r w:rsidRPr="00832C4E">
        <w:rPr>
          <w:rStyle w:val="FootnoteReference"/>
        </w:rPr>
        <w:footnoteRef/>
      </w:r>
      <w:r w:rsidRPr="00832C4E">
        <w:rPr>
          <w:i/>
          <w:iCs/>
        </w:rPr>
        <w:t xml:space="preserve">See </w:t>
      </w:r>
      <w:proofErr w:type="spellStart"/>
      <w:r w:rsidRPr="00832C4E">
        <w:rPr>
          <w:i/>
          <w:iCs/>
        </w:rPr>
        <w:t>Harkenrider</w:t>
      </w:r>
      <w:proofErr w:type="spellEnd"/>
      <w:r w:rsidRPr="00832C4E">
        <w:t xml:space="preserve">, 197 N.E.3d at 442, 454–56; Nicholas </w:t>
      </w:r>
      <w:proofErr w:type="spellStart"/>
      <w:r w:rsidRPr="00832C4E">
        <w:t>Fandos</w:t>
      </w:r>
      <w:proofErr w:type="spellEnd"/>
      <w:r w:rsidRPr="00832C4E">
        <w:t xml:space="preserve">, </w:t>
      </w:r>
      <w:r w:rsidRPr="00832C4E">
        <w:rPr>
          <w:i/>
          <w:iCs/>
        </w:rPr>
        <w:t>Top Court Clears Path for Democrats to Redraw House Map in New York</w:t>
      </w:r>
      <w:r w:rsidRPr="00832C4E">
        <w:t xml:space="preserve">, </w:t>
      </w:r>
      <w:r w:rsidRPr="00832C4E">
        <w:rPr>
          <w:smallCaps/>
        </w:rPr>
        <w:t>N.Y. Times</w:t>
      </w:r>
      <w:r w:rsidRPr="00832C4E">
        <w:t xml:space="preserve"> (Dec. 12, 2023), https://www.nytimes.com/2023/12/12/nyregion/new-york-redistricting-democrats.html [https://perma.cc/2DSQ-9VZ6]; </w:t>
      </w:r>
      <w:r w:rsidRPr="00832C4E">
        <w:rPr>
          <w:i/>
          <w:iCs/>
        </w:rPr>
        <w:t xml:space="preserve">supra </w:t>
      </w:r>
      <w:r w:rsidRPr="00832C4E">
        <w:t>text accompanying notes 1</w:t>
      </w:r>
      <w:ins w:id="628" w:author="Chase, Noah" w:date="2024-10-14T12:47:00Z" w16du:dateUtc="2024-10-14T16:47:00Z">
        <w:r w:rsidR="00BF62FD">
          <w:t>71</w:t>
        </w:r>
      </w:ins>
      <w:del w:id="629" w:author="Chase, Noah" w:date="2024-10-14T12:47:00Z" w16du:dateUtc="2024-10-14T16:47:00Z">
        <w:r w:rsidRPr="00832C4E" w:rsidDel="00BF62FD">
          <w:delText>68</w:delText>
        </w:r>
      </w:del>
      <w:r w:rsidRPr="00832C4E">
        <w:t>–</w:t>
      </w:r>
      <w:ins w:id="630" w:author="Chase, Noah" w:date="2024-10-14T12:47:00Z" w16du:dateUtc="2024-10-14T16:47:00Z">
        <w:r w:rsidR="00DE39B4">
          <w:t>72</w:t>
        </w:r>
      </w:ins>
      <w:del w:id="631" w:author="Chase, Noah" w:date="2024-10-14T12:47:00Z" w16du:dateUtc="2024-10-14T16:47:00Z">
        <w:r w:rsidRPr="00832C4E" w:rsidDel="00DE39B4">
          <w:delText>69</w:delText>
        </w:r>
      </w:del>
      <w:r w:rsidRPr="00832C4E">
        <w:t>.</w:t>
      </w:r>
    </w:p>
  </w:footnote>
  <w:footnote w:id="178">
    <w:p w14:paraId="1E816263" w14:textId="77777777" w:rsidR="0066410C" w:rsidRPr="00832C4E" w:rsidRDefault="0066410C" w:rsidP="0066410C">
      <w:pPr>
        <w:pStyle w:val="FootnoteText"/>
      </w:pPr>
      <w:r w:rsidRPr="00832C4E">
        <w:rPr>
          <w:rStyle w:val="FootnoteReference"/>
        </w:rPr>
        <w:footnoteRef/>
      </w:r>
      <w:r w:rsidRPr="00832C4E">
        <w:rPr>
          <w:i/>
          <w:iCs/>
        </w:rPr>
        <w:t xml:space="preserve">See </w:t>
      </w:r>
      <w:r w:rsidRPr="00832C4E">
        <w:t xml:space="preserve">Sam </w:t>
      </w:r>
      <w:proofErr w:type="spellStart"/>
      <w:r w:rsidRPr="00832C4E">
        <w:t>Mellins</w:t>
      </w:r>
      <w:proofErr w:type="spellEnd"/>
      <w:r w:rsidRPr="00832C4E">
        <w:t xml:space="preserve">, </w:t>
      </w:r>
      <w:r w:rsidRPr="00832C4E">
        <w:rPr>
          <w:i/>
          <w:iCs/>
        </w:rPr>
        <w:t>A New Conservative Majority on New York’s Top Court is Upending State Law</w:t>
      </w:r>
      <w:r w:rsidRPr="00832C4E">
        <w:t xml:space="preserve">, </w:t>
      </w:r>
      <w:r w:rsidRPr="00832C4E">
        <w:rPr>
          <w:smallCaps/>
        </w:rPr>
        <w:t>N.Y. Focus</w:t>
      </w:r>
      <w:r w:rsidRPr="00832C4E">
        <w:t xml:space="preserve"> (July 7, 2022), https://nysfocus.com/2022/07/07/court-of-appeals-conservative-bloc [https://perma.cc/Z8AX-7HBB].</w:t>
      </w:r>
    </w:p>
  </w:footnote>
  <w:footnote w:id="179">
    <w:p w14:paraId="64A838D0" w14:textId="77777777" w:rsidR="0066410C" w:rsidRPr="00832C4E" w:rsidRDefault="0066410C" w:rsidP="0066410C">
      <w:pPr>
        <w:pStyle w:val="FootnoteText"/>
      </w:pPr>
      <w:r w:rsidRPr="00832C4E">
        <w:rPr>
          <w:rStyle w:val="FootnoteReference"/>
        </w:rPr>
        <w:footnoteRef/>
      </w:r>
      <w:r w:rsidRPr="00832C4E">
        <w:rPr>
          <w:i/>
          <w:iCs/>
        </w:rPr>
        <w:t xml:space="preserve">See </w:t>
      </w:r>
      <w:r w:rsidRPr="00832C4E">
        <w:t>Luis Ferré-</w:t>
      </w:r>
      <w:proofErr w:type="spellStart"/>
      <w:r w:rsidRPr="00832C4E">
        <w:t>Sadurní</w:t>
      </w:r>
      <w:proofErr w:type="spellEnd"/>
      <w:r w:rsidRPr="00832C4E">
        <w:t xml:space="preserve">, </w:t>
      </w:r>
      <w:r w:rsidRPr="00832C4E">
        <w:rPr>
          <w:i/>
          <w:iCs/>
        </w:rPr>
        <w:t>State Senate Rejects Nominee for Chief Judge in Defeat for Hochul</w:t>
      </w:r>
      <w:r w:rsidRPr="00832C4E">
        <w:t xml:space="preserve">, </w:t>
      </w:r>
      <w:r w:rsidRPr="00832C4E">
        <w:rPr>
          <w:smallCaps/>
        </w:rPr>
        <w:t>N.Y. Times</w:t>
      </w:r>
      <w:r w:rsidRPr="00832C4E">
        <w:t xml:space="preserve"> (Feb. 15, 2023), https://www.nytimes.com/2023/02/15/nyregion/hector-lasalle-chief-judge-vote.html [https://perma.cc/D7VG-W7WT]; Jesse McKinley &amp; Luis Ferré-</w:t>
      </w:r>
      <w:proofErr w:type="spellStart"/>
      <w:r w:rsidRPr="00832C4E">
        <w:t>Sadurní</w:t>
      </w:r>
      <w:proofErr w:type="spellEnd"/>
      <w:r w:rsidRPr="00832C4E">
        <w:t xml:space="preserve">, </w:t>
      </w:r>
      <w:r w:rsidRPr="00832C4E">
        <w:rPr>
          <w:i/>
          <w:iCs/>
        </w:rPr>
        <w:t>Inside the Political Fight That May Have Doomed a Chief Judge Nominee</w:t>
      </w:r>
      <w:r w:rsidRPr="00832C4E">
        <w:t xml:space="preserve">, </w:t>
      </w:r>
      <w:r w:rsidRPr="00832C4E">
        <w:rPr>
          <w:smallCaps/>
        </w:rPr>
        <w:t>N.Y. Times</w:t>
      </w:r>
      <w:r w:rsidRPr="00832C4E">
        <w:t xml:space="preserve"> (Jan. 18, 2023), https://www.nytimes.com/2023/01/18/nyregion/lasalle-politics-democrats-hochul.html [https://perma.cc/E5DF-5T66].</w:t>
      </w:r>
    </w:p>
  </w:footnote>
  <w:footnote w:id="180">
    <w:p w14:paraId="24986AD1" w14:textId="77777777" w:rsidR="0066410C" w:rsidRPr="00832C4E" w:rsidRDefault="0066410C" w:rsidP="0066410C">
      <w:pPr>
        <w:pStyle w:val="FootnoteText"/>
      </w:pPr>
      <w:r w:rsidRPr="00832C4E">
        <w:rPr>
          <w:rStyle w:val="FootnoteReference"/>
        </w:rPr>
        <w:footnoteRef/>
      </w:r>
      <w:r w:rsidRPr="00832C4E">
        <w:rPr>
          <w:i/>
          <w:iCs/>
        </w:rPr>
        <w:t xml:space="preserve">See </w:t>
      </w:r>
      <w:proofErr w:type="spellStart"/>
      <w:r w:rsidRPr="00832C4E">
        <w:rPr>
          <w:i/>
          <w:iCs/>
        </w:rPr>
        <w:t>Harkenrider</w:t>
      </w:r>
      <w:proofErr w:type="spellEnd"/>
      <w:r w:rsidRPr="00832C4E">
        <w:t>, 197 N.E.3d at 458 (Wilson, J., dissenting); Luis Ferré-</w:t>
      </w:r>
      <w:proofErr w:type="spellStart"/>
      <w:r w:rsidRPr="00832C4E">
        <w:t>Sadurní</w:t>
      </w:r>
      <w:proofErr w:type="spellEnd"/>
      <w:r w:rsidRPr="00832C4E">
        <w:t xml:space="preserve">, </w:t>
      </w:r>
      <w:r w:rsidRPr="00832C4E">
        <w:rPr>
          <w:i/>
          <w:iCs/>
        </w:rPr>
        <w:t>Rowan Wilson Is Confirmed as New York’s Chief Judge</w:t>
      </w:r>
      <w:r w:rsidRPr="00832C4E">
        <w:t xml:space="preserve">, </w:t>
      </w:r>
      <w:r w:rsidRPr="00832C4E">
        <w:rPr>
          <w:smallCaps/>
        </w:rPr>
        <w:t>N.Y. Times</w:t>
      </w:r>
      <w:r w:rsidRPr="00832C4E">
        <w:t xml:space="preserve"> (Apr. 18, 2023), https://www.nytimes.com/2023/04/18/nyregion/rowan-wilson-ny-chief-judge.html [https://perma.cc/L6AT-6XKR].</w:t>
      </w:r>
    </w:p>
  </w:footnote>
  <w:footnote w:id="181">
    <w:p w14:paraId="064692F2" w14:textId="4FAB97B4" w:rsidR="0066410C" w:rsidRPr="005C7A3F" w:rsidRDefault="0066410C" w:rsidP="0066410C">
      <w:pPr>
        <w:pStyle w:val="FootnoteText"/>
        <w:rPr>
          <w:iCs/>
        </w:rPr>
      </w:pPr>
      <w:r w:rsidRPr="00832C4E">
        <w:rPr>
          <w:rStyle w:val="FootnoteReference"/>
        </w:rPr>
        <w:footnoteRef/>
      </w:r>
      <w:r w:rsidRPr="00832C4E">
        <w:rPr>
          <w:i/>
          <w:iCs/>
        </w:rPr>
        <w:t xml:space="preserve">See generally </w:t>
      </w:r>
      <w:r w:rsidRPr="00832C4E">
        <w:t xml:space="preserve">Hoffman v. N.Y. State </w:t>
      </w:r>
      <w:proofErr w:type="spellStart"/>
      <w:r w:rsidRPr="00832C4E">
        <w:t>Indep</w:t>
      </w:r>
      <w:proofErr w:type="spellEnd"/>
      <w:r w:rsidRPr="00832C4E">
        <w:t xml:space="preserve">. Redistricting Comm’n, No. 904972-22, 2022 </w:t>
      </w:r>
      <w:ins w:id="635" w:author="Chase, Noah" w:date="2024-10-14T10:52:00Z" w16du:dateUtc="2024-10-14T14:52:00Z">
        <w:r w:rsidR="0048279B">
          <w:t>WL 1365417</w:t>
        </w:r>
        <w:r w:rsidR="00D10172">
          <w:t>0</w:t>
        </w:r>
      </w:ins>
      <w:del w:id="636" w:author="Chase, Noah" w:date="2024-10-14T10:52:00Z" w16du:dateUtc="2024-10-14T14:52:00Z">
        <w:r w:rsidRPr="00832C4E" w:rsidDel="00D10172">
          <w:delText>N.Y. Misc. LEXIS 10439</w:delText>
        </w:r>
      </w:del>
      <w:r w:rsidRPr="00832C4E">
        <w:t xml:space="preserve"> (Sup. Ct. Sept. 12, 2022); Hoffman v. N.Y. State </w:t>
      </w:r>
      <w:proofErr w:type="spellStart"/>
      <w:r w:rsidRPr="00832C4E">
        <w:t>Indep</w:t>
      </w:r>
      <w:proofErr w:type="spellEnd"/>
      <w:r w:rsidRPr="00832C4E">
        <w:t xml:space="preserve">. Redistricting Comm’n, 192 N.Y.S.3d 763 (App. Div. 2023); Hoffmann v. N.Y. State </w:t>
      </w:r>
      <w:proofErr w:type="spellStart"/>
      <w:r w:rsidRPr="00832C4E">
        <w:t>Indep</w:t>
      </w:r>
      <w:proofErr w:type="spellEnd"/>
      <w:r w:rsidRPr="00832C4E">
        <w:t xml:space="preserve">. Redistricting Comm’n, </w:t>
      </w:r>
      <w:r>
        <w:t xml:space="preserve">234 N.E.3d 1002 </w:t>
      </w:r>
      <w:r w:rsidRPr="00832C4E">
        <w:t>(</w:t>
      </w:r>
      <w:r>
        <w:t xml:space="preserve">N.Y. </w:t>
      </w:r>
      <w:r w:rsidRPr="00832C4E">
        <w:t xml:space="preserve">2023).  Petitioners filed a motion compelling the NY State IRC to prepare a second redistricting plan for use after the 2022 election.  </w:t>
      </w:r>
      <w:r w:rsidRPr="00832C4E">
        <w:rPr>
          <w:i/>
          <w:iCs/>
        </w:rPr>
        <w:t>See Hoffman</w:t>
      </w:r>
      <w:r w:rsidRPr="00832C4E">
        <w:t xml:space="preserve">, 2022 </w:t>
      </w:r>
      <w:ins w:id="637" w:author="Chase, Noah" w:date="2024-10-14T10:53:00Z" w16du:dateUtc="2024-10-14T14:53:00Z">
        <w:r w:rsidR="00D10172">
          <w:t>WL 13654170</w:t>
        </w:r>
      </w:ins>
      <w:del w:id="638" w:author="Chase, Noah" w:date="2024-10-14T10:53:00Z" w16du:dateUtc="2024-10-14T14:53:00Z">
        <w:r w:rsidRPr="00832C4E" w:rsidDel="00D10172">
          <w:delText>N.Y. Misc. LEXIS 10439</w:delText>
        </w:r>
      </w:del>
      <w:r w:rsidRPr="00832C4E">
        <w:t xml:space="preserve">, at *1–2.  The Albany County Supreme Court granted respondent’s motion to dismiss the petition, finding that the court-ordered map satisfied the constitutional mandate to create a map every ten years, and having the IRC submit a new one would “run[] afoul of that intent.”  </w:t>
      </w:r>
      <w:r w:rsidRPr="00832C4E">
        <w:rPr>
          <w:i/>
          <w:iCs/>
        </w:rPr>
        <w:t>Id.</w:t>
      </w:r>
      <w:r w:rsidRPr="00832C4E">
        <w:t xml:space="preserve"> at *</w:t>
      </w:r>
      <w:ins w:id="639" w:author="Chase, Noah" w:date="2024-10-14T10:55:00Z" w16du:dateUtc="2024-10-14T14:55:00Z">
        <w:r w:rsidR="005F1A86">
          <w:t>6</w:t>
        </w:r>
      </w:ins>
      <w:del w:id="640" w:author="Chase, Noah" w:date="2024-10-14T10:55:00Z" w16du:dateUtc="2024-10-14T14:55:00Z">
        <w:r w:rsidRPr="00832C4E" w:rsidDel="005F1A86">
          <w:delText>15–16</w:delText>
        </w:r>
      </w:del>
      <w:r w:rsidRPr="00832C4E">
        <w:t xml:space="preserve">.  On appeal to the Appellate Division, Third Department, the court reversed the lower court’s decision and ordered the IRC to create a second plan.  </w:t>
      </w:r>
      <w:r w:rsidRPr="00832C4E">
        <w:rPr>
          <w:i/>
          <w:iCs/>
        </w:rPr>
        <w:t>See Hoffman</w:t>
      </w:r>
      <w:r w:rsidRPr="00832C4E">
        <w:t xml:space="preserve">, 192 N.Y.S.3d at 769–70.  The court reasoned that it was unlikely the Court of Appeals’ silence in </w:t>
      </w:r>
      <w:proofErr w:type="spellStart"/>
      <w:r w:rsidRPr="00832C4E">
        <w:rPr>
          <w:i/>
          <w:iCs/>
        </w:rPr>
        <w:t>Harkenrider</w:t>
      </w:r>
      <w:proofErr w:type="spellEnd"/>
      <w:r w:rsidRPr="00832C4E">
        <w:t xml:space="preserve"> implied “further ramifications than strictly required</w:t>
      </w:r>
      <w:del w:id="641" w:author="Chase, Noah" w:date="2024-10-14T10:56:00Z" w16du:dateUtc="2024-10-14T14:56:00Z">
        <w:r w:rsidRPr="00832C4E" w:rsidDel="00C53DA1">
          <w:delText>[</w:delText>
        </w:r>
      </w:del>
      <w:r w:rsidRPr="00832C4E">
        <w:t>,</w:t>
      </w:r>
      <w:del w:id="642" w:author="Chase, Noah" w:date="2024-10-14T10:56:00Z" w16du:dateUtc="2024-10-14T14:56:00Z">
        <w:r w:rsidRPr="00832C4E" w:rsidDel="00C53DA1">
          <w:delText>]</w:delText>
        </w:r>
      </w:del>
      <w:r w:rsidRPr="00832C4E">
        <w:t xml:space="preserve">” meaning the map should have only been used for the 2022 election.  </w:t>
      </w:r>
      <w:r w:rsidRPr="00832C4E">
        <w:rPr>
          <w:i/>
          <w:iCs/>
        </w:rPr>
        <w:t xml:space="preserve">See </w:t>
      </w:r>
      <w:r w:rsidRPr="00832C4E">
        <w:rPr>
          <w:i/>
        </w:rPr>
        <w:t>id.</w:t>
      </w:r>
      <w:r w:rsidRPr="00832C4E">
        <w:rPr>
          <w:iCs/>
        </w:rPr>
        <w:t xml:space="preserve"> at 768.  Further, the IRC has a constitutional duty to provide a second map after the first one is rejected.  </w:t>
      </w:r>
      <w:r w:rsidRPr="00832C4E">
        <w:rPr>
          <w:i/>
        </w:rPr>
        <w:t>See id.</w:t>
      </w:r>
      <w:r w:rsidRPr="00832C4E">
        <w:rPr>
          <w:iCs/>
        </w:rPr>
        <w:t xml:space="preserve"> at 769.</w:t>
      </w:r>
      <w:r w:rsidRPr="006A0C4F">
        <w:rPr>
          <w:iCs/>
        </w:rPr>
        <w:t xml:space="preserve">  </w:t>
      </w:r>
      <w:r w:rsidRPr="00832C4E">
        <w:rPr>
          <w:iCs/>
        </w:rPr>
        <w:t xml:space="preserve">The Court of Appeals affirmed this reasoning, holding that “the IRC should comply with its constitutional mandate by submitting to the legislature, on the earliest possible date . . . a second congressional redistricting plan and implementing legislation.”  </w:t>
      </w:r>
      <w:r w:rsidRPr="00832C4E">
        <w:rPr>
          <w:i/>
        </w:rPr>
        <w:t>Hoffman</w:t>
      </w:r>
      <w:r w:rsidRPr="00832C4E">
        <w:rPr>
          <w:iCs/>
        </w:rPr>
        <w:t xml:space="preserve">, </w:t>
      </w:r>
      <w:r>
        <w:rPr>
          <w:iCs/>
        </w:rPr>
        <w:t>234 N.E.3d at 1021–22.</w:t>
      </w:r>
    </w:p>
  </w:footnote>
  <w:footnote w:id="182">
    <w:p w14:paraId="5C7FF82C" w14:textId="24A3ED52" w:rsidR="0066410C" w:rsidRPr="00501602" w:rsidRDefault="0066410C" w:rsidP="0066410C">
      <w:pPr>
        <w:pStyle w:val="FootnoteText"/>
      </w:pPr>
      <w:r>
        <w:rPr>
          <w:rStyle w:val="FootnoteReference"/>
        </w:rPr>
        <w:footnoteRef/>
      </w:r>
      <w:ins w:id="650" w:author="Chase, Noah" w:date="2024-10-14T10:59:00Z" w16du:dateUtc="2024-10-14T14:59:00Z">
        <w:r w:rsidR="001B1738">
          <w:rPr>
            <w:i/>
            <w:iCs/>
          </w:rPr>
          <w:t xml:space="preserve">Id. </w:t>
        </w:r>
        <w:r w:rsidR="001B1738">
          <w:t>at</w:t>
        </w:r>
      </w:ins>
      <w:del w:id="651" w:author="Chase, Noah" w:date="2024-10-14T10:59:00Z" w16du:dateUtc="2024-10-14T14:59:00Z">
        <w:r w:rsidRPr="00DC670C" w:rsidDel="001B1738">
          <w:rPr>
            <w:i/>
            <w:iCs/>
          </w:rPr>
          <w:delText>Hoffman</w:delText>
        </w:r>
      </w:del>
      <w:del w:id="652" w:author="Chase, Noah" w:date="2024-10-14T10:58:00Z" w16du:dateUtc="2024-10-14T14:58:00Z">
        <w:r w:rsidRPr="00DC670C" w:rsidDel="00AC6CBA">
          <w:rPr>
            <w:i/>
            <w:iCs/>
          </w:rPr>
          <w:delText xml:space="preserve"> v. N.Y. State Indep. Redistricting Comm’n</w:delText>
        </w:r>
      </w:del>
      <w:del w:id="653" w:author="Chase, Noah" w:date="2024-10-14T10:59:00Z" w16du:dateUtc="2024-10-14T14:59:00Z">
        <w:r w:rsidRPr="00102E79" w:rsidDel="001B1738">
          <w:delText xml:space="preserve">, </w:delText>
        </w:r>
        <w:r w:rsidDel="001B1738">
          <w:delText>234 N.E.3d</w:delText>
        </w:r>
      </w:del>
      <w:r>
        <w:t xml:space="preserve"> 1002</w:t>
      </w:r>
      <w:del w:id="654" w:author="Chase, Noah" w:date="2024-10-14T10:59:00Z" w16du:dateUtc="2024-10-14T14:59:00Z">
        <w:r w:rsidDel="001B1738">
          <w:delText xml:space="preserve"> N.Y. </w:delText>
        </w:r>
        <w:r w:rsidRPr="00102E79" w:rsidDel="001B1738">
          <w:delText>2023).</w:delText>
        </w:r>
      </w:del>
      <w:ins w:id="655" w:author="Chase, Noah" w:date="2024-10-14T10:59:00Z" w16du:dateUtc="2024-10-14T14:59:00Z">
        <w:r w:rsidR="001B1738">
          <w:t>;</w:t>
        </w:r>
      </w:ins>
      <w:r>
        <w:t xml:space="preserve"> </w:t>
      </w:r>
      <w:ins w:id="656" w:author="Chase, Noah" w:date="2024-10-14T11:00:00Z" w16du:dateUtc="2024-10-14T15:00:00Z">
        <w:r w:rsidR="00C40C86">
          <w:t xml:space="preserve">Nicholas </w:t>
        </w:r>
      </w:ins>
      <w:proofErr w:type="spellStart"/>
      <w:r w:rsidRPr="00C40C86">
        <w:rPr>
          <w:rPrChange w:id="657" w:author="Chase, Noah" w:date="2024-10-14T11:00:00Z" w16du:dateUtc="2024-10-14T15:00:00Z">
            <w:rPr>
              <w:i/>
              <w:iCs/>
            </w:rPr>
          </w:rPrChange>
        </w:rPr>
        <w:t>Fandos</w:t>
      </w:r>
      <w:proofErr w:type="spellEnd"/>
      <w:ins w:id="658" w:author="Chase, Noah" w:date="2024-10-14T11:00:00Z" w16du:dateUtc="2024-10-14T15:00:00Z">
        <w:r w:rsidR="00656C68">
          <w:t>,</w:t>
        </w:r>
      </w:ins>
      <w:del w:id="659" w:author="Chase, Noah" w:date="2024-10-14T11:00:00Z" w16du:dateUtc="2024-10-14T15:00:00Z">
        <w:r w:rsidDel="00656C68">
          <w:rPr>
            <w:i/>
            <w:iCs/>
          </w:rPr>
          <w:delText>, Nicholas.</w:delText>
        </w:r>
      </w:del>
      <w:r>
        <w:rPr>
          <w:i/>
          <w:iCs/>
        </w:rPr>
        <w:t xml:space="preserve"> </w:t>
      </w:r>
      <w:del w:id="660" w:author="Chase, Noah" w:date="2024-10-14T11:01:00Z" w16du:dateUtc="2024-10-14T15:01:00Z">
        <w:r w:rsidDel="00656C68">
          <w:delText>“</w:delText>
        </w:r>
      </w:del>
      <w:r w:rsidRPr="00656C68">
        <w:rPr>
          <w:i/>
          <w:iCs/>
          <w:rPrChange w:id="661" w:author="Chase, Noah" w:date="2024-10-14T11:01:00Z" w16du:dateUtc="2024-10-14T15:01:00Z">
            <w:rPr/>
          </w:rPrChange>
        </w:rPr>
        <w:t>Democrats Reject Bipartisan Map and Will Redraw N.Y. House Districts</w:t>
      </w:r>
      <w:del w:id="662" w:author="Chase, Noah" w:date="2024-10-14T11:01:00Z" w16du:dateUtc="2024-10-14T15:01:00Z">
        <w:r w:rsidDel="00656C68">
          <w:delText>”.</w:delText>
        </w:r>
      </w:del>
      <w:ins w:id="663" w:author="Chase, Noah" w:date="2024-10-14T11:01:00Z" w16du:dateUtc="2024-10-14T15:01:00Z">
        <w:r w:rsidR="00656C68">
          <w:t>,</w:t>
        </w:r>
      </w:ins>
      <w:r>
        <w:t xml:space="preserve"> </w:t>
      </w:r>
      <w:r w:rsidRPr="00BE278B">
        <w:rPr>
          <w:smallCaps/>
          <w:rPrChange w:id="664" w:author="Chase, Noah" w:date="2024-10-14T11:01:00Z" w16du:dateUtc="2024-10-14T15:01:00Z">
            <w:rPr/>
          </w:rPrChange>
        </w:rPr>
        <w:t>N</w:t>
      </w:r>
      <w:del w:id="665" w:author="Chase, Noah" w:date="2024-10-14T11:01:00Z" w16du:dateUtc="2024-10-14T15:01:00Z">
        <w:r w:rsidRPr="00BE278B" w:rsidDel="00656C68">
          <w:rPr>
            <w:smallCaps/>
            <w:rPrChange w:id="666" w:author="Chase, Noah" w:date="2024-10-14T11:01:00Z" w16du:dateUtc="2024-10-14T15:01:00Z">
              <w:rPr/>
            </w:rPrChange>
          </w:rPr>
          <w:delText xml:space="preserve">ew </w:delText>
        </w:r>
      </w:del>
      <w:ins w:id="667" w:author="Chase, Noah" w:date="2024-10-14T11:01:00Z" w16du:dateUtc="2024-10-14T15:01:00Z">
        <w:r w:rsidR="00656C68" w:rsidRPr="00BE278B">
          <w:rPr>
            <w:smallCaps/>
            <w:rPrChange w:id="668" w:author="Chase, Noah" w:date="2024-10-14T11:01:00Z" w16du:dateUtc="2024-10-14T15:01:00Z">
              <w:rPr/>
            </w:rPrChange>
          </w:rPr>
          <w:t>.</w:t>
        </w:r>
      </w:ins>
      <w:del w:id="669" w:author="Chase, Noah" w:date="2024-10-14T11:01:00Z" w16du:dateUtc="2024-10-14T15:01:00Z">
        <w:r w:rsidRPr="00BE278B" w:rsidDel="00BE278B">
          <w:rPr>
            <w:smallCaps/>
            <w:rPrChange w:id="670" w:author="Chase, Noah" w:date="2024-10-14T11:01:00Z" w16du:dateUtc="2024-10-14T15:01:00Z">
              <w:rPr/>
            </w:rPrChange>
          </w:rPr>
          <w:delText xml:space="preserve">York </w:delText>
        </w:r>
      </w:del>
      <w:ins w:id="671" w:author="Chase, Noah" w:date="2024-10-14T11:01:00Z" w16du:dateUtc="2024-10-14T15:01:00Z">
        <w:r w:rsidR="00BE278B" w:rsidRPr="00BE278B">
          <w:rPr>
            <w:smallCaps/>
            <w:rPrChange w:id="672" w:author="Chase, Noah" w:date="2024-10-14T11:01:00Z" w16du:dateUtc="2024-10-14T15:01:00Z">
              <w:rPr/>
            </w:rPrChange>
          </w:rPr>
          <w:t xml:space="preserve">Y. </w:t>
        </w:r>
      </w:ins>
      <w:r w:rsidRPr="00BE278B">
        <w:rPr>
          <w:smallCaps/>
          <w:rPrChange w:id="673" w:author="Chase, Noah" w:date="2024-10-14T11:01:00Z" w16du:dateUtc="2024-10-14T15:01:00Z">
            <w:rPr/>
          </w:rPrChange>
        </w:rPr>
        <w:t>Times</w:t>
      </w:r>
      <w:r>
        <w:t xml:space="preserve"> (Feb. 26, 2024)</w:t>
      </w:r>
      <w:ins w:id="674" w:author="Chase, Noah" w:date="2024-10-14T11:01:00Z" w16du:dateUtc="2024-10-14T15:01:00Z">
        <w:r w:rsidR="00BE278B">
          <w:t>,</w:t>
        </w:r>
      </w:ins>
      <w:r>
        <w:t xml:space="preserve"> </w:t>
      </w:r>
      <w:r w:rsidRPr="00501602">
        <w:t>https://www.nytimes.com/2024/02/26/nyregion/redistricting-maps-ny-congress.html</w:t>
      </w:r>
      <w:ins w:id="675" w:author="Chase, Noah" w:date="2024-10-14T11:02:00Z" w16du:dateUtc="2024-10-14T15:02:00Z">
        <w:r w:rsidR="00AE3EFB">
          <w:t xml:space="preserve"> [</w:t>
        </w:r>
        <w:r w:rsidR="00AE3EFB" w:rsidRPr="00AE3EFB">
          <w:t>https://perma.cc/3D7X-HNWY</w:t>
        </w:r>
        <w:r w:rsidR="00AE3EFB">
          <w:t>].</w:t>
        </w:r>
      </w:ins>
    </w:p>
  </w:footnote>
  <w:footnote w:id="183">
    <w:p w14:paraId="34609AE8" w14:textId="5780CBFB" w:rsidR="0066410C" w:rsidRPr="00501602" w:rsidRDefault="0066410C" w:rsidP="0066410C">
      <w:pPr>
        <w:pStyle w:val="FootnoteText"/>
      </w:pPr>
      <w:r>
        <w:rPr>
          <w:rStyle w:val="FootnoteReference"/>
        </w:rPr>
        <w:footnoteRef/>
      </w:r>
      <w:del w:id="677" w:author="Chase, Noah" w:date="2024-10-14T11:04:00Z" w16du:dateUtc="2024-10-14T15:04:00Z">
        <w:r w:rsidDel="00D42889">
          <w:delText xml:space="preserve"> </w:delText>
        </w:r>
      </w:del>
      <w:ins w:id="678" w:author="Chase, Noah" w:date="2024-10-14T11:02:00Z" w16du:dateUtc="2024-10-14T15:02:00Z">
        <w:r w:rsidR="00AE3EFB">
          <w:t xml:space="preserve">Nicholas </w:t>
        </w:r>
      </w:ins>
      <w:proofErr w:type="spellStart"/>
      <w:r w:rsidRPr="00AE3EFB">
        <w:rPr>
          <w:rPrChange w:id="679" w:author="Chase, Noah" w:date="2024-10-14T11:02:00Z" w16du:dateUtc="2024-10-14T15:02:00Z">
            <w:rPr>
              <w:i/>
              <w:iCs/>
            </w:rPr>
          </w:rPrChange>
        </w:rPr>
        <w:t>Fandos</w:t>
      </w:r>
      <w:proofErr w:type="spellEnd"/>
      <w:ins w:id="680" w:author="Chase, Noah" w:date="2024-10-14T11:02:00Z" w16du:dateUtc="2024-10-14T15:02:00Z">
        <w:r w:rsidR="00AC12FC">
          <w:t>,</w:t>
        </w:r>
      </w:ins>
      <w:del w:id="681" w:author="Chase, Noah" w:date="2024-10-14T11:02:00Z" w16du:dateUtc="2024-10-14T15:02:00Z">
        <w:r w:rsidDel="00AC12FC">
          <w:rPr>
            <w:i/>
            <w:iCs/>
          </w:rPr>
          <w:delText>, Nicholas,</w:delText>
        </w:r>
      </w:del>
      <w:r>
        <w:rPr>
          <w:i/>
          <w:iCs/>
        </w:rPr>
        <w:t xml:space="preserve"> </w:t>
      </w:r>
      <w:del w:id="682" w:author="Chase, Noah" w:date="2024-10-14T11:03:00Z" w16du:dateUtc="2024-10-14T15:03:00Z">
        <w:r w:rsidDel="00AC12FC">
          <w:rPr>
            <w:i/>
            <w:iCs/>
          </w:rPr>
          <w:delText>“</w:delText>
        </w:r>
      </w:del>
      <w:r w:rsidRPr="00501602">
        <w:rPr>
          <w:i/>
          <w:iCs/>
        </w:rPr>
        <w:t>Democrats Pass a N.Y. House Map That Modestly Benefits Them</w:t>
      </w:r>
      <w:del w:id="683" w:author="Chase, Noah" w:date="2024-10-14T11:03:00Z" w16du:dateUtc="2024-10-14T15:03:00Z">
        <w:r w:rsidDel="00BE6F69">
          <w:rPr>
            <w:i/>
            <w:iCs/>
          </w:rPr>
          <w:delText>.”</w:delText>
        </w:r>
      </w:del>
      <w:ins w:id="684" w:author="Chase, Noah" w:date="2024-10-14T11:03:00Z" w16du:dateUtc="2024-10-14T15:03:00Z">
        <w:r w:rsidR="00BE6F69">
          <w:t>,</w:t>
        </w:r>
      </w:ins>
      <w:r>
        <w:rPr>
          <w:i/>
          <w:iCs/>
        </w:rPr>
        <w:t xml:space="preserve"> </w:t>
      </w:r>
      <w:del w:id="685" w:author="Chase, Noah" w:date="2024-10-14T11:04:00Z" w16du:dateUtc="2024-10-14T15:04:00Z">
        <w:r w:rsidRPr="00643C7A" w:rsidDel="00BE6F69">
          <w:rPr>
            <w:smallCaps/>
            <w:rPrChange w:id="686" w:author="Chase, Noah" w:date="2024-10-14T11:04:00Z" w16du:dateUtc="2024-10-14T15:04:00Z">
              <w:rPr/>
            </w:rPrChange>
          </w:rPr>
          <w:delText xml:space="preserve">New </w:delText>
        </w:r>
      </w:del>
      <w:ins w:id="687" w:author="Chase, Noah" w:date="2024-10-14T11:04:00Z" w16du:dateUtc="2024-10-14T15:04:00Z">
        <w:r w:rsidR="00BE6F69" w:rsidRPr="00643C7A">
          <w:rPr>
            <w:smallCaps/>
            <w:rPrChange w:id="688" w:author="Chase, Noah" w:date="2024-10-14T11:04:00Z" w16du:dateUtc="2024-10-14T15:04:00Z">
              <w:rPr/>
            </w:rPrChange>
          </w:rPr>
          <w:t>N.</w:t>
        </w:r>
      </w:ins>
      <w:del w:id="689" w:author="Chase, Noah" w:date="2024-10-14T11:04:00Z" w16du:dateUtc="2024-10-14T15:04:00Z">
        <w:r w:rsidRPr="00643C7A" w:rsidDel="00BE6F69">
          <w:rPr>
            <w:smallCaps/>
            <w:rPrChange w:id="690" w:author="Chase, Noah" w:date="2024-10-14T11:04:00Z" w16du:dateUtc="2024-10-14T15:04:00Z">
              <w:rPr/>
            </w:rPrChange>
          </w:rPr>
          <w:delText xml:space="preserve">York </w:delText>
        </w:r>
      </w:del>
      <w:ins w:id="691" w:author="Chase, Noah" w:date="2024-10-14T11:04:00Z" w16du:dateUtc="2024-10-14T15:04:00Z">
        <w:r w:rsidR="00BE6F69" w:rsidRPr="00643C7A">
          <w:rPr>
            <w:smallCaps/>
            <w:rPrChange w:id="692" w:author="Chase, Noah" w:date="2024-10-14T11:04:00Z" w16du:dateUtc="2024-10-14T15:04:00Z">
              <w:rPr/>
            </w:rPrChange>
          </w:rPr>
          <w:t xml:space="preserve">Y. </w:t>
        </w:r>
      </w:ins>
      <w:r w:rsidRPr="00643C7A">
        <w:rPr>
          <w:smallCaps/>
          <w:rPrChange w:id="693" w:author="Chase, Noah" w:date="2024-10-14T11:04:00Z" w16du:dateUtc="2024-10-14T15:04:00Z">
            <w:rPr/>
          </w:rPrChange>
        </w:rPr>
        <w:t>Times</w:t>
      </w:r>
      <w:r>
        <w:t xml:space="preserve"> (Feb. 28, 2024)</w:t>
      </w:r>
      <w:ins w:id="694" w:author="Chase, Noah" w:date="2024-10-14T11:04:00Z" w16du:dateUtc="2024-10-14T15:04:00Z">
        <w:r w:rsidR="00643C7A">
          <w:t>,</w:t>
        </w:r>
      </w:ins>
      <w:del w:id="695" w:author="Chase, Noah" w:date="2024-10-14T11:04:00Z" w16du:dateUtc="2024-10-14T15:04:00Z">
        <w:r w:rsidDel="00643C7A">
          <w:delText>.</w:delText>
        </w:r>
      </w:del>
      <w:r>
        <w:t xml:space="preserve"> </w:t>
      </w:r>
      <w:r w:rsidRPr="00501602">
        <w:t>https://www.nytimes.com/2024/02/28/nyregion/redistricting-ny-house-democrats.html</w:t>
      </w:r>
      <w:ins w:id="696" w:author="Chase, Noah" w:date="2024-10-14T11:04:00Z" w16du:dateUtc="2024-10-14T15:04:00Z">
        <w:r w:rsidR="00643C7A">
          <w:t xml:space="preserve"> [</w:t>
        </w:r>
        <w:r w:rsidR="00643C7A" w:rsidRPr="00643C7A">
          <w:t>https://perma.cc/VYC6-4BX7</w:t>
        </w:r>
        <w:r w:rsidR="00643C7A">
          <w:t>].</w:t>
        </w:r>
      </w:ins>
    </w:p>
  </w:footnote>
  <w:footnote w:id="184">
    <w:p w14:paraId="00EDF765" w14:textId="118EAA2B" w:rsidR="00EB6EC8" w:rsidRPr="00EB6EC8" w:rsidRDefault="00EB6EC8">
      <w:pPr>
        <w:pStyle w:val="FootnoteText"/>
      </w:pPr>
      <w:ins w:id="702" w:author="Chase, Noah" w:date="2024-10-14T11:07:00Z" w16du:dateUtc="2024-10-14T15:07:00Z">
        <w:r>
          <w:rPr>
            <w:rStyle w:val="FootnoteReference"/>
          </w:rPr>
          <w:footnoteRef/>
        </w:r>
        <w:r>
          <w:rPr>
            <w:i/>
            <w:iCs/>
          </w:rPr>
          <w:t xml:space="preserve">See </w:t>
        </w:r>
        <w:r>
          <w:t xml:space="preserve">Graham v. Adams, 684 S.W.3d 663, </w:t>
        </w:r>
      </w:ins>
      <w:ins w:id="703" w:author="Chase, Noah" w:date="2024-10-14T11:10:00Z" w16du:dateUtc="2024-10-14T15:10:00Z">
        <w:r w:rsidR="00446169">
          <w:t>682</w:t>
        </w:r>
        <w:r w:rsidR="00743DC6">
          <w:t xml:space="preserve"> (Ky. 2023).</w:t>
        </w:r>
      </w:ins>
    </w:p>
  </w:footnote>
  <w:footnote w:id="185">
    <w:p w14:paraId="1E515DAB" w14:textId="2CF7C32D" w:rsidR="001D1CEC" w:rsidRDefault="001D1CEC">
      <w:pPr>
        <w:pStyle w:val="FootnoteText"/>
      </w:pPr>
      <w:ins w:id="709" w:author="Chase, Noah" w:date="2024-10-14T11:10:00Z" w16du:dateUtc="2024-10-14T15:10:00Z">
        <w:r>
          <w:rPr>
            <w:rStyle w:val="FootnoteReference"/>
          </w:rPr>
          <w:footnoteRef/>
        </w:r>
      </w:ins>
      <w:ins w:id="710" w:author="Chase, Noah" w:date="2024-10-14T11:11:00Z" w16du:dateUtc="2024-10-14T15:11:00Z">
        <w:r>
          <w:rPr>
            <w:i/>
            <w:iCs/>
          </w:rPr>
          <w:t>Id.</w:t>
        </w:r>
        <w:r>
          <w:t xml:space="preserve"> at </w:t>
        </w:r>
        <w:r w:rsidR="00C938F1">
          <w:t>672.</w:t>
        </w:r>
      </w:ins>
    </w:p>
  </w:footnote>
  <w:footnote w:id="186">
    <w:p w14:paraId="5E20B534" w14:textId="7B2D1518" w:rsidR="00C938F1" w:rsidRPr="004F0D5B" w:rsidRDefault="00C938F1">
      <w:pPr>
        <w:pStyle w:val="FootnoteText"/>
      </w:pPr>
      <w:ins w:id="714" w:author="Chase, Noah" w:date="2024-10-14T11:11:00Z" w16du:dateUtc="2024-10-14T15:11:00Z">
        <w:r>
          <w:rPr>
            <w:rStyle w:val="FootnoteReference"/>
          </w:rPr>
          <w:footnoteRef/>
        </w:r>
      </w:ins>
      <w:ins w:id="715" w:author="Chase, Noah" w:date="2024-10-14T11:13:00Z" w16du:dateUtc="2024-10-14T15:13:00Z">
        <w:r w:rsidR="004F0D5B">
          <w:rPr>
            <w:i/>
            <w:iCs/>
          </w:rPr>
          <w:t xml:space="preserve">Id. </w:t>
        </w:r>
        <w:r w:rsidR="004F0D5B">
          <w:t>at 693.</w:t>
        </w:r>
      </w:ins>
    </w:p>
  </w:footnote>
  <w:footnote w:id="187">
    <w:p w14:paraId="7451849E" w14:textId="00745F9E" w:rsidR="008E47CC" w:rsidRPr="00AB6C7C" w:rsidRDefault="008E47CC">
      <w:pPr>
        <w:pStyle w:val="FootnoteText"/>
      </w:pPr>
      <w:ins w:id="718" w:author="Chase, Noah" w:date="2024-10-14T11:14:00Z" w16du:dateUtc="2024-10-14T15:14:00Z">
        <w:r>
          <w:rPr>
            <w:rStyle w:val="FootnoteReference"/>
          </w:rPr>
          <w:footnoteRef/>
        </w:r>
        <w:r w:rsidR="00AB6C7C">
          <w:rPr>
            <w:i/>
            <w:iCs/>
          </w:rPr>
          <w:t xml:space="preserve">See generally </w:t>
        </w:r>
        <w:r w:rsidR="00AB6C7C">
          <w:t xml:space="preserve">Grisham v. Van Soelen, 539 P.3d 272 (N.M. </w:t>
        </w:r>
        <w:r w:rsidR="00844652">
          <w:t>2023).</w:t>
        </w:r>
      </w:ins>
    </w:p>
  </w:footnote>
  <w:footnote w:id="188">
    <w:p w14:paraId="773C1305" w14:textId="61DCC52B" w:rsidR="00844652" w:rsidRPr="0071216E" w:rsidRDefault="00844652">
      <w:pPr>
        <w:pStyle w:val="FootnoteText"/>
      </w:pPr>
      <w:ins w:id="723" w:author="Chase, Noah" w:date="2024-10-14T11:15:00Z" w16du:dateUtc="2024-10-14T15:15:00Z">
        <w:r>
          <w:rPr>
            <w:rStyle w:val="FootnoteReference"/>
          </w:rPr>
          <w:footnoteRef/>
        </w:r>
      </w:ins>
      <w:ins w:id="724" w:author="Chase, Noah" w:date="2024-10-14T11:20:00Z" w16du:dateUtc="2024-10-14T15:20:00Z">
        <w:r w:rsidR="005E0F4A" w:rsidRPr="005E0F4A">
          <w:t>Republican Party of N.M. v. Oliver, No. D-506-CV-20220041,</w:t>
        </w:r>
      </w:ins>
      <w:ins w:id="725" w:author="Chase, Noah" w:date="2024-10-14T11:21:00Z" w16du:dateUtc="2024-10-14T15:21:00Z">
        <w:r w:rsidR="00945AAF">
          <w:t xml:space="preserve"> at </w:t>
        </w:r>
      </w:ins>
      <w:ins w:id="726" w:author="Chase, Noah" w:date="2024-10-14T12:57:00Z" w16du:dateUtc="2024-10-14T16:57:00Z">
        <w:r w:rsidR="00B6643C">
          <w:t>*</w:t>
        </w:r>
      </w:ins>
      <w:ins w:id="727" w:author="Chase, Noah" w:date="2024-10-14T11:22:00Z" w16du:dateUtc="2024-10-14T15:22:00Z">
        <w:r w:rsidR="00CD740B">
          <w:t>12–13</w:t>
        </w:r>
      </w:ins>
      <w:ins w:id="728" w:author="Chase, Noah" w:date="2024-10-14T11:20:00Z" w16du:dateUtc="2024-10-14T15:20:00Z">
        <w:r w:rsidR="005E0F4A" w:rsidRPr="005E0F4A">
          <w:t xml:space="preserve"> (N.M. Dist. Ct. Oct. 6, 2023) (Am. Redistricting </w:t>
        </w:r>
        <w:proofErr w:type="spellStart"/>
        <w:r w:rsidR="005E0F4A" w:rsidRPr="005E0F4A">
          <w:t>Proj</w:t>
        </w:r>
        <w:proofErr w:type="spellEnd"/>
        <w:r w:rsidR="005E0F4A" w:rsidRPr="005E0F4A">
          <w:t>.)</w:t>
        </w:r>
      </w:ins>
      <w:ins w:id="729" w:author="Chase, Noah" w:date="2024-10-14T11:22:00Z" w16du:dateUtc="2024-10-14T15:22:00Z">
        <w:r w:rsidR="00CD740B">
          <w:t xml:space="preserve">; </w:t>
        </w:r>
        <w:r w:rsidR="0071216E">
          <w:rPr>
            <w:i/>
            <w:iCs/>
          </w:rPr>
          <w:t>see Grisham</w:t>
        </w:r>
        <w:r w:rsidR="0071216E">
          <w:t>, 539 P.3d at 293.</w:t>
        </w:r>
      </w:ins>
    </w:p>
  </w:footnote>
  <w:footnote w:id="189">
    <w:p w14:paraId="65A6B195" w14:textId="46093651" w:rsidR="00C33DED" w:rsidRPr="00FA558E" w:rsidRDefault="00C33DED">
      <w:pPr>
        <w:pStyle w:val="FootnoteText"/>
      </w:pPr>
      <w:ins w:id="732" w:author="Chase, Noah" w:date="2024-10-14T11:25:00Z" w16du:dateUtc="2024-10-14T15:25:00Z">
        <w:r>
          <w:rPr>
            <w:rStyle w:val="FootnoteReference"/>
          </w:rPr>
          <w:footnoteRef/>
        </w:r>
      </w:ins>
      <w:ins w:id="733" w:author="Chase, Noah" w:date="2024-10-14T11:26:00Z" w16du:dateUtc="2024-10-14T15:26:00Z">
        <w:r w:rsidR="00FA558E">
          <w:rPr>
            <w:i/>
            <w:iCs/>
          </w:rPr>
          <w:t xml:space="preserve">See </w:t>
        </w:r>
        <w:r w:rsidR="00FA558E">
          <w:t xml:space="preserve">Sam Mertz, </w:t>
        </w:r>
      </w:ins>
      <w:ins w:id="734" w:author="Chase, Noah" w:date="2024-10-14T11:27:00Z" w16du:dateUtc="2024-10-14T15:27:00Z">
        <w:r w:rsidR="00FA558E">
          <w:rPr>
            <w:i/>
            <w:iCs/>
          </w:rPr>
          <w:t>Utah High Court Scrutinizes Process that Sliced State’s Most Democrat-Heavy County into 4 Districts</w:t>
        </w:r>
        <w:r w:rsidR="00FA558E">
          <w:t xml:space="preserve">, AP News (July 11, 2023, 12:45 PM), </w:t>
        </w:r>
        <w:r w:rsidR="00FA558E">
          <w:fldChar w:fldCharType="begin"/>
        </w:r>
        <w:r w:rsidR="00FA558E">
          <w:instrText>HYPERLINK "</w:instrText>
        </w:r>
        <w:r w:rsidR="00FA558E" w:rsidRPr="00FA558E">
          <w:instrText>https://apnews.com/article/utah-redistricting-3cb3fb05e7253f3ec3d26749138bea9e</w:instrText>
        </w:r>
        <w:r w:rsidR="00FA558E">
          <w:instrText>"</w:instrText>
        </w:r>
        <w:r w:rsidR="00FA558E">
          <w:fldChar w:fldCharType="separate"/>
        </w:r>
        <w:r w:rsidR="00FA558E" w:rsidRPr="003D2611">
          <w:rPr>
            <w:rStyle w:val="Hyperlink"/>
          </w:rPr>
          <w:t>https://apnews.com/article/utah-redistricting-3cb3fb05e7253f3ec3d26749138bea9e</w:t>
        </w:r>
        <w:r w:rsidR="00FA558E">
          <w:fldChar w:fldCharType="end"/>
        </w:r>
        <w:r w:rsidR="00FA558E">
          <w:t xml:space="preserve"> [</w:t>
        </w:r>
      </w:ins>
      <w:ins w:id="735" w:author="Chase, Noah" w:date="2024-10-14T11:28:00Z" w16du:dateUtc="2024-10-14T15:28:00Z">
        <w:r w:rsidR="007C464C" w:rsidRPr="007C464C">
          <w:t>https://perma.cc/R5CD-D9NX</w:t>
        </w:r>
        <w:r w:rsidR="007C464C">
          <w:t>].</w:t>
        </w:r>
      </w:ins>
    </w:p>
  </w:footnote>
  <w:footnote w:id="190">
    <w:p w14:paraId="6FCD1ABA" w14:textId="1A8DACBF" w:rsidR="00195BEF" w:rsidRPr="007C464C" w:rsidRDefault="00195BEF">
      <w:pPr>
        <w:pStyle w:val="FootnoteText"/>
        <w:rPr>
          <w:i/>
          <w:iCs/>
          <w:rPrChange w:id="738" w:author="Chase, Noah" w:date="2024-10-14T11:28:00Z" w16du:dateUtc="2024-10-14T15:28:00Z">
            <w:rPr/>
          </w:rPrChange>
        </w:rPr>
      </w:pPr>
      <w:ins w:id="739" w:author="Chase, Noah" w:date="2024-10-14T11:25:00Z" w16du:dateUtc="2024-10-14T15:25:00Z">
        <w:r>
          <w:rPr>
            <w:rStyle w:val="FootnoteReference"/>
          </w:rPr>
          <w:footnoteRef/>
        </w:r>
      </w:ins>
      <w:ins w:id="740" w:author="Chase, Noah" w:date="2024-10-14T11:28:00Z" w16du:dateUtc="2024-10-14T15:28:00Z">
        <w:r w:rsidR="007C464C">
          <w:rPr>
            <w:i/>
            <w:iCs/>
          </w:rPr>
          <w:t>See id.</w:t>
        </w:r>
      </w:ins>
    </w:p>
  </w:footnote>
  <w:footnote w:id="191">
    <w:p w14:paraId="72C8BA9C" w14:textId="1563345F" w:rsidR="000D4DD3" w:rsidRDefault="001B1C3B">
      <w:pPr>
        <w:pStyle w:val="FootnoteText"/>
      </w:pPr>
      <w:ins w:id="742" w:author="Chase, Noah" w:date="2024-10-14T11:28:00Z" w16du:dateUtc="2024-10-14T15:28:00Z">
        <w:r>
          <w:rPr>
            <w:rStyle w:val="FootnoteReference"/>
          </w:rPr>
          <w:footnoteRef/>
        </w:r>
      </w:ins>
      <w:ins w:id="743" w:author="Chase, Noah" w:date="2024-10-14T11:29:00Z" w16du:dateUtc="2024-10-14T15:29:00Z">
        <w:r w:rsidRPr="001B1C3B">
          <w:t>Black Voters Matter Capacity Bldg.</w:t>
        </w:r>
        <w:r w:rsidR="00761D20">
          <w:t xml:space="preserve"> Inst., Inc. v. Fla. Sec’y of State, No. SC2023-1671,</w:t>
        </w:r>
        <w:r w:rsidRPr="001B1C3B">
          <w:t xml:space="preserve"> at *9–10</w:t>
        </w:r>
        <w:r w:rsidR="00C10462">
          <w:t xml:space="preserve"> (Fla. Jan. 24, 2024)</w:t>
        </w:r>
        <w:r w:rsidRPr="001B1C3B">
          <w:t xml:space="preserve"> (Fla </w:t>
        </w:r>
        <w:proofErr w:type="spellStart"/>
        <w:r w:rsidRPr="001B1C3B">
          <w:t>Cts</w:t>
        </w:r>
        <w:proofErr w:type="spellEnd"/>
        <w:r w:rsidRPr="001B1C3B">
          <w:t>. ACIS)</w:t>
        </w:r>
        <w:r w:rsidR="00C10462">
          <w:t>.</w:t>
        </w:r>
      </w:ins>
    </w:p>
  </w:footnote>
  <w:footnote w:id="192">
    <w:p w14:paraId="0888D773" w14:textId="750BC074" w:rsidR="000D4DD3" w:rsidRPr="000D4DD3" w:rsidRDefault="000D4DD3">
      <w:pPr>
        <w:pStyle w:val="FootnoteText"/>
      </w:pPr>
      <w:ins w:id="747" w:author="Chase, Noah" w:date="2024-10-14T11:30:00Z" w16du:dateUtc="2024-10-14T15:30:00Z">
        <w:r>
          <w:rPr>
            <w:rStyle w:val="FootnoteReference"/>
          </w:rPr>
          <w:footnoteRef/>
        </w:r>
        <w:r>
          <w:rPr>
            <w:i/>
            <w:iCs/>
          </w:rPr>
          <w:t xml:space="preserve">Id. </w:t>
        </w:r>
        <w:r>
          <w:t>at *18.</w:t>
        </w:r>
      </w:ins>
    </w:p>
  </w:footnote>
  <w:footnote w:id="193">
    <w:p w14:paraId="0DFFFE7E" w14:textId="48AFC007" w:rsidR="002A60CA" w:rsidRDefault="002A60CA">
      <w:pPr>
        <w:pStyle w:val="FootnoteText"/>
      </w:pPr>
      <w:ins w:id="752" w:author="Chase, Noah" w:date="2024-10-14T11:31:00Z" w16du:dateUtc="2024-10-14T15:31:00Z">
        <w:r>
          <w:rPr>
            <w:rStyle w:val="FootnoteReference"/>
          </w:rPr>
          <w:footnoteRef/>
        </w:r>
      </w:ins>
      <w:ins w:id="753" w:author="Chase, Noah" w:date="2024-10-14T11:37:00Z" w16du:dateUtc="2024-10-14T15:37:00Z">
        <w:r w:rsidR="00CB2760">
          <w:t xml:space="preserve">Byrd v. </w:t>
        </w:r>
        <w:r w:rsidR="00884B5A">
          <w:t>Black Voters Matter Capacity Bldg. Inst., Inc., 375 So. 3d 335, 356 (</w:t>
        </w:r>
        <w:r w:rsidR="00434F02">
          <w:t xml:space="preserve">Fla. Dist. Ct. App. </w:t>
        </w:r>
      </w:ins>
      <w:ins w:id="754" w:author="Chase, Noah" w:date="2024-10-14T11:38:00Z" w16du:dateUtc="2024-10-14T15:38:00Z">
        <w:r w:rsidR="00434F02">
          <w:t>2023).</w:t>
        </w:r>
      </w:ins>
    </w:p>
  </w:footnote>
  <w:footnote w:id="194">
    <w:p w14:paraId="737F13F1" w14:textId="3EB6CF7C" w:rsidR="002A60CA" w:rsidRPr="006A41C2" w:rsidRDefault="002A60CA">
      <w:pPr>
        <w:pStyle w:val="FootnoteText"/>
      </w:pPr>
      <w:ins w:id="757" w:author="Chase, Noah" w:date="2024-10-14T11:31:00Z" w16du:dateUtc="2024-10-14T15:31:00Z">
        <w:r>
          <w:rPr>
            <w:rStyle w:val="FootnoteReference"/>
          </w:rPr>
          <w:footnoteRef/>
        </w:r>
      </w:ins>
      <w:ins w:id="758" w:author="Chase, Noah" w:date="2024-10-14T11:41:00Z" w16du:dateUtc="2024-10-14T15:41:00Z">
        <w:r w:rsidR="00CE23BC">
          <w:rPr>
            <w:i/>
            <w:iCs/>
          </w:rPr>
          <w:t>See Florida Congressional Redistricting Challenge (Black Voters Matter)</w:t>
        </w:r>
        <w:r w:rsidR="00CE23BC">
          <w:t xml:space="preserve">, </w:t>
        </w:r>
        <w:r w:rsidR="00CE23BC" w:rsidRPr="00725FE0">
          <w:rPr>
            <w:smallCaps/>
            <w:rPrChange w:id="759" w:author="Chase, Noah" w:date="2024-10-14T11:46:00Z" w16du:dateUtc="2024-10-14T15:46:00Z">
              <w:rPr/>
            </w:rPrChange>
          </w:rPr>
          <w:t xml:space="preserve">Democracy </w:t>
        </w:r>
        <w:r w:rsidR="00976102" w:rsidRPr="00725FE0">
          <w:rPr>
            <w:smallCaps/>
            <w:rPrChange w:id="760" w:author="Chase, Noah" w:date="2024-10-14T11:46:00Z" w16du:dateUtc="2024-10-14T15:46:00Z">
              <w:rPr/>
            </w:rPrChange>
          </w:rPr>
          <w:t>Docket</w:t>
        </w:r>
        <w:r w:rsidR="00976102">
          <w:t xml:space="preserve">, </w:t>
        </w:r>
        <w:r w:rsidR="00976102">
          <w:fldChar w:fldCharType="begin"/>
        </w:r>
        <w:r w:rsidR="00976102">
          <w:instrText>HYPERLINK "</w:instrText>
        </w:r>
        <w:r w:rsidR="00976102" w:rsidRPr="00976102">
          <w:instrText>https://www.democracydocket.com/cases/florida-congressional-redistricting-challenge-black-voters-matter/</w:instrText>
        </w:r>
        <w:r w:rsidR="00976102">
          <w:instrText>"</w:instrText>
        </w:r>
        <w:r w:rsidR="00976102">
          <w:fldChar w:fldCharType="separate"/>
        </w:r>
        <w:r w:rsidR="00976102" w:rsidRPr="003D2611">
          <w:rPr>
            <w:rStyle w:val="Hyperlink"/>
          </w:rPr>
          <w:t>https://www.democracydocket.com/cases/florida-congressional-redistricting-challenge-black-voters-matter/</w:t>
        </w:r>
        <w:r w:rsidR="00976102">
          <w:fldChar w:fldCharType="end"/>
        </w:r>
        <w:r w:rsidR="00976102">
          <w:t xml:space="preserve"> [</w:t>
        </w:r>
      </w:ins>
      <w:ins w:id="761" w:author="Chase, Noah" w:date="2024-10-14T11:42:00Z" w16du:dateUtc="2024-10-14T15:42:00Z">
        <w:r w:rsidR="00976102" w:rsidRPr="00976102">
          <w:t>https://perma.cc/W5LH-RXR3</w:t>
        </w:r>
        <w:r w:rsidR="00976102">
          <w:t xml:space="preserve">]; </w:t>
        </w:r>
        <w:r w:rsidR="00977116">
          <w:rPr>
            <w:i/>
            <w:iCs/>
          </w:rPr>
          <w:t xml:space="preserve">see also </w:t>
        </w:r>
      </w:ins>
      <w:ins w:id="762" w:author="Chase, Noah" w:date="2024-10-14T11:45:00Z" w16du:dateUtc="2024-10-14T15:45:00Z">
        <w:r w:rsidR="0092668E">
          <w:t>Schedul</w:t>
        </w:r>
      </w:ins>
      <w:ins w:id="763" w:author="Chase, Noah" w:date="2024-10-14T11:46:00Z" w16du:dateUtc="2024-10-14T15:46:00Z">
        <w:r w:rsidR="00725FE0">
          <w:t>ing</w:t>
        </w:r>
      </w:ins>
      <w:ins w:id="764" w:author="Chase, Noah" w:date="2024-10-14T11:45:00Z" w16du:dateUtc="2024-10-14T15:45:00Z">
        <w:r w:rsidR="0092668E">
          <w:t xml:space="preserve"> Order</w:t>
        </w:r>
      </w:ins>
      <w:ins w:id="765" w:author="Chase, Noah" w:date="2024-10-14T11:43:00Z" w16du:dateUtc="2024-10-14T15:43:00Z">
        <w:r w:rsidR="00440B02">
          <w:t xml:space="preserve">, </w:t>
        </w:r>
      </w:ins>
      <w:ins w:id="766" w:author="Chase, Noah" w:date="2024-10-14T11:44:00Z" w16du:dateUtc="2024-10-14T15:44:00Z">
        <w:r w:rsidR="0069706B">
          <w:rPr>
            <w:i/>
            <w:iCs/>
          </w:rPr>
          <w:t xml:space="preserve">Black Voters Matter Capacity </w:t>
        </w:r>
        <w:proofErr w:type="spellStart"/>
        <w:r w:rsidR="0069706B">
          <w:rPr>
            <w:i/>
            <w:iCs/>
          </w:rPr>
          <w:t>Blgd</w:t>
        </w:r>
        <w:proofErr w:type="spellEnd"/>
        <w:r w:rsidR="0069706B">
          <w:rPr>
            <w:i/>
            <w:iCs/>
          </w:rPr>
          <w:t>.</w:t>
        </w:r>
      </w:ins>
      <w:ins w:id="767" w:author="Chase, Noah" w:date="2024-10-14T11:43:00Z" w16du:dateUtc="2024-10-14T15:43:00Z">
        <w:r w:rsidR="006A41C2">
          <w:t xml:space="preserve">, </w:t>
        </w:r>
      </w:ins>
      <w:ins w:id="768" w:author="Chase, Noah" w:date="2024-10-14T11:44:00Z" w16du:dateUtc="2024-10-14T15:44:00Z">
        <w:r w:rsidR="0069706B">
          <w:t xml:space="preserve">No. </w:t>
        </w:r>
      </w:ins>
      <w:ins w:id="769" w:author="Chase, Noah" w:date="2024-10-14T11:43:00Z" w16du:dateUtc="2024-10-14T15:43:00Z">
        <w:r w:rsidR="006A41C2">
          <w:t>SC2</w:t>
        </w:r>
      </w:ins>
      <w:ins w:id="770" w:author="Chase, Noah" w:date="2024-10-14T11:44:00Z" w16du:dateUtc="2024-10-14T15:44:00Z">
        <w:r w:rsidR="006A41C2">
          <w:t>023-1671</w:t>
        </w:r>
        <w:r w:rsidR="0069706B">
          <w:t xml:space="preserve"> (Fla.</w:t>
        </w:r>
      </w:ins>
      <w:ins w:id="771" w:author="Chase, Noah" w:date="2024-10-14T11:45:00Z" w16du:dateUtc="2024-10-14T15:45:00Z">
        <w:r w:rsidR="0092668E">
          <w:t xml:space="preserve"> A</w:t>
        </w:r>
      </w:ins>
      <w:ins w:id="772" w:author="Chase, Noah" w:date="2024-10-14T11:46:00Z" w16du:dateUtc="2024-10-14T15:46:00Z">
        <w:r w:rsidR="00725FE0">
          <w:t xml:space="preserve">ug. 6, 2024) (Fla. </w:t>
        </w:r>
        <w:proofErr w:type="spellStart"/>
        <w:r w:rsidR="00725FE0">
          <w:t>Cts</w:t>
        </w:r>
        <w:proofErr w:type="spellEnd"/>
        <w:r w:rsidR="00725FE0">
          <w:t>. ACIS).</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8111C"/>
    <w:multiLevelType w:val="hybridMultilevel"/>
    <w:tmpl w:val="34B6A608"/>
    <w:lvl w:ilvl="0" w:tplc="27C2A9D6">
      <w:start w:val="1"/>
      <w:numFmt w:val="lowerLetter"/>
      <w:lvlText w:val="%1)"/>
      <w:lvlJc w:val="left"/>
      <w:pPr>
        <w:ind w:left="1020" w:hanging="360"/>
      </w:pPr>
    </w:lvl>
    <w:lvl w:ilvl="1" w:tplc="FF8667CA">
      <w:start w:val="1"/>
      <w:numFmt w:val="lowerLetter"/>
      <w:lvlText w:val="%2)"/>
      <w:lvlJc w:val="left"/>
      <w:pPr>
        <w:ind w:left="1020" w:hanging="360"/>
      </w:pPr>
    </w:lvl>
    <w:lvl w:ilvl="2" w:tplc="191A4242">
      <w:start w:val="1"/>
      <w:numFmt w:val="lowerLetter"/>
      <w:lvlText w:val="%3)"/>
      <w:lvlJc w:val="left"/>
      <w:pPr>
        <w:ind w:left="1020" w:hanging="360"/>
      </w:pPr>
    </w:lvl>
    <w:lvl w:ilvl="3" w:tplc="6014712C">
      <w:start w:val="1"/>
      <w:numFmt w:val="lowerLetter"/>
      <w:lvlText w:val="%4)"/>
      <w:lvlJc w:val="left"/>
      <w:pPr>
        <w:ind w:left="1020" w:hanging="360"/>
      </w:pPr>
    </w:lvl>
    <w:lvl w:ilvl="4" w:tplc="3FFAE042">
      <w:start w:val="1"/>
      <w:numFmt w:val="lowerLetter"/>
      <w:lvlText w:val="%5)"/>
      <w:lvlJc w:val="left"/>
      <w:pPr>
        <w:ind w:left="1020" w:hanging="360"/>
      </w:pPr>
    </w:lvl>
    <w:lvl w:ilvl="5" w:tplc="DDF6D5C0">
      <w:start w:val="1"/>
      <w:numFmt w:val="lowerLetter"/>
      <w:lvlText w:val="%6)"/>
      <w:lvlJc w:val="left"/>
      <w:pPr>
        <w:ind w:left="1020" w:hanging="360"/>
      </w:pPr>
    </w:lvl>
    <w:lvl w:ilvl="6" w:tplc="E5C2E76E">
      <w:start w:val="1"/>
      <w:numFmt w:val="lowerLetter"/>
      <w:lvlText w:val="%7)"/>
      <w:lvlJc w:val="left"/>
      <w:pPr>
        <w:ind w:left="1020" w:hanging="360"/>
      </w:pPr>
    </w:lvl>
    <w:lvl w:ilvl="7" w:tplc="13F89176">
      <w:start w:val="1"/>
      <w:numFmt w:val="lowerLetter"/>
      <w:lvlText w:val="%8)"/>
      <w:lvlJc w:val="left"/>
      <w:pPr>
        <w:ind w:left="1020" w:hanging="360"/>
      </w:pPr>
    </w:lvl>
    <w:lvl w:ilvl="8" w:tplc="E2080948">
      <w:start w:val="1"/>
      <w:numFmt w:val="lowerLetter"/>
      <w:lvlText w:val="%9)"/>
      <w:lvlJc w:val="left"/>
      <w:pPr>
        <w:ind w:left="1020" w:hanging="360"/>
      </w:pPr>
    </w:lvl>
  </w:abstractNum>
  <w:abstractNum w:abstractNumId="1" w15:restartNumberingAfterBreak="0">
    <w:nsid w:val="08862B29"/>
    <w:multiLevelType w:val="hybridMultilevel"/>
    <w:tmpl w:val="0032B5D6"/>
    <w:lvl w:ilvl="0" w:tplc="89BE9D68">
      <w:start w:val="1"/>
      <w:numFmt w:val="decimal"/>
      <w:lvlText w:val="%1."/>
      <w:lvlJc w:val="left"/>
      <w:pPr>
        <w:ind w:left="1020" w:hanging="360"/>
      </w:pPr>
    </w:lvl>
    <w:lvl w:ilvl="1" w:tplc="1B224D44">
      <w:start w:val="1"/>
      <w:numFmt w:val="decimal"/>
      <w:lvlText w:val="%2."/>
      <w:lvlJc w:val="left"/>
      <w:pPr>
        <w:ind w:left="1020" w:hanging="360"/>
      </w:pPr>
    </w:lvl>
    <w:lvl w:ilvl="2" w:tplc="9A4A7522">
      <w:start w:val="1"/>
      <w:numFmt w:val="decimal"/>
      <w:lvlText w:val="%3."/>
      <w:lvlJc w:val="left"/>
      <w:pPr>
        <w:ind w:left="1020" w:hanging="360"/>
      </w:pPr>
    </w:lvl>
    <w:lvl w:ilvl="3" w:tplc="069864C4">
      <w:start w:val="1"/>
      <w:numFmt w:val="decimal"/>
      <w:lvlText w:val="%4."/>
      <w:lvlJc w:val="left"/>
      <w:pPr>
        <w:ind w:left="1020" w:hanging="360"/>
      </w:pPr>
    </w:lvl>
    <w:lvl w:ilvl="4" w:tplc="3F46B7EE">
      <w:start w:val="1"/>
      <w:numFmt w:val="decimal"/>
      <w:lvlText w:val="%5."/>
      <w:lvlJc w:val="left"/>
      <w:pPr>
        <w:ind w:left="1020" w:hanging="360"/>
      </w:pPr>
    </w:lvl>
    <w:lvl w:ilvl="5" w:tplc="93188ADE">
      <w:start w:val="1"/>
      <w:numFmt w:val="decimal"/>
      <w:lvlText w:val="%6."/>
      <w:lvlJc w:val="left"/>
      <w:pPr>
        <w:ind w:left="1020" w:hanging="360"/>
      </w:pPr>
    </w:lvl>
    <w:lvl w:ilvl="6" w:tplc="DC08ABA2">
      <w:start w:val="1"/>
      <w:numFmt w:val="decimal"/>
      <w:lvlText w:val="%7."/>
      <w:lvlJc w:val="left"/>
      <w:pPr>
        <w:ind w:left="1020" w:hanging="360"/>
      </w:pPr>
    </w:lvl>
    <w:lvl w:ilvl="7" w:tplc="03AE78BC">
      <w:start w:val="1"/>
      <w:numFmt w:val="decimal"/>
      <w:lvlText w:val="%8."/>
      <w:lvlJc w:val="left"/>
      <w:pPr>
        <w:ind w:left="1020" w:hanging="360"/>
      </w:pPr>
    </w:lvl>
    <w:lvl w:ilvl="8" w:tplc="48EC0952">
      <w:start w:val="1"/>
      <w:numFmt w:val="decimal"/>
      <w:lvlText w:val="%9."/>
      <w:lvlJc w:val="left"/>
      <w:pPr>
        <w:ind w:left="1020" w:hanging="360"/>
      </w:pPr>
    </w:lvl>
  </w:abstractNum>
  <w:abstractNum w:abstractNumId="2" w15:restartNumberingAfterBreak="0">
    <w:nsid w:val="16FE3EA7"/>
    <w:multiLevelType w:val="hybridMultilevel"/>
    <w:tmpl w:val="979A6C64"/>
    <w:lvl w:ilvl="0" w:tplc="BA50FE0C">
      <w:start w:val="1"/>
      <w:numFmt w:val="lowerLetter"/>
      <w:lvlText w:val="%1)"/>
      <w:lvlJc w:val="left"/>
      <w:pPr>
        <w:ind w:left="1020" w:hanging="360"/>
      </w:pPr>
    </w:lvl>
    <w:lvl w:ilvl="1" w:tplc="BAD06266">
      <w:start w:val="1"/>
      <w:numFmt w:val="lowerLetter"/>
      <w:lvlText w:val="%2)"/>
      <w:lvlJc w:val="left"/>
      <w:pPr>
        <w:ind w:left="1020" w:hanging="360"/>
      </w:pPr>
    </w:lvl>
    <w:lvl w:ilvl="2" w:tplc="776865A0">
      <w:start w:val="1"/>
      <w:numFmt w:val="lowerLetter"/>
      <w:lvlText w:val="%3)"/>
      <w:lvlJc w:val="left"/>
      <w:pPr>
        <w:ind w:left="1020" w:hanging="360"/>
      </w:pPr>
    </w:lvl>
    <w:lvl w:ilvl="3" w:tplc="16DA2CE0">
      <w:start w:val="1"/>
      <w:numFmt w:val="lowerLetter"/>
      <w:lvlText w:val="%4)"/>
      <w:lvlJc w:val="left"/>
      <w:pPr>
        <w:ind w:left="1020" w:hanging="360"/>
      </w:pPr>
    </w:lvl>
    <w:lvl w:ilvl="4" w:tplc="11065B4C">
      <w:start w:val="1"/>
      <w:numFmt w:val="lowerLetter"/>
      <w:lvlText w:val="%5)"/>
      <w:lvlJc w:val="left"/>
      <w:pPr>
        <w:ind w:left="1020" w:hanging="360"/>
      </w:pPr>
    </w:lvl>
    <w:lvl w:ilvl="5" w:tplc="FD52F410">
      <w:start w:val="1"/>
      <w:numFmt w:val="lowerLetter"/>
      <w:lvlText w:val="%6)"/>
      <w:lvlJc w:val="left"/>
      <w:pPr>
        <w:ind w:left="1020" w:hanging="360"/>
      </w:pPr>
    </w:lvl>
    <w:lvl w:ilvl="6" w:tplc="CC2096D0">
      <w:start w:val="1"/>
      <w:numFmt w:val="lowerLetter"/>
      <w:lvlText w:val="%7)"/>
      <w:lvlJc w:val="left"/>
      <w:pPr>
        <w:ind w:left="1020" w:hanging="360"/>
      </w:pPr>
    </w:lvl>
    <w:lvl w:ilvl="7" w:tplc="28A48CBA">
      <w:start w:val="1"/>
      <w:numFmt w:val="lowerLetter"/>
      <w:lvlText w:val="%8)"/>
      <w:lvlJc w:val="left"/>
      <w:pPr>
        <w:ind w:left="1020" w:hanging="360"/>
      </w:pPr>
    </w:lvl>
    <w:lvl w:ilvl="8" w:tplc="5C187F92">
      <w:start w:val="1"/>
      <w:numFmt w:val="lowerLetter"/>
      <w:lvlText w:val="%9)"/>
      <w:lvlJc w:val="left"/>
      <w:pPr>
        <w:ind w:left="1020" w:hanging="360"/>
      </w:pPr>
    </w:lvl>
  </w:abstractNum>
  <w:abstractNum w:abstractNumId="3" w15:restartNumberingAfterBreak="0">
    <w:nsid w:val="1CD9712D"/>
    <w:multiLevelType w:val="hybridMultilevel"/>
    <w:tmpl w:val="21B46FA8"/>
    <w:lvl w:ilvl="0" w:tplc="F8162026">
      <w:start w:val="1"/>
      <w:numFmt w:val="lowerLetter"/>
      <w:lvlText w:val="%1)"/>
      <w:lvlJc w:val="left"/>
      <w:pPr>
        <w:ind w:left="1020" w:hanging="360"/>
      </w:pPr>
    </w:lvl>
    <w:lvl w:ilvl="1" w:tplc="A4446404">
      <w:start w:val="1"/>
      <w:numFmt w:val="lowerLetter"/>
      <w:lvlText w:val="%2)"/>
      <w:lvlJc w:val="left"/>
      <w:pPr>
        <w:ind w:left="1020" w:hanging="360"/>
      </w:pPr>
    </w:lvl>
    <w:lvl w:ilvl="2" w:tplc="7A7AFAE2">
      <w:start w:val="1"/>
      <w:numFmt w:val="lowerLetter"/>
      <w:lvlText w:val="%3)"/>
      <w:lvlJc w:val="left"/>
      <w:pPr>
        <w:ind w:left="1020" w:hanging="360"/>
      </w:pPr>
    </w:lvl>
    <w:lvl w:ilvl="3" w:tplc="44DAAE28">
      <w:start w:val="1"/>
      <w:numFmt w:val="lowerLetter"/>
      <w:lvlText w:val="%4)"/>
      <w:lvlJc w:val="left"/>
      <w:pPr>
        <w:ind w:left="1020" w:hanging="360"/>
      </w:pPr>
    </w:lvl>
    <w:lvl w:ilvl="4" w:tplc="D3C6F2EE">
      <w:start w:val="1"/>
      <w:numFmt w:val="lowerLetter"/>
      <w:lvlText w:val="%5)"/>
      <w:lvlJc w:val="left"/>
      <w:pPr>
        <w:ind w:left="1020" w:hanging="360"/>
      </w:pPr>
    </w:lvl>
    <w:lvl w:ilvl="5" w:tplc="49F48F4C">
      <w:start w:val="1"/>
      <w:numFmt w:val="lowerLetter"/>
      <w:lvlText w:val="%6)"/>
      <w:lvlJc w:val="left"/>
      <w:pPr>
        <w:ind w:left="1020" w:hanging="360"/>
      </w:pPr>
    </w:lvl>
    <w:lvl w:ilvl="6" w:tplc="BDBC7150">
      <w:start w:val="1"/>
      <w:numFmt w:val="lowerLetter"/>
      <w:lvlText w:val="%7)"/>
      <w:lvlJc w:val="left"/>
      <w:pPr>
        <w:ind w:left="1020" w:hanging="360"/>
      </w:pPr>
    </w:lvl>
    <w:lvl w:ilvl="7" w:tplc="7F6CC812">
      <w:start w:val="1"/>
      <w:numFmt w:val="lowerLetter"/>
      <w:lvlText w:val="%8)"/>
      <w:lvlJc w:val="left"/>
      <w:pPr>
        <w:ind w:left="1020" w:hanging="360"/>
      </w:pPr>
    </w:lvl>
    <w:lvl w:ilvl="8" w:tplc="10C01D42">
      <w:start w:val="1"/>
      <w:numFmt w:val="lowerLetter"/>
      <w:lvlText w:val="%9)"/>
      <w:lvlJc w:val="left"/>
      <w:pPr>
        <w:ind w:left="1020" w:hanging="360"/>
      </w:pPr>
    </w:lvl>
  </w:abstractNum>
  <w:abstractNum w:abstractNumId="4" w15:restartNumberingAfterBreak="0">
    <w:nsid w:val="28201CA5"/>
    <w:multiLevelType w:val="hybridMultilevel"/>
    <w:tmpl w:val="3E7EF350"/>
    <w:lvl w:ilvl="0" w:tplc="E246136C">
      <w:start w:val="1"/>
      <w:numFmt w:val="decimal"/>
      <w:lvlText w:val="%1."/>
      <w:lvlJc w:val="left"/>
      <w:pPr>
        <w:ind w:left="1020" w:hanging="360"/>
      </w:pPr>
    </w:lvl>
    <w:lvl w:ilvl="1" w:tplc="804A3B7A">
      <w:start w:val="1"/>
      <w:numFmt w:val="decimal"/>
      <w:lvlText w:val="%2."/>
      <w:lvlJc w:val="left"/>
      <w:pPr>
        <w:ind w:left="1020" w:hanging="360"/>
      </w:pPr>
    </w:lvl>
    <w:lvl w:ilvl="2" w:tplc="146CEB36">
      <w:start w:val="1"/>
      <w:numFmt w:val="decimal"/>
      <w:lvlText w:val="%3."/>
      <w:lvlJc w:val="left"/>
      <w:pPr>
        <w:ind w:left="1020" w:hanging="360"/>
      </w:pPr>
    </w:lvl>
    <w:lvl w:ilvl="3" w:tplc="F68A8DC6">
      <w:start w:val="1"/>
      <w:numFmt w:val="decimal"/>
      <w:lvlText w:val="%4."/>
      <w:lvlJc w:val="left"/>
      <w:pPr>
        <w:ind w:left="1020" w:hanging="360"/>
      </w:pPr>
    </w:lvl>
    <w:lvl w:ilvl="4" w:tplc="5358D5C2">
      <w:start w:val="1"/>
      <w:numFmt w:val="decimal"/>
      <w:lvlText w:val="%5."/>
      <w:lvlJc w:val="left"/>
      <w:pPr>
        <w:ind w:left="1020" w:hanging="360"/>
      </w:pPr>
    </w:lvl>
    <w:lvl w:ilvl="5" w:tplc="301855F2">
      <w:start w:val="1"/>
      <w:numFmt w:val="decimal"/>
      <w:lvlText w:val="%6."/>
      <w:lvlJc w:val="left"/>
      <w:pPr>
        <w:ind w:left="1020" w:hanging="360"/>
      </w:pPr>
    </w:lvl>
    <w:lvl w:ilvl="6" w:tplc="7A209DE6">
      <w:start w:val="1"/>
      <w:numFmt w:val="decimal"/>
      <w:lvlText w:val="%7."/>
      <w:lvlJc w:val="left"/>
      <w:pPr>
        <w:ind w:left="1020" w:hanging="360"/>
      </w:pPr>
    </w:lvl>
    <w:lvl w:ilvl="7" w:tplc="E8F8255A">
      <w:start w:val="1"/>
      <w:numFmt w:val="decimal"/>
      <w:lvlText w:val="%8."/>
      <w:lvlJc w:val="left"/>
      <w:pPr>
        <w:ind w:left="1020" w:hanging="360"/>
      </w:pPr>
    </w:lvl>
    <w:lvl w:ilvl="8" w:tplc="5E4ADAB8">
      <w:start w:val="1"/>
      <w:numFmt w:val="decimal"/>
      <w:lvlText w:val="%9."/>
      <w:lvlJc w:val="left"/>
      <w:pPr>
        <w:ind w:left="1020" w:hanging="360"/>
      </w:pPr>
    </w:lvl>
  </w:abstractNum>
  <w:abstractNum w:abstractNumId="5" w15:restartNumberingAfterBreak="0">
    <w:nsid w:val="3613411C"/>
    <w:multiLevelType w:val="hybridMultilevel"/>
    <w:tmpl w:val="25E06D74"/>
    <w:lvl w:ilvl="0" w:tplc="60F4C884">
      <w:start w:val="1"/>
      <w:numFmt w:val="lowerLetter"/>
      <w:lvlText w:val="%1)"/>
      <w:lvlJc w:val="left"/>
      <w:pPr>
        <w:ind w:left="1020" w:hanging="360"/>
      </w:pPr>
    </w:lvl>
    <w:lvl w:ilvl="1" w:tplc="02167102">
      <w:start w:val="1"/>
      <w:numFmt w:val="lowerLetter"/>
      <w:lvlText w:val="%2)"/>
      <w:lvlJc w:val="left"/>
      <w:pPr>
        <w:ind w:left="1020" w:hanging="360"/>
      </w:pPr>
    </w:lvl>
    <w:lvl w:ilvl="2" w:tplc="D8861DC8">
      <w:start w:val="1"/>
      <w:numFmt w:val="lowerLetter"/>
      <w:lvlText w:val="%3)"/>
      <w:lvlJc w:val="left"/>
      <w:pPr>
        <w:ind w:left="1020" w:hanging="360"/>
      </w:pPr>
    </w:lvl>
    <w:lvl w:ilvl="3" w:tplc="EF4E03DC">
      <w:start w:val="1"/>
      <w:numFmt w:val="lowerLetter"/>
      <w:lvlText w:val="%4)"/>
      <w:lvlJc w:val="left"/>
      <w:pPr>
        <w:ind w:left="1020" w:hanging="360"/>
      </w:pPr>
    </w:lvl>
    <w:lvl w:ilvl="4" w:tplc="73F8687A">
      <w:start w:val="1"/>
      <w:numFmt w:val="lowerLetter"/>
      <w:lvlText w:val="%5)"/>
      <w:lvlJc w:val="left"/>
      <w:pPr>
        <w:ind w:left="1020" w:hanging="360"/>
      </w:pPr>
    </w:lvl>
    <w:lvl w:ilvl="5" w:tplc="7766F838">
      <w:start w:val="1"/>
      <w:numFmt w:val="lowerLetter"/>
      <w:lvlText w:val="%6)"/>
      <w:lvlJc w:val="left"/>
      <w:pPr>
        <w:ind w:left="1020" w:hanging="360"/>
      </w:pPr>
    </w:lvl>
    <w:lvl w:ilvl="6" w:tplc="1840ACEC">
      <w:start w:val="1"/>
      <w:numFmt w:val="lowerLetter"/>
      <w:lvlText w:val="%7)"/>
      <w:lvlJc w:val="left"/>
      <w:pPr>
        <w:ind w:left="1020" w:hanging="360"/>
      </w:pPr>
    </w:lvl>
    <w:lvl w:ilvl="7" w:tplc="7B7CC8C6">
      <w:start w:val="1"/>
      <w:numFmt w:val="lowerLetter"/>
      <w:lvlText w:val="%8)"/>
      <w:lvlJc w:val="left"/>
      <w:pPr>
        <w:ind w:left="1020" w:hanging="360"/>
      </w:pPr>
    </w:lvl>
    <w:lvl w:ilvl="8" w:tplc="D52EDC1E">
      <w:start w:val="1"/>
      <w:numFmt w:val="lowerLetter"/>
      <w:lvlText w:val="%9)"/>
      <w:lvlJc w:val="left"/>
      <w:pPr>
        <w:ind w:left="1020" w:hanging="360"/>
      </w:pPr>
    </w:lvl>
  </w:abstractNum>
  <w:abstractNum w:abstractNumId="6" w15:restartNumberingAfterBreak="0">
    <w:nsid w:val="382B0899"/>
    <w:multiLevelType w:val="hybridMultilevel"/>
    <w:tmpl w:val="ED52016E"/>
    <w:lvl w:ilvl="0" w:tplc="42E0F3A8">
      <w:start w:val="1"/>
      <w:numFmt w:val="upperLetter"/>
      <w:lvlText w:val="%1)"/>
      <w:lvlJc w:val="left"/>
      <w:pPr>
        <w:ind w:left="1020" w:hanging="360"/>
      </w:pPr>
    </w:lvl>
    <w:lvl w:ilvl="1" w:tplc="3E6C41F2">
      <w:start w:val="1"/>
      <w:numFmt w:val="upperLetter"/>
      <w:lvlText w:val="%2)"/>
      <w:lvlJc w:val="left"/>
      <w:pPr>
        <w:ind w:left="1020" w:hanging="360"/>
      </w:pPr>
    </w:lvl>
    <w:lvl w:ilvl="2" w:tplc="59045DA2">
      <w:start w:val="1"/>
      <w:numFmt w:val="upperLetter"/>
      <w:lvlText w:val="%3)"/>
      <w:lvlJc w:val="left"/>
      <w:pPr>
        <w:ind w:left="1020" w:hanging="360"/>
      </w:pPr>
    </w:lvl>
    <w:lvl w:ilvl="3" w:tplc="7F22BAB2">
      <w:start w:val="1"/>
      <w:numFmt w:val="upperLetter"/>
      <w:lvlText w:val="%4)"/>
      <w:lvlJc w:val="left"/>
      <w:pPr>
        <w:ind w:left="1020" w:hanging="360"/>
      </w:pPr>
    </w:lvl>
    <w:lvl w:ilvl="4" w:tplc="B0A2E49E">
      <w:start w:val="1"/>
      <w:numFmt w:val="upperLetter"/>
      <w:lvlText w:val="%5)"/>
      <w:lvlJc w:val="left"/>
      <w:pPr>
        <w:ind w:left="1020" w:hanging="360"/>
      </w:pPr>
    </w:lvl>
    <w:lvl w:ilvl="5" w:tplc="3D46189E">
      <w:start w:val="1"/>
      <w:numFmt w:val="upperLetter"/>
      <w:lvlText w:val="%6)"/>
      <w:lvlJc w:val="left"/>
      <w:pPr>
        <w:ind w:left="1020" w:hanging="360"/>
      </w:pPr>
    </w:lvl>
    <w:lvl w:ilvl="6" w:tplc="E1F2A244">
      <w:start w:val="1"/>
      <w:numFmt w:val="upperLetter"/>
      <w:lvlText w:val="%7)"/>
      <w:lvlJc w:val="left"/>
      <w:pPr>
        <w:ind w:left="1020" w:hanging="360"/>
      </w:pPr>
    </w:lvl>
    <w:lvl w:ilvl="7" w:tplc="B5D2D096">
      <w:start w:val="1"/>
      <w:numFmt w:val="upperLetter"/>
      <w:lvlText w:val="%8)"/>
      <w:lvlJc w:val="left"/>
      <w:pPr>
        <w:ind w:left="1020" w:hanging="360"/>
      </w:pPr>
    </w:lvl>
    <w:lvl w:ilvl="8" w:tplc="C46C05DA">
      <w:start w:val="1"/>
      <w:numFmt w:val="upperLetter"/>
      <w:lvlText w:val="%9)"/>
      <w:lvlJc w:val="left"/>
      <w:pPr>
        <w:ind w:left="1020" w:hanging="360"/>
      </w:pPr>
    </w:lvl>
  </w:abstractNum>
  <w:abstractNum w:abstractNumId="7" w15:restartNumberingAfterBreak="0">
    <w:nsid w:val="3A521839"/>
    <w:multiLevelType w:val="hybridMultilevel"/>
    <w:tmpl w:val="924628F0"/>
    <w:lvl w:ilvl="0" w:tplc="CEA66164">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8" w15:restartNumberingAfterBreak="0">
    <w:nsid w:val="3D69205A"/>
    <w:multiLevelType w:val="hybridMultilevel"/>
    <w:tmpl w:val="BEA67DBE"/>
    <w:lvl w:ilvl="0" w:tplc="406E50B0">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3E770E08"/>
    <w:multiLevelType w:val="hybridMultilevel"/>
    <w:tmpl w:val="0EDE97AA"/>
    <w:lvl w:ilvl="0" w:tplc="E8468BCC">
      <w:start w:val="1"/>
      <w:numFmt w:val="upperLetter"/>
      <w:lvlText w:val="%1)"/>
      <w:lvlJc w:val="left"/>
      <w:pPr>
        <w:ind w:left="1020" w:hanging="360"/>
      </w:pPr>
    </w:lvl>
    <w:lvl w:ilvl="1" w:tplc="786C4286">
      <w:start w:val="1"/>
      <w:numFmt w:val="upperLetter"/>
      <w:lvlText w:val="%2)"/>
      <w:lvlJc w:val="left"/>
      <w:pPr>
        <w:ind w:left="1020" w:hanging="360"/>
      </w:pPr>
    </w:lvl>
    <w:lvl w:ilvl="2" w:tplc="6C0EACEC">
      <w:start w:val="1"/>
      <w:numFmt w:val="upperLetter"/>
      <w:lvlText w:val="%3)"/>
      <w:lvlJc w:val="left"/>
      <w:pPr>
        <w:ind w:left="1020" w:hanging="360"/>
      </w:pPr>
    </w:lvl>
    <w:lvl w:ilvl="3" w:tplc="84DC6F50">
      <w:start w:val="1"/>
      <w:numFmt w:val="upperLetter"/>
      <w:lvlText w:val="%4)"/>
      <w:lvlJc w:val="left"/>
      <w:pPr>
        <w:ind w:left="1020" w:hanging="360"/>
      </w:pPr>
    </w:lvl>
    <w:lvl w:ilvl="4" w:tplc="E17A8162">
      <w:start w:val="1"/>
      <w:numFmt w:val="upperLetter"/>
      <w:lvlText w:val="%5)"/>
      <w:lvlJc w:val="left"/>
      <w:pPr>
        <w:ind w:left="1020" w:hanging="360"/>
      </w:pPr>
    </w:lvl>
    <w:lvl w:ilvl="5" w:tplc="2AB6D9D6">
      <w:start w:val="1"/>
      <w:numFmt w:val="upperLetter"/>
      <w:lvlText w:val="%6)"/>
      <w:lvlJc w:val="left"/>
      <w:pPr>
        <w:ind w:left="1020" w:hanging="360"/>
      </w:pPr>
    </w:lvl>
    <w:lvl w:ilvl="6" w:tplc="81CAAAD6">
      <w:start w:val="1"/>
      <w:numFmt w:val="upperLetter"/>
      <w:lvlText w:val="%7)"/>
      <w:lvlJc w:val="left"/>
      <w:pPr>
        <w:ind w:left="1020" w:hanging="360"/>
      </w:pPr>
    </w:lvl>
    <w:lvl w:ilvl="7" w:tplc="772A176A">
      <w:start w:val="1"/>
      <w:numFmt w:val="upperLetter"/>
      <w:lvlText w:val="%8)"/>
      <w:lvlJc w:val="left"/>
      <w:pPr>
        <w:ind w:left="1020" w:hanging="360"/>
      </w:pPr>
    </w:lvl>
    <w:lvl w:ilvl="8" w:tplc="C6FEBB84">
      <w:start w:val="1"/>
      <w:numFmt w:val="upperLetter"/>
      <w:lvlText w:val="%9)"/>
      <w:lvlJc w:val="left"/>
      <w:pPr>
        <w:ind w:left="1020" w:hanging="360"/>
      </w:pPr>
    </w:lvl>
  </w:abstractNum>
  <w:abstractNum w:abstractNumId="10" w15:restartNumberingAfterBreak="0">
    <w:nsid w:val="3F835596"/>
    <w:multiLevelType w:val="hybridMultilevel"/>
    <w:tmpl w:val="49D8723E"/>
    <w:lvl w:ilvl="0" w:tplc="1AA0E44A">
      <w:start w:val="1"/>
      <w:numFmt w:val="upperLetter"/>
      <w:lvlText w:val="%1)"/>
      <w:lvlJc w:val="left"/>
      <w:pPr>
        <w:ind w:left="1020" w:hanging="360"/>
      </w:pPr>
    </w:lvl>
    <w:lvl w:ilvl="1" w:tplc="7640E8FA">
      <w:start w:val="1"/>
      <w:numFmt w:val="upperLetter"/>
      <w:lvlText w:val="%2)"/>
      <w:lvlJc w:val="left"/>
      <w:pPr>
        <w:ind w:left="1020" w:hanging="360"/>
      </w:pPr>
    </w:lvl>
    <w:lvl w:ilvl="2" w:tplc="3EDE512C">
      <w:start w:val="1"/>
      <w:numFmt w:val="upperLetter"/>
      <w:lvlText w:val="%3)"/>
      <w:lvlJc w:val="left"/>
      <w:pPr>
        <w:ind w:left="1020" w:hanging="360"/>
      </w:pPr>
    </w:lvl>
    <w:lvl w:ilvl="3" w:tplc="6BA62552">
      <w:start w:val="1"/>
      <w:numFmt w:val="upperLetter"/>
      <w:lvlText w:val="%4)"/>
      <w:lvlJc w:val="left"/>
      <w:pPr>
        <w:ind w:left="1020" w:hanging="360"/>
      </w:pPr>
    </w:lvl>
    <w:lvl w:ilvl="4" w:tplc="33DE412E">
      <w:start w:val="1"/>
      <w:numFmt w:val="upperLetter"/>
      <w:lvlText w:val="%5)"/>
      <w:lvlJc w:val="left"/>
      <w:pPr>
        <w:ind w:left="1020" w:hanging="360"/>
      </w:pPr>
    </w:lvl>
    <w:lvl w:ilvl="5" w:tplc="0C7075E2">
      <w:start w:val="1"/>
      <w:numFmt w:val="upperLetter"/>
      <w:lvlText w:val="%6)"/>
      <w:lvlJc w:val="left"/>
      <w:pPr>
        <w:ind w:left="1020" w:hanging="360"/>
      </w:pPr>
    </w:lvl>
    <w:lvl w:ilvl="6" w:tplc="C6D6A87E">
      <w:start w:val="1"/>
      <w:numFmt w:val="upperLetter"/>
      <w:lvlText w:val="%7)"/>
      <w:lvlJc w:val="left"/>
      <w:pPr>
        <w:ind w:left="1020" w:hanging="360"/>
      </w:pPr>
    </w:lvl>
    <w:lvl w:ilvl="7" w:tplc="78E69C42">
      <w:start w:val="1"/>
      <w:numFmt w:val="upperLetter"/>
      <w:lvlText w:val="%8)"/>
      <w:lvlJc w:val="left"/>
      <w:pPr>
        <w:ind w:left="1020" w:hanging="360"/>
      </w:pPr>
    </w:lvl>
    <w:lvl w:ilvl="8" w:tplc="1866523A">
      <w:start w:val="1"/>
      <w:numFmt w:val="upperLetter"/>
      <w:lvlText w:val="%9)"/>
      <w:lvlJc w:val="left"/>
      <w:pPr>
        <w:ind w:left="1020" w:hanging="360"/>
      </w:pPr>
    </w:lvl>
  </w:abstractNum>
  <w:abstractNum w:abstractNumId="11" w15:restartNumberingAfterBreak="0">
    <w:nsid w:val="3FF605B6"/>
    <w:multiLevelType w:val="hybridMultilevel"/>
    <w:tmpl w:val="A9E42B56"/>
    <w:lvl w:ilvl="0" w:tplc="E22C64F2">
      <w:start w:val="1"/>
      <w:numFmt w:val="lowerLetter"/>
      <w:lvlText w:val="%1)"/>
      <w:lvlJc w:val="left"/>
      <w:pPr>
        <w:ind w:left="1020" w:hanging="360"/>
      </w:pPr>
    </w:lvl>
    <w:lvl w:ilvl="1" w:tplc="33ACB130">
      <w:start w:val="1"/>
      <w:numFmt w:val="lowerLetter"/>
      <w:lvlText w:val="%2)"/>
      <w:lvlJc w:val="left"/>
      <w:pPr>
        <w:ind w:left="1020" w:hanging="360"/>
      </w:pPr>
    </w:lvl>
    <w:lvl w:ilvl="2" w:tplc="FC56F122">
      <w:start w:val="1"/>
      <w:numFmt w:val="lowerLetter"/>
      <w:lvlText w:val="%3)"/>
      <w:lvlJc w:val="left"/>
      <w:pPr>
        <w:ind w:left="1020" w:hanging="360"/>
      </w:pPr>
    </w:lvl>
    <w:lvl w:ilvl="3" w:tplc="628AD032">
      <w:start w:val="1"/>
      <w:numFmt w:val="lowerLetter"/>
      <w:lvlText w:val="%4)"/>
      <w:lvlJc w:val="left"/>
      <w:pPr>
        <w:ind w:left="1020" w:hanging="360"/>
      </w:pPr>
    </w:lvl>
    <w:lvl w:ilvl="4" w:tplc="97728C24">
      <w:start w:val="1"/>
      <w:numFmt w:val="lowerLetter"/>
      <w:lvlText w:val="%5)"/>
      <w:lvlJc w:val="left"/>
      <w:pPr>
        <w:ind w:left="1020" w:hanging="360"/>
      </w:pPr>
    </w:lvl>
    <w:lvl w:ilvl="5" w:tplc="D9565A54">
      <w:start w:val="1"/>
      <w:numFmt w:val="lowerLetter"/>
      <w:lvlText w:val="%6)"/>
      <w:lvlJc w:val="left"/>
      <w:pPr>
        <w:ind w:left="1020" w:hanging="360"/>
      </w:pPr>
    </w:lvl>
    <w:lvl w:ilvl="6" w:tplc="D71AA31E">
      <w:start w:val="1"/>
      <w:numFmt w:val="lowerLetter"/>
      <w:lvlText w:val="%7)"/>
      <w:lvlJc w:val="left"/>
      <w:pPr>
        <w:ind w:left="1020" w:hanging="360"/>
      </w:pPr>
    </w:lvl>
    <w:lvl w:ilvl="7" w:tplc="62B88276">
      <w:start w:val="1"/>
      <w:numFmt w:val="lowerLetter"/>
      <w:lvlText w:val="%8)"/>
      <w:lvlJc w:val="left"/>
      <w:pPr>
        <w:ind w:left="1020" w:hanging="360"/>
      </w:pPr>
    </w:lvl>
    <w:lvl w:ilvl="8" w:tplc="796A5D3E">
      <w:start w:val="1"/>
      <w:numFmt w:val="lowerLetter"/>
      <w:lvlText w:val="%9)"/>
      <w:lvlJc w:val="left"/>
      <w:pPr>
        <w:ind w:left="1020" w:hanging="360"/>
      </w:pPr>
    </w:lvl>
  </w:abstractNum>
  <w:abstractNum w:abstractNumId="12" w15:restartNumberingAfterBreak="0">
    <w:nsid w:val="42BE438F"/>
    <w:multiLevelType w:val="multilevel"/>
    <w:tmpl w:val="74160960"/>
    <w:lvl w:ilvl="0">
      <w:start w:val="1"/>
      <w:numFmt w:val="none"/>
      <w:lvlText w:val=""/>
      <w:lvlJc w:val="left"/>
      <w:pPr>
        <w:tabs>
          <w:tab w:val="num" w:pos="0"/>
        </w:tabs>
        <w:ind w:left="0" w:firstLine="0"/>
      </w:pPr>
      <w:rPr>
        <w:rFonts w:hint="default"/>
      </w:rPr>
    </w:lvl>
    <w:lvl w:ilvl="1">
      <w:start w:val="1"/>
      <w:numFmt w:val="upperLetter"/>
      <w:suff w:val="nothing"/>
      <w:lvlText w:val="%2.  "/>
      <w:lvlJc w:val="left"/>
      <w:pPr>
        <w:ind w:left="1350" w:hanging="360"/>
      </w:pPr>
      <w:rPr>
        <w:rFonts w:hint="default"/>
      </w:rPr>
    </w:lvl>
    <w:lvl w:ilvl="2">
      <w:start w:val="1"/>
      <w:numFmt w:val="decimal"/>
      <w:lvlText w:val="%3."/>
      <w:lvlJc w:val="left"/>
      <w:pPr>
        <w:tabs>
          <w:tab w:val="num" w:pos="360"/>
        </w:tabs>
        <w:ind w:left="360" w:hanging="360"/>
      </w:pPr>
      <w:rPr>
        <w:rFonts w:hint="default"/>
      </w:rPr>
    </w:lvl>
    <w:lvl w:ilvl="3">
      <w:start w:val="1"/>
      <w:numFmt w:val="lowerLetter"/>
      <w:lvlText w:val="%4."/>
      <w:lvlJc w:val="left"/>
      <w:pPr>
        <w:tabs>
          <w:tab w:val="num" w:pos="360"/>
        </w:tabs>
        <w:ind w:left="360" w:hanging="360"/>
      </w:pPr>
      <w:rPr>
        <w:rFonts w:hint="default"/>
      </w:rPr>
    </w:lvl>
    <w:lvl w:ilvl="4">
      <w:start w:val="1"/>
      <w:numFmt w:val="lowerRoman"/>
      <w:lvlText w:val="%5."/>
      <w:lvlJc w:val="left"/>
      <w:pPr>
        <w:tabs>
          <w:tab w:val="num" w:pos="360"/>
        </w:tabs>
        <w:ind w:left="360" w:hanging="36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3" w15:restartNumberingAfterBreak="0">
    <w:nsid w:val="42E16A02"/>
    <w:multiLevelType w:val="hybridMultilevel"/>
    <w:tmpl w:val="4642DB80"/>
    <w:lvl w:ilvl="0" w:tplc="7D882D28">
      <w:start w:val="1"/>
      <w:numFmt w:val="upperLetter"/>
      <w:lvlText w:val="%1)"/>
      <w:lvlJc w:val="left"/>
      <w:pPr>
        <w:ind w:left="1020" w:hanging="360"/>
      </w:pPr>
    </w:lvl>
    <w:lvl w:ilvl="1" w:tplc="DD1C386C">
      <w:start w:val="1"/>
      <w:numFmt w:val="upperLetter"/>
      <w:lvlText w:val="%2)"/>
      <w:lvlJc w:val="left"/>
      <w:pPr>
        <w:ind w:left="1020" w:hanging="360"/>
      </w:pPr>
    </w:lvl>
    <w:lvl w:ilvl="2" w:tplc="EEFCCFCA">
      <w:start w:val="1"/>
      <w:numFmt w:val="upperLetter"/>
      <w:lvlText w:val="%3)"/>
      <w:lvlJc w:val="left"/>
      <w:pPr>
        <w:ind w:left="1020" w:hanging="360"/>
      </w:pPr>
    </w:lvl>
    <w:lvl w:ilvl="3" w:tplc="FB2EC978">
      <w:start w:val="1"/>
      <w:numFmt w:val="upperLetter"/>
      <w:lvlText w:val="%4)"/>
      <w:lvlJc w:val="left"/>
      <w:pPr>
        <w:ind w:left="1020" w:hanging="360"/>
      </w:pPr>
    </w:lvl>
    <w:lvl w:ilvl="4" w:tplc="B4E44272">
      <w:start w:val="1"/>
      <w:numFmt w:val="upperLetter"/>
      <w:lvlText w:val="%5)"/>
      <w:lvlJc w:val="left"/>
      <w:pPr>
        <w:ind w:left="1020" w:hanging="360"/>
      </w:pPr>
    </w:lvl>
    <w:lvl w:ilvl="5" w:tplc="5B88C554">
      <w:start w:val="1"/>
      <w:numFmt w:val="upperLetter"/>
      <w:lvlText w:val="%6)"/>
      <w:lvlJc w:val="left"/>
      <w:pPr>
        <w:ind w:left="1020" w:hanging="360"/>
      </w:pPr>
    </w:lvl>
    <w:lvl w:ilvl="6" w:tplc="C2780544">
      <w:start w:val="1"/>
      <w:numFmt w:val="upperLetter"/>
      <w:lvlText w:val="%7)"/>
      <w:lvlJc w:val="left"/>
      <w:pPr>
        <w:ind w:left="1020" w:hanging="360"/>
      </w:pPr>
    </w:lvl>
    <w:lvl w:ilvl="7" w:tplc="6F600E9C">
      <w:start w:val="1"/>
      <w:numFmt w:val="upperLetter"/>
      <w:lvlText w:val="%8)"/>
      <w:lvlJc w:val="left"/>
      <w:pPr>
        <w:ind w:left="1020" w:hanging="360"/>
      </w:pPr>
    </w:lvl>
    <w:lvl w:ilvl="8" w:tplc="D930C21E">
      <w:start w:val="1"/>
      <w:numFmt w:val="upperLetter"/>
      <w:lvlText w:val="%9)"/>
      <w:lvlJc w:val="left"/>
      <w:pPr>
        <w:ind w:left="1020" w:hanging="360"/>
      </w:pPr>
    </w:lvl>
  </w:abstractNum>
  <w:abstractNum w:abstractNumId="14" w15:restartNumberingAfterBreak="0">
    <w:nsid w:val="42EA3B8A"/>
    <w:multiLevelType w:val="hybridMultilevel"/>
    <w:tmpl w:val="9A8A3944"/>
    <w:lvl w:ilvl="0" w:tplc="3F46CE04">
      <w:start w:val="1"/>
      <w:numFmt w:val="bullet"/>
      <w:lvlText w:val=""/>
      <w:lvlJc w:val="left"/>
      <w:pPr>
        <w:ind w:left="720" w:hanging="360"/>
      </w:pPr>
      <w:rPr>
        <w:rFonts w:ascii="Symbol" w:hAnsi="Symbol"/>
      </w:rPr>
    </w:lvl>
    <w:lvl w:ilvl="1" w:tplc="F9A0F7E8">
      <w:start w:val="1"/>
      <w:numFmt w:val="bullet"/>
      <w:lvlText w:val=""/>
      <w:lvlJc w:val="left"/>
      <w:pPr>
        <w:ind w:left="720" w:hanging="360"/>
      </w:pPr>
      <w:rPr>
        <w:rFonts w:ascii="Symbol" w:hAnsi="Symbol"/>
      </w:rPr>
    </w:lvl>
    <w:lvl w:ilvl="2" w:tplc="40CC266C">
      <w:start w:val="1"/>
      <w:numFmt w:val="bullet"/>
      <w:lvlText w:val=""/>
      <w:lvlJc w:val="left"/>
      <w:pPr>
        <w:ind w:left="720" w:hanging="360"/>
      </w:pPr>
      <w:rPr>
        <w:rFonts w:ascii="Symbol" w:hAnsi="Symbol"/>
      </w:rPr>
    </w:lvl>
    <w:lvl w:ilvl="3" w:tplc="5D4EE892">
      <w:start w:val="1"/>
      <w:numFmt w:val="bullet"/>
      <w:lvlText w:val=""/>
      <w:lvlJc w:val="left"/>
      <w:pPr>
        <w:ind w:left="720" w:hanging="360"/>
      </w:pPr>
      <w:rPr>
        <w:rFonts w:ascii="Symbol" w:hAnsi="Symbol"/>
      </w:rPr>
    </w:lvl>
    <w:lvl w:ilvl="4" w:tplc="CAFA6D88">
      <w:start w:val="1"/>
      <w:numFmt w:val="bullet"/>
      <w:lvlText w:val=""/>
      <w:lvlJc w:val="left"/>
      <w:pPr>
        <w:ind w:left="720" w:hanging="360"/>
      </w:pPr>
      <w:rPr>
        <w:rFonts w:ascii="Symbol" w:hAnsi="Symbol"/>
      </w:rPr>
    </w:lvl>
    <w:lvl w:ilvl="5" w:tplc="52BC7C26">
      <w:start w:val="1"/>
      <w:numFmt w:val="bullet"/>
      <w:lvlText w:val=""/>
      <w:lvlJc w:val="left"/>
      <w:pPr>
        <w:ind w:left="720" w:hanging="360"/>
      </w:pPr>
      <w:rPr>
        <w:rFonts w:ascii="Symbol" w:hAnsi="Symbol"/>
      </w:rPr>
    </w:lvl>
    <w:lvl w:ilvl="6" w:tplc="35C0838A">
      <w:start w:val="1"/>
      <w:numFmt w:val="bullet"/>
      <w:lvlText w:val=""/>
      <w:lvlJc w:val="left"/>
      <w:pPr>
        <w:ind w:left="720" w:hanging="360"/>
      </w:pPr>
      <w:rPr>
        <w:rFonts w:ascii="Symbol" w:hAnsi="Symbol"/>
      </w:rPr>
    </w:lvl>
    <w:lvl w:ilvl="7" w:tplc="B1A21D12">
      <w:start w:val="1"/>
      <w:numFmt w:val="bullet"/>
      <w:lvlText w:val=""/>
      <w:lvlJc w:val="left"/>
      <w:pPr>
        <w:ind w:left="720" w:hanging="360"/>
      </w:pPr>
      <w:rPr>
        <w:rFonts w:ascii="Symbol" w:hAnsi="Symbol"/>
      </w:rPr>
    </w:lvl>
    <w:lvl w:ilvl="8" w:tplc="AC269842">
      <w:start w:val="1"/>
      <w:numFmt w:val="bullet"/>
      <w:lvlText w:val=""/>
      <w:lvlJc w:val="left"/>
      <w:pPr>
        <w:ind w:left="720" w:hanging="360"/>
      </w:pPr>
      <w:rPr>
        <w:rFonts w:ascii="Symbol" w:hAnsi="Symbol"/>
      </w:rPr>
    </w:lvl>
  </w:abstractNum>
  <w:abstractNum w:abstractNumId="15" w15:restartNumberingAfterBreak="0">
    <w:nsid w:val="464E6B67"/>
    <w:multiLevelType w:val="hybridMultilevel"/>
    <w:tmpl w:val="3BB62D56"/>
    <w:lvl w:ilvl="0" w:tplc="A64C4EF2">
      <w:start w:val="1"/>
      <w:numFmt w:val="lowerLetter"/>
      <w:lvlText w:val="%1)"/>
      <w:lvlJc w:val="left"/>
      <w:pPr>
        <w:ind w:left="1020" w:hanging="360"/>
      </w:pPr>
    </w:lvl>
    <w:lvl w:ilvl="1" w:tplc="2050E6AC">
      <w:start w:val="1"/>
      <w:numFmt w:val="lowerLetter"/>
      <w:lvlText w:val="%2)"/>
      <w:lvlJc w:val="left"/>
      <w:pPr>
        <w:ind w:left="1020" w:hanging="360"/>
      </w:pPr>
    </w:lvl>
    <w:lvl w:ilvl="2" w:tplc="124E8392">
      <w:start w:val="1"/>
      <w:numFmt w:val="lowerLetter"/>
      <w:lvlText w:val="%3)"/>
      <w:lvlJc w:val="left"/>
      <w:pPr>
        <w:ind w:left="1020" w:hanging="360"/>
      </w:pPr>
    </w:lvl>
    <w:lvl w:ilvl="3" w:tplc="133404E8">
      <w:start w:val="1"/>
      <w:numFmt w:val="lowerLetter"/>
      <w:lvlText w:val="%4)"/>
      <w:lvlJc w:val="left"/>
      <w:pPr>
        <w:ind w:left="1020" w:hanging="360"/>
      </w:pPr>
    </w:lvl>
    <w:lvl w:ilvl="4" w:tplc="76F89EEE">
      <w:start w:val="1"/>
      <w:numFmt w:val="lowerLetter"/>
      <w:lvlText w:val="%5)"/>
      <w:lvlJc w:val="left"/>
      <w:pPr>
        <w:ind w:left="1020" w:hanging="360"/>
      </w:pPr>
    </w:lvl>
    <w:lvl w:ilvl="5" w:tplc="8EE45AC8">
      <w:start w:val="1"/>
      <w:numFmt w:val="lowerLetter"/>
      <w:lvlText w:val="%6)"/>
      <w:lvlJc w:val="left"/>
      <w:pPr>
        <w:ind w:left="1020" w:hanging="360"/>
      </w:pPr>
    </w:lvl>
    <w:lvl w:ilvl="6" w:tplc="221E3AD6">
      <w:start w:val="1"/>
      <w:numFmt w:val="lowerLetter"/>
      <w:lvlText w:val="%7)"/>
      <w:lvlJc w:val="left"/>
      <w:pPr>
        <w:ind w:left="1020" w:hanging="360"/>
      </w:pPr>
    </w:lvl>
    <w:lvl w:ilvl="7" w:tplc="7C5A2A56">
      <w:start w:val="1"/>
      <w:numFmt w:val="lowerLetter"/>
      <w:lvlText w:val="%8)"/>
      <w:lvlJc w:val="left"/>
      <w:pPr>
        <w:ind w:left="1020" w:hanging="360"/>
      </w:pPr>
    </w:lvl>
    <w:lvl w:ilvl="8" w:tplc="92C298D2">
      <w:start w:val="1"/>
      <w:numFmt w:val="lowerLetter"/>
      <w:lvlText w:val="%9)"/>
      <w:lvlJc w:val="left"/>
      <w:pPr>
        <w:ind w:left="1020" w:hanging="360"/>
      </w:pPr>
    </w:lvl>
  </w:abstractNum>
  <w:abstractNum w:abstractNumId="16" w15:restartNumberingAfterBreak="0">
    <w:nsid w:val="476A5FB5"/>
    <w:multiLevelType w:val="hybridMultilevel"/>
    <w:tmpl w:val="F02C7094"/>
    <w:lvl w:ilvl="0" w:tplc="3EFE00AA">
      <w:start w:val="1"/>
      <w:numFmt w:val="upperLetter"/>
      <w:lvlText w:val="%1)"/>
      <w:lvlJc w:val="left"/>
      <w:pPr>
        <w:ind w:left="1020" w:hanging="360"/>
      </w:pPr>
    </w:lvl>
    <w:lvl w:ilvl="1" w:tplc="F82674E4">
      <w:start w:val="1"/>
      <w:numFmt w:val="upperLetter"/>
      <w:lvlText w:val="%2)"/>
      <w:lvlJc w:val="left"/>
      <w:pPr>
        <w:ind w:left="1020" w:hanging="360"/>
      </w:pPr>
    </w:lvl>
    <w:lvl w:ilvl="2" w:tplc="D90C2BB0">
      <w:start w:val="1"/>
      <w:numFmt w:val="upperLetter"/>
      <w:lvlText w:val="%3)"/>
      <w:lvlJc w:val="left"/>
      <w:pPr>
        <w:ind w:left="1020" w:hanging="360"/>
      </w:pPr>
    </w:lvl>
    <w:lvl w:ilvl="3" w:tplc="55C279E2">
      <w:start w:val="1"/>
      <w:numFmt w:val="upperLetter"/>
      <w:lvlText w:val="%4)"/>
      <w:lvlJc w:val="left"/>
      <w:pPr>
        <w:ind w:left="1020" w:hanging="360"/>
      </w:pPr>
    </w:lvl>
    <w:lvl w:ilvl="4" w:tplc="6FD60806">
      <w:start w:val="1"/>
      <w:numFmt w:val="upperLetter"/>
      <w:lvlText w:val="%5)"/>
      <w:lvlJc w:val="left"/>
      <w:pPr>
        <w:ind w:left="1020" w:hanging="360"/>
      </w:pPr>
    </w:lvl>
    <w:lvl w:ilvl="5" w:tplc="2B20BA00">
      <w:start w:val="1"/>
      <w:numFmt w:val="upperLetter"/>
      <w:lvlText w:val="%6)"/>
      <w:lvlJc w:val="left"/>
      <w:pPr>
        <w:ind w:left="1020" w:hanging="360"/>
      </w:pPr>
    </w:lvl>
    <w:lvl w:ilvl="6" w:tplc="0CCE9EC4">
      <w:start w:val="1"/>
      <w:numFmt w:val="upperLetter"/>
      <w:lvlText w:val="%7)"/>
      <w:lvlJc w:val="left"/>
      <w:pPr>
        <w:ind w:left="1020" w:hanging="360"/>
      </w:pPr>
    </w:lvl>
    <w:lvl w:ilvl="7" w:tplc="68EE0ED8">
      <w:start w:val="1"/>
      <w:numFmt w:val="upperLetter"/>
      <w:lvlText w:val="%8)"/>
      <w:lvlJc w:val="left"/>
      <w:pPr>
        <w:ind w:left="1020" w:hanging="360"/>
      </w:pPr>
    </w:lvl>
    <w:lvl w:ilvl="8" w:tplc="B5BED076">
      <w:start w:val="1"/>
      <w:numFmt w:val="upperLetter"/>
      <w:lvlText w:val="%9)"/>
      <w:lvlJc w:val="left"/>
      <w:pPr>
        <w:ind w:left="1020" w:hanging="360"/>
      </w:pPr>
    </w:lvl>
  </w:abstractNum>
  <w:abstractNum w:abstractNumId="17" w15:restartNumberingAfterBreak="0">
    <w:nsid w:val="508B273D"/>
    <w:multiLevelType w:val="hybridMultilevel"/>
    <w:tmpl w:val="0688ED90"/>
    <w:lvl w:ilvl="0" w:tplc="3DC40D1E">
      <w:start w:val="1"/>
      <w:numFmt w:val="upperLetter"/>
      <w:lvlText w:val="%1)"/>
      <w:lvlJc w:val="left"/>
      <w:pPr>
        <w:ind w:left="1020" w:hanging="360"/>
      </w:pPr>
    </w:lvl>
    <w:lvl w:ilvl="1" w:tplc="97BA309C">
      <w:start w:val="1"/>
      <w:numFmt w:val="upperLetter"/>
      <w:lvlText w:val="%2)"/>
      <w:lvlJc w:val="left"/>
      <w:pPr>
        <w:ind w:left="1020" w:hanging="360"/>
      </w:pPr>
    </w:lvl>
    <w:lvl w:ilvl="2" w:tplc="1A9C253A">
      <w:start w:val="1"/>
      <w:numFmt w:val="upperLetter"/>
      <w:lvlText w:val="%3)"/>
      <w:lvlJc w:val="left"/>
      <w:pPr>
        <w:ind w:left="1020" w:hanging="360"/>
      </w:pPr>
    </w:lvl>
    <w:lvl w:ilvl="3" w:tplc="A8624C54">
      <w:start w:val="1"/>
      <w:numFmt w:val="upperLetter"/>
      <w:lvlText w:val="%4)"/>
      <w:lvlJc w:val="left"/>
      <w:pPr>
        <w:ind w:left="1020" w:hanging="360"/>
      </w:pPr>
    </w:lvl>
    <w:lvl w:ilvl="4" w:tplc="A7283BBE">
      <w:start w:val="1"/>
      <w:numFmt w:val="upperLetter"/>
      <w:lvlText w:val="%5)"/>
      <w:lvlJc w:val="left"/>
      <w:pPr>
        <w:ind w:left="1020" w:hanging="360"/>
      </w:pPr>
    </w:lvl>
    <w:lvl w:ilvl="5" w:tplc="5D48FF84">
      <w:start w:val="1"/>
      <w:numFmt w:val="upperLetter"/>
      <w:lvlText w:val="%6)"/>
      <w:lvlJc w:val="left"/>
      <w:pPr>
        <w:ind w:left="1020" w:hanging="360"/>
      </w:pPr>
    </w:lvl>
    <w:lvl w:ilvl="6" w:tplc="F33852C0">
      <w:start w:val="1"/>
      <w:numFmt w:val="upperLetter"/>
      <w:lvlText w:val="%7)"/>
      <w:lvlJc w:val="left"/>
      <w:pPr>
        <w:ind w:left="1020" w:hanging="360"/>
      </w:pPr>
    </w:lvl>
    <w:lvl w:ilvl="7" w:tplc="1DC80664">
      <w:start w:val="1"/>
      <w:numFmt w:val="upperLetter"/>
      <w:lvlText w:val="%8)"/>
      <w:lvlJc w:val="left"/>
      <w:pPr>
        <w:ind w:left="1020" w:hanging="360"/>
      </w:pPr>
    </w:lvl>
    <w:lvl w:ilvl="8" w:tplc="9B3E0AD8">
      <w:start w:val="1"/>
      <w:numFmt w:val="upperLetter"/>
      <w:lvlText w:val="%9)"/>
      <w:lvlJc w:val="left"/>
      <w:pPr>
        <w:ind w:left="1020" w:hanging="360"/>
      </w:pPr>
    </w:lvl>
  </w:abstractNum>
  <w:abstractNum w:abstractNumId="18" w15:restartNumberingAfterBreak="0">
    <w:nsid w:val="51433D4D"/>
    <w:multiLevelType w:val="hybridMultilevel"/>
    <w:tmpl w:val="FAB6BB84"/>
    <w:lvl w:ilvl="0" w:tplc="31A05526">
      <w:start w:val="1"/>
      <w:numFmt w:val="upperLetter"/>
      <w:lvlText w:val="%1)"/>
      <w:lvlJc w:val="left"/>
      <w:pPr>
        <w:ind w:left="1020" w:hanging="360"/>
      </w:pPr>
    </w:lvl>
    <w:lvl w:ilvl="1" w:tplc="08202088">
      <w:start w:val="1"/>
      <w:numFmt w:val="upperLetter"/>
      <w:lvlText w:val="%2)"/>
      <w:lvlJc w:val="left"/>
      <w:pPr>
        <w:ind w:left="1020" w:hanging="360"/>
      </w:pPr>
    </w:lvl>
    <w:lvl w:ilvl="2" w:tplc="6784CCD6">
      <w:start w:val="1"/>
      <w:numFmt w:val="upperLetter"/>
      <w:lvlText w:val="%3)"/>
      <w:lvlJc w:val="left"/>
      <w:pPr>
        <w:ind w:left="1020" w:hanging="360"/>
      </w:pPr>
    </w:lvl>
    <w:lvl w:ilvl="3" w:tplc="A71EB17E">
      <w:start w:val="1"/>
      <w:numFmt w:val="upperLetter"/>
      <w:lvlText w:val="%4)"/>
      <w:lvlJc w:val="left"/>
      <w:pPr>
        <w:ind w:left="1020" w:hanging="360"/>
      </w:pPr>
    </w:lvl>
    <w:lvl w:ilvl="4" w:tplc="9D2E52EC">
      <w:start w:val="1"/>
      <w:numFmt w:val="upperLetter"/>
      <w:lvlText w:val="%5)"/>
      <w:lvlJc w:val="left"/>
      <w:pPr>
        <w:ind w:left="1020" w:hanging="360"/>
      </w:pPr>
    </w:lvl>
    <w:lvl w:ilvl="5" w:tplc="886622E2">
      <w:start w:val="1"/>
      <w:numFmt w:val="upperLetter"/>
      <w:lvlText w:val="%6)"/>
      <w:lvlJc w:val="left"/>
      <w:pPr>
        <w:ind w:left="1020" w:hanging="360"/>
      </w:pPr>
    </w:lvl>
    <w:lvl w:ilvl="6" w:tplc="BE80C672">
      <w:start w:val="1"/>
      <w:numFmt w:val="upperLetter"/>
      <w:lvlText w:val="%7)"/>
      <w:lvlJc w:val="left"/>
      <w:pPr>
        <w:ind w:left="1020" w:hanging="360"/>
      </w:pPr>
    </w:lvl>
    <w:lvl w:ilvl="7" w:tplc="ADE018DE">
      <w:start w:val="1"/>
      <w:numFmt w:val="upperLetter"/>
      <w:lvlText w:val="%8)"/>
      <w:lvlJc w:val="left"/>
      <w:pPr>
        <w:ind w:left="1020" w:hanging="360"/>
      </w:pPr>
    </w:lvl>
    <w:lvl w:ilvl="8" w:tplc="53C4DB8C">
      <w:start w:val="1"/>
      <w:numFmt w:val="upperLetter"/>
      <w:lvlText w:val="%9)"/>
      <w:lvlJc w:val="left"/>
      <w:pPr>
        <w:ind w:left="1020" w:hanging="360"/>
      </w:pPr>
    </w:lvl>
  </w:abstractNum>
  <w:abstractNum w:abstractNumId="19" w15:restartNumberingAfterBreak="0">
    <w:nsid w:val="51A31293"/>
    <w:multiLevelType w:val="hybridMultilevel"/>
    <w:tmpl w:val="A2F29B50"/>
    <w:lvl w:ilvl="0" w:tplc="CEFAE8B0">
      <w:start w:val="1"/>
      <w:numFmt w:val="upperLetter"/>
      <w:lvlText w:val="%1)"/>
      <w:lvlJc w:val="left"/>
      <w:pPr>
        <w:ind w:left="1020" w:hanging="360"/>
      </w:pPr>
    </w:lvl>
    <w:lvl w:ilvl="1" w:tplc="44A61FEA">
      <w:start w:val="1"/>
      <w:numFmt w:val="upperLetter"/>
      <w:lvlText w:val="%2)"/>
      <w:lvlJc w:val="left"/>
      <w:pPr>
        <w:ind w:left="1020" w:hanging="360"/>
      </w:pPr>
    </w:lvl>
    <w:lvl w:ilvl="2" w:tplc="9AC2AB50">
      <w:start w:val="1"/>
      <w:numFmt w:val="upperLetter"/>
      <w:lvlText w:val="%3)"/>
      <w:lvlJc w:val="left"/>
      <w:pPr>
        <w:ind w:left="1020" w:hanging="360"/>
      </w:pPr>
    </w:lvl>
    <w:lvl w:ilvl="3" w:tplc="93D01730">
      <w:start w:val="1"/>
      <w:numFmt w:val="upperLetter"/>
      <w:lvlText w:val="%4)"/>
      <w:lvlJc w:val="left"/>
      <w:pPr>
        <w:ind w:left="1020" w:hanging="360"/>
      </w:pPr>
    </w:lvl>
    <w:lvl w:ilvl="4" w:tplc="0A18AC36">
      <w:start w:val="1"/>
      <w:numFmt w:val="upperLetter"/>
      <w:lvlText w:val="%5)"/>
      <w:lvlJc w:val="left"/>
      <w:pPr>
        <w:ind w:left="1020" w:hanging="360"/>
      </w:pPr>
    </w:lvl>
    <w:lvl w:ilvl="5" w:tplc="2A6E3AB4">
      <w:start w:val="1"/>
      <w:numFmt w:val="upperLetter"/>
      <w:lvlText w:val="%6)"/>
      <w:lvlJc w:val="left"/>
      <w:pPr>
        <w:ind w:left="1020" w:hanging="360"/>
      </w:pPr>
    </w:lvl>
    <w:lvl w:ilvl="6" w:tplc="9240051C">
      <w:start w:val="1"/>
      <w:numFmt w:val="upperLetter"/>
      <w:lvlText w:val="%7)"/>
      <w:lvlJc w:val="left"/>
      <w:pPr>
        <w:ind w:left="1020" w:hanging="360"/>
      </w:pPr>
    </w:lvl>
    <w:lvl w:ilvl="7" w:tplc="7A1620D4">
      <w:start w:val="1"/>
      <w:numFmt w:val="upperLetter"/>
      <w:lvlText w:val="%8)"/>
      <w:lvlJc w:val="left"/>
      <w:pPr>
        <w:ind w:left="1020" w:hanging="360"/>
      </w:pPr>
    </w:lvl>
    <w:lvl w:ilvl="8" w:tplc="CD52736E">
      <w:start w:val="1"/>
      <w:numFmt w:val="upperLetter"/>
      <w:lvlText w:val="%9)"/>
      <w:lvlJc w:val="left"/>
      <w:pPr>
        <w:ind w:left="1020" w:hanging="360"/>
      </w:pPr>
    </w:lvl>
  </w:abstractNum>
  <w:abstractNum w:abstractNumId="20" w15:restartNumberingAfterBreak="0">
    <w:nsid w:val="51E61D4C"/>
    <w:multiLevelType w:val="hybridMultilevel"/>
    <w:tmpl w:val="421459FE"/>
    <w:lvl w:ilvl="0" w:tplc="B72C9C18">
      <w:start w:val="1"/>
      <w:numFmt w:val="lowerLetter"/>
      <w:lvlText w:val="%1)"/>
      <w:lvlJc w:val="left"/>
      <w:pPr>
        <w:ind w:left="1020" w:hanging="360"/>
      </w:pPr>
    </w:lvl>
    <w:lvl w:ilvl="1" w:tplc="C02E38F6">
      <w:start w:val="1"/>
      <w:numFmt w:val="lowerLetter"/>
      <w:lvlText w:val="%2)"/>
      <w:lvlJc w:val="left"/>
      <w:pPr>
        <w:ind w:left="1020" w:hanging="360"/>
      </w:pPr>
    </w:lvl>
    <w:lvl w:ilvl="2" w:tplc="C0808C94">
      <w:start w:val="1"/>
      <w:numFmt w:val="lowerLetter"/>
      <w:lvlText w:val="%3)"/>
      <w:lvlJc w:val="left"/>
      <w:pPr>
        <w:ind w:left="1020" w:hanging="360"/>
      </w:pPr>
    </w:lvl>
    <w:lvl w:ilvl="3" w:tplc="A2E26068">
      <w:start w:val="1"/>
      <w:numFmt w:val="lowerLetter"/>
      <w:lvlText w:val="%4)"/>
      <w:lvlJc w:val="left"/>
      <w:pPr>
        <w:ind w:left="1020" w:hanging="360"/>
      </w:pPr>
    </w:lvl>
    <w:lvl w:ilvl="4" w:tplc="0E02E03C">
      <w:start w:val="1"/>
      <w:numFmt w:val="lowerLetter"/>
      <w:lvlText w:val="%5)"/>
      <w:lvlJc w:val="left"/>
      <w:pPr>
        <w:ind w:left="1020" w:hanging="360"/>
      </w:pPr>
    </w:lvl>
    <w:lvl w:ilvl="5" w:tplc="1A8E31C6">
      <w:start w:val="1"/>
      <w:numFmt w:val="lowerLetter"/>
      <w:lvlText w:val="%6)"/>
      <w:lvlJc w:val="left"/>
      <w:pPr>
        <w:ind w:left="1020" w:hanging="360"/>
      </w:pPr>
    </w:lvl>
    <w:lvl w:ilvl="6" w:tplc="F1DC2794">
      <w:start w:val="1"/>
      <w:numFmt w:val="lowerLetter"/>
      <w:lvlText w:val="%7)"/>
      <w:lvlJc w:val="left"/>
      <w:pPr>
        <w:ind w:left="1020" w:hanging="360"/>
      </w:pPr>
    </w:lvl>
    <w:lvl w:ilvl="7" w:tplc="E5B27034">
      <w:start w:val="1"/>
      <w:numFmt w:val="lowerLetter"/>
      <w:lvlText w:val="%8)"/>
      <w:lvlJc w:val="left"/>
      <w:pPr>
        <w:ind w:left="1020" w:hanging="360"/>
      </w:pPr>
    </w:lvl>
    <w:lvl w:ilvl="8" w:tplc="DCD435C2">
      <w:start w:val="1"/>
      <w:numFmt w:val="lowerLetter"/>
      <w:lvlText w:val="%9)"/>
      <w:lvlJc w:val="left"/>
      <w:pPr>
        <w:ind w:left="1020" w:hanging="360"/>
      </w:pPr>
    </w:lvl>
  </w:abstractNum>
  <w:abstractNum w:abstractNumId="21" w15:restartNumberingAfterBreak="0">
    <w:nsid w:val="57300A09"/>
    <w:multiLevelType w:val="hybridMultilevel"/>
    <w:tmpl w:val="7AFECA0E"/>
    <w:lvl w:ilvl="0" w:tplc="2CF29A6C">
      <w:start w:val="1"/>
      <w:numFmt w:val="upperLetter"/>
      <w:lvlText w:val="%1)"/>
      <w:lvlJc w:val="left"/>
      <w:pPr>
        <w:ind w:left="1020" w:hanging="360"/>
      </w:pPr>
    </w:lvl>
    <w:lvl w:ilvl="1" w:tplc="B1A0EBF6">
      <w:start w:val="1"/>
      <w:numFmt w:val="upperLetter"/>
      <w:lvlText w:val="%2)"/>
      <w:lvlJc w:val="left"/>
      <w:pPr>
        <w:ind w:left="1020" w:hanging="360"/>
      </w:pPr>
    </w:lvl>
    <w:lvl w:ilvl="2" w:tplc="DF50B540">
      <w:start w:val="1"/>
      <w:numFmt w:val="upperLetter"/>
      <w:lvlText w:val="%3)"/>
      <w:lvlJc w:val="left"/>
      <w:pPr>
        <w:ind w:left="1020" w:hanging="360"/>
      </w:pPr>
    </w:lvl>
    <w:lvl w:ilvl="3" w:tplc="0632143C">
      <w:start w:val="1"/>
      <w:numFmt w:val="upperLetter"/>
      <w:lvlText w:val="%4)"/>
      <w:lvlJc w:val="left"/>
      <w:pPr>
        <w:ind w:left="1020" w:hanging="360"/>
      </w:pPr>
    </w:lvl>
    <w:lvl w:ilvl="4" w:tplc="AF2CD654">
      <w:start w:val="1"/>
      <w:numFmt w:val="upperLetter"/>
      <w:lvlText w:val="%5)"/>
      <w:lvlJc w:val="left"/>
      <w:pPr>
        <w:ind w:left="1020" w:hanging="360"/>
      </w:pPr>
    </w:lvl>
    <w:lvl w:ilvl="5" w:tplc="F5E2A17C">
      <w:start w:val="1"/>
      <w:numFmt w:val="upperLetter"/>
      <w:lvlText w:val="%6)"/>
      <w:lvlJc w:val="left"/>
      <w:pPr>
        <w:ind w:left="1020" w:hanging="360"/>
      </w:pPr>
    </w:lvl>
    <w:lvl w:ilvl="6" w:tplc="7B52547C">
      <w:start w:val="1"/>
      <w:numFmt w:val="upperLetter"/>
      <w:lvlText w:val="%7)"/>
      <w:lvlJc w:val="left"/>
      <w:pPr>
        <w:ind w:left="1020" w:hanging="360"/>
      </w:pPr>
    </w:lvl>
    <w:lvl w:ilvl="7" w:tplc="9BB05A26">
      <w:start w:val="1"/>
      <w:numFmt w:val="upperLetter"/>
      <w:lvlText w:val="%8)"/>
      <w:lvlJc w:val="left"/>
      <w:pPr>
        <w:ind w:left="1020" w:hanging="360"/>
      </w:pPr>
    </w:lvl>
    <w:lvl w:ilvl="8" w:tplc="CBF06E20">
      <w:start w:val="1"/>
      <w:numFmt w:val="upperLetter"/>
      <w:lvlText w:val="%9)"/>
      <w:lvlJc w:val="left"/>
      <w:pPr>
        <w:ind w:left="1020" w:hanging="360"/>
      </w:pPr>
    </w:lvl>
  </w:abstractNum>
  <w:abstractNum w:abstractNumId="22" w15:restartNumberingAfterBreak="0">
    <w:nsid w:val="5C561679"/>
    <w:multiLevelType w:val="hybridMultilevel"/>
    <w:tmpl w:val="A5E23760"/>
    <w:lvl w:ilvl="0" w:tplc="BF00F378">
      <w:start w:val="1"/>
      <w:numFmt w:val="upperLetter"/>
      <w:lvlText w:val="%1)"/>
      <w:lvlJc w:val="left"/>
      <w:pPr>
        <w:ind w:left="1020" w:hanging="360"/>
      </w:pPr>
    </w:lvl>
    <w:lvl w:ilvl="1" w:tplc="ED9617E2">
      <w:start w:val="1"/>
      <w:numFmt w:val="upperLetter"/>
      <w:lvlText w:val="%2)"/>
      <w:lvlJc w:val="left"/>
      <w:pPr>
        <w:ind w:left="1020" w:hanging="360"/>
      </w:pPr>
    </w:lvl>
    <w:lvl w:ilvl="2" w:tplc="8326DC22">
      <w:start w:val="1"/>
      <w:numFmt w:val="upperLetter"/>
      <w:lvlText w:val="%3)"/>
      <w:lvlJc w:val="left"/>
      <w:pPr>
        <w:ind w:left="1020" w:hanging="360"/>
      </w:pPr>
    </w:lvl>
    <w:lvl w:ilvl="3" w:tplc="C48011D4">
      <w:start w:val="1"/>
      <w:numFmt w:val="upperLetter"/>
      <w:lvlText w:val="%4)"/>
      <w:lvlJc w:val="left"/>
      <w:pPr>
        <w:ind w:left="1020" w:hanging="360"/>
      </w:pPr>
    </w:lvl>
    <w:lvl w:ilvl="4" w:tplc="789424CC">
      <w:start w:val="1"/>
      <w:numFmt w:val="upperLetter"/>
      <w:lvlText w:val="%5)"/>
      <w:lvlJc w:val="left"/>
      <w:pPr>
        <w:ind w:left="1020" w:hanging="360"/>
      </w:pPr>
    </w:lvl>
    <w:lvl w:ilvl="5" w:tplc="F28ED0D6">
      <w:start w:val="1"/>
      <w:numFmt w:val="upperLetter"/>
      <w:lvlText w:val="%6)"/>
      <w:lvlJc w:val="left"/>
      <w:pPr>
        <w:ind w:left="1020" w:hanging="360"/>
      </w:pPr>
    </w:lvl>
    <w:lvl w:ilvl="6" w:tplc="39B8B6BE">
      <w:start w:val="1"/>
      <w:numFmt w:val="upperLetter"/>
      <w:lvlText w:val="%7)"/>
      <w:lvlJc w:val="left"/>
      <w:pPr>
        <w:ind w:left="1020" w:hanging="360"/>
      </w:pPr>
    </w:lvl>
    <w:lvl w:ilvl="7" w:tplc="1EE46692">
      <w:start w:val="1"/>
      <w:numFmt w:val="upperLetter"/>
      <w:lvlText w:val="%8)"/>
      <w:lvlJc w:val="left"/>
      <w:pPr>
        <w:ind w:left="1020" w:hanging="360"/>
      </w:pPr>
    </w:lvl>
    <w:lvl w:ilvl="8" w:tplc="8F508B4E">
      <w:start w:val="1"/>
      <w:numFmt w:val="upperLetter"/>
      <w:lvlText w:val="%9)"/>
      <w:lvlJc w:val="left"/>
      <w:pPr>
        <w:ind w:left="1020" w:hanging="360"/>
      </w:pPr>
    </w:lvl>
  </w:abstractNum>
  <w:abstractNum w:abstractNumId="23" w15:restartNumberingAfterBreak="0">
    <w:nsid w:val="5F07525E"/>
    <w:multiLevelType w:val="hybridMultilevel"/>
    <w:tmpl w:val="340E8AC2"/>
    <w:lvl w:ilvl="0" w:tplc="A142066A">
      <w:start w:val="1"/>
      <w:numFmt w:val="lowerLetter"/>
      <w:lvlText w:val="%1)"/>
      <w:lvlJc w:val="left"/>
      <w:pPr>
        <w:ind w:left="1020" w:hanging="360"/>
      </w:pPr>
    </w:lvl>
    <w:lvl w:ilvl="1" w:tplc="592E98EA">
      <w:start w:val="1"/>
      <w:numFmt w:val="lowerLetter"/>
      <w:lvlText w:val="%2)"/>
      <w:lvlJc w:val="left"/>
      <w:pPr>
        <w:ind w:left="1020" w:hanging="360"/>
      </w:pPr>
    </w:lvl>
    <w:lvl w:ilvl="2" w:tplc="D534D940">
      <w:start w:val="1"/>
      <w:numFmt w:val="lowerLetter"/>
      <w:lvlText w:val="%3)"/>
      <w:lvlJc w:val="left"/>
      <w:pPr>
        <w:ind w:left="1020" w:hanging="360"/>
      </w:pPr>
    </w:lvl>
    <w:lvl w:ilvl="3" w:tplc="EC1EF802">
      <w:start w:val="1"/>
      <w:numFmt w:val="lowerLetter"/>
      <w:lvlText w:val="%4)"/>
      <w:lvlJc w:val="left"/>
      <w:pPr>
        <w:ind w:left="1020" w:hanging="360"/>
      </w:pPr>
    </w:lvl>
    <w:lvl w:ilvl="4" w:tplc="E5DE3200">
      <w:start w:val="1"/>
      <w:numFmt w:val="lowerLetter"/>
      <w:lvlText w:val="%5)"/>
      <w:lvlJc w:val="left"/>
      <w:pPr>
        <w:ind w:left="1020" w:hanging="360"/>
      </w:pPr>
    </w:lvl>
    <w:lvl w:ilvl="5" w:tplc="9296F220">
      <w:start w:val="1"/>
      <w:numFmt w:val="lowerLetter"/>
      <w:lvlText w:val="%6)"/>
      <w:lvlJc w:val="left"/>
      <w:pPr>
        <w:ind w:left="1020" w:hanging="360"/>
      </w:pPr>
    </w:lvl>
    <w:lvl w:ilvl="6" w:tplc="4A3A14EA">
      <w:start w:val="1"/>
      <w:numFmt w:val="lowerLetter"/>
      <w:lvlText w:val="%7)"/>
      <w:lvlJc w:val="left"/>
      <w:pPr>
        <w:ind w:left="1020" w:hanging="360"/>
      </w:pPr>
    </w:lvl>
    <w:lvl w:ilvl="7" w:tplc="9FD07AC6">
      <w:start w:val="1"/>
      <w:numFmt w:val="lowerLetter"/>
      <w:lvlText w:val="%8)"/>
      <w:lvlJc w:val="left"/>
      <w:pPr>
        <w:ind w:left="1020" w:hanging="360"/>
      </w:pPr>
    </w:lvl>
    <w:lvl w:ilvl="8" w:tplc="7A14F034">
      <w:start w:val="1"/>
      <w:numFmt w:val="lowerLetter"/>
      <w:lvlText w:val="%9)"/>
      <w:lvlJc w:val="left"/>
      <w:pPr>
        <w:ind w:left="1020" w:hanging="360"/>
      </w:pPr>
    </w:lvl>
  </w:abstractNum>
  <w:abstractNum w:abstractNumId="24" w15:restartNumberingAfterBreak="0">
    <w:nsid w:val="60BA7E37"/>
    <w:multiLevelType w:val="hybridMultilevel"/>
    <w:tmpl w:val="C80E7306"/>
    <w:lvl w:ilvl="0" w:tplc="3586D956">
      <w:start w:val="1"/>
      <w:numFmt w:val="upperLetter"/>
      <w:lvlText w:val="%1)"/>
      <w:lvlJc w:val="left"/>
      <w:pPr>
        <w:ind w:left="1020" w:hanging="360"/>
      </w:pPr>
    </w:lvl>
    <w:lvl w:ilvl="1" w:tplc="367EF20A">
      <w:start w:val="1"/>
      <w:numFmt w:val="upperLetter"/>
      <w:lvlText w:val="%2)"/>
      <w:lvlJc w:val="left"/>
      <w:pPr>
        <w:ind w:left="1020" w:hanging="360"/>
      </w:pPr>
    </w:lvl>
    <w:lvl w:ilvl="2" w:tplc="F1A273DC">
      <w:start w:val="1"/>
      <w:numFmt w:val="upperLetter"/>
      <w:lvlText w:val="%3)"/>
      <w:lvlJc w:val="left"/>
      <w:pPr>
        <w:ind w:left="1020" w:hanging="360"/>
      </w:pPr>
    </w:lvl>
    <w:lvl w:ilvl="3" w:tplc="2E560772">
      <w:start w:val="1"/>
      <w:numFmt w:val="upperLetter"/>
      <w:lvlText w:val="%4)"/>
      <w:lvlJc w:val="left"/>
      <w:pPr>
        <w:ind w:left="1020" w:hanging="360"/>
      </w:pPr>
    </w:lvl>
    <w:lvl w:ilvl="4" w:tplc="1F54476E">
      <w:start w:val="1"/>
      <w:numFmt w:val="upperLetter"/>
      <w:lvlText w:val="%5)"/>
      <w:lvlJc w:val="left"/>
      <w:pPr>
        <w:ind w:left="1020" w:hanging="360"/>
      </w:pPr>
    </w:lvl>
    <w:lvl w:ilvl="5" w:tplc="96723566">
      <w:start w:val="1"/>
      <w:numFmt w:val="upperLetter"/>
      <w:lvlText w:val="%6)"/>
      <w:lvlJc w:val="left"/>
      <w:pPr>
        <w:ind w:left="1020" w:hanging="360"/>
      </w:pPr>
    </w:lvl>
    <w:lvl w:ilvl="6" w:tplc="E0EC524E">
      <w:start w:val="1"/>
      <w:numFmt w:val="upperLetter"/>
      <w:lvlText w:val="%7)"/>
      <w:lvlJc w:val="left"/>
      <w:pPr>
        <w:ind w:left="1020" w:hanging="360"/>
      </w:pPr>
    </w:lvl>
    <w:lvl w:ilvl="7" w:tplc="D024A142">
      <w:start w:val="1"/>
      <w:numFmt w:val="upperLetter"/>
      <w:lvlText w:val="%8)"/>
      <w:lvlJc w:val="left"/>
      <w:pPr>
        <w:ind w:left="1020" w:hanging="360"/>
      </w:pPr>
    </w:lvl>
    <w:lvl w:ilvl="8" w:tplc="FFFC1DE4">
      <w:start w:val="1"/>
      <w:numFmt w:val="upperLetter"/>
      <w:lvlText w:val="%9)"/>
      <w:lvlJc w:val="left"/>
      <w:pPr>
        <w:ind w:left="1020" w:hanging="360"/>
      </w:pPr>
    </w:lvl>
  </w:abstractNum>
  <w:abstractNum w:abstractNumId="25" w15:restartNumberingAfterBreak="0">
    <w:nsid w:val="696E78B1"/>
    <w:multiLevelType w:val="hybridMultilevel"/>
    <w:tmpl w:val="F9D62364"/>
    <w:lvl w:ilvl="0" w:tplc="FDC65096">
      <w:start w:val="1"/>
      <w:numFmt w:val="lowerLetter"/>
      <w:lvlText w:val="%1)"/>
      <w:lvlJc w:val="left"/>
      <w:pPr>
        <w:ind w:left="1020" w:hanging="360"/>
      </w:pPr>
    </w:lvl>
    <w:lvl w:ilvl="1" w:tplc="EFE4BCD2">
      <w:start w:val="1"/>
      <w:numFmt w:val="lowerLetter"/>
      <w:lvlText w:val="%2)"/>
      <w:lvlJc w:val="left"/>
      <w:pPr>
        <w:ind w:left="1020" w:hanging="360"/>
      </w:pPr>
    </w:lvl>
    <w:lvl w:ilvl="2" w:tplc="628C1818">
      <w:start w:val="1"/>
      <w:numFmt w:val="lowerLetter"/>
      <w:lvlText w:val="%3)"/>
      <w:lvlJc w:val="left"/>
      <w:pPr>
        <w:ind w:left="1020" w:hanging="360"/>
      </w:pPr>
    </w:lvl>
    <w:lvl w:ilvl="3" w:tplc="A620B20E">
      <w:start w:val="1"/>
      <w:numFmt w:val="lowerLetter"/>
      <w:lvlText w:val="%4)"/>
      <w:lvlJc w:val="left"/>
      <w:pPr>
        <w:ind w:left="1020" w:hanging="360"/>
      </w:pPr>
    </w:lvl>
    <w:lvl w:ilvl="4" w:tplc="72FA801A">
      <w:start w:val="1"/>
      <w:numFmt w:val="lowerLetter"/>
      <w:lvlText w:val="%5)"/>
      <w:lvlJc w:val="left"/>
      <w:pPr>
        <w:ind w:left="1020" w:hanging="360"/>
      </w:pPr>
    </w:lvl>
    <w:lvl w:ilvl="5" w:tplc="D1B0CB86">
      <w:start w:val="1"/>
      <w:numFmt w:val="lowerLetter"/>
      <w:lvlText w:val="%6)"/>
      <w:lvlJc w:val="left"/>
      <w:pPr>
        <w:ind w:left="1020" w:hanging="360"/>
      </w:pPr>
    </w:lvl>
    <w:lvl w:ilvl="6" w:tplc="83586DBC">
      <w:start w:val="1"/>
      <w:numFmt w:val="lowerLetter"/>
      <w:lvlText w:val="%7)"/>
      <w:lvlJc w:val="left"/>
      <w:pPr>
        <w:ind w:left="1020" w:hanging="360"/>
      </w:pPr>
    </w:lvl>
    <w:lvl w:ilvl="7" w:tplc="4F1C7D2E">
      <w:start w:val="1"/>
      <w:numFmt w:val="lowerLetter"/>
      <w:lvlText w:val="%8)"/>
      <w:lvlJc w:val="left"/>
      <w:pPr>
        <w:ind w:left="1020" w:hanging="360"/>
      </w:pPr>
    </w:lvl>
    <w:lvl w:ilvl="8" w:tplc="B36A7F04">
      <w:start w:val="1"/>
      <w:numFmt w:val="lowerLetter"/>
      <w:lvlText w:val="%9)"/>
      <w:lvlJc w:val="left"/>
      <w:pPr>
        <w:ind w:left="1020" w:hanging="360"/>
      </w:pPr>
    </w:lvl>
  </w:abstractNum>
  <w:abstractNum w:abstractNumId="26" w15:restartNumberingAfterBreak="0">
    <w:nsid w:val="70BD648F"/>
    <w:multiLevelType w:val="hybridMultilevel"/>
    <w:tmpl w:val="35EAD0E0"/>
    <w:lvl w:ilvl="0" w:tplc="A172FAA4">
      <w:start w:val="1"/>
      <w:numFmt w:val="lowerLetter"/>
      <w:lvlText w:val="%1)"/>
      <w:lvlJc w:val="left"/>
      <w:pPr>
        <w:ind w:left="1020" w:hanging="360"/>
      </w:pPr>
    </w:lvl>
    <w:lvl w:ilvl="1" w:tplc="0FA45ADA">
      <w:start w:val="1"/>
      <w:numFmt w:val="lowerLetter"/>
      <w:lvlText w:val="%2)"/>
      <w:lvlJc w:val="left"/>
      <w:pPr>
        <w:ind w:left="1020" w:hanging="360"/>
      </w:pPr>
    </w:lvl>
    <w:lvl w:ilvl="2" w:tplc="B8923A5A">
      <w:start w:val="1"/>
      <w:numFmt w:val="lowerLetter"/>
      <w:lvlText w:val="%3)"/>
      <w:lvlJc w:val="left"/>
      <w:pPr>
        <w:ind w:left="1020" w:hanging="360"/>
      </w:pPr>
    </w:lvl>
    <w:lvl w:ilvl="3" w:tplc="03E01AD8">
      <w:start w:val="1"/>
      <w:numFmt w:val="lowerLetter"/>
      <w:lvlText w:val="%4)"/>
      <w:lvlJc w:val="left"/>
      <w:pPr>
        <w:ind w:left="1020" w:hanging="360"/>
      </w:pPr>
    </w:lvl>
    <w:lvl w:ilvl="4" w:tplc="4EF6A096">
      <w:start w:val="1"/>
      <w:numFmt w:val="lowerLetter"/>
      <w:lvlText w:val="%5)"/>
      <w:lvlJc w:val="left"/>
      <w:pPr>
        <w:ind w:left="1020" w:hanging="360"/>
      </w:pPr>
    </w:lvl>
    <w:lvl w:ilvl="5" w:tplc="44D4F9FE">
      <w:start w:val="1"/>
      <w:numFmt w:val="lowerLetter"/>
      <w:lvlText w:val="%6)"/>
      <w:lvlJc w:val="left"/>
      <w:pPr>
        <w:ind w:left="1020" w:hanging="360"/>
      </w:pPr>
    </w:lvl>
    <w:lvl w:ilvl="6" w:tplc="33D4AF4E">
      <w:start w:val="1"/>
      <w:numFmt w:val="lowerLetter"/>
      <w:lvlText w:val="%7)"/>
      <w:lvlJc w:val="left"/>
      <w:pPr>
        <w:ind w:left="1020" w:hanging="360"/>
      </w:pPr>
    </w:lvl>
    <w:lvl w:ilvl="7" w:tplc="C26064B0">
      <w:start w:val="1"/>
      <w:numFmt w:val="lowerLetter"/>
      <w:lvlText w:val="%8)"/>
      <w:lvlJc w:val="left"/>
      <w:pPr>
        <w:ind w:left="1020" w:hanging="360"/>
      </w:pPr>
    </w:lvl>
    <w:lvl w:ilvl="8" w:tplc="2424052A">
      <w:start w:val="1"/>
      <w:numFmt w:val="lowerLetter"/>
      <w:lvlText w:val="%9)"/>
      <w:lvlJc w:val="left"/>
      <w:pPr>
        <w:ind w:left="1020" w:hanging="360"/>
      </w:pPr>
    </w:lvl>
  </w:abstractNum>
  <w:abstractNum w:abstractNumId="27" w15:restartNumberingAfterBreak="0">
    <w:nsid w:val="76061BC0"/>
    <w:multiLevelType w:val="hybridMultilevel"/>
    <w:tmpl w:val="06D802BA"/>
    <w:lvl w:ilvl="0" w:tplc="C7185A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88425C"/>
    <w:multiLevelType w:val="hybridMultilevel"/>
    <w:tmpl w:val="21923E96"/>
    <w:lvl w:ilvl="0" w:tplc="508C7FFA">
      <w:start w:val="1"/>
      <w:numFmt w:val="upperLetter"/>
      <w:lvlText w:val="%1)"/>
      <w:lvlJc w:val="left"/>
      <w:pPr>
        <w:ind w:left="1020" w:hanging="360"/>
      </w:pPr>
    </w:lvl>
    <w:lvl w:ilvl="1" w:tplc="04C42998">
      <w:start w:val="1"/>
      <w:numFmt w:val="upperLetter"/>
      <w:lvlText w:val="%2)"/>
      <w:lvlJc w:val="left"/>
      <w:pPr>
        <w:ind w:left="1020" w:hanging="360"/>
      </w:pPr>
    </w:lvl>
    <w:lvl w:ilvl="2" w:tplc="F5D0C360">
      <w:start w:val="1"/>
      <w:numFmt w:val="upperLetter"/>
      <w:lvlText w:val="%3)"/>
      <w:lvlJc w:val="left"/>
      <w:pPr>
        <w:ind w:left="1020" w:hanging="360"/>
      </w:pPr>
    </w:lvl>
    <w:lvl w:ilvl="3" w:tplc="B6764A6E">
      <w:start w:val="1"/>
      <w:numFmt w:val="upperLetter"/>
      <w:lvlText w:val="%4)"/>
      <w:lvlJc w:val="left"/>
      <w:pPr>
        <w:ind w:left="1020" w:hanging="360"/>
      </w:pPr>
    </w:lvl>
    <w:lvl w:ilvl="4" w:tplc="C0365F76">
      <w:start w:val="1"/>
      <w:numFmt w:val="upperLetter"/>
      <w:lvlText w:val="%5)"/>
      <w:lvlJc w:val="left"/>
      <w:pPr>
        <w:ind w:left="1020" w:hanging="360"/>
      </w:pPr>
    </w:lvl>
    <w:lvl w:ilvl="5" w:tplc="888832A0">
      <w:start w:val="1"/>
      <w:numFmt w:val="upperLetter"/>
      <w:lvlText w:val="%6)"/>
      <w:lvlJc w:val="left"/>
      <w:pPr>
        <w:ind w:left="1020" w:hanging="360"/>
      </w:pPr>
    </w:lvl>
    <w:lvl w:ilvl="6" w:tplc="81B0CC3C">
      <w:start w:val="1"/>
      <w:numFmt w:val="upperLetter"/>
      <w:lvlText w:val="%7)"/>
      <w:lvlJc w:val="left"/>
      <w:pPr>
        <w:ind w:left="1020" w:hanging="360"/>
      </w:pPr>
    </w:lvl>
    <w:lvl w:ilvl="7" w:tplc="B7C45A28">
      <w:start w:val="1"/>
      <w:numFmt w:val="upperLetter"/>
      <w:lvlText w:val="%8)"/>
      <w:lvlJc w:val="left"/>
      <w:pPr>
        <w:ind w:left="1020" w:hanging="360"/>
      </w:pPr>
    </w:lvl>
    <w:lvl w:ilvl="8" w:tplc="4DB8EED4">
      <w:start w:val="1"/>
      <w:numFmt w:val="upperLetter"/>
      <w:lvlText w:val="%9)"/>
      <w:lvlJc w:val="left"/>
      <w:pPr>
        <w:ind w:left="1020" w:hanging="360"/>
      </w:pPr>
    </w:lvl>
  </w:abstractNum>
  <w:abstractNum w:abstractNumId="29" w15:restartNumberingAfterBreak="0">
    <w:nsid w:val="7AE56AED"/>
    <w:multiLevelType w:val="hybridMultilevel"/>
    <w:tmpl w:val="BA0E54EC"/>
    <w:lvl w:ilvl="0" w:tplc="62D05DFA">
      <w:start w:val="1"/>
      <w:numFmt w:val="lowerLetter"/>
      <w:lvlText w:val="%1)"/>
      <w:lvlJc w:val="left"/>
      <w:pPr>
        <w:ind w:left="1020" w:hanging="360"/>
      </w:pPr>
    </w:lvl>
    <w:lvl w:ilvl="1" w:tplc="BAE696CE">
      <w:start w:val="1"/>
      <w:numFmt w:val="lowerLetter"/>
      <w:lvlText w:val="%2)"/>
      <w:lvlJc w:val="left"/>
      <w:pPr>
        <w:ind w:left="1020" w:hanging="360"/>
      </w:pPr>
    </w:lvl>
    <w:lvl w:ilvl="2" w:tplc="034E18DA">
      <w:start w:val="1"/>
      <w:numFmt w:val="lowerLetter"/>
      <w:lvlText w:val="%3)"/>
      <w:lvlJc w:val="left"/>
      <w:pPr>
        <w:ind w:left="1020" w:hanging="360"/>
      </w:pPr>
    </w:lvl>
    <w:lvl w:ilvl="3" w:tplc="B67C3128">
      <w:start w:val="1"/>
      <w:numFmt w:val="lowerLetter"/>
      <w:lvlText w:val="%4)"/>
      <w:lvlJc w:val="left"/>
      <w:pPr>
        <w:ind w:left="1020" w:hanging="360"/>
      </w:pPr>
    </w:lvl>
    <w:lvl w:ilvl="4" w:tplc="42682370">
      <w:start w:val="1"/>
      <w:numFmt w:val="lowerLetter"/>
      <w:lvlText w:val="%5)"/>
      <w:lvlJc w:val="left"/>
      <w:pPr>
        <w:ind w:left="1020" w:hanging="360"/>
      </w:pPr>
    </w:lvl>
    <w:lvl w:ilvl="5" w:tplc="E81E580A">
      <w:start w:val="1"/>
      <w:numFmt w:val="lowerLetter"/>
      <w:lvlText w:val="%6)"/>
      <w:lvlJc w:val="left"/>
      <w:pPr>
        <w:ind w:left="1020" w:hanging="360"/>
      </w:pPr>
    </w:lvl>
    <w:lvl w:ilvl="6" w:tplc="ED405296">
      <w:start w:val="1"/>
      <w:numFmt w:val="lowerLetter"/>
      <w:lvlText w:val="%7)"/>
      <w:lvlJc w:val="left"/>
      <w:pPr>
        <w:ind w:left="1020" w:hanging="360"/>
      </w:pPr>
    </w:lvl>
    <w:lvl w:ilvl="7" w:tplc="A78E7842">
      <w:start w:val="1"/>
      <w:numFmt w:val="lowerLetter"/>
      <w:lvlText w:val="%8)"/>
      <w:lvlJc w:val="left"/>
      <w:pPr>
        <w:ind w:left="1020" w:hanging="360"/>
      </w:pPr>
    </w:lvl>
    <w:lvl w:ilvl="8" w:tplc="0FA8F28C">
      <w:start w:val="1"/>
      <w:numFmt w:val="lowerLetter"/>
      <w:lvlText w:val="%9)"/>
      <w:lvlJc w:val="left"/>
      <w:pPr>
        <w:ind w:left="1020" w:hanging="360"/>
      </w:pPr>
    </w:lvl>
  </w:abstractNum>
  <w:num w:numId="1" w16cid:durableId="1545174179">
    <w:abstractNumId w:val="14"/>
  </w:num>
  <w:num w:numId="2" w16cid:durableId="458424997">
    <w:abstractNumId w:val="8"/>
  </w:num>
  <w:num w:numId="3" w16cid:durableId="740060355">
    <w:abstractNumId w:val="26"/>
  </w:num>
  <w:num w:numId="4" w16cid:durableId="516042304">
    <w:abstractNumId w:val="25"/>
  </w:num>
  <w:num w:numId="5" w16cid:durableId="150677749">
    <w:abstractNumId w:val="5"/>
  </w:num>
  <w:num w:numId="6" w16cid:durableId="1088188289">
    <w:abstractNumId w:val="2"/>
  </w:num>
  <w:num w:numId="7" w16cid:durableId="881675119">
    <w:abstractNumId w:val="0"/>
  </w:num>
  <w:num w:numId="8" w16cid:durableId="1031686063">
    <w:abstractNumId w:val="29"/>
  </w:num>
  <w:num w:numId="9" w16cid:durableId="1969429729">
    <w:abstractNumId w:val="13"/>
  </w:num>
  <w:num w:numId="10" w16cid:durableId="267933526">
    <w:abstractNumId w:val="9"/>
  </w:num>
  <w:num w:numId="11" w16cid:durableId="1435514097">
    <w:abstractNumId w:val="10"/>
  </w:num>
  <w:num w:numId="12" w16cid:durableId="1017462957">
    <w:abstractNumId w:val="17"/>
  </w:num>
  <w:num w:numId="13" w16cid:durableId="1751807134">
    <w:abstractNumId w:val="24"/>
  </w:num>
  <w:num w:numId="14" w16cid:durableId="354506733">
    <w:abstractNumId w:val="18"/>
  </w:num>
  <w:num w:numId="15" w16cid:durableId="1434595871">
    <w:abstractNumId w:val="28"/>
  </w:num>
  <w:num w:numId="16" w16cid:durableId="98992009">
    <w:abstractNumId w:val="21"/>
  </w:num>
  <w:num w:numId="17" w16cid:durableId="151601624">
    <w:abstractNumId w:val="16"/>
  </w:num>
  <w:num w:numId="18" w16cid:durableId="327251694">
    <w:abstractNumId w:val="27"/>
  </w:num>
  <w:num w:numId="19" w16cid:durableId="1697266167">
    <w:abstractNumId w:val="12"/>
  </w:num>
  <w:num w:numId="20" w16cid:durableId="282074408">
    <w:abstractNumId w:val="19"/>
  </w:num>
  <w:num w:numId="21" w16cid:durableId="354312223">
    <w:abstractNumId w:val="6"/>
  </w:num>
  <w:num w:numId="22" w16cid:durableId="1047533840">
    <w:abstractNumId w:val="22"/>
  </w:num>
  <w:num w:numId="23" w16cid:durableId="781268879">
    <w:abstractNumId w:val="15"/>
  </w:num>
  <w:num w:numId="24" w16cid:durableId="1658611493">
    <w:abstractNumId w:val="20"/>
  </w:num>
  <w:num w:numId="25" w16cid:durableId="1604995301">
    <w:abstractNumId w:val="23"/>
  </w:num>
  <w:num w:numId="26" w16cid:durableId="1405031304">
    <w:abstractNumId w:val="11"/>
  </w:num>
  <w:num w:numId="27" w16cid:durableId="1712461755">
    <w:abstractNumId w:val="3"/>
  </w:num>
  <w:num w:numId="28" w16cid:durableId="1085230123">
    <w:abstractNumId w:val="4"/>
  </w:num>
  <w:num w:numId="29" w16cid:durableId="2121803441">
    <w:abstractNumId w:val="1"/>
  </w:num>
  <w:num w:numId="30" w16cid:durableId="1267468067">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rie-therese Witte">
    <w15:presenceInfo w15:providerId="AD" w15:userId="S::m_witte@saratogaschools.org::54b3a819-6392-4786-9a81-22533432c2c2"/>
  </w15:person>
  <w15:person w15:author="Jonathan Cervas">
    <w15:presenceInfo w15:providerId="AD" w15:userId="S::jcervas@andrew.cmu.edu::79b91a13-dba6-41b0-afff-9879caa84349"/>
  </w15:person>
  <w15:person w15:author="Chase, Noah">
    <w15:presenceInfo w15:providerId="AD" w15:userId="S::nchase@albanylaw.edu::14bf5e9e-b86b-47a7-8261-f775a5f9829e"/>
  </w15:person>
  <w15:person w15:author="Witte, Marie Therese">
    <w15:presenceInfo w15:providerId="AD" w15:userId="S::mwitte@albanylaw.edu::e90abf2e-e360-4104-ab5e-7d6347d66f0f"/>
  </w15:person>
  <w15:person w15:author="Kawa, Justine">
    <w15:presenceInfo w15:providerId="AD" w15:userId="S::Justine.Kawa@law.nyls.edu::b30de4c7-7520-4a37-97fa-1236e61b191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8"/>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70F"/>
    <w:rsid w:val="00020DF5"/>
    <w:rsid w:val="00022378"/>
    <w:rsid w:val="000371E0"/>
    <w:rsid w:val="000738C1"/>
    <w:rsid w:val="0008472C"/>
    <w:rsid w:val="00087791"/>
    <w:rsid w:val="000B0947"/>
    <w:rsid w:val="000C66A6"/>
    <w:rsid w:val="000D4DD3"/>
    <w:rsid w:val="00103CAB"/>
    <w:rsid w:val="00105D32"/>
    <w:rsid w:val="001119A6"/>
    <w:rsid w:val="00122B9A"/>
    <w:rsid w:val="00131744"/>
    <w:rsid w:val="00141868"/>
    <w:rsid w:val="00154E01"/>
    <w:rsid w:val="0017209E"/>
    <w:rsid w:val="00175FAA"/>
    <w:rsid w:val="00183BBF"/>
    <w:rsid w:val="00195BEF"/>
    <w:rsid w:val="001A3907"/>
    <w:rsid w:val="001B1738"/>
    <w:rsid w:val="001B1C3B"/>
    <w:rsid w:val="001C5BBC"/>
    <w:rsid w:val="001C6CCD"/>
    <w:rsid w:val="001D1CEC"/>
    <w:rsid w:val="001D1DBF"/>
    <w:rsid w:val="001F66E1"/>
    <w:rsid w:val="00203909"/>
    <w:rsid w:val="0022635E"/>
    <w:rsid w:val="002342B1"/>
    <w:rsid w:val="002409D7"/>
    <w:rsid w:val="00254DD1"/>
    <w:rsid w:val="00255F9B"/>
    <w:rsid w:val="002577CA"/>
    <w:rsid w:val="0026218E"/>
    <w:rsid w:val="002728B1"/>
    <w:rsid w:val="002A0C13"/>
    <w:rsid w:val="002A60CA"/>
    <w:rsid w:val="002B070F"/>
    <w:rsid w:val="002B51E5"/>
    <w:rsid w:val="002C169C"/>
    <w:rsid w:val="002D2AAA"/>
    <w:rsid w:val="002E69E6"/>
    <w:rsid w:val="002F6A24"/>
    <w:rsid w:val="003118BE"/>
    <w:rsid w:val="003352D1"/>
    <w:rsid w:val="00357C1F"/>
    <w:rsid w:val="00383F59"/>
    <w:rsid w:val="003B5AB7"/>
    <w:rsid w:val="003C229B"/>
    <w:rsid w:val="004022AF"/>
    <w:rsid w:val="00423519"/>
    <w:rsid w:val="00426725"/>
    <w:rsid w:val="00434F02"/>
    <w:rsid w:val="00440B02"/>
    <w:rsid w:val="00446169"/>
    <w:rsid w:val="00452585"/>
    <w:rsid w:val="00465C5A"/>
    <w:rsid w:val="00475372"/>
    <w:rsid w:val="0048279B"/>
    <w:rsid w:val="00487B4D"/>
    <w:rsid w:val="004B4A15"/>
    <w:rsid w:val="004B7465"/>
    <w:rsid w:val="004F0D5B"/>
    <w:rsid w:val="004F4EF3"/>
    <w:rsid w:val="00500CCC"/>
    <w:rsid w:val="00582C23"/>
    <w:rsid w:val="00583C8C"/>
    <w:rsid w:val="00583F71"/>
    <w:rsid w:val="005923A7"/>
    <w:rsid w:val="005A24B1"/>
    <w:rsid w:val="005D325D"/>
    <w:rsid w:val="005E0F4A"/>
    <w:rsid w:val="005F1A86"/>
    <w:rsid w:val="00607E68"/>
    <w:rsid w:val="006126C5"/>
    <w:rsid w:val="0061279C"/>
    <w:rsid w:val="00614E8D"/>
    <w:rsid w:val="006269D0"/>
    <w:rsid w:val="00643C7A"/>
    <w:rsid w:val="00656C68"/>
    <w:rsid w:val="0066410C"/>
    <w:rsid w:val="00676EFF"/>
    <w:rsid w:val="006829DE"/>
    <w:rsid w:val="0069706B"/>
    <w:rsid w:val="006A41C2"/>
    <w:rsid w:val="006B155F"/>
    <w:rsid w:val="006B5548"/>
    <w:rsid w:val="006C5D54"/>
    <w:rsid w:val="00704053"/>
    <w:rsid w:val="0071216E"/>
    <w:rsid w:val="00725FE0"/>
    <w:rsid w:val="00732A25"/>
    <w:rsid w:val="00743DC6"/>
    <w:rsid w:val="007509C1"/>
    <w:rsid w:val="00752F08"/>
    <w:rsid w:val="00761D20"/>
    <w:rsid w:val="00783960"/>
    <w:rsid w:val="00796E62"/>
    <w:rsid w:val="007B4C12"/>
    <w:rsid w:val="007C464C"/>
    <w:rsid w:val="007F5FDB"/>
    <w:rsid w:val="00824BE7"/>
    <w:rsid w:val="008424E0"/>
    <w:rsid w:val="00844652"/>
    <w:rsid w:val="0084608B"/>
    <w:rsid w:val="008534A3"/>
    <w:rsid w:val="0086236B"/>
    <w:rsid w:val="00865DCA"/>
    <w:rsid w:val="00884B5A"/>
    <w:rsid w:val="008B0CC3"/>
    <w:rsid w:val="008E2A91"/>
    <w:rsid w:val="008E3D82"/>
    <w:rsid w:val="008E47CC"/>
    <w:rsid w:val="008E79D0"/>
    <w:rsid w:val="00926026"/>
    <w:rsid w:val="0092668E"/>
    <w:rsid w:val="009338AC"/>
    <w:rsid w:val="00937EEC"/>
    <w:rsid w:val="009406BD"/>
    <w:rsid w:val="00945AAF"/>
    <w:rsid w:val="00947614"/>
    <w:rsid w:val="00960072"/>
    <w:rsid w:val="00971475"/>
    <w:rsid w:val="00976102"/>
    <w:rsid w:val="00977116"/>
    <w:rsid w:val="009C4A40"/>
    <w:rsid w:val="009F4EFA"/>
    <w:rsid w:val="00A06009"/>
    <w:rsid w:val="00A17290"/>
    <w:rsid w:val="00A27847"/>
    <w:rsid w:val="00A3678A"/>
    <w:rsid w:val="00A43ED8"/>
    <w:rsid w:val="00A50E7C"/>
    <w:rsid w:val="00A85F69"/>
    <w:rsid w:val="00AA2F4D"/>
    <w:rsid w:val="00AB1D61"/>
    <w:rsid w:val="00AB6C7C"/>
    <w:rsid w:val="00AC12FC"/>
    <w:rsid w:val="00AC6CBA"/>
    <w:rsid w:val="00AD775E"/>
    <w:rsid w:val="00AE3EFB"/>
    <w:rsid w:val="00B21896"/>
    <w:rsid w:val="00B23DC3"/>
    <w:rsid w:val="00B54C9D"/>
    <w:rsid w:val="00B65090"/>
    <w:rsid w:val="00B6643C"/>
    <w:rsid w:val="00BB6B8E"/>
    <w:rsid w:val="00BD2DB9"/>
    <w:rsid w:val="00BE278B"/>
    <w:rsid w:val="00BE6F69"/>
    <w:rsid w:val="00BE7286"/>
    <w:rsid w:val="00BF62FD"/>
    <w:rsid w:val="00C00F5B"/>
    <w:rsid w:val="00C10462"/>
    <w:rsid w:val="00C23C29"/>
    <w:rsid w:val="00C32087"/>
    <w:rsid w:val="00C33DED"/>
    <w:rsid w:val="00C40C86"/>
    <w:rsid w:val="00C53DA1"/>
    <w:rsid w:val="00C72FE2"/>
    <w:rsid w:val="00C841B7"/>
    <w:rsid w:val="00C938F1"/>
    <w:rsid w:val="00C97554"/>
    <w:rsid w:val="00CB2760"/>
    <w:rsid w:val="00CB7834"/>
    <w:rsid w:val="00CD2413"/>
    <w:rsid w:val="00CD2FED"/>
    <w:rsid w:val="00CD740B"/>
    <w:rsid w:val="00CE23BC"/>
    <w:rsid w:val="00D10172"/>
    <w:rsid w:val="00D42889"/>
    <w:rsid w:val="00D55E78"/>
    <w:rsid w:val="00D85DA1"/>
    <w:rsid w:val="00D91542"/>
    <w:rsid w:val="00DA5B32"/>
    <w:rsid w:val="00DB14F6"/>
    <w:rsid w:val="00DC3508"/>
    <w:rsid w:val="00DD3143"/>
    <w:rsid w:val="00DE39B4"/>
    <w:rsid w:val="00DF00C6"/>
    <w:rsid w:val="00E01A50"/>
    <w:rsid w:val="00E06043"/>
    <w:rsid w:val="00E24BD1"/>
    <w:rsid w:val="00E25868"/>
    <w:rsid w:val="00E506EB"/>
    <w:rsid w:val="00E64979"/>
    <w:rsid w:val="00E66204"/>
    <w:rsid w:val="00EB46A2"/>
    <w:rsid w:val="00EB6EC8"/>
    <w:rsid w:val="00ED0287"/>
    <w:rsid w:val="00EE736A"/>
    <w:rsid w:val="00F27095"/>
    <w:rsid w:val="00F32FB2"/>
    <w:rsid w:val="00F43ED2"/>
    <w:rsid w:val="00F57B06"/>
    <w:rsid w:val="00F677D5"/>
    <w:rsid w:val="00FA1255"/>
    <w:rsid w:val="00FA4792"/>
    <w:rsid w:val="00FA55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74D689"/>
  <w15:chartTrackingRefBased/>
  <w15:docId w15:val="{297C15C8-9584-481E-AD45-4A760E81D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10C"/>
    <w:pPr>
      <w:spacing w:line="240" w:lineRule="auto"/>
    </w:pPr>
    <w:rPr>
      <w:rFonts w:cs="Times New Roman (Body CS)"/>
      <w:szCs w:val="22"/>
      <w14:ligatures w14:val="none"/>
    </w:rPr>
  </w:style>
  <w:style w:type="paragraph" w:styleId="Heading1">
    <w:name w:val="heading 1"/>
    <w:basedOn w:val="Normal"/>
    <w:next w:val="Normal"/>
    <w:link w:val="Heading1Char"/>
    <w:uiPriority w:val="9"/>
    <w:qFormat/>
    <w:rsid w:val="002B07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aliases w:val="UNHLR Heading 2"/>
    <w:basedOn w:val="Normal"/>
    <w:next w:val="Normal"/>
    <w:link w:val="Heading2Char"/>
    <w:unhideWhenUsed/>
    <w:qFormat/>
    <w:rsid w:val="002B07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B070F"/>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B070F"/>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2B070F"/>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2B070F"/>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B070F"/>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B070F"/>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B070F"/>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070F"/>
    <w:rPr>
      <w:rFonts w:asciiTheme="majorHAnsi" w:eastAsiaTheme="majorEastAsia" w:hAnsiTheme="majorHAnsi" w:cstheme="majorBidi"/>
      <w:color w:val="0F4761" w:themeColor="accent1" w:themeShade="BF"/>
      <w:sz w:val="40"/>
      <w:szCs w:val="40"/>
    </w:rPr>
  </w:style>
  <w:style w:type="character" w:customStyle="1" w:styleId="Heading2Char">
    <w:name w:val="Heading 2 Char"/>
    <w:aliases w:val="UNHLR Heading 2 Char"/>
    <w:basedOn w:val="DefaultParagraphFont"/>
    <w:link w:val="Heading2"/>
    <w:rsid w:val="002B07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B070F"/>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B070F"/>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2B070F"/>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2B070F"/>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2B070F"/>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2B070F"/>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2B070F"/>
    <w:rPr>
      <w:rFonts w:asciiTheme="minorHAnsi" w:eastAsiaTheme="majorEastAsia" w:hAnsiTheme="minorHAnsi" w:cstheme="majorBidi"/>
      <w:color w:val="272727" w:themeColor="text1" w:themeTint="D8"/>
    </w:rPr>
  </w:style>
  <w:style w:type="paragraph" w:styleId="Title">
    <w:name w:val="Title"/>
    <w:aliases w:val="UNHLR Title"/>
    <w:basedOn w:val="Normal"/>
    <w:next w:val="Normal"/>
    <w:link w:val="TitleChar"/>
    <w:uiPriority w:val="10"/>
    <w:qFormat/>
    <w:rsid w:val="002B070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aliases w:val="UNHLR Title Char"/>
    <w:basedOn w:val="DefaultParagraphFont"/>
    <w:link w:val="Title"/>
    <w:uiPriority w:val="10"/>
    <w:rsid w:val="002B07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B070F"/>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B070F"/>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2B070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B070F"/>
    <w:rPr>
      <w:i/>
      <w:iCs/>
      <w:color w:val="404040" w:themeColor="text1" w:themeTint="BF"/>
    </w:rPr>
  </w:style>
  <w:style w:type="paragraph" w:styleId="ListParagraph">
    <w:name w:val="List Paragraph"/>
    <w:basedOn w:val="Normal"/>
    <w:uiPriority w:val="34"/>
    <w:qFormat/>
    <w:rsid w:val="002B070F"/>
    <w:pPr>
      <w:ind w:left="720"/>
      <w:contextualSpacing/>
    </w:pPr>
  </w:style>
  <w:style w:type="character" w:styleId="IntenseEmphasis">
    <w:name w:val="Intense Emphasis"/>
    <w:basedOn w:val="DefaultParagraphFont"/>
    <w:uiPriority w:val="21"/>
    <w:qFormat/>
    <w:rsid w:val="002B070F"/>
    <w:rPr>
      <w:i/>
      <w:iCs/>
      <w:color w:val="0F4761" w:themeColor="accent1" w:themeShade="BF"/>
    </w:rPr>
  </w:style>
  <w:style w:type="paragraph" w:styleId="IntenseQuote">
    <w:name w:val="Intense Quote"/>
    <w:basedOn w:val="Normal"/>
    <w:next w:val="Normal"/>
    <w:link w:val="IntenseQuoteChar"/>
    <w:uiPriority w:val="30"/>
    <w:qFormat/>
    <w:rsid w:val="002B07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B070F"/>
    <w:rPr>
      <w:i/>
      <w:iCs/>
      <w:color w:val="0F4761" w:themeColor="accent1" w:themeShade="BF"/>
    </w:rPr>
  </w:style>
  <w:style w:type="character" w:styleId="IntenseReference">
    <w:name w:val="Intense Reference"/>
    <w:basedOn w:val="DefaultParagraphFont"/>
    <w:uiPriority w:val="32"/>
    <w:qFormat/>
    <w:rsid w:val="002B070F"/>
    <w:rPr>
      <w:b/>
      <w:bCs/>
      <w:smallCaps/>
      <w:color w:val="0F4761" w:themeColor="accent1" w:themeShade="BF"/>
      <w:spacing w:val="5"/>
    </w:rPr>
  </w:style>
  <w:style w:type="paragraph" w:styleId="FootnoteText">
    <w:name w:val="footnote text"/>
    <w:aliases w:val="UNHLR Footnote Text"/>
    <w:basedOn w:val="Normal"/>
    <w:link w:val="FootnoteTextChar"/>
    <w:uiPriority w:val="99"/>
    <w:unhideWhenUsed/>
    <w:qFormat/>
    <w:rsid w:val="0066410C"/>
    <w:rPr>
      <w:sz w:val="20"/>
      <w:szCs w:val="20"/>
    </w:rPr>
  </w:style>
  <w:style w:type="character" w:customStyle="1" w:styleId="FootnoteTextChar">
    <w:name w:val="Footnote Text Char"/>
    <w:aliases w:val="UNHLR Footnote Text Char"/>
    <w:basedOn w:val="DefaultParagraphFont"/>
    <w:link w:val="FootnoteText"/>
    <w:uiPriority w:val="99"/>
    <w:rsid w:val="0066410C"/>
    <w:rPr>
      <w:rFonts w:cs="Times New Roman (Body CS)"/>
      <w:sz w:val="20"/>
      <w:szCs w:val="20"/>
      <w14:ligatures w14:val="none"/>
    </w:rPr>
  </w:style>
  <w:style w:type="paragraph" w:styleId="CommentText">
    <w:name w:val="annotation text"/>
    <w:basedOn w:val="Normal"/>
    <w:link w:val="CommentTextChar"/>
    <w:uiPriority w:val="99"/>
    <w:unhideWhenUsed/>
    <w:rsid w:val="0066410C"/>
    <w:rPr>
      <w:sz w:val="20"/>
      <w:szCs w:val="20"/>
    </w:rPr>
  </w:style>
  <w:style w:type="character" w:customStyle="1" w:styleId="CommentTextChar">
    <w:name w:val="Comment Text Char"/>
    <w:basedOn w:val="DefaultParagraphFont"/>
    <w:link w:val="CommentText"/>
    <w:uiPriority w:val="99"/>
    <w:rsid w:val="0066410C"/>
    <w:rPr>
      <w:rFonts w:cs="Times New Roman (Body CS)"/>
      <w:sz w:val="20"/>
      <w:szCs w:val="20"/>
      <w14:ligatures w14:val="none"/>
    </w:rPr>
  </w:style>
  <w:style w:type="character" w:styleId="FootnoteReference">
    <w:name w:val="footnote reference"/>
    <w:basedOn w:val="DefaultParagraphFont"/>
    <w:uiPriority w:val="99"/>
    <w:semiHidden/>
    <w:unhideWhenUsed/>
    <w:rsid w:val="0066410C"/>
    <w:rPr>
      <w:vertAlign w:val="superscript"/>
    </w:rPr>
  </w:style>
  <w:style w:type="character" w:styleId="CommentReference">
    <w:name w:val="annotation reference"/>
    <w:uiPriority w:val="99"/>
    <w:semiHidden/>
    <w:rsid w:val="0066410C"/>
    <w:rPr>
      <w:sz w:val="16"/>
    </w:rPr>
  </w:style>
  <w:style w:type="character" w:styleId="Hyperlink">
    <w:name w:val="Hyperlink"/>
    <w:basedOn w:val="DefaultParagraphFont"/>
    <w:uiPriority w:val="99"/>
    <w:unhideWhenUsed/>
    <w:rsid w:val="0066410C"/>
    <w:rPr>
      <w:color w:val="467886" w:themeColor="hyperlink"/>
      <w:u w:val="single"/>
    </w:rPr>
  </w:style>
  <w:style w:type="paragraph" w:styleId="BodyText">
    <w:name w:val="Body Text"/>
    <w:aliases w:val="Body Text UNHLR"/>
    <w:basedOn w:val="Normal"/>
    <w:link w:val="BodyTextChar"/>
    <w:uiPriority w:val="99"/>
    <w:unhideWhenUsed/>
    <w:qFormat/>
    <w:rsid w:val="0066410C"/>
    <w:pPr>
      <w:spacing w:after="120"/>
    </w:pPr>
  </w:style>
  <w:style w:type="character" w:customStyle="1" w:styleId="BodyTextChar">
    <w:name w:val="Body Text Char"/>
    <w:aliases w:val="Body Text UNHLR Char"/>
    <w:basedOn w:val="DefaultParagraphFont"/>
    <w:link w:val="BodyText"/>
    <w:uiPriority w:val="99"/>
    <w:rsid w:val="0066410C"/>
    <w:rPr>
      <w:rFonts w:cs="Times New Roman (Body CS)"/>
      <w:szCs w:val="22"/>
      <w14:ligatures w14:val="none"/>
    </w:rPr>
  </w:style>
  <w:style w:type="character" w:styleId="Strong">
    <w:name w:val="Strong"/>
    <w:uiPriority w:val="22"/>
    <w:qFormat/>
    <w:rsid w:val="0066410C"/>
    <w:rPr>
      <w:b/>
      <w:bCs/>
    </w:rPr>
  </w:style>
  <w:style w:type="paragraph" w:styleId="CommentSubject">
    <w:name w:val="annotation subject"/>
    <w:basedOn w:val="CommentText"/>
    <w:next w:val="CommentText"/>
    <w:link w:val="CommentSubjectChar"/>
    <w:uiPriority w:val="99"/>
    <w:semiHidden/>
    <w:unhideWhenUsed/>
    <w:rsid w:val="0066410C"/>
    <w:rPr>
      <w:b/>
      <w:bCs/>
    </w:rPr>
  </w:style>
  <w:style w:type="character" w:customStyle="1" w:styleId="CommentSubjectChar">
    <w:name w:val="Comment Subject Char"/>
    <w:basedOn w:val="CommentTextChar"/>
    <w:link w:val="CommentSubject"/>
    <w:uiPriority w:val="99"/>
    <w:semiHidden/>
    <w:rsid w:val="0066410C"/>
    <w:rPr>
      <w:rFonts w:cs="Times New Roman (Body CS)"/>
      <w:b/>
      <w:bCs/>
      <w:sz w:val="20"/>
      <w:szCs w:val="20"/>
      <w14:ligatures w14:val="none"/>
    </w:rPr>
  </w:style>
  <w:style w:type="paragraph" w:styleId="Revision">
    <w:name w:val="Revision"/>
    <w:hidden/>
    <w:uiPriority w:val="99"/>
    <w:semiHidden/>
    <w:rsid w:val="0066410C"/>
    <w:pPr>
      <w:spacing w:line="240" w:lineRule="auto"/>
    </w:pPr>
    <w:rPr>
      <w:rFonts w:cs="Times New Roman (Body CS)"/>
      <w:szCs w:val="22"/>
      <w14:ligatures w14:val="none"/>
    </w:rPr>
  </w:style>
  <w:style w:type="character" w:styleId="UnresolvedMention">
    <w:name w:val="Unresolved Mention"/>
    <w:basedOn w:val="DefaultParagraphFont"/>
    <w:uiPriority w:val="99"/>
    <w:semiHidden/>
    <w:unhideWhenUsed/>
    <w:rsid w:val="0066410C"/>
    <w:rPr>
      <w:color w:val="605E5C"/>
      <w:shd w:val="clear" w:color="auto" w:fill="E1DFDD"/>
    </w:rPr>
  </w:style>
  <w:style w:type="character" w:customStyle="1" w:styleId="Hyperlink1">
    <w:name w:val="Hyperlink1"/>
    <w:basedOn w:val="DefaultParagraphFont"/>
    <w:uiPriority w:val="99"/>
    <w:unhideWhenUsed/>
    <w:rsid w:val="0066410C"/>
    <w:rPr>
      <w:color w:val="0563C1"/>
      <w:u w:val="single"/>
    </w:rPr>
  </w:style>
  <w:style w:type="paragraph" w:styleId="NormalWeb">
    <w:name w:val="Normal (Web)"/>
    <w:basedOn w:val="Normal"/>
    <w:uiPriority w:val="99"/>
    <w:unhideWhenUsed/>
    <w:rsid w:val="0066410C"/>
    <w:pPr>
      <w:spacing w:after="240"/>
    </w:pPr>
    <w:rPr>
      <w:rFonts w:cs="Times New Roman"/>
      <w:kern w:val="0"/>
      <w:szCs w:val="24"/>
    </w:rPr>
  </w:style>
  <w:style w:type="paragraph" w:customStyle="1" w:styleId="UNHLRBodyTextBlockQuote">
    <w:name w:val="UNHLR Body Text Block Quote"/>
    <w:basedOn w:val="BodyText"/>
    <w:qFormat/>
    <w:rsid w:val="0066410C"/>
    <w:pPr>
      <w:spacing w:before="60" w:after="60"/>
      <w:ind w:left="360" w:right="360"/>
      <w:jc w:val="both"/>
    </w:pPr>
    <w:rPr>
      <w:rFonts w:eastAsia="Times New Roman" w:cs="Times New Roman"/>
      <w:kern w:val="0"/>
      <w:sz w:val="18"/>
      <w:szCs w:val="18"/>
    </w:rPr>
  </w:style>
  <w:style w:type="character" w:styleId="FollowedHyperlink">
    <w:name w:val="FollowedHyperlink"/>
    <w:basedOn w:val="DefaultParagraphFont"/>
    <w:uiPriority w:val="99"/>
    <w:semiHidden/>
    <w:unhideWhenUsed/>
    <w:rsid w:val="0066410C"/>
    <w:rPr>
      <w:color w:val="96607D" w:themeColor="followedHyperlink"/>
      <w:u w:val="single"/>
    </w:rPr>
  </w:style>
  <w:style w:type="paragraph" w:styleId="HTMLPreformatted">
    <w:name w:val="HTML Preformatted"/>
    <w:basedOn w:val="Normal"/>
    <w:link w:val="HTMLPreformattedChar"/>
    <w:uiPriority w:val="99"/>
    <w:semiHidden/>
    <w:unhideWhenUsed/>
    <w:rsid w:val="0066410C"/>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66410C"/>
    <w:rPr>
      <w:rFonts w:ascii="Consolas" w:hAnsi="Consolas" w:cs="Consolas"/>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2.census.gov/geo/maps/cong_dist/uswall/cd118/CD118_US_WallMap.pdf"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sv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5B58C5-A37D-4BBB-B9C9-283F972D9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50</Pages>
  <Words>9627</Words>
  <Characters>54880</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Chase, Noah</dc:creator>
  <cp:keywords/>
  <dc:description/>
  <cp:lastModifiedBy>Marie-therese Witte</cp:lastModifiedBy>
  <cp:revision>10</cp:revision>
  <dcterms:created xsi:type="dcterms:W3CDTF">2024-10-23T08:51:00Z</dcterms:created>
  <dcterms:modified xsi:type="dcterms:W3CDTF">2024-10-29T12:50:00Z</dcterms:modified>
</cp:coreProperties>
</file>