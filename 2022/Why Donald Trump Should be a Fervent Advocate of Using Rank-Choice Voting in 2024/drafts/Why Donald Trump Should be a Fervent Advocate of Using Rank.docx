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4D3F73" w14:textId="16D1CDEE" w:rsidR="00234D12" w:rsidRPr="00C94CAB" w:rsidRDefault="00484558" w:rsidP="00484558">
      <w:pPr>
        <w:ind w:firstLine="0"/>
        <w:jc w:val="center"/>
        <w:rPr>
          <w:rFonts w:cs="Open Sans"/>
          <w:lang w:bidi="th-TH"/>
        </w:rPr>
      </w:pPr>
      <w:r>
        <w:rPr>
          <w:rFonts w:ascii="Open Sans ExtraBold" w:eastAsiaTheme="majorEastAsia" w:hAnsi="Open Sans ExtraBold" w:cstheme="majorBidi"/>
          <w:b/>
          <w:spacing w:val="-10"/>
          <w:kern w:val="28"/>
          <w:sz w:val="40"/>
          <w:szCs w:val="56"/>
        </w:rPr>
        <w:fldChar w:fldCharType="begin"/>
      </w:r>
      <w:r>
        <w:rPr>
          <w:rFonts w:ascii="Open Sans ExtraBold" w:eastAsiaTheme="majorEastAsia" w:hAnsi="Open Sans ExtraBold" w:cstheme="majorBidi"/>
          <w:b/>
          <w:spacing w:val="-10"/>
          <w:kern w:val="28"/>
          <w:sz w:val="40"/>
          <w:szCs w:val="56"/>
        </w:rPr>
        <w:instrText xml:space="preserve"> TITLE  \* MERGEFORMAT </w:instrText>
      </w:r>
      <w:r>
        <w:rPr>
          <w:rFonts w:ascii="Open Sans ExtraBold" w:eastAsiaTheme="majorEastAsia" w:hAnsi="Open Sans ExtraBold" w:cstheme="majorBidi"/>
          <w:b/>
          <w:spacing w:val="-10"/>
          <w:kern w:val="28"/>
          <w:sz w:val="40"/>
          <w:szCs w:val="56"/>
        </w:rPr>
        <w:fldChar w:fldCharType="separate"/>
      </w:r>
      <w:r w:rsidR="000158F8">
        <w:rPr>
          <w:rFonts w:ascii="Open Sans ExtraBold" w:eastAsiaTheme="majorEastAsia" w:hAnsi="Open Sans ExtraBold" w:cstheme="majorBidi"/>
          <w:b/>
          <w:spacing w:val="-10"/>
          <w:kern w:val="28"/>
          <w:sz w:val="40"/>
          <w:szCs w:val="56"/>
        </w:rPr>
        <w:t>Why</w:t>
      </w:r>
      <w:r w:rsidR="000158F8" w:rsidRPr="000158F8">
        <w:rPr>
          <w:rStyle w:val="TitleChar"/>
        </w:rPr>
        <w:t xml:space="preserve"> Donald Trump Should be a Fervent Advocate of Using Rank-Choice Voting in </w:t>
      </w:r>
      <w:r w:rsidR="000158F8">
        <w:rPr>
          <w:rFonts w:ascii="Open Sans ExtraBold" w:eastAsiaTheme="majorEastAsia" w:hAnsi="Open Sans ExtraBold" w:cstheme="majorBidi"/>
          <w:b/>
          <w:spacing w:val="-10"/>
          <w:kern w:val="28"/>
          <w:sz w:val="40"/>
          <w:szCs w:val="56"/>
        </w:rPr>
        <w:t xml:space="preserve">2024 </w:t>
      </w:r>
      <w:r>
        <w:rPr>
          <w:rFonts w:ascii="Open Sans ExtraBold" w:eastAsiaTheme="majorEastAsia" w:hAnsi="Open Sans ExtraBold" w:cstheme="majorBidi"/>
          <w:b/>
          <w:spacing w:val="-10"/>
          <w:kern w:val="28"/>
          <w:sz w:val="40"/>
          <w:szCs w:val="56"/>
        </w:rPr>
        <w:fldChar w:fldCharType="end"/>
      </w:r>
    </w:p>
    <w:p w14:paraId="77880BCC" w14:textId="77777777" w:rsidR="00234D12" w:rsidRPr="00C94CAB" w:rsidRDefault="00234D12" w:rsidP="00B801FB">
      <w:pPr>
        <w:ind w:firstLine="0"/>
        <w:jc w:val="center"/>
      </w:pPr>
      <w:r w:rsidRPr="00C94CAB">
        <w:t>Jonathan Cervas</w:t>
      </w:r>
    </w:p>
    <w:p w14:paraId="393975F7" w14:textId="77777777" w:rsidR="00234D12" w:rsidRPr="00C94CAB" w:rsidRDefault="00234D12" w:rsidP="00B801FB">
      <w:pPr>
        <w:ind w:firstLine="0"/>
        <w:jc w:val="center"/>
      </w:pPr>
      <w:r w:rsidRPr="00C94CAB">
        <w:t>&lt;cervas@cmu.edu&gt;</w:t>
      </w:r>
    </w:p>
    <w:p w14:paraId="6C6F4B16" w14:textId="77777777" w:rsidR="00234D12" w:rsidRPr="00C94CAB" w:rsidRDefault="00234D12" w:rsidP="00B801FB">
      <w:pPr>
        <w:ind w:firstLine="0"/>
        <w:jc w:val="center"/>
      </w:pPr>
      <w:r w:rsidRPr="00C94CAB">
        <w:t>Carnegie Mellon University</w:t>
      </w:r>
    </w:p>
    <w:p w14:paraId="04A07A57" w14:textId="77777777" w:rsidR="00234D12" w:rsidRPr="00C94CAB" w:rsidRDefault="00234D12" w:rsidP="00B801FB">
      <w:pPr>
        <w:ind w:firstLine="0"/>
        <w:jc w:val="center"/>
      </w:pPr>
    </w:p>
    <w:p w14:paraId="1B820C16" w14:textId="77777777" w:rsidR="00234D12" w:rsidRPr="00C94CAB" w:rsidRDefault="00234D12" w:rsidP="00B801FB">
      <w:pPr>
        <w:ind w:firstLine="0"/>
        <w:jc w:val="center"/>
      </w:pPr>
      <w:r w:rsidRPr="00C94CAB">
        <w:t>Bernard Grofman</w:t>
      </w:r>
    </w:p>
    <w:p w14:paraId="67166F79" w14:textId="77777777" w:rsidR="00234D12" w:rsidRPr="00C94CAB" w:rsidRDefault="00234D12" w:rsidP="00B801FB">
      <w:pPr>
        <w:ind w:firstLine="0"/>
        <w:jc w:val="center"/>
      </w:pPr>
      <w:r w:rsidRPr="00C94CAB">
        <w:t>&lt;bgrofman@uci.edu&gt;</w:t>
      </w:r>
    </w:p>
    <w:p w14:paraId="62BF59BC" w14:textId="77777777" w:rsidR="00234D12" w:rsidRDefault="00234D12" w:rsidP="001145D1">
      <w:pPr>
        <w:ind w:firstLine="0"/>
        <w:jc w:val="center"/>
        <w:rPr>
          <w:rFonts w:cs="Open Sans"/>
          <w:lang w:bidi="th-TH"/>
        </w:rPr>
      </w:pPr>
      <w:r w:rsidRPr="00C94CAB">
        <w:t>University of California, Irvine</w:t>
      </w:r>
    </w:p>
    <w:p w14:paraId="5FEDC5B9" w14:textId="77777777" w:rsidR="00735796" w:rsidRDefault="00735796">
      <w:pPr>
        <w:spacing w:after="0" w:line="240" w:lineRule="auto"/>
        <w:ind w:firstLine="0"/>
        <w:rPr>
          <w:rFonts w:cs="Open Sans"/>
          <w:lang w:bidi="th-TH"/>
        </w:rPr>
      </w:pPr>
      <w:r>
        <w:rPr>
          <w:rFonts w:cs="Open Sans"/>
          <w:lang w:bidi="th-TH"/>
        </w:rPr>
        <w:br w:type="page"/>
      </w:r>
    </w:p>
    <w:p w14:paraId="6C21997C" w14:textId="4C92109A" w:rsidR="000158F8" w:rsidRPr="002F3A02" w:rsidRDefault="000158F8" w:rsidP="002F3A02">
      <w:pPr>
        <w:rPr>
          <w:rFonts w:cs="Open Sans"/>
          <w:lang w:bidi="th-TH"/>
        </w:rPr>
      </w:pPr>
      <w:r w:rsidRPr="0063630E">
        <w:rPr>
          <w:rFonts w:eastAsia="Times New Roman"/>
          <w:b/>
          <w:bCs/>
        </w:rPr>
        <w:lastRenderedPageBreak/>
        <w:t>Joe Biden won the presidency in 2020 after a very contentious election</w:t>
      </w:r>
      <w:r w:rsidR="00735796" w:rsidRPr="0063630E">
        <w:rPr>
          <w:rFonts w:eastAsia="Times New Roman"/>
          <w:b/>
          <w:bCs/>
        </w:rPr>
        <w:t>,</w:t>
      </w:r>
      <w:r w:rsidRPr="0063630E">
        <w:rPr>
          <w:rFonts w:eastAsia="Times New Roman"/>
          <w:b/>
          <w:bCs/>
        </w:rPr>
        <w:t xml:space="preserve"> and despite his having won the national popular vote by more than seven million votes</w:t>
      </w:r>
      <w:r w:rsidR="0063630E" w:rsidRPr="0063630E">
        <w:rPr>
          <w:rFonts w:eastAsia="Times New Roman"/>
          <w:b/>
          <w:bCs/>
        </w:rPr>
        <w:t>.</w:t>
      </w:r>
      <w:r w:rsidRPr="0063630E">
        <w:rPr>
          <w:rFonts w:eastAsia="Times New Roman"/>
          <w:b/>
          <w:bCs/>
        </w:rPr>
        <w:t xml:space="preserve"> </w:t>
      </w:r>
      <w:r w:rsidR="0063630E" w:rsidRPr="0063630E">
        <w:rPr>
          <w:rFonts w:eastAsia="Times New Roman"/>
          <w:b/>
          <w:bCs/>
        </w:rPr>
        <w:t xml:space="preserve">Also, despite </w:t>
      </w:r>
      <w:r w:rsidRPr="0063630E">
        <w:rPr>
          <w:rFonts w:eastAsia="Times New Roman"/>
          <w:b/>
          <w:bCs/>
        </w:rPr>
        <w:t xml:space="preserve">having a clear victory in the Electoral College of the same magnitude </w:t>
      </w:r>
      <w:r w:rsidR="00735796" w:rsidRPr="0063630E">
        <w:rPr>
          <w:rFonts w:eastAsia="Times New Roman"/>
          <w:b/>
          <w:bCs/>
        </w:rPr>
        <w:t>of</w:t>
      </w:r>
      <w:r w:rsidRPr="0063630E">
        <w:rPr>
          <w:rFonts w:eastAsia="Times New Roman"/>
          <w:b/>
          <w:bCs/>
        </w:rPr>
        <w:t xml:space="preserve"> Donald Trump</w:t>
      </w:r>
      <w:r w:rsidR="00735796" w:rsidRPr="0063630E">
        <w:rPr>
          <w:rFonts w:eastAsia="Times New Roman"/>
          <w:b/>
          <w:bCs/>
        </w:rPr>
        <w:t>’s</w:t>
      </w:r>
      <w:r w:rsidRPr="0063630E">
        <w:rPr>
          <w:rFonts w:eastAsia="Times New Roman"/>
          <w:b/>
          <w:bCs/>
        </w:rPr>
        <w:t xml:space="preserve"> 2016</w:t>
      </w:r>
      <w:r w:rsidR="00735796" w:rsidRPr="0063630E">
        <w:rPr>
          <w:rFonts w:eastAsia="Times New Roman"/>
          <w:b/>
          <w:bCs/>
        </w:rPr>
        <w:t xml:space="preserve"> victory</w:t>
      </w:r>
      <w:r w:rsidR="00F44534" w:rsidRPr="0063630E">
        <w:rPr>
          <w:rFonts w:eastAsia="Times New Roman"/>
          <w:b/>
          <w:bCs/>
        </w:rPr>
        <w:t>,</w:t>
      </w:r>
      <w:r w:rsidR="00735796" w:rsidRPr="0063630E">
        <w:rPr>
          <w:rStyle w:val="FootnoteReference"/>
          <w:rFonts w:eastAsia="Times New Roman"/>
          <w:b w:val="0"/>
          <w:bCs/>
        </w:rPr>
        <w:footnoteReference w:id="2"/>
      </w:r>
      <w:r w:rsidR="00735796" w:rsidRPr="0063630E">
        <w:rPr>
          <w:rFonts w:eastAsia="Times New Roman"/>
          <w:b/>
          <w:bCs/>
        </w:rPr>
        <w:t xml:space="preserve"> the post-election period was just as contentious</w:t>
      </w:r>
      <w:r w:rsidRPr="00101D65">
        <w:rPr>
          <w:rFonts w:eastAsia="Times New Roman"/>
        </w:rPr>
        <w:t>.</w:t>
      </w:r>
      <w:r>
        <w:rPr>
          <w:rFonts w:eastAsia="Times New Roman"/>
        </w:rPr>
        <w:t xml:space="preserve"> </w:t>
      </w:r>
      <w:r w:rsidR="002F3A02">
        <w:rPr>
          <w:rFonts w:eastAsia="Times New Roman"/>
        </w:rPr>
        <w:t>U</w:t>
      </w:r>
      <w:r w:rsidRPr="00101D65">
        <w:rPr>
          <w:rFonts w:eastAsia="Times New Roman"/>
        </w:rPr>
        <w:t>nlike the election in 2016</w:t>
      </w:r>
      <w:r w:rsidR="002F3A02">
        <w:rPr>
          <w:rFonts w:eastAsia="Times New Roman"/>
        </w:rPr>
        <w:t>, the 2020 election</w:t>
      </w:r>
      <w:r w:rsidRPr="00101D65">
        <w:rPr>
          <w:rFonts w:eastAsia="Times New Roman"/>
        </w:rPr>
        <w:t xml:space="preserve"> did not exhibit an Electoral College </w:t>
      </w:r>
      <w:r w:rsidR="0063630E">
        <w:rPr>
          <w:rFonts w:eastAsia="Times New Roman"/>
        </w:rPr>
        <w:t>inversion</w:t>
      </w:r>
      <w:r w:rsidRPr="00101D65">
        <w:rPr>
          <w:rFonts w:eastAsia="Times New Roman"/>
        </w:rPr>
        <w:t xml:space="preserve"> of the popular vote outcome</w:t>
      </w:r>
      <w:r w:rsidR="0063630E">
        <w:rPr>
          <w:rFonts w:eastAsia="Times New Roman"/>
        </w:rPr>
        <w:t xml:space="preserve"> (Cervas and Grofman 2019)</w:t>
      </w:r>
      <w:r w:rsidR="002F3A02">
        <w:rPr>
          <w:rFonts w:eastAsia="Times New Roman"/>
        </w:rPr>
        <w:t>. However,</w:t>
      </w:r>
      <w:r w:rsidRPr="00101D65">
        <w:rPr>
          <w:rFonts w:eastAsia="Times New Roman"/>
        </w:rPr>
        <w:t xml:space="preserve"> as in 2016</w:t>
      </w:r>
      <w:r w:rsidR="002F3A02">
        <w:rPr>
          <w:rFonts w:eastAsia="Times New Roman"/>
        </w:rPr>
        <w:t>,</w:t>
      </w:r>
      <w:r w:rsidRPr="00101D65">
        <w:rPr>
          <w:rFonts w:eastAsia="Times New Roman"/>
        </w:rPr>
        <w:t xml:space="preserve"> the outcome was very close in many states, including the pivotal states of Michigan, Pennsylvania</w:t>
      </w:r>
      <w:r w:rsidR="00500210">
        <w:rPr>
          <w:rFonts w:eastAsia="Times New Roman"/>
        </w:rPr>
        <w:t>,</w:t>
      </w:r>
      <w:r w:rsidRPr="00101D65">
        <w:rPr>
          <w:rFonts w:eastAsia="Times New Roman"/>
        </w:rPr>
        <w:t xml:space="preserve"> and Wisconsin. Thus, it is important to </w:t>
      </w:r>
      <w:r w:rsidR="009E5378">
        <w:rPr>
          <w:rFonts w:eastAsia="Times New Roman"/>
        </w:rPr>
        <w:t>remember</w:t>
      </w:r>
      <w:r w:rsidRPr="00101D65">
        <w:rPr>
          <w:rFonts w:eastAsia="Times New Roman"/>
        </w:rPr>
        <w:t xml:space="preserve"> that with only a few</w:t>
      </w:r>
      <w:r w:rsidR="002F3A02">
        <w:rPr>
          <w:rFonts w:eastAsia="Times New Roman"/>
        </w:rPr>
        <w:t xml:space="preserve"> thousand</w:t>
      </w:r>
      <w:r w:rsidRPr="00101D65">
        <w:rPr>
          <w:rFonts w:eastAsia="Times New Roman"/>
        </w:rPr>
        <w:t xml:space="preserve"> changes in votes Trump </w:t>
      </w:r>
      <w:r w:rsidR="009E5378">
        <w:rPr>
          <w:rFonts w:eastAsia="Times New Roman"/>
        </w:rPr>
        <w:t>would</w:t>
      </w:r>
      <w:r w:rsidRPr="00101D65">
        <w:rPr>
          <w:rFonts w:eastAsia="Times New Roman"/>
        </w:rPr>
        <w:t xml:space="preserve"> have been re-elected</w:t>
      </w:r>
      <w:r>
        <w:rPr>
          <w:rFonts w:eastAsia="Times New Roman"/>
        </w:rPr>
        <w:t xml:space="preserve"> in 2020</w:t>
      </w:r>
      <w:r w:rsidRPr="00101D65">
        <w:rPr>
          <w:rFonts w:eastAsia="Times New Roman"/>
        </w:rPr>
        <w:t>.</w:t>
      </w:r>
      <w:r>
        <w:rPr>
          <w:rFonts w:eastAsia="Times New Roman"/>
        </w:rPr>
        <w:t xml:space="preserve"> </w:t>
      </w:r>
      <w:r w:rsidRPr="00101D65">
        <w:rPr>
          <w:rFonts w:eastAsia="Times New Roman"/>
        </w:rPr>
        <w:t>In particular, while subsequent work has pretty clearly rejected the claim that Jill Stein was a spoiler for Hillary Clinton</w:t>
      </w:r>
      <w:r w:rsidR="00500210">
        <w:rPr>
          <w:rFonts w:eastAsia="Times New Roman"/>
        </w:rPr>
        <w:t>,</w:t>
      </w:r>
      <w:r w:rsidRPr="00101D65">
        <w:rPr>
          <w:rFonts w:eastAsia="Times New Roman"/>
        </w:rPr>
        <w:t xml:space="preserve"> </w:t>
      </w:r>
      <w:r w:rsidR="00A00E9D">
        <w:rPr>
          <w:rFonts w:eastAsia="Times New Roman"/>
        </w:rPr>
        <w:t>unlike</w:t>
      </w:r>
      <w:r w:rsidR="00500210">
        <w:rPr>
          <w:rFonts w:eastAsia="Times New Roman"/>
        </w:rPr>
        <w:t xml:space="preserve"> the 2000 presidential election when</w:t>
      </w:r>
      <w:r w:rsidRPr="00101D65">
        <w:rPr>
          <w:rFonts w:eastAsia="Times New Roman"/>
        </w:rPr>
        <w:t xml:space="preserve"> Ralph Nader was </w:t>
      </w:r>
      <w:r w:rsidR="00A00E9D">
        <w:rPr>
          <w:rFonts w:eastAsia="Times New Roman"/>
        </w:rPr>
        <w:t xml:space="preserve">indeed </w:t>
      </w:r>
      <w:r w:rsidRPr="00101D65">
        <w:rPr>
          <w:rFonts w:eastAsia="Times New Roman"/>
        </w:rPr>
        <w:t>a spoiler for Al Gore (see e.g.,</w:t>
      </w:r>
      <w:r>
        <w:rPr>
          <w:rFonts w:eastAsia="Times New Roman"/>
        </w:rPr>
        <w:t xml:space="preserve"> </w:t>
      </w:r>
      <w:r w:rsidRPr="00101D65">
        <w:rPr>
          <w:rFonts w:eastAsia="Times New Roman"/>
        </w:rPr>
        <w:t xml:space="preserve">Devine and </w:t>
      </w:r>
      <w:proofErr w:type="spellStart"/>
      <w:r w:rsidRPr="00101D65">
        <w:rPr>
          <w:rFonts w:eastAsia="Times New Roman"/>
        </w:rPr>
        <w:t>Kopko</w:t>
      </w:r>
      <w:proofErr w:type="spellEnd"/>
      <w:r w:rsidRPr="00101D65">
        <w:rPr>
          <w:rFonts w:eastAsia="Times New Roman"/>
        </w:rPr>
        <w:t>, 2021;</w:t>
      </w:r>
      <w:r>
        <w:rPr>
          <w:rFonts w:eastAsia="Times New Roman"/>
        </w:rPr>
        <w:t xml:space="preserve"> </w:t>
      </w:r>
      <w:r w:rsidR="00B02CC8">
        <w:rPr>
          <w:rFonts w:eastAsia="Times New Roman"/>
        </w:rPr>
        <w:t>Herron and Lewis 2007; Magee 2003</w:t>
      </w:r>
      <w:r>
        <w:rPr>
          <w:rFonts w:eastAsia="Times New Roman"/>
        </w:rPr>
        <w:t>,</w:t>
      </w:r>
      <w:r w:rsidRPr="00101D65">
        <w:rPr>
          <w:rFonts w:eastAsia="Times New Roman"/>
        </w:rPr>
        <w:t xml:space="preserve"> and discussion below)</w:t>
      </w:r>
      <w:r w:rsidR="005A09C1">
        <w:rPr>
          <w:rStyle w:val="FootnoteReference"/>
          <w:rFonts w:eastAsia="Times New Roman"/>
        </w:rPr>
        <w:footnoteReference w:id="3"/>
      </w:r>
      <w:r w:rsidR="002F3A02">
        <w:rPr>
          <w:rFonts w:eastAsia="Times New Roman"/>
        </w:rPr>
        <w:t>,</w:t>
      </w:r>
      <w:r w:rsidRPr="00101D65">
        <w:rPr>
          <w:rFonts w:eastAsia="Times New Roman"/>
        </w:rPr>
        <w:t xml:space="preserve"> a look at the </w:t>
      </w:r>
      <w:r>
        <w:rPr>
          <w:rFonts w:eastAsia="Times New Roman"/>
        </w:rPr>
        <w:t xml:space="preserve">2020 </w:t>
      </w:r>
      <w:r w:rsidRPr="00101D65">
        <w:rPr>
          <w:rFonts w:eastAsia="Times New Roman"/>
        </w:rPr>
        <w:t>data suggest</w:t>
      </w:r>
      <w:r w:rsidR="002F3A02">
        <w:rPr>
          <w:rFonts w:eastAsia="Times New Roman"/>
        </w:rPr>
        <w:t>s</w:t>
      </w:r>
      <w:r w:rsidRPr="00101D65">
        <w:rPr>
          <w:rFonts w:eastAsia="Times New Roman"/>
        </w:rPr>
        <w:t xml:space="preserve"> that there was an even greater scope for minor party candidates to have affected the election outcome in 2020 than was the case for 2016. </w:t>
      </w:r>
      <w:r>
        <w:rPr>
          <w:rFonts w:eastAsia="Times New Roman"/>
        </w:rPr>
        <w:t xml:space="preserve">Here, after first examining the probable effects of minority party candidacies in 2020 under the present election rules, we consider what might have happened in 2020 had presidential voting taken place under rank-choice voting, an electoral reform recently </w:t>
      </w:r>
      <w:r w:rsidR="002F3A02">
        <w:rPr>
          <w:rFonts w:eastAsia="Times New Roman"/>
        </w:rPr>
        <w:t>implemented</w:t>
      </w:r>
      <w:r>
        <w:rPr>
          <w:rFonts w:eastAsia="Times New Roman"/>
        </w:rPr>
        <w:t xml:space="preserve"> in Maine</w:t>
      </w:r>
      <w:r w:rsidR="002F3A02">
        <w:rPr>
          <w:rFonts w:eastAsia="Times New Roman"/>
        </w:rPr>
        <w:t xml:space="preserve">, and adopted in </w:t>
      </w:r>
      <w:r w:rsidR="002F3A02" w:rsidRPr="00500210">
        <w:rPr>
          <w:rFonts w:eastAsia="Times New Roman"/>
          <w:b/>
          <w:bCs/>
        </w:rPr>
        <w:t>Alaska beginning for federal elections in 2022</w:t>
      </w:r>
      <w:r>
        <w:rPr>
          <w:rFonts w:eastAsia="Times New Roman"/>
        </w:rPr>
        <w:t>.</w:t>
      </w:r>
    </w:p>
    <w:p w14:paraId="5F8605F2" w14:textId="5D03FC8F" w:rsidR="000158F8" w:rsidRPr="009F5CB5" w:rsidRDefault="000158F8" w:rsidP="001B3661">
      <w:pPr>
        <w:rPr>
          <w:rFonts w:eastAsia="Times New Roman"/>
          <w:b/>
          <w:bCs/>
          <w:color w:val="FF0000"/>
        </w:rPr>
      </w:pPr>
      <w:r w:rsidRPr="00101D65">
        <w:rPr>
          <w:rFonts w:eastAsia="Times New Roman"/>
        </w:rPr>
        <w:t xml:space="preserve">In 2016 there were two minor party candidates who received </w:t>
      </w:r>
      <w:hyperlink r:id="rId7" w:history="1">
        <w:r w:rsidRPr="00101D65">
          <w:rPr>
            <w:rFonts w:eastAsia="Times New Roman"/>
          </w:rPr>
          <w:t>at least a million votes</w:t>
        </w:r>
      </w:hyperlink>
      <w:r w:rsidRPr="00101D65">
        <w:rPr>
          <w:rFonts w:eastAsia="Times New Roman"/>
        </w:rPr>
        <w:t>: Gary</w:t>
      </w:r>
      <w:r w:rsidR="002F3A02">
        <w:rPr>
          <w:rFonts w:eastAsia="Times New Roman"/>
        </w:rPr>
        <w:t xml:space="preserve"> </w:t>
      </w:r>
      <w:r w:rsidRPr="00101D65">
        <w:rPr>
          <w:rFonts w:eastAsia="Times New Roman"/>
        </w:rPr>
        <w:t>Johnson, running as a Libertarian</w:t>
      </w:r>
      <w:r w:rsidRPr="009E5378">
        <w:rPr>
          <w:rFonts w:eastAsia="Times New Roman"/>
        </w:rPr>
        <w:t xml:space="preserve">, won </w:t>
      </w:r>
      <m:oMath>
        <m:r>
          <w:rPr>
            <w:rFonts w:ascii="Cambria Math" w:eastAsia="Times New Roman" w:hAnsi="Cambria Math"/>
            <w:color w:val="000000" w:themeColor="text1"/>
          </w:rPr>
          <m:t>4.5</m:t>
        </m:r>
      </m:oMath>
      <w:r w:rsidRPr="009E5378">
        <w:rPr>
          <w:rFonts w:eastAsia="Times New Roman"/>
          <w:color w:val="000000" w:themeColor="text1"/>
        </w:rPr>
        <w:t xml:space="preserve"> </w:t>
      </w:r>
      <w:r w:rsidRPr="009E5378">
        <w:rPr>
          <w:rFonts w:eastAsia="Times New Roman"/>
        </w:rPr>
        <w:t xml:space="preserve">million votes and Jill Stein running as the Green candidate, </w:t>
      </w:r>
      <w:r w:rsidRPr="009E5378">
        <w:rPr>
          <w:rFonts w:eastAsia="Times New Roman"/>
          <w:color w:val="000000" w:themeColor="text1"/>
        </w:rPr>
        <w:t xml:space="preserve">with </w:t>
      </w:r>
      <m:oMath>
        <m:r>
          <w:rPr>
            <w:rFonts w:ascii="Cambria Math" w:eastAsia="Times New Roman" w:hAnsi="Cambria Math"/>
            <w:color w:val="000000" w:themeColor="text1"/>
          </w:rPr>
          <m:t>1.5</m:t>
        </m:r>
      </m:oMath>
      <w:r w:rsidRPr="009E5378">
        <w:rPr>
          <w:rFonts w:eastAsia="Times New Roman"/>
          <w:color w:val="000000" w:themeColor="text1"/>
        </w:rPr>
        <w:t xml:space="preserve"> </w:t>
      </w:r>
      <w:r w:rsidRPr="009E5378">
        <w:rPr>
          <w:rFonts w:eastAsia="Times New Roman"/>
        </w:rPr>
        <w:t>million votes.</w:t>
      </w:r>
      <w:r w:rsidR="009E5378">
        <w:rPr>
          <w:rStyle w:val="FootnoteReference"/>
          <w:rFonts w:eastAsia="Times New Roman"/>
        </w:rPr>
        <w:footnoteReference w:id="4"/>
      </w:r>
      <w:r w:rsidRPr="009E5378">
        <w:rPr>
          <w:rFonts w:eastAsia="Times New Roman"/>
        </w:rPr>
        <w:t xml:space="preserve"> </w:t>
      </w:r>
      <w:r w:rsidR="009E5378" w:rsidRPr="007A1674">
        <w:rPr>
          <w:rFonts w:eastAsia="Times New Roman"/>
          <w:b/>
          <w:bCs/>
        </w:rPr>
        <w:t>It is common to think of Libertarians as being ideologically closer to Republicans and Greens as being ideologically closer to Democrats</w:t>
      </w:r>
      <w:r w:rsidR="007A1674" w:rsidRPr="007A1674">
        <w:rPr>
          <w:rFonts w:eastAsia="Times New Roman"/>
          <w:b/>
          <w:bCs/>
        </w:rPr>
        <w:t xml:space="preserve">, perhaps </w:t>
      </w:r>
      <w:r w:rsidR="007A1674">
        <w:rPr>
          <w:rFonts w:eastAsia="Times New Roman"/>
          <w:b/>
          <w:bCs/>
        </w:rPr>
        <w:t xml:space="preserve">because some high profile Libertarians are former Republicans (e.g. Gary Johnson was the Republican governor of New Mexico before being the Libertarian presidential candidate in 2012 and 2016; see Devine and </w:t>
      </w:r>
      <w:proofErr w:type="spellStart"/>
      <w:r w:rsidR="007A1674">
        <w:rPr>
          <w:rFonts w:eastAsia="Times New Roman"/>
          <w:b/>
          <w:bCs/>
        </w:rPr>
        <w:t>Kopko</w:t>
      </w:r>
      <w:proofErr w:type="spellEnd"/>
      <w:r w:rsidR="007A1674">
        <w:rPr>
          <w:rFonts w:eastAsia="Times New Roman"/>
          <w:b/>
          <w:bCs/>
        </w:rPr>
        <w:t xml:space="preserve"> 2021), while the Greens tend to have platforms that are uniformly to the political left of the Democrats</w:t>
      </w:r>
      <w:r w:rsidR="009E5378">
        <w:rPr>
          <w:rFonts w:eastAsia="Times New Roman"/>
        </w:rPr>
        <w:t>.</w:t>
      </w:r>
      <w:r w:rsidR="007A1674">
        <w:rPr>
          <w:rStyle w:val="FootnoteReference"/>
          <w:rFonts w:eastAsia="Times New Roman"/>
        </w:rPr>
        <w:footnoteReference w:id="5"/>
      </w:r>
      <w:r w:rsidR="009E5378">
        <w:rPr>
          <w:rFonts w:eastAsia="Times New Roman"/>
        </w:rPr>
        <w:t xml:space="preserve"> </w:t>
      </w:r>
      <w:r w:rsidRPr="009E5378">
        <w:rPr>
          <w:rFonts w:eastAsia="Times New Roman"/>
        </w:rPr>
        <w:t>Had Johnson’s voters all instead chosen Trump and Stein’s all chosen Clinton</w:t>
      </w:r>
      <w:r w:rsidR="009E5378">
        <w:rPr>
          <w:rFonts w:eastAsia="Times New Roman"/>
        </w:rPr>
        <w:t>,</w:t>
      </w:r>
      <w:r w:rsidRPr="009E5378">
        <w:rPr>
          <w:rFonts w:eastAsia="Times New Roman"/>
        </w:rPr>
        <w:t xml:space="preserve"> Trump would have now lost the popular</w:t>
      </w:r>
      <w:r w:rsidRPr="00101D65">
        <w:rPr>
          <w:rFonts w:eastAsia="Times New Roman"/>
        </w:rPr>
        <w:t xml:space="preserve"> vote by</w:t>
      </w:r>
      <w:r>
        <w:rPr>
          <w:rFonts w:eastAsia="Times New Roman"/>
        </w:rPr>
        <w:t xml:space="preserve"> </w:t>
      </w:r>
      <w:r w:rsidRPr="00101D65">
        <w:rPr>
          <w:rFonts w:eastAsia="Times New Roman"/>
        </w:rPr>
        <w:t>only</w:t>
      </w:r>
      <w:r>
        <w:rPr>
          <w:rFonts w:eastAsia="Times New Roman"/>
        </w:rPr>
        <w:t xml:space="preserve"> </w:t>
      </w:r>
      <m:oMath>
        <m:r>
          <w:rPr>
            <w:rFonts w:ascii="Cambria Math" w:eastAsia="Times New Roman" w:hAnsi="Cambria Math"/>
          </w:rPr>
          <m:t xml:space="preserve">220,461 </m:t>
        </m:r>
      </m:oMath>
      <w:r w:rsidRPr="00101D65">
        <w:rPr>
          <w:rFonts w:eastAsia="Times New Roman"/>
        </w:rPr>
        <w:t>votes, rather than the</w:t>
      </w:r>
      <w:r w:rsidRPr="00101D65">
        <w:rPr>
          <w:rFonts w:eastAsia="Times New Roman"/>
          <w:b/>
          <w:bCs/>
        </w:rPr>
        <w:t xml:space="preserve"> </w:t>
      </w:r>
      <m:oMath>
        <m:r>
          <w:rPr>
            <w:rFonts w:ascii="Cambria Math" w:eastAsia="Times New Roman" w:hAnsi="Cambria Math"/>
          </w:rPr>
          <m:t xml:space="preserve">2,868,686 </m:t>
        </m:r>
      </m:oMath>
      <w:r w:rsidRPr="00101D65">
        <w:rPr>
          <w:rFonts w:eastAsia="Times New Roman"/>
        </w:rPr>
        <w:t>million by which he actually lost the popular</w:t>
      </w:r>
      <w:r>
        <w:rPr>
          <w:rFonts w:eastAsia="Times New Roman"/>
        </w:rPr>
        <w:t xml:space="preserve"> vote. Moreover</w:t>
      </w:r>
      <w:r w:rsidRPr="00101D65">
        <w:rPr>
          <w:rFonts w:eastAsia="Times New Roman"/>
        </w:rPr>
        <w:t>, the outcomes would have changed in four states. Trump would have won additional electors in Maine,</w:t>
      </w:r>
      <w:r>
        <w:rPr>
          <w:rFonts w:eastAsia="Times New Roman"/>
        </w:rPr>
        <w:t xml:space="preserve"> </w:t>
      </w:r>
      <w:r w:rsidRPr="00101D65">
        <w:rPr>
          <w:rFonts w:eastAsia="Times New Roman"/>
        </w:rPr>
        <w:t>and won Minnesota, Nevada, and New Hampshire for an additional 22 EC votes.</w:t>
      </w:r>
      <w:r>
        <w:rPr>
          <w:rFonts w:eastAsia="Times New Roman"/>
        </w:rPr>
        <w:t xml:space="preserve"> In contrast, under the above assumptions there are no additional Clinton victories. Thus, u</w:t>
      </w:r>
      <w:r w:rsidRPr="00044AC0">
        <w:rPr>
          <w:rFonts w:eastAsia="Times New Roman"/>
        </w:rPr>
        <w:t>nder the assumptions most favorable to minority party impact, the absence of minority party candidates would have significantly benefited Trump in terms of both popular vote and Electoral College seat share, and thus would not have changed the outcome.</w:t>
      </w:r>
      <w:r>
        <w:rPr>
          <w:rFonts w:eastAsia="Times New Roman"/>
        </w:rPr>
        <w:t xml:space="preserve"> </w:t>
      </w:r>
      <w:r w:rsidR="009F5CB5" w:rsidRPr="009F5CB5">
        <w:rPr>
          <w:rFonts w:eastAsia="Times New Roman"/>
          <w:b/>
          <w:bCs/>
        </w:rPr>
        <w:t xml:space="preserve">Of course, if only Jill Stein were to have </w:t>
      </w:r>
      <w:r w:rsidR="009F5CB5">
        <w:rPr>
          <w:rFonts w:eastAsia="Times New Roman"/>
          <w:b/>
          <w:bCs/>
        </w:rPr>
        <w:t xml:space="preserve">not been on the ballot, but Johnson remained, Clinton would have likely picked up electors in at least one state, Michigan (Devine and </w:t>
      </w:r>
      <w:proofErr w:type="spellStart"/>
      <w:r w:rsidR="009F5CB5">
        <w:rPr>
          <w:rFonts w:eastAsia="Times New Roman"/>
          <w:b/>
          <w:bCs/>
        </w:rPr>
        <w:t>Kopko</w:t>
      </w:r>
      <w:proofErr w:type="spellEnd"/>
      <w:r w:rsidR="009F5CB5">
        <w:rPr>
          <w:rFonts w:eastAsia="Times New Roman"/>
          <w:b/>
          <w:bCs/>
        </w:rPr>
        <w:t xml:space="preserve"> 2021).</w:t>
      </w:r>
    </w:p>
    <w:p w14:paraId="77730328" w14:textId="3684646F" w:rsidR="000158F8" w:rsidRPr="0017399D" w:rsidRDefault="000158F8" w:rsidP="0017399D">
      <w:r w:rsidRPr="00101D65">
        <w:rPr>
          <w:rFonts w:eastAsia="Times New Roman"/>
        </w:rPr>
        <w:t xml:space="preserve">In 2020 there was again a Green Party candidate for president, Howie Hawkins, and again a Libertarian candidate, Jo Jorgensen. But the vote share of the Green candidate was </w:t>
      </w:r>
      <w:r>
        <w:rPr>
          <w:rFonts w:eastAsia="Times New Roman"/>
        </w:rPr>
        <w:t xml:space="preserve">much </w:t>
      </w:r>
      <w:r w:rsidRPr="00101D65">
        <w:rPr>
          <w:rFonts w:eastAsia="Times New Roman"/>
        </w:rPr>
        <w:t xml:space="preserve">less than it had been in </w:t>
      </w:r>
      <w:r w:rsidRPr="001D3D21">
        <w:t>2016 (</w:t>
      </w:r>
      <m:oMath>
        <m:r>
          <w:rPr>
            <w:rFonts w:ascii="Cambria Math" w:hAnsi="Cambria Math"/>
          </w:rPr>
          <m:t>352,974</m:t>
        </m:r>
      </m:oMath>
      <w:r w:rsidRPr="001D3D21">
        <w:t xml:space="preserve"> versus </w:t>
      </w:r>
      <m:oMath>
        <m:r>
          <w:rPr>
            <w:rFonts w:ascii="Cambria Math" w:hAnsi="Cambria Math"/>
          </w:rPr>
          <m:t>1,457,218</m:t>
        </m:r>
      </m:oMath>
      <w:r w:rsidRPr="001D3D21">
        <w:t>) since Democrats</w:t>
      </w:r>
      <w:r w:rsidRPr="00101D65">
        <w:rPr>
          <w:rFonts w:eastAsia="Times New Roman"/>
        </w:rPr>
        <w:t xml:space="preserve"> were anxious to defeat Trump and reluctant to allow a repeat of the Nader spoiler effect. However, Jorgensen did almost</w:t>
      </w:r>
      <w:r w:rsidRPr="00101D65">
        <w:rPr>
          <w:rFonts w:eastAsia="Times New Roman"/>
          <w:b/>
          <w:bCs/>
        </w:rPr>
        <w:t xml:space="preserve"> </w:t>
      </w:r>
      <w:r w:rsidRPr="00101D65">
        <w:rPr>
          <w:rFonts w:eastAsia="Times New Roman"/>
        </w:rPr>
        <w:t xml:space="preserve">as well as Johnson in terms of raw votes, </w:t>
      </w:r>
      <w:r w:rsidRPr="001D3D21">
        <w:rPr>
          <w:rFonts w:eastAsia="Times New Roman"/>
          <w:color w:val="000000" w:themeColor="text1"/>
        </w:rPr>
        <w:t xml:space="preserve">with </w:t>
      </w:r>
      <m:oMath>
        <m:r>
          <w:rPr>
            <w:rFonts w:ascii="Cambria Math" w:eastAsia="Times New Roman" w:hAnsi="Cambria Math"/>
            <w:color w:val="000000" w:themeColor="text1"/>
          </w:rPr>
          <m:t>4,125,170</m:t>
        </m:r>
      </m:oMath>
      <w:r w:rsidRPr="001D3D21">
        <w:rPr>
          <w:rFonts w:eastAsia="Times New Roman"/>
          <w:color w:val="000000" w:themeColor="text1"/>
        </w:rPr>
        <w:t xml:space="preserve"> </w:t>
      </w:r>
      <w:r w:rsidRPr="00101D65">
        <w:rPr>
          <w:rFonts w:eastAsia="Times New Roman"/>
        </w:rPr>
        <w:t>votes, so the gap between Libertarian Support and Green Party support was much larger in 2020 than it was in 2016</w:t>
      </w:r>
      <w:r w:rsidRPr="001D3D21">
        <w:t>. This difference between 2016 and 2020 meant that the Libertarian presence on the ballot had a greater chance to affect election outcomes by denying votes to Trump.</w:t>
      </w:r>
    </w:p>
    <w:p w14:paraId="2FF779B0" w14:textId="140DB44B" w:rsidR="000158F8" w:rsidRPr="00101D65" w:rsidRDefault="000158F8" w:rsidP="0017399D">
      <w:pPr>
        <w:rPr>
          <w:rFonts w:eastAsia="Times New Roman"/>
        </w:rPr>
      </w:pPr>
      <w:r w:rsidRPr="00101D65">
        <w:rPr>
          <w:rFonts w:eastAsia="Times New Roman"/>
        </w:rPr>
        <w:t xml:space="preserve">The </w:t>
      </w:r>
      <w:r>
        <w:rPr>
          <w:rFonts w:eastAsia="Times New Roman"/>
        </w:rPr>
        <w:t xml:space="preserve">2020 </w:t>
      </w:r>
      <w:r w:rsidRPr="00101D65">
        <w:rPr>
          <w:rFonts w:eastAsia="Times New Roman"/>
        </w:rPr>
        <w:t xml:space="preserve">data </w:t>
      </w:r>
      <w:r>
        <w:rPr>
          <w:rFonts w:eastAsia="Times New Roman"/>
        </w:rPr>
        <w:t xml:space="preserve">for four key states </w:t>
      </w:r>
      <w:r w:rsidRPr="00101D65">
        <w:rPr>
          <w:rFonts w:eastAsia="Times New Roman"/>
        </w:rPr>
        <w:t>are shown in the table below.</w:t>
      </w:r>
    </w:p>
    <w:p w14:paraId="440413E1" w14:textId="77777777" w:rsidR="000158F8" w:rsidRPr="00101D65" w:rsidRDefault="000158F8" w:rsidP="000158F8">
      <w:pPr>
        <w:spacing w:after="0" w:line="240" w:lineRule="auto"/>
        <w:ind w:firstLine="0"/>
        <w:rPr>
          <w:rFonts w:eastAsia="Times New Roman"/>
        </w:rPr>
      </w:pPr>
      <w:r w:rsidRPr="00101D65">
        <w:rPr>
          <w:rFonts w:eastAsia="Times New Roman"/>
          <w:color w:val="000000"/>
        </w:rPr>
        <w:t> </w:t>
      </w:r>
    </w:p>
    <w:tbl>
      <w:tblPr>
        <w:tblW w:w="9440" w:type="dxa"/>
        <w:tblCellMar>
          <w:left w:w="0" w:type="dxa"/>
          <w:right w:w="0" w:type="dxa"/>
        </w:tblCellMar>
        <w:tblLook w:val="0600" w:firstRow="0" w:lastRow="0" w:firstColumn="0" w:lastColumn="0" w:noHBand="1" w:noVBand="1"/>
      </w:tblPr>
      <w:tblGrid>
        <w:gridCol w:w="1340"/>
        <w:gridCol w:w="900"/>
        <w:gridCol w:w="1170"/>
        <w:gridCol w:w="1170"/>
        <w:gridCol w:w="2070"/>
        <w:gridCol w:w="1440"/>
        <w:gridCol w:w="1350"/>
      </w:tblGrid>
      <w:tr w:rsidR="000158F8" w:rsidRPr="00B07363" w14:paraId="62070744" w14:textId="77777777" w:rsidTr="0017399D">
        <w:trPr>
          <w:trHeight w:val="666"/>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B7B6864" w14:textId="77777777" w:rsidR="000158F8" w:rsidRPr="00B07363" w:rsidRDefault="000158F8" w:rsidP="0017399D">
            <w:pPr>
              <w:spacing w:after="0" w:line="240" w:lineRule="auto"/>
              <w:ind w:firstLine="0"/>
              <w:jc w:val="center"/>
              <w:rPr>
                <w:rFonts w:eastAsia="Times New Roman"/>
              </w:rPr>
            </w:pPr>
            <w:r w:rsidRPr="00B07363">
              <w:rPr>
                <w:rFonts w:eastAsia="Times New Roman"/>
              </w:rPr>
              <w:t>State</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860B35E" w14:textId="77777777" w:rsidR="000158F8" w:rsidRPr="00B07363" w:rsidRDefault="000158F8" w:rsidP="0017399D">
            <w:pPr>
              <w:spacing w:after="0" w:line="240" w:lineRule="auto"/>
              <w:ind w:firstLine="0"/>
              <w:jc w:val="center"/>
              <w:rPr>
                <w:rFonts w:eastAsia="Times New Roman"/>
              </w:rPr>
            </w:pPr>
            <w:r w:rsidRPr="00B07363">
              <w:rPr>
                <w:rFonts w:eastAsia="Times New Roman"/>
              </w:rPr>
              <w:t>Electors</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0CE24D8" w14:textId="61D64DC6" w:rsidR="000158F8" w:rsidRPr="00B07363" w:rsidRDefault="000158F8" w:rsidP="0017399D">
            <w:pPr>
              <w:spacing w:after="0" w:line="240" w:lineRule="auto"/>
              <w:ind w:firstLine="0"/>
              <w:jc w:val="center"/>
              <w:rPr>
                <w:rFonts w:eastAsia="Times New Roman"/>
              </w:rPr>
            </w:pPr>
            <w:r w:rsidRPr="00B07363">
              <w:rPr>
                <w:rFonts w:eastAsia="Times New Roman"/>
              </w:rPr>
              <w:t>Biden (D)</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F684A82" w14:textId="77777777" w:rsidR="000158F8" w:rsidRPr="00B07363" w:rsidRDefault="000158F8" w:rsidP="0017399D">
            <w:pPr>
              <w:spacing w:after="0" w:line="240" w:lineRule="auto"/>
              <w:ind w:firstLine="0"/>
              <w:jc w:val="center"/>
              <w:rPr>
                <w:rFonts w:eastAsia="Times New Roman"/>
              </w:rPr>
            </w:pPr>
            <w:r w:rsidRPr="00B07363">
              <w:rPr>
                <w:rFonts w:eastAsia="Times New Roman"/>
              </w:rPr>
              <w:t>Trump (R)</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EFF477A" w14:textId="77777777" w:rsidR="000158F8" w:rsidRPr="00B07363" w:rsidRDefault="000158F8" w:rsidP="0017399D">
            <w:pPr>
              <w:spacing w:after="0" w:line="240" w:lineRule="auto"/>
              <w:ind w:firstLine="0"/>
              <w:jc w:val="center"/>
              <w:rPr>
                <w:rFonts w:eastAsia="Times New Roman"/>
              </w:rPr>
            </w:pPr>
            <w:r w:rsidRPr="00B07363">
              <w:rPr>
                <w:rFonts w:eastAsia="Times New Roman"/>
              </w:rPr>
              <w:t>Biden minus</w:t>
            </w:r>
            <w:r>
              <w:rPr>
                <w:rFonts w:eastAsia="Times New Roman"/>
              </w:rPr>
              <w:t xml:space="preserve"> </w:t>
            </w:r>
            <w:r w:rsidRPr="00B07363">
              <w:rPr>
                <w:rFonts w:eastAsia="Times New Roman"/>
              </w:rPr>
              <w:t>Trump</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265DCAC" w14:textId="77777777" w:rsidR="000158F8" w:rsidRPr="00B07363" w:rsidRDefault="000158F8" w:rsidP="0017399D">
            <w:pPr>
              <w:spacing w:after="0" w:line="240" w:lineRule="auto"/>
              <w:ind w:firstLine="0"/>
              <w:jc w:val="center"/>
              <w:rPr>
                <w:rFonts w:eastAsia="Times New Roman"/>
              </w:rPr>
            </w:pPr>
            <w:r w:rsidRPr="00B07363">
              <w:rPr>
                <w:rFonts w:eastAsia="Times New Roman"/>
              </w:rPr>
              <w:t>Jorgensen (L)</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8CFAC05" w14:textId="75729B3D" w:rsidR="000158F8" w:rsidRPr="00B07363" w:rsidRDefault="000158F8" w:rsidP="0017399D">
            <w:pPr>
              <w:spacing w:after="0" w:line="240" w:lineRule="auto"/>
              <w:ind w:firstLine="0"/>
              <w:jc w:val="center"/>
              <w:rPr>
                <w:rFonts w:eastAsia="Times New Roman"/>
              </w:rPr>
            </w:pPr>
            <w:r w:rsidRPr="00B07363">
              <w:rPr>
                <w:rFonts w:eastAsia="Times New Roman"/>
              </w:rPr>
              <w:t>Hawkins (G)</w:t>
            </w:r>
          </w:p>
        </w:tc>
      </w:tr>
      <w:tr w:rsidR="000158F8" w:rsidRPr="00B07363" w14:paraId="2880C9E6" w14:textId="77777777" w:rsidTr="0017399D">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2AEB889" w14:textId="77777777" w:rsidR="000158F8" w:rsidRPr="00B07363" w:rsidRDefault="000158F8" w:rsidP="0017399D">
            <w:pPr>
              <w:spacing w:after="0" w:line="240" w:lineRule="auto"/>
              <w:ind w:firstLine="0"/>
              <w:jc w:val="center"/>
              <w:rPr>
                <w:rFonts w:eastAsia="Times New Roman"/>
              </w:rPr>
            </w:pPr>
            <w:r w:rsidRPr="00B07363">
              <w:rPr>
                <w:rFonts w:eastAsia="Times New Roman"/>
              </w:rPr>
              <w:t>Arizona</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3EA2AC6" w14:textId="77777777" w:rsidR="000158F8" w:rsidRPr="00B07363" w:rsidRDefault="000158F8" w:rsidP="0017399D">
            <w:pPr>
              <w:spacing w:after="0" w:line="240" w:lineRule="auto"/>
              <w:ind w:firstLine="0"/>
              <w:jc w:val="center"/>
              <w:rPr>
                <w:rFonts w:eastAsia="Times New Roman"/>
              </w:rPr>
            </w:pPr>
            <w:r w:rsidRPr="00B07363">
              <w:rPr>
                <w:rFonts w:eastAsia="Times New Roman"/>
              </w:rPr>
              <w:t>11</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977C0F4" w14:textId="2CB8E57F" w:rsidR="000158F8" w:rsidRPr="00B07363" w:rsidRDefault="000158F8" w:rsidP="0017399D">
            <w:pPr>
              <w:spacing w:after="0" w:line="240" w:lineRule="auto"/>
              <w:ind w:firstLine="0"/>
              <w:jc w:val="center"/>
              <w:rPr>
                <w:rFonts w:eastAsia="Times New Roman"/>
              </w:rPr>
            </w:pPr>
            <w:r w:rsidRPr="00B07363">
              <w:rPr>
                <w:rFonts w:eastAsia="Times New Roman"/>
              </w:rPr>
              <w:t>1</w:t>
            </w:r>
            <w:r w:rsidR="0017399D">
              <w:rPr>
                <w:rFonts w:eastAsia="Times New Roman"/>
              </w:rPr>
              <w:t>,</w:t>
            </w:r>
            <w:r w:rsidRPr="00B07363">
              <w:rPr>
                <w:rFonts w:eastAsia="Times New Roman"/>
              </w:rPr>
              <w:t>672</w:t>
            </w:r>
            <w:r w:rsidR="0017399D">
              <w:rPr>
                <w:rFonts w:eastAsia="Times New Roman"/>
              </w:rPr>
              <w:t>,</w:t>
            </w:r>
            <w:r w:rsidRPr="00B07363">
              <w:rPr>
                <w:rFonts w:eastAsia="Times New Roman"/>
              </w:rPr>
              <w:t>143</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2320E02" w14:textId="3B3DF94F" w:rsidR="000158F8" w:rsidRPr="00B07363" w:rsidRDefault="000158F8" w:rsidP="0017399D">
            <w:pPr>
              <w:spacing w:after="0" w:line="240" w:lineRule="auto"/>
              <w:ind w:firstLine="0"/>
              <w:jc w:val="center"/>
              <w:rPr>
                <w:rFonts w:eastAsia="Times New Roman"/>
              </w:rPr>
            </w:pPr>
            <w:r w:rsidRPr="00B07363">
              <w:rPr>
                <w:rFonts w:eastAsia="Times New Roman"/>
              </w:rPr>
              <w:t>1</w:t>
            </w:r>
            <w:r w:rsidR="0017399D">
              <w:rPr>
                <w:rFonts w:eastAsia="Times New Roman"/>
              </w:rPr>
              <w:t>,</w:t>
            </w:r>
            <w:r w:rsidRPr="00B07363">
              <w:rPr>
                <w:rFonts w:eastAsia="Times New Roman"/>
              </w:rPr>
              <w:t>661</w:t>
            </w:r>
            <w:r w:rsidR="0017399D">
              <w:rPr>
                <w:rFonts w:eastAsia="Times New Roman"/>
              </w:rPr>
              <w:t>,</w:t>
            </w:r>
            <w:r w:rsidRPr="00B07363">
              <w:rPr>
                <w:rFonts w:eastAsia="Times New Roman"/>
              </w:rPr>
              <w:t>686</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550337F" w14:textId="5392174D" w:rsidR="000158F8" w:rsidRPr="00B07363" w:rsidRDefault="000158F8" w:rsidP="0017399D">
            <w:pPr>
              <w:spacing w:after="0" w:line="240" w:lineRule="auto"/>
              <w:ind w:firstLine="0"/>
              <w:jc w:val="center"/>
              <w:rPr>
                <w:rFonts w:eastAsia="Times New Roman"/>
              </w:rPr>
            </w:pPr>
            <w:r w:rsidRPr="00B07363">
              <w:rPr>
                <w:rFonts w:eastAsia="Times New Roman"/>
              </w:rPr>
              <w:t>10</w:t>
            </w:r>
            <w:r w:rsidR="0017399D">
              <w:rPr>
                <w:rFonts w:eastAsia="Times New Roman"/>
              </w:rPr>
              <w:t>,</w:t>
            </w:r>
            <w:r w:rsidRPr="00B07363">
              <w:rPr>
                <w:rFonts w:eastAsia="Times New Roman"/>
              </w:rPr>
              <w:t>457</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0D487FF" w14:textId="229FA241" w:rsidR="000158F8" w:rsidRPr="00B07363" w:rsidRDefault="000158F8" w:rsidP="0017399D">
            <w:pPr>
              <w:spacing w:after="0" w:line="240" w:lineRule="auto"/>
              <w:ind w:firstLine="0"/>
              <w:jc w:val="center"/>
              <w:rPr>
                <w:rFonts w:eastAsia="Times New Roman"/>
              </w:rPr>
            </w:pPr>
            <w:r w:rsidRPr="00B07363">
              <w:rPr>
                <w:rFonts w:eastAsia="Times New Roman"/>
              </w:rPr>
              <w:t>51</w:t>
            </w:r>
            <w:r w:rsidR="0017399D">
              <w:rPr>
                <w:rFonts w:eastAsia="Times New Roman"/>
              </w:rPr>
              <w:t>,</w:t>
            </w:r>
            <w:r w:rsidRPr="00B07363">
              <w:rPr>
                <w:rFonts w:eastAsia="Times New Roman"/>
              </w:rPr>
              <w:t>465</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4721AF5" w14:textId="350D7F38" w:rsidR="000158F8" w:rsidRPr="00B07363" w:rsidRDefault="000158F8" w:rsidP="0017399D">
            <w:pPr>
              <w:spacing w:after="0" w:line="240" w:lineRule="auto"/>
              <w:ind w:firstLine="0"/>
              <w:jc w:val="center"/>
              <w:rPr>
                <w:rFonts w:eastAsia="Times New Roman"/>
              </w:rPr>
            </w:pPr>
            <w:r w:rsidRPr="00B07363">
              <w:rPr>
                <w:rFonts w:eastAsia="Times New Roman"/>
              </w:rPr>
              <w:t>1</w:t>
            </w:r>
            <w:r w:rsidR="0017399D">
              <w:rPr>
                <w:rFonts w:eastAsia="Times New Roman"/>
              </w:rPr>
              <w:t>,</w:t>
            </w:r>
            <w:r w:rsidRPr="00B07363">
              <w:rPr>
                <w:rFonts w:eastAsia="Times New Roman"/>
              </w:rPr>
              <w:t>557</w:t>
            </w:r>
          </w:p>
        </w:tc>
      </w:tr>
      <w:tr w:rsidR="000158F8" w:rsidRPr="00B07363" w14:paraId="498E44B7" w14:textId="77777777" w:rsidTr="0017399D">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FCE4C6D" w14:textId="77777777" w:rsidR="000158F8" w:rsidRPr="00B07363" w:rsidRDefault="000158F8" w:rsidP="0017399D">
            <w:pPr>
              <w:spacing w:after="0" w:line="240" w:lineRule="auto"/>
              <w:ind w:firstLine="0"/>
              <w:jc w:val="center"/>
              <w:rPr>
                <w:rFonts w:eastAsia="Times New Roman"/>
              </w:rPr>
            </w:pPr>
            <w:r w:rsidRPr="00B07363">
              <w:rPr>
                <w:rFonts w:eastAsia="Times New Roman"/>
              </w:rPr>
              <w:t>Georgia</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856E390" w14:textId="77777777" w:rsidR="000158F8" w:rsidRPr="00B07363" w:rsidRDefault="000158F8" w:rsidP="0017399D">
            <w:pPr>
              <w:spacing w:after="0" w:line="240" w:lineRule="auto"/>
              <w:ind w:firstLine="0"/>
              <w:jc w:val="center"/>
              <w:rPr>
                <w:rFonts w:eastAsia="Times New Roman"/>
              </w:rPr>
            </w:pPr>
            <w:r w:rsidRPr="00B07363">
              <w:rPr>
                <w:rFonts w:eastAsia="Times New Roman"/>
              </w:rPr>
              <w:t>16</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864EFCB" w14:textId="19CB82EC" w:rsidR="000158F8" w:rsidRPr="00B07363" w:rsidRDefault="000158F8" w:rsidP="0017399D">
            <w:pPr>
              <w:spacing w:after="0" w:line="240" w:lineRule="auto"/>
              <w:ind w:firstLine="0"/>
              <w:jc w:val="center"/>
              <w:rPr>
                <w:rFonts w:eastAsia="Times New Roman"/>
              </w:rPr>
            </w:pPr>
            <w:r w:rsidRPr="00B07363">
              <w:rPr>
                <w:rFonts w:eastAsia="Times New Roman"/>
              </w:rPr>
              <w:t>2</w:t>
            </w:r>
            <w:r w:rsidR="0017399D">
              <w:rPr>
                <w:rFonts w:eastAsia="Times New Roman"/>
              </w:rPr>
              <w:t>,</w:t>
            </w:r>
            <w:r w:rsidRPr="00B07363">
              <w:rPr>
                <w:rFonts w:eastAsia="Times New Roman"/>
              </w:rPr>
              <w:t>473</w:t>
            </w:r>
            <w:r w:rsidR="00A70261">
              <w:rPr>
                <w:rFonts w:eastAsia="Times New Roman"/>
              </w:rPr>
              <w:t>,</w:t>
            </w:r>
            <w:r w:rsidRPr="00B07363">
              <w:rPr>
                <w:rFonts w:eastAsia="Times New Roman"/>
              </w:rPr>
              <w:t>633</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3500879" w14:textId="15743D4D" w:rsidR="000158F8" w:rsidRPr="00B07363" w:rsidRDefault="000158F8" w:rsidP="0017399D">
            <w:pPr>
              <w:spacing w:after="0" w:line="240" w:lineRule="auto"/>
              <w:ind w:firstLine="0"/>
              <w:jc w:val="center"/>
              <w:rPr>
                <w:rFonts w:eastAsia="Times New Roman"/>
              </w:rPr>
            </w:pPr>
            <w:r w:rsidRPr="00B07363">
              <w:rPr>
                <w:rFonts w:eastAsia="Times New Roman"/>
              </w:rPr>
              <w:t>2</w:t>
            </w:r>
            <w:r w:rsidR="0017399D">
              <w:rPr>
                <w:rFonts w:eastAsia="Times New Roman"/>
              </w:rPr>
              <w:t>,</w:t>
            </w:r>
            <w:r w:rsidRPr="00B07363">
              <w:rPr>
                <w:rFonts w:eastAsia="Times New Roman"/>
              </w:rPr>
              <w:t>461</w:t>
            </w:r>
            <w:r w:rsidR="0017399D">
              <w:rPr>
                <w:rFonts w:eastAsia="Times New Roman"/>
              </w:rPr>
              <w:t>,</w:t>
            </w:r>
            <w:r w:rsidRPr="00B07363">
              <w:rPr>
                <w:rFonts w:eastAsia="Times New Roman"/>
              </w:rPr>
              <w:t>854</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061FFF8" w14:textId="2694C961" w:rsidR="000158F8" w:rsidRPr="00B07363" w:rsidRDefault="000158F8" w:rsidP="0017399D">
            <w:pPr>
              <w:spacing w:after="0" w:line="240" w:lineRule="auto"/>
              <w:ind w:firstLine="0"/>
              <w:jc w:val="center"/>
              <w:rPr>
                <w:rFonts w:eastAsia="Times New Roman"/>
              </w:rPr>
            </w:pPr>
            <w:r w:rsidRPr="00B07363">
              <w:rPr>
                <w:rFonts w:eastAsia="Times New Roman"/>
              </w:rPr>
              <w:t>11</w:t>
            </w:r>
            <w:r w:rsidR="0017399D">
              <w:rPr>
                <w:rFonts w:eastAsia="Times New Roman"/>
              </w:rPr>
              <w:t>,</w:t>
            </w:r>
            <w:r w:rsidRPr="00B07363">
              <w:rPr>
                <w:rFonts w:eastAsia="Times New Roman"/>
              </w:rPr>
              <w:t>779</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AA5AA3B" w14:textId="61206589" w:rsidR="000158F8" w:rsidRPr="00B07363" w:rsidRDefault="000158F8" w:rsidP="0017399D">
            <w:pPr>
              <w:spacing w:after="0" w:line="240" w:lineRule="auto"/>
              <w:ind w:firstLine="0"/>
              <w:jc w:val="center"/>
              <w:rPr>
                <w:rFonts w:eastAsia="Times New Roman"/>
              </w:rPr>
            </w:pPr>
            <w:r w:rsidRPr="00B07363">
              <w:rPr>
                <w:rFonts w:eastAsia="Times New Roman"/>
              </w:rPr>
              <w:t>62</w:t>
            </w:r>
            <w:r w:rsidR="0017399D">
              <w:rPr>
                <w:rFonts w:eastAsia="Times New Roman"/>
              </w:rPr>
              <w:t>,</w:t>
            </w:r>
            <w:r w:rsidRPr="00B07363">
              <w:rPr>
                <w:rFonts w:eastAsia="Times New Roman"/>
              </w:rPr>
              <w:t>229</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0806ACF" w14:textId="2410D6CF" w:rsidR="000158F8" w:rsidRPr="00B07363" w:rsidRDefault="000158F8" w:rsidP="0017399D">
            <w:pPr>
              <w:spacing w:after="0" w:line="240" w:lineRule="auto"/>
              <w:ind w:firstLine="0"/>
              <w:jc w:val="center"/>
              <w:rPr>
                <w:rFonts w:eastAsia="Times New Roman"/>
              </w:rPr>
            </w:pPr>
            <w:r w:rsidRPr="00B07363">
              <w:rPr>
                <w:rFonts w:eastAsia="Times New Roman"/>
              </w:rPr>
              <w:t>1</w:t>
            </w:r>
            <w:r w:rsidR="0017399D">
              <w:rPr>
                <w:rFonts w:eastAsia="Times New Roman"/>
              </w:rPr>
              <w:t>,</w:t>
            </w:r>
            <w:r w:rsidRPr="00B07363">
              <w:rPr>
                <w:rFonts w:eastAsia="Times New Roman"/>
              </w:rPr>
              <w:t>013</w:t>
            </w:r>
          </w:p>
        </w:tc>
      </w:tr>
      <w:tr w:rsidR="000158F8" w:rsidRPr="00B07363" w14:paraId="1ACC066A" w14:textId="77777777" w:rsidTr="0017399D">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1EEFF30" w14:textId="77777777" w:rsidR="000158F8" w:rsidRPr="00B07363" w:rsidRDefault="000158F8" w:rsidP="0017399D">
            <w:pPr>
              <w:spacing w:after="0" w:line="240" w:lineRule="auto"/>
              <w:ind w:firstLine="0"/>
              <w:jc w:val="center"/>
              <w:rPr>
                <w:rFonts w:eastAsia="Times New Roman"/>
              </w:rPr>
            </w:pPr>
            <w:r w:rsidRPr="00B07363">
              <w:rPr>
                <w:rFonts w:eastAsia="Times New Roman"/>
              </w:rPr>
              <w:t>Pennsylvania</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8C0C50D" w14:textId="77777777" w:rsidR="000158F8" w:rsidRPr="00B07363" w:rsidRDefault="000158F8" w:rsidP="0017399D">
            <w:pPr>
              <w:spacing w:after="0" w:line="240" w:lineRule="auto"/>
              <w:ind w:firstLine="0"/>
              <w:jc w:val="center"/>
              <w:rPr>
                <w:rFonts w:eastAsia="Times New Roman"/>
              </w:rPr>
            </w:pPr>
            <w:r w:rsidRPr="00B07363">
              <w:rPr>
                <w:rFonts w:eastAsia="Times New Roman"/>
              </w:rPr>
              <w:t>20</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654843A" w14:textId="400E82BE" w:rsidR="000158F8" w:rsidRPr="00B07363" w:rsidRDefault="000158F8" w:rsidP="0017399D">
            <w:pPr>
              <w:spacing w:after="0" w:line="240" w:lineRule="auto"/>
              <w:ind w:firstLine="0"/>
              <w:jc w:val="center"/>
              <w:rPr>
                <w:rFonts w:eastAsia="Times New Roman"/>
              </w:rPr>
            </w:pPr>
            <w:r w:rsidRPr="00B07363">
              <w:rPr>
                <w:rFonts w:eastAsia="Times New Roman"/>
              </w:rPr>
              <w:t>3</w:t>
            </w:r>
            <w:r w:rsidR="0017399D">
              <w:rPr>
                <w:rFonts w:eastAsia="Times New Roman"/>
              </w:rPr>
              <w:t>,</w:t>
            </w:r>
            <w:r w:rsidRPr="00B07363">
              <w:rPr>
                <w:rFonts w:eastAsia="Times New Roman"/>
              </w:rPr>
              <w:t>458</w:t>
            </w:r>
            <w:r w:rsidR="0017399D">
              <w:rPr>
                <w:rFonts w:eastAsia="Times New Roman"/>
              </w:rPr>
              <w:t>,</w:t>
            </w:r>
            <w:r w:rsidRPr="00B07363">
              <w:rPr>
                <w:rFonts w:eastAsia="Times New Roman"/>
              </w:rPr>
              <w:t>229</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3616C54" w14:textId="13067B92" w:rsidR="000158F8" w:rsidRPr="00B07363" w:rsidRDefault="000158F8" w:rsidP="0017399D">
            <w:pPr>
              <w:spacing w:after="0" w:line="240" w:lineRule="auto"/>
              <w:ind w:firstLine="0"/>
              <w:jc w:val="center"/>
              <w:rPr>
                <w:rFonts w:eastAsia="Times New Roman"/>
              </w:rPr>
            </w:pPr>
            <w:r w:rsidRPr="00B07363">
              <w:rPr>
                <w:rFonts w:eastAsia="Times New Roman"/>
              </w:rPr>
              <w:t>3</w:t>
            </w:r>
            <w:r w:rsidR="0017399D">
              <w:rPr>
                <w:rFonts w:eastAsia="Times New Roman"/>
              </w:rPr>
              <w:t>,</w:t>
            </w:r>
            <w:r w:rsidRPr="00B07363">
              <w:rPr>
                <w:rFonts w:eastAsia="Times New Roman"/>
              </w:rPr>
              <w:t>377</w:t>
            </w:r>
            <w:r w:rsidR="0017399D">
              <w:rPr>
                <w:rFonts w:eastAsia="Times New Roman"/>
              </w:rPr>
              <w:t>,</w:t>
            </w:r>
            <w:r w:rsidRPr="00B07363">
              <w:rPr>
                <w:rFonts w:eastAsia="Times New Roman"/>
              </w:rPr>
              <w:t>674</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B85A265" w14:textId="34FE5100" w:rsidR="000158F8" w:rsidRPr="00B07363" w:rsidRDefault="000158F8" w:rsidP="0017399D">
            <w:pPr>
              <w:spacing w:after="0" w:line="240" w:lineRule="auto"/>
              <w:ind w:firstLine="0"/>
              <w:jc w:val="center"/>
              <w:rPr>
                <w:rFonts w:eastAsia="Times New Roman"/>
              </w:rPr>
            </w:pPr>
            <w:r w:rsidRPr="00B07363">
              <w:rPr>
                <w:rFonts w:eastAsia="Times New Roman"/>
              </w:rPr>
              <w:t>80</w:t>
            </w:r>
            <w:r w:rsidR="0017399D">
              <w:rPr>
                <w:rFonts w:eastAsia="Times New Roman"/>
              </w:rPr>
              <w:t>,</w:t>
            </w:r>
            <w:r w:rsidRPr="00B07363">
              <w:rPr>
                <w:rFonts w:eastAsia="Times New Roman"/>
              </w:rPr>
              <w:t>555</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0B3A1EF" w14:textId="32E43560" w:rsidR="000158F8" w:rsidRPr="00B07363" w:rsidRDefault="000158F8" w:rsidP="0017399D">
            <w:pPr>
              <w:spacing w:after="0" w:line="240" w:lineRule="auto"/>
              <w:ind w:firstLine="0"/>
              <w:jc w:val="center"/>
              <w:rPr>
                <w:rFonts w:eastAsia="Times New Roman"/>
              </w:rPr>
            </w:pPr>
            <w:r w:rsidRPr="00B07363">
              <w:rPr>
                <w:rFonts w:eastAsia="Times New Roman"/>
              </w:rPr>
              <w:t>79</w:t>
            </w:r>
            <w:r w:rsidR="0017399D">
              <w:rPr>
                <w:rFonts w:eastAsia="Times New Roman"/>
              </w:rPr>
              <w:t>,</w:t>
            </w:r>
            <w:r w:rsidRPr="00B07363">
              <w:rPr>
                <w:rFonts w:eastAsia="Times New Roman"/>
              </w:rPr>
              <w:t>380</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6580BDE" w14:textId="48BA6C18" w:rsidR="000158F8" w:rsidRPr="00B07363" w:rsidRDefault="000158F8" w:rsidP="0017399D">
            <w:pPr>
              <w:spacing w:after="0" w:line="240" w:lineRule="auto"/>
              <w:ind w:firstLine="0"/>
              <w:jc w:val="center"/>
              <w:rPr>
                <w:rFonts w:eastAsia="Times New Roman"/>
              </w:rPr>
            </w:pPr>
          </w:p>
        </w:tc>
      </w:tr>
      <w:tr w:rsidR="000158F8" w:rsidRPr="00B07363" w14:paraId="14FB4E4F" w14:textId="77777777" w:rsidTr="0017399D">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01EBDEB" w14:textId="77777777" w:rsidR="000158F8" w:rsidRPr="00B07363" w:rsidRDefault="000158F8" w:rsidP="0017399D">
            <w:pPr>
              <w:spacing w:after="0" w:line="240" w:lineRule="auto"/>
              <w:ind w:firstLine="0"/>
              <w:jc w:val="center"/>
              <w:rPr>
                <w:rFonts w:eastAsia="Times New Roman"/>
              </w:rPr>
            </w:pPr>
            <w:r w:rsidRPr="00B07363">
              <w:rPr>
                <w:rFonts w:eastAsia="Times New Roman"/>
              </w:rPr>
              <w:t>Wisconsin</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66896B1" w14:textId="77777777" w:rsidR="000158F8" w:rsidRPr="00B07363" w:rsidRDefault="000158F8" w:rsidP="0017399D">
            <w:pPr>
              <w:spacing w:after="0" w:line="240" w:lineRule="auto"/>
              <w:ind w:firstLine="0"/>
              <w:jc w:val="center"/>
              <w:rPr>
                <w:rFonts w:eastAsia="Times New Roman"/>
              </w:rPr>
            </w:pPr>
            <w:r w:rsidRPr="00B07363">
              <w:rPr>
                <w:rFonts w:eastAsia="Times New Roman"/>
              </w:rPr>
              <w:t>10</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569F898" w14:textId="1892E4CA" w:rsidR="000158F8" w:rsidRPr="00B07363" w:rsidRDefault="000158F8" w:rsidP="0017399D">
            <w:pPr>
              <w:spacing w:after="0" w:line="240" w:lineRule="auto"/>
              <w:ind w:firstLine="0"/>
              <w:jc w:val="center"/>
              <w:rPr>
                <w:rFonts w:eastAsia="Times New Roman"/>
              </w:rPr>
            </w:pPr>
            <w:r w:rsidRPr="00B07363">
              <w:rPr>
                <w:rFonts w:eastAsia="Times New Roman"/>
              </w:rPr>
              <w:t>1</w:t>
            </w:r>
            <w:r w:rsidR="0017399D">
              <w:rPr>
                <w:rFonts w:eastAsia="Times New Roman"/>
              </w:rPr>
              <w:t>,</w:t>
            </w:r>
            <w:r w:rsidRPr="00B07363">
              <w:rPr>
                <w:rFonts w:eastAsia="Times New Roman"/>
              </w:rPr>
              <w:t>630</w:t>
            </w:r>
            <w:r w:rsidR="0017399D">
              <w:rPr>
                <w:rFonts w:eastAsia="Times New Roman"/>
              </w:rPr>
              <w:t>,</w:t>
            </w:r>
            <w:r w:rsidRPr="00B07363">
              <w:rPr>
                <w:rFonts w:eastAsia="Times New Roman"/>
              </w:rPr>
              <w:t>866</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D728F19" w14:textId="37C97CFC" w:rsidR="000158F8" w:rsidRPr="00B07363" w:rsidRDefault="000158F8" w:rsidP="0017399D">
            <w:pPr>
              <w:spacing w:after="0" w:line="240" w:lineRule="auto"/>
              <w:ind w:firstLine="0"/>
              <w:jc w:val="center"/>
              <w:rPr>
                <w:rFonts w:eastAsia="Times New Roman"/>
              </w:rPr>
            </w:pPr>
            <w:r w:rsidRPr="00B07363">
              <w:rPr>
                <w:rFonts w:eastAsia="Times New Roman"/>
              </w:rPr>
              <w:t>1</w:t>
            </w:r>
            <w:r w:rsidR="0017399D">
              <w:rPr>
                <w:rFonts w:eastAsia="Times New Roman"/>
              </w:rPr>
              <w:t>,</w:t>
            </w:r>
            <w:r w:rsidRPr="00B07363">
              <w:rPr>
                <w:rFonts w:eastAsia="Times New Roman"/>
              </w:rPr>
              <w:t>610</w:t>
            </w:r>
            <w:r w:rsidR="0017399D">
              <w:rPr>
                <w:rFonts w:eastAsia="Times New Roman"/>
              </w:rPr>
              <w:t>,</w:t>
            </w:r>
            <w:r w:rsidRPr="00B07363">
              <w:rPr>
                <w:rFonts w:eastAsia="Times New Roman"/>
              </w:rPr>
              <w:t>184</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EE88E8B" w14:textId="1B7640C6" w:rsidR="000158F8" w:rsidRPr="00B07363" w:rsidRDefault="000158F8" w:rsidP="0017399D">
            <w:pPr>
              <w:spacing w:after="0" w:line="240" w:lineRule="auto"/>
              <w:ind w:firstLine="0"/>
              <w:jc w:val="center"/>
              <w:rPr>
                <w:rFonts w:eastAsia="Times New Roman"/>
              </w:rPr>
            </w:pPr>
            <w:r w:rsidRPr="00B07363">
              <w:rPr>
                <w:rFonts w:eastAsia="Times New Roman"/>
              </w:rPr>
              <w:t>20</w:t>
            </w:r>
            <w:r w:rsidR="0017399D">
              <w:rPr>
                <w:rFonts w:eastAsia="Times New Roman"/>
              </w:rPr>
              <w:t>,</w:t>
            </w:r>
            <w:r w:rsidRPr="00B07363">
              <w:rPr>
                <w:rFonts w:eastAsia="Times New Roman"/>
              </w:rPr>
              <w:t>682</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AB149E0" w14:textId="77E08055" w:rsidR="000158F8" w:rsidRPr="00B07363" w:rsidRDefault="000158F8" w:rsidP="0017399D">
            <w:pPr>
              <w:spacing w:after="0" w:line="240" w:lineRule="auto"/>
              <w:ind w:firstLine="0"/>
              <w:jc w:val="center"/>
              <w:rPr>
                <w:rFonts w:eastAsia="Times New Roman"/>
              </w:rPr>
            </w:pPr>
            <w:r w:rsidRPr="00B07363">
              <w:rPr>
                <w:rFonts w:eastAsia="Times New Roman"/>
              </w:rPr>
              <w:t>38</w:t>
            </w:r>
            <w:r w:rsidR="0017399D">
              <w:rPr>
                <w:rFonts w:eastAsia="Times New Roman"/>
              </w:rPr>
              <w:t>,</w:t>
            </w:r>
            <w:r w:rsidRPr="00B07363">
              <w:rPr>
                <w:rFonts w:eastAsia="Times New Roman"/>
              </w:rPr>
              <w:t>491</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E6C1F57" w14:textId="7AA8429F" w:rsidR="000158F8" w:rsidRPr="00B07363" w:rsidRDefault="000158F8" w:rsidP="0017399D">
            <w:pPr>
              <w:spacing w:after="0" w:line="240" w:lineRule="auto"/>
              <w:ind w:firstLine="0"/>
              <w:jc w:val="center"/>
              <w:rPr>
                <w:rFonts w:eastAsia="Times New Roman"/>
              </w:rPr>
            </w:pPr>
            <w:r w:rsidRPr="00B07363">
              <w:rPr>
                <w:rFonts w:eastAsia="Times New Roman"/>
              </w:rPr>
              <w:t>1</w:t>
            </w:r>
            <w:r w:rsidR="0017399D">
              <w:rPr>
                <w:rFonts w:eastAsia="Times New Roman"/>
              </w:rPr>
              <w:t>,</w:t>
            </w:r>
            <w:r w:rsidRPr="00B07363">
              <w:rPr>
                <w:rFonts w:eastAsia="Times New Roman"/>
              </w:rPr>
              <w:t>089</w:t>
            </w:r>
          </w:p>
        </w:tc>
      </w:tr>
      <w:tr w:rsidR="000158F8" w:rsidRPr="00B07363" w14:paraId="202D5B7D" w14:textId="77777777" w:rsidTr="0017399D">
        <w:trPr>
          <w:trHeight w:val="372"/>
        </w:trPr>
        <w:tc>
          <w:tcPr>
            <w:tcW w:w="13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07F7F05D" w14:textId="6CC4EAC1" w:rsidR="000158F8" w:rsidRPr="00B07363" w:rsidRDefault="000158F8" w:rsidP="0017399D">
            <w:pPr>
              <w:spacing w:after="0" w:line="240" w:lineRule="auto"/>
              <w:ind w:firstLine="0"/>
              <w:jc w:val="center"/>
              <w:rPr>
                <w:rFonts w:eastAsia="Times New Roman"/>
              </w:rPr>
            </w:pPr>
            <w:r>
              <w:rPr>
                <w:rFonts w:eastAsia="Times New Roman"/>
              </w:rPr>
              <w:t>NATIONAL</w:t>
            </w:r>
            <w:r w:rsidR="001814E4">
              <w:rPr>
                <w:rFonts w:eastAsia="Times New Roman"/>
              </w:rPr>
              <w:t xml:space="preserve"> EC</w:t>
            </w:r>
          </w:p>
        </w:tc>
        <w:tc>
          <w:tcPr>
            <w:tcW w:w="9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4DCCD416" w14:textId="77777777" w:rsidR="000158F8" w:rsidRPr="00B07363" w:rsidRDefault="000158F8" w:rsidP="0017399D">
            <w:pPr>
              <w:spacing w:after="0" w:line="240" w:lineRule="auto"/>
              <w:ind w:firstLine="0"/>
              <w:jc w:val="center"/>
              <w:rPr>
                <w:rFonts w:eastAsia="Times New Roman"/>
              </w:rPr>
            </w:pPr>
            <w:r>
              <w:rPr>
                <w:rFonts w:eastAsia="Times New Roman"/>
              </w:rPr>
              <w:t>538</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45F12197" w14:textId="77777777" w:rsidR="000158F8" w:rsidRPr="00B07363" w:rsidRDefault="000158F8" w:rsidP="0017399D">
            <w:pPr>
              <w:spacing w:after="0" w:line="240" w:lineRule="auto"/>
              <w:ind w:firstLine="0"/>
              <w:jc w:val="center"/>
              <w:rPr>
                <w:rFonts w:eastAsia="Times New Roman"/>
              </w:rPr>
            </w:pPr>
            <w:r>
              <w:rPr>
                <w:rFonts w:eastAsia="Times New Roman"/>
              </w:rPr>
              <w:t>306</w:t>
            </w:r>
          </w:p>
        </w:tc>
        <w:tc>
          <w:tcPr>
            <w:tcW w:w="11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4EA27047" w14:textId="77777777" w:rsidR="000158F8" w:rsidRPr="00B07363" w:rsidRDefault="000158F8" w:rsidP="0017399D">
            <w:pPr>
              <w:spacing w:after="0" w:line="240" w:lineRule="auto"/>
              <w:ind w:firstLine="0"/>
              <w:jc w:val="center"/>
              <w:rPr>
                <w:rFonts w:eastAsia="Times New Roman"/>
              </w:rPr>
            </w:pPr>
            <w:r>
              <w:rPr>
                <w:rFonts w:eastAsia="Times New Roman"/>
              </w:rPr>
              <w:t>232</w:t>
            </w:r>
          </w:p>
        </w:tc>
        <w:tc>
          <w:tcPr>
            <w:tcW w:w="207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48BA2624" w14:textId="436962EA" w:rsidR="000158F8" w:rsidRPr="00B07363" w:rsidRDefault="003A5ABD" w:rsidP="0017399D">
            <w:pPr>
              <w:spacing w:after="0" w:line="240" w:lineRule="auto"/>
              <w:ind w:firstLine="0"/>
              <w:jc w:val="center"/>
              <w:rPr>
                <w:rFonts w:eastAsia="Times New Roman"/>
              </w:rPr>
            </w:pPr>
            <w:r>
              <w:rPr>
                <w:rFonts w:eastAsia="Times New Roman"/>
              </w:rPr>
              <w:t>-</w:t>
            </w:r>
          </w:p>
        </w:tc>
        <w:tc>
          <w:tcPr>
            <w:tcW w:w="1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2855FE75" w14:textId="3D049329" w:rsidR="000158F8" w:rsidRPr="00B07363" w:rsidRDefault="003A5ABD" w:rsidP="0017399D">
            <w:pPr>
              <w:spacing w:after="0" w:line="240" w:lineRule="auto"/>
              <w:ind w:firstLine="0"/>
              <w:jc w:val="center"/>
              <w:rPr>
                <w:rFonts w:eastAsia="Times New Roman"/>
              </w:rPr>
            </w:pPr>
            <w:r>
              <w:rPr>
                <w:rFonts w:eastAsia="Times New Roman"/>
              </w:rPr>
              <w:t>0</w:t>
            </w:r>
          </w:p>
        </w:tc>
        <w:tc>
          <w:tcPr>
            <w:tcW w:w="13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060F9E02" w14:textId="738E51CD" w:rsidR="000158F8" w:rsidRPr="00B07363" w:rsidRDefault="003A5ABD" w:rsidP="0017399D">
            <w:pPr>
              <w:spacing w:after="0" w:line="240" w:lineRule="auto"/>
              <w:ind w:firstLine="0"/>
              <w:jc w:val="center"/>
              <w:rPr>
                <w:rFonts w:eastAsia="Times New Roman"/>
              </w:rPr>
            </w:pPr>
            <w:r>
              <w:rPr>
                <w:rFonts w:eastAsia="Times New Roman"/>
              </w:rPr>
              <w:t>0</w:t>
            </w:r>
          </w:p>
        </w:tc>
      </w:tr>
    </w:tbl>
    <w:p w14:paraId="071B9D0F" w14:textId="77777777" w:rsidR="000158F8" w:rsidRPr="00101D65" w:rsidRDefault="000158F8" w:rsidP="000158F8">
      <w:pPr>
        <w:spacing w:after="0" w:line="240" w:lineRule="auto"/>
        <w:ind w:firstLine="0"/>
        <w:rPr>
          <w:rFonts w:eastAsia="Times New Roman"/>
        </w:rPr>
      </w:pPr>
    </w:p>
    <w:p w14:paraId="49650956" w14:textId="77777777" w:rsidR="000158F8" w:rsidRPr="00101D65" w:rsidRDefault="000158F8" w:rsidP="000158F8">
      <w:pPr>
        <w:spacing w:after="0" w:line="240" w:lineRule="auto"/>
        <w:ind w:firstLine="0"/>
        <w:rPr>
          <w:rFonts w:eastAsia="Times New Roman"/>
        </w:rPr>
      </w:pPr>
      <w:r w:rsidRPr="00101D65">
        <w:rPr>
          <w:rFonts w:eastAsia="Times New Roman"/>
          <w:color w:val="000000"/>
        </w:rPr>
        <w:t> </w:t>
      </w:r>
    </w:p>
    <w:p w14:paraId="44240D9F" w14:textId="1AC4AF5F" w:rsidR="000158F8" w:rsidRPr="00044AC0" w:rsidRDefault="000158F8" w:rsidP="004C78E6">
      <w:r>
        <w:rPr>
          <w:rFonts w:eastAsia="Open Sans"/>
          <w:b/>
          <w:bCs/>
          <w:color w:val="C00000"/>
        </w:rPr>
        <w:t xml:space="preserve"> </w:t>
      </w:r>
      <w:r>
        <w:t>We see from this table that</w:t>
      </w:r>
      <w:r w:rsidRPr="00101D65">
        <w:t xml:space="preserve"> Jorgensen’s votes could</w:t>
      </w:r>
      <w:r>
        <w:t>, in principle,</w:t>
      </w:r>
      <w:r w:rsidRPr="00101D65">
        <w:t xml:space="preserve"> have affected the outcome in </w:t>
      </w:r>
      <w:r>
        <w:t xml:space="preserve">three </w:t>
      </w:r>
      <w:r w:rsidRPr="00101D65">
        <w:t>states (Arizona, Georgia, and Wisconsin), with a combined total of</w:t>
      </w:r>
      <w:r>
        <w:t xml:space="preserve"> 37</w:t>
      </w:r>
      <w:r w:rsidRPr="00101D65">
        <w:t xml:space="preserve"> electors</w:t>
      </w:r>
      <w:r>
        <w:t>,</w:t>
      </w:r>
      <w:r w:rsidRPr="00101D65">
        <w:t xml:space="preserve"> where the margin of Biden’s victory was not only less than </w:t>
      </w:r>
      <w:r>
        <w:t xml:space="preserve">the Jorgensen </w:t>
      </w:r>
      <w:r w:rsidRPr="00101D65">
        <w:t xml:space="preserve">vote share, but less than </w:t>
      </w:r>
      <w:r>
        <w:t>the Jorgensen</w:t>
      </w:r>
      <w:r w:rsidRPr="00101D65">
        <w:t xml:space="preserve"> vote share minus the vote share of Howie Hawkins</w:t>
      </w:r>
      <w:r w:rsidRPr="00471C95">
        <w:t xml:space="preserve"> --</w:t>
      </w:r>
      <w:r>
        <w:rPr>
          <w:b/>
          <w:bCs/>
        </w:rPr>
        <w:t xml:space="preserve"> </w:t>
      </w:r>
      <w:r w:rsidRPr="00B07363">
        <w:t>sometimes markedly so.</w:t>
      </w:r>
      <w:r w:rsidRPr="00101D65">
        <w:t xml:space="preserve"> </w:t>
      </w:r>
      <w:r w:rsidRPr="00534668">
        <w:t xml:space="preserve">These are the only three states won by Biden where the Jorgensen vote relative to Biden’s vote margin is large enough to plausibly affect the outcome. </w:t>
      </w:r>
      <w:r>
        <w:t>These</w:t>
      </w:r>
      <w:r w:rsidRPr="00B07363">
        <w:t xml:space="preserve"> 3</w:t>
      </w:r>
      <w:r>
        <w:t>7</w:t>
      </w:r>
      <w:r w:rsidRPr="00B07363">
        <w:t xml:space="preserve"> Electoral College votes in these three states would have been enough to change the EC outcome </w:t>
      </w:r>
      <w:r>
        <w:t xml:space="preserve">to a tie </w:t>
      </w:r>
      <w:r w:rsidRPr="00B07363">
        <w:t>had all three gone for Trump.</w:t>
      </w:r>
      <w:r>
        <w:rPr>
          <w:b/>
          <w:bCs/>
        </w:rPr>
        <w:t xml:space="preserve"> </w:t>
      </w:r>
      <w:r>
        <w:t>However</w:t>
      </w:r>
      <w:r w:rsidRPr="00534668">
        <w:t xml:space="preserve">, in the fourth state, Pennsylvania, </w:t>
      </w:r>
      <w:r>
        <w:t>even had every Jorgensen voter</w:t>
      </w:r>
      <w:r w:rsidRPr="00534668">
        <w:t> </w:t>
      </w:r>
      <w:r>
        <w:t>been switched to Trump,</w:t>
      </w:r>
      <w:r w:rsidRPr="00534668">
        <w:t xml:space="preserve"> </w:t>
      </w:r>
      <w:r>
        <w:t>there were not enough of them to change the outcome</w:t>
      </w:r>
      <w:r w:rsidR="004C78E6">
        <w:t xml:space="preserve">; </w:t>
      </w:r>
      <w:r>
        <w:t xml:space="preserve">though if all had switched, </w:t>
      </w:r>
      <w:r w:rsidRPr="00534668">
        <w:rPr>
          <w:i/>
          <w:iCs/>
        </w:rPr>
        <w:t>ceteris paribus</w:t>
      </w:r>
      <w:r>
        <w:t>, it would have very close, with a gap of only 1,175 votes. Still, if there had been a tie in the Electoral College, voting would have gone to Congress and there, with each state’s delegation in the House voting as a bloc, with votes in tied state delegations not counted, Trump would have won</w:t>
      </w:r>
      <w:r w:rsidR="004C78E6">
        <w:t xml:space="preserve">, since Republicans control more </w:t>
      </w:r>
      <w:r w:rsidR="004C78E6" w:rsidRPr="00AD5666">
        <w:rPr>
          <w:i/>
          <w:iCs/>
        </w:rPr>
        <w:t>delegations</w:t>
      </w:r>
      <w:r w:rsidR="004C78E6">
        <w:t xml:space="preserve"> in more states.</w:t>
      </w:r>
      <w:r>
        <w:t xml:space="preserve"> </w:t>
      </w:r>
      <w:r w:rsidRPr="00B64A1D">
        <w:t>Note that</w:t>
      </w:r>
      <w:r>
        <w:t>,</w:t>
      </w:r>
      <w:r w:rsidRPr="00B64A1D">
        <w:t xml:space="preserve"> because of this state-based</w:t>
      </w:r>
      <w:r>
        <w:rPr>
          <w:b/>
          <w:bCs/>
        </w:rPr>
        <w:t xml:space="preserve"> </w:t>
      </w:r>
      <w:r w:rsidRPr="00B64A1D">
        <w:rPr>
          <w:color w:val="202122"/>
          <w:shd w:val="clear" w:color="auto" w:fill="FFFFFF"/>
        </w:rPr>
        <w:t xml:space="preserve">bloc voting </w:t>
      </w:r>
      <w:r w:rsidRPr="004C78E6">
        <w:t>rule, the party that holds the majority in the House could still fail to elect its preferred presidential candidate</w:t>
      </w:r>
      <w:r w:rsidR="00E87E76">
        <w:t xml:space="preserve"> (Foley 20</w:t>
      </w:r>
      <w:r w:rsidR="001E35A1">
        <w:t>20</w:t>
      </w:r>
      <w:r w:rsidR="00E87E76">
        <w:t>)</w:t>
      </w:r>
      <w:r w:rsidRPr="004C78E6">
        <w:t>.</w:t>
      </w:r>
    </w:p>
    <w:p w14:paraId="38AA6386" w14:textId="03F5E9E3" w:rsidR="000158F8" w:rsidRDefault="000158F8" w:rsidP="00B74C9E">
      <w:pPr>
        <w:rPr>
          <w:rFonts w:eastAsia="Times New Roman"/>
        </w:rPr>
      </w:pPr>
      <w:r>
        <w:rPr>
          <w:rFonts w:eastAsia="Times New Roman"/>
        </w:rPr>
        <w:t>But, of course, positing that all the Hawkins vote would go to Biden and that all of Jorgensen’s vote would go to Trump is unrealistic</w:t>
      </w:r>
      <w:r w:rsidR="00B74C9E">
        <w:rPr>
          <w:rFonts w:eastAsia="Times New Roman"/>
        </w:rPr>
        <w:t xml:space="preserve"> because only voters know how they would vote had certain candidates not been on the ballot.</w:t>
      </w:r>
      <w:r w:rsidR="004344A8">
        <w:rPr>
          <w:rFonts w:eastAsia="Times New Roman"/>
        </w:rPr>
        <w:t xml:space="preserve"> </w:t>
      </w:r>
      <w:r w:rsidR="004344A8">
        <w:rPr>
          <w:rFonts w:eastAsia="Times New Roman"/>
          <w:b/>
          <w:bCs/>
        </w:rPr>
        <w:t xml:space="preserve">Indeed, as correctly noted by Devine and </w:t>
      </w:r>
      <w:proofErr w:type="spellStart"/>
      <w:r w:rsidR="004344A8">
        <w:rPr>
          <w:rFonts w:eastAsia="Times New Roman"/>
          <w:b/>
          <w:bCs/>
        </w:rPr>
        <w:t>Kopko</w:t>
      </w:r>
      <w:proofErr w:type="spellEnd"/>
      <w:r w:rsidR="004344A8">
        <w:rPr>
          <w:rFonts w:eastAsia="Times New Roman"/>
          <w:b/>
          <w:bCs/>
        </w:rPr>
        <w:t xml:space="preserve"> (2021) and Lacy and Burden (1999) before them, some percentage of third-party voters would abstain from voter rather than cast a ballot for either Trump or Biden. This reflects a rise in negative polarization observed by Abramowitz and Webster (2016).</w:t>
      </w:r>
      <w:r>
        <w:rPr>
          <w:rFonts w:eastAsia="Times New Roman"/>
        </w:rPr>
        <w:t xml:space="preserve"> </w:t>
      </w:r>
      <w:r w:rsidR="00B74C9E">
        <w:rPr>
          <w:rFonts w:eastAsia="Times New Roman"/>
        </w:rPr>
        <w:t>S</w:t>
      </w:r>
      <w:r>
        <w:rPr>
          <w:rFonts w:eastAsia="Times New Roman"/>
        </w:rPr>
        <w:t>o</w:t>
      </w:r>
      <w:r w:rsidR="00B74C9E">
        <w:rPr>
          <w:rFonts w:eastAsia="Times New Roman"/>
        </w:rPr>
        <w:t>,</w:t>
      </w:r>
      <w:r>
        <w:rPr>
          <w:rFonts w:eastAsia="Times New Roman"/>
        </w:rPr>
        <w:t xml:space="preserve"> it is not at all clear that if Jorgensen had not been on the ballot and there </w:t>
      </w:r>
      <w:r w:rsidR="0059068B">
        <w:rPr>
          <w:rFonts w:eastAsia="Times New Roman"/>
        </w:rPr>
        <w:t>was</w:t>
      </w:r>
      <w:r>
        <w:rPr>
          <w:rFonts w:eastAsia="Times New Roman"/>
        </w:rPr>
        <w:t xml:space="preserve"> no other Libertarian candidate, Trump would have won three additional states and created an Electoral College tie in 2020 that would have allowed his reelection. Some supporters of Jorgensen/the Libertarian Par</w:t>
      </w:r>
      <w:r w:rsidR="00B74C9E">
        <w:rPr>
          <w:rFonts w:eastAsia="Times New Roman"/>
        </w:rPr>
        <w:t>t</w:t>
      </w:r>
      <w:r>
        <w:rPr>
          <w:rFonts w:eastAsia="Times New Roman"/>
        </w:rPr>
        <w:t>y would have abstained if their candidate had not been available. And some of the Jorgensen supporters might have voted for Biden over Trump (especially if their Libertarian vote was an anti-Trump protest vote).</w:t>
      </w:r>
    </w:p>
    <w:p w14:paraId="007203AC" w14:textId="173A3EB6" w:rsidR="000158F8" w:rsidRPr="00B74C9E" w:rsidRDefault="000158F8" w:rsidP="00B74C9E">
      <w:pPr>
        <w:rPr>
          <w:rFonts w:eastAsia="Times New Roman"/>
        </w:rPr>
      </w:pPr>
      <w:r>
        <w:rPr>
          <w:rFonts w:eastAsia="Times New Roman"/>
        </w:rPr>
        <w:t xml:space="preserve"> How can we assess what is likely to have happened if Jorgensen (or perhaps both Jorgensen and Hawkins) had not been on the ballot and there was no other Libertarian candidate to replace Jorgensen? Well, we can draw insights from the work of Devine and </w:t>
      </w:r>
      <w:proofErr w:type="spellStart"/>
      <w:r>
        <w:rPr>
          <w:rFonts w:eastAsia="Times New Roman"/>
        </w:rPr>
        <w:t>Kopko</w:t>
      </w:r>
      <w:proofErr w:type="spellEnd"/>
      <w:r>
        <w:rPr>
          <w:rFonts w:eastAsia="Times New Roman"/>
        </w:rPr>
        <w:t xml:space="preserve"> (2021).</w:t>
      </w:r>
    </w:p>
    <w:p w14:paraId="706FC3F4" w14:textId="2B1ED438" w:rsidR="000158F8" w:rsidRDefault="000158F8" w:rsidP="00A20BDE">
      <w:pPr>
        <w:rPr>
          <w:rFonts w:eastAsia="Times New Roman"/>
          <w:color w:val="000000"/>
        </w:rPr>
      </w:pPr>
      <w:r>
        <w:rPr>
          <w:rFonts w:eastAsia="Times New Roman"/>
          <w:color w:val="000000"/>
        </w:rPr>
        <w:t>Building upon</w:t>
      </w:r>
      <w:r w:rsidRPr="00F961FF">
        <w:rPr>
          <w:rFonts w:eastAsia="Times New Roman"/>
          <w:color w:val="000000"/>
        </w:rPr>
        <w:t xml:space="preserve"> </w:t>
      </w:r>
      <w:r w:rsidRPr="0031413B">
        <w:t>Lacy and Burden</w:t>
      </w:r>
      <w:r>
        <w:t xml:space="preserve">’s </w:t>
      </w:r>
      <w:r w:rsidRPr="0031413B">
        <w:t>(1999</w:t>
      </w:r>
      <w:r>
        <w:t>) analysis of the 1992 presidential election</w:t>
      </w:r>
      <w:r w:rsidRPr="0031413B">
        <w:t>,</w:t>
      </w:r>
      <w:r w:rsidRPr="00F961FF">
        <w:rPr>
          <w:rFonts w:eastAsia="Times New Roman"/>
          <w:color w:val="000000"/>
        </w:rPr>
        <w:t xml:space="preserve"> </w:t>
      </w:r>
      <w:r>
        <w:rPr>
          <w:rFonts w:eastAsia="Times New Roman"/>
          <w:color w:val="000000"/>
        </w:rPr>
        <w:t>u</w:t>
      </w:r>
      <w:r w:rsidRPr="00F961FF">
        <w:rPr>
          <w:rFonts w:eastAsia="Times New Roman"/>
          <w:color w:val="000000"/>
        </w:rPr>
        <w:t>sing a</w:t>
      </w:r>
      <w:r>
        <w:rPr>
          <w:rFonts w:eastAsia="Times New Roman"/>
          <w:color w:val="000000"/>
        </w:rPr>
        <w:t xml:space="preserve"> </w:t>
      </w:r>
      <w:r w:rsidRPr="00F961FF">
        <w:rPr>
          <w:rFonts w:eastAsia="Times New Roman"/>
          <w:color w:val="000000"/>
        </w:rPr>
        <w:t xml:space="preserve">multinomial </w:t>
      </w:r>
      <w:proofErr w:type="spellStart"/>
      <w:r w:rsidRPr="00F961FF">
        <w:rPr>
          <w:rFonts w:eastAsia="Times New Roman"/>
          <w:color w:val="000000"/>
        </w:rPr>
        <w:t>probit</w:t>
      </w:r>
      <w:proofErr w:type="spellEnd"/>
      <w:r w:rsidRPr="00F961FF">
        <w:rPr>
          <w:rFonts w:eastAsia="Times New Roman"/>
          <w:color w:val="000000"/>
        </w:rPr>
        <w:t xml:space="preserve"> model of voter choice</w:t>
      </w:r>
      <w:r>
        <w:rPr>
          <w:rFonts w:eastAsia="Times New Roman"/>
          <w:color w:val="000000"/>
        </w:rPr>
        <w:t xml:space="preserve">, </w:t>
      </w:r>
      <w:r w:rsidRPr="00F961FF">
        <w:rPr>
          <w:rFonts w:eastAsia="Times New Roman"/>
          <w:color w:val="000000"/>
        </w:rPr>
        <w:t xml:space="preserve">Devine and </w:t>
      </w:r>
      <w:proofErr w:type="spellStart"/>
      <w:r w:rsidRPr="00F961FF">
        <w:rPr>
          <w:rFonts w:eastAsia="Times New Roman"/>
          <w:color w:val="000000"/>
        </w:rPr>
        <w:t>Kopko</w:t>
      </w:r>
      <w:proofErr w:type="spellEnd"/>
      <w:r w:rsidRPr="00F961FF">
        <w:rPr>
          <w:rFonts w:eastAsia="Times New Roman"/>
          <w:color w:val="000000"/>
        </w:rPr>
        <w:t xml:space="preserve"> (2021) estimate</w:t>
      </w:r>
      <w:r>
        <w:rPr>
          <w:rFonts w:eastAsia="Times New Roman"/>
          <w:color w:val="000000"/>
        </w:rPr>
        <w:t xml:space="preserve"> </w:t>
      </w:r>
      <w:r w:rsidRPr="00F961FF">
        <w:rPr>
          <w:rFonts w:eastAsia="Times New Roman"/>
          <w:color w:val="000000"/>
        </w:rPr>
        <w:t>that</w:t>
      </w:r>
      <w:r w:rsidR="00A20BDE">
        <w:rPr>
          <w:rFonts w:eastAsia="Times New Roman"/>
          <w:color w:val="000000"/>
        </w:rPr>
        <w:t xml:space="preserve"> </w:t>
      </w:r>
      <w:r w:rsidRPr="00F961FF">
        <w:rPr>
          <w:rFonts w:eastAsia="Times New Roman"/>
          <w:color w:val="000000"/>
        </w:rPr>
        <w:t xml:space="preserve">in 2016 about 60% of the voters who ranked the Libertarian candidate, </w:t>
      </w:r>
      <w:r>
        <w:rPr>
          <w:rFonts w:eastAsia="Times New Roman"/>
          <w:color w:val="000000"/>
        </w:rPr>
        <w:t xml:space="preserve">Gary </w:t>
      </w:r>
      <w:r w:rsidRPr="00F961FF">
        <w:rPr>
          <w:rFonts w:eastAsia="Times New Roman"/>
          <w:color w:val="000000"/>
        </w:rPr>
        <w:t>Johnson, first would have ranked</w:t>
      </w:r>
      <w:r>
        <w:rPr>
          <w:rFonts w:eastAsia="Times New Roman"/>
          <w:color w:val="000000"/>
        </w:rPr>
        <w:t xml:space="preserve"> </w:t>
      </w:r>
      <w:r w:rsidRPr="00F961FF">
        <w:rPr>
          <w:rFonts w:eastAsia="Times New Roman"/>
          <w:color w:val="000000"/>
        </w:rPr>
        <w:t>Trump second, and</w:t>
      </w:r>
      <w:r>
        <w:rPr>
          <w:rFonts w:eastAsia="Times New Roman"/>
          <w:color w:val="000000"/>
        </w:rPr>
        <w:t xml:space="preserve"> </w:t>
      </w:r>
      <w:r w:rsidRPr="00F961FF">
        <w:rPr>
          <w:rFonts w:eastAsia="Times New Roman"/>
          <w:color w:val="000000"/>
        </w:rPr>
        <w:t>about 32-33% would have ranked Clinton second.</w:t>
      </w:r>
      <w:r>
        <w:rPr>
          <w:rFonts w:eastAsia="Times New Roman"/>
          <w:color w:val="000000"/>
        </w:rPr>
        <w:t xml:space="preserve"> </w:t>
      </w:r>
      <w:r w:rsidRPr="00F961FF">
        <w:rPr>
          <w:rFonts w:eastAsia="Times New Roman"/>
          <w:color w:val="000000"/>
        </w:rPr>
        <w:t xml:space="preserve">Similarly in 2016, they estimate that about 75-80% of the voters who ranked the </w:t>
      </w:r>
      <w:r>
        <w:rPr>
          <w:rFonts w:eastAsia="Times New Roman"/>
          <w:color w:val="000000"/>
        </w:rPr>
        <w:t>Green</w:t>
      </w:r>
      <w:r w:rsidRPr="00F961FF">
        <w:rPr>
          <w:rFonts w:eastAsia="Times New Roman"/>
          <w:color w:val="000000"/>
        </w:rPr>
        <w:t xml:space="preserve"> candidate</w:t>
      </w:r>
      <w:r>
        <w:rPr>
          <w:rFonts w:eastAsia="Times New Roman"/>
          <w:color w:val="000000"/>
        </w:rPr>
        <w:t xml:space="preserve"> </w:t>
      </w:r>
      <w:r w:rsidRPr="00F961FF">
        <w:rPr>
          <w:rFonts w:eastAsia="Times New Roman"/>
        </w:rPr>
        <w:t>Jill Stein</w:t>
      </w:r>
      <w:r>
        <w:rPr>
          <w:rFonts w:eastAsia="Times New Roman"/>
          <w:color w:val="FF0000"/>
        </w:rPr>
        <w:t xml:space="preserve"> </w:t>
      </w:r>
      <w:r w:rsidRPr="00F961FF">
        <w:rPr>
          <w:rFonts w:eastAsia="Times New Roman"/>
          <w:color w:val="000000"/>
        </w:rPr>
        <w:t>first would have ranked</w:t>
      </w:r>
      <w:r>
        <w:rPr>
          <w:rFonts w:eastAsia="Times New Roman"/>
          <w:color w:val="000000"/>
        </w:rPr>
        <w:t xml:space="preserve"> </w:t>
      </w:r>
      <w:r w:rsidRPr="00F961FF">
        <w:rPr>
          <w:rFonts w:eastAsia="Times New Roman"/>
          <w:color w:val="000000"/>
        </w:rPr>
        <w:t>Clinton second, and</w:t>
      </w:r>
      <w:r>
        <w:rPr>
          <w:rFonts w:eastAsia="Times New Roman"/>
          <w:color w:val="000000"/>
        </w:rPr>
        <w:t xml:space="preserve"> </w:t>
      </w:r>
      <w:r w:rsidRPr="00F961FF">
        <w:rPr>
          <w:rFonts w:eastAsia="Times New Roman"/>
          <w:color w:val="000000"/>
        </w:rPr>
        <w:t xml:space="preserve">about 20% would have ranked Trump second. But they also estimate that about half of the minority party supporters would </w:t>
      </w:r>
      <w:r>
        <w:rPr>
          <w:rFonts w:eastAsia="Times New Roman"/>
          <w:color w:val="000000"/>
        </w:rPr>
        <w:t>NOT</w:t>
      </w:r>
      <w:r w:rsidRPr="00F961FF">
        <w:rPr>
          <w:rFonts w:eastAsia="Times New Roman"/>
          <w:color w:val="000000"/>
        </w:rPr>
        <w:t xml:space="preserve"> have voted had their own candidate not been in the race.</w:t>
      </w:r>
    </w:p>
    <w:p w14:paraId="354B14E2" w14:textId="1A6F980B" w:rsidR="0076274E" w:rsidRPr="00F94CE4" w:rsidRDefault="000158F8" w:rsidP="00F94CE4">
      <w:pPr>
        <w:rPr>
          <w:b/>
          <w:bCs/>
          <w:color w:val="FF0000"/>
        </w:rPr>
      </w:pPr>
      <w:r>
        <w:rPr>
          <w:rFonts w:eastAsia="Times New Roman"/>
        </w:rPr>
        <w:t>Let us imagine that Stein</w:t>
      </w:r>
      <w:r w:rsidR="0059068B">
        <w:rPr>
          <w:rFonts w:eastAsia="Times New Roman"/>
        </w:rPr>
        <w:t xml:space="preserve"> </w:t>
      </w:r>
      <w:r>
        <w:rPr>
          <w:rFonts w:eastAsia="Times New Roman"/>
        </w:rPr>
        <w:t>remains in the race in 2020 but there is no Libertarian candidate.</w:t>
      </w:r>
      <w:r w:rsidRPr="00F961FF">
        <w:rPr>
          <w:rFonts w:eastAsia="Times New Roman"/>
        </w:rPr>
        <w:t xml:space="preserve"> If we posit th</w:t>
      </w:r>
      <w:r>
        <w:rPr>
          <w:rFonts w:eastAsia="Times New Roman"/>
        </w:rPr>
        <w:t>e same</w:t>
      </w:r>
      <w:r w:rsidRPr="00F961FF">
        <w:rPr>
          <w:rFonts w:eastAsia="Times New Roman"/>
        </w:rPr>
        <w:t xml:space="preserve"> </w:t>
      </w:r>
      <w:r>
        <w:rPr>
          <w:rFonts w:eastAsia="Times New Roman"/>
        </w:rPr>
        <w:t xml:space="preserve">second preference rankings found by Devine and </w:t>
      </w:r>
      <w:proofErr w:type="spellStart"/>
      <w:r>
        <w:rPr>
          <w:rFonts w:eastAsia="Times New Roman"/>
        </w:rPr>
        <w:t>Kopko</w:t>
      </w:r>
      <w:proofErr w:type="spellEnd"/>
      <w:r>
        <w:rPr>
          <w:rFonts w:eastAsia="Times New Roman"/>
        </w:rPr>
        <w:t xml:space="preserve"> (2021) for 2016 </w:t>
      </w:r>
      <w:r w:rsidRPr="00F961FF">
        <w:rPr>
          <w:rFonts w:eastAsia="Times New Roman"/>
        </w:rPr>
        <w:t>apply to Libertarian</w:t>
      </w:r>
      <w:r w:rsidR="00C66304">
        <w:rPr>
          <w:rFonts w:eastAsia="Times New Roman"/>
        </w:rPr>
        <w:t xml:space="preserve"> </w:t>
      </w:r>
      <w:r>
        <w:rPr>
          <w:rFonts w:eastAsia="Times New Roman"/>
        </w:rPr>
        <w:t xml:space="preserve">voters in </w:t>
      </w:r>
      <w:r w:rsidRPr="00F961FF">
        <w:rPr>
          <w:rFonts w:eastAsia="Times New Roman"/>
        </w:rPr>
        <w:t>2020</w:t>
      </w:r>
      <w:r>
        <w:rPr>
          <w:rFonts w:eastAsia="Times New Roman"/>
        </w:rPr>
        <w:t>, and posit that half the Libertarian</w:t>
      </w:r>
      <w:r w:rsidR="00C66304">
        <w:rPr>
          <w:rFonts w:eastAsia="Times New Roman"/>
        </w:rPr>
        <w:t xml:space="preserve"> </w:t>
      </w:r>
      <w:r>
        <w:rPr>
          <w:rFonts w:eastAsia="Times New Roman"/>
        </w:rPr>
        <w:t xml:space="preserve">voters would have abstained if their candidate had not been in the race in 2020, </w:t>
      </w:r>
      <w:r w:rsidRPr="00F961FF">
        <w:rPr>
          <w:rFonts w:eastAsia="Times New Roman"/>
        </w:rPr>
        <w:t xml:space="preserve">we </w:t>
      </w:r>
      <w:r>
        <w:rPr>
          <w:rFonts w:eastAsia="Times New Roman"/>
        </w:rPr>
        <w:t xml:space="preserve">would now find </w:t>
      </w:r>
      <w:r w:rsidRPr="00712512">
        <w:rPr>
          <w:rFonts w:eastAsia="Times New Roman"/>
        </w:rPr>
        <w:t xml:space="preserve">that </w:t>
      </w:r>
      <w:r>
        <w:rPr>
          <w:rFonts w:eastAsia="Times New Roman"/>
        </w:rPr>
        <w:t>NO states shift in 2020.</w:t>
      </w:r>
      <w:r w:rsidR="00BF41A0">
        <w:rPr>
          <w:rStyle w:val="FootnoteReference"/>
          <w:rFonts w:eastAsia="Times New Roman"/>
        </w:rPr>
        <w:footnoteReference w:id="6"/>
      </w:r>
      <w:r>
        <w:rPr>
          <w:rFonts w:eastAsia="Times New Roman"/>
        </w:rPr>
        <w:t xml:space="preserve"> On the other hand, if we posit a zero rate of abstention for former Jorgensen voters then </w:t>
      </w:r>
      <w:r w:rsidRPr="00712512">
        <w:rPr>
          <w:rFonts w:eastAsia="Times New Roman"/>
        </w:rPr>
        <w:t>the</w:t>
      </w:r>
      <w:r>
        <w:rPr>
          <w:rFonts w:eastAsia="Times New Roman"/>
        </w:rPr>
        <w:t xml:space="preserve">re are </w:t>
      </w:r>
      <w:r w:rsidRPr="00712512">
        <w:rPr>
          <w:rFonts w:eastAsia="Times New Roman"/>
        </w:rPr>
        <w:t>two states that shift to Trump</w:t>
      </w:r>
      <w:r>
        <w:rPr>
          <w:rFonts w:eastAsia="Times New Roman"/>
        </w:rPr>
        <w:t xml:space="preserve">: </w:t>
      </w:r>
      <w:r w:rsidRPr="00712512">
        <w:rPr>
          <w:rFonts w:eastAsia="Times New Roman"/>
        </w:rPr>
        <w:t xml:space="preserve">Arizona and Georgia. </w:t>
      </w:r>
      <w:r>
        <w:rPr>
          <w:rFonts w:eastAsia="Times New Roman"/>
        </w:rPr>
        <w:t>And these two states would still shift to Trump even if all of the Hawkins voters in them shifted to Biden.</w:t>
      </w:r>
      <w:r w:rsidRPr="00F961FF">
        <w:rPr>
          <w:rFonts w:eastAsia="Times New Roman"/>
        </w:rPr>
        <w:t xml:space="preserve"> </w:t>
      </w:r>
      <w:r>
        <w:rPr>
          <w:rFonts w:eastAsia="Times New Roman"/>
        </w:rPr>
        <w:t>But they are not enough to change the EC outcome.</w:t>
      </w:r>
      <w:r w:rsidR="0076274E">
        <w:rPr>
          <w:rStyle w:val="FootnoteReference"/>
          <w:rFonts w:eastAsia="Times New Roman"/>
        </w:rPr>
        <w:footnoteReference w:id="7"/>
      </w:r>
      <w:r>
        <w:rPr>
          <w:rFonts w:eastAsia="Times New Roman"/>
        </w:rPr>
        <w:t xml:space="preserve"> </w:t>
      </w:r>
    </w:p>
    <w:p w14:paraId="79CF9842" w14:textId="13CD6457" w:rsidR="000158F8" w:rsidRPr="00ED1B65" w:rsidRDefault="000158F8" w:rsidP="00710458">
      <w:pPr>
        <w:rPr>
          <w:rFonts w:eastAsia="Times New Roman"/>
          <w:b/>
          <w:bCs/>
        </w:rPr>
      </w:pPr>
      <w:r>
        <w:rPr>
          <w:rFonts w:eastAsia="Times New Roman"/>
        </w:rPr>
        <w:t xml:space="preserve">We might think that these latter results tell us that, as in 2016, minority party candidates did not have any real impact in 2020. But that is far too strong a conclusion. Even under the Devine and </w:t>
      </w:r>
      <w:proofErr w:type="spellStart"/>
      <w:r>
        <w:rPr>
          <w:rFonts w:eastAsia="Times New Roman"/>
        </w:rPr>
        <w:t>Kopko</w:t>
      </w:r>
      <w:proofErr w:type="spellEnd"/>
      <w:r>
        <w:rPr>
          <w:rFonts w:eastAsia="Times New Roman"/>
        </w:rPr>
        <w:t xml:space="preserve"> (2021) assumptions about </w:t>
      </w:r>
      <w:r w:rsidR="00492A31">
        <w:rPr>
          <w:rFonts w:eastAsia="Times New Roman"/>
        </w:rPr>
        <w:t xml:space="preserve">50% </w:t>
      </w:r>
      <w:r>
        <w:rPr>
          <w:rFonts w:eastAsia="Times New Roman"/>
        </w:rPr>
        <w:t xml:space="preserve">abstention </w:t>
      </w:r>
      <w:r w:rsidR="00492A31">
        <w:rPr>
          <w:rFonts w:eastAsia="Times New Roman"/>
        </w:rPr>
        <w:t>if</w:t>
      </w:r>
      <w:r>
        <w:rPr>
          <w:rFonts w:eastAsia="Times New Roman"/>
        </w:rPr>
        <w:t xml:space="preserve"> the most preferred candidate</w:t>
      </w:r>
      <w:r w:rsidR="00492A31">
        <w:rPr>
          <w:rFonts w:eastAsia="Times New Roman"/>
        </w:rPr>
        <w:t xml:space="preserve"> were</w:t>
      </w:r>
      <w:r>
        <w:rPr>
          <w:rFonts w:eastAsia="Times New Roman"/>
        </w:rPr>
        <w:t xml:space="preserve"> not on the ballot,</w:t>
      </w:r>
      <w:r w:rsidR="00492A31">
        <w:rPr>
          <w:rFonts w:eastAsia="Times New Roman"/>
        </w:rPr>
        <w:t xml:space="preserve"> that implies</w:t>
      </w:r>
      <w:r>
        <w:rPr>
          <w:rFonts w:eastAsia="Times New Roman"/>
        </w:rPr>
        <w:t xml:space="preserve"> nearly </w:t>
      </w:r>
      <m:oMath>
        <m:r>
          <w:rPr>
            <w:rFonts w:ascii="Cambria Math" w:eastAsia="Times New Roman" w:hAnsi="Cambria Math"/>
          </w:rPr>
          <m:t>260,000</m:t>
        </m:r>
      </m:oMath>
      <w:r w:rsidR="00492A31">
        <w:rPr>
          <w:rFonts w:eastAsia="Times New Roman"/>
        </w:rPr>
        <w:t xml:space="preserve"> </w:t>
      </w:r>
      <w:r>
        <w:rPr>
          <w:rFonts w:eastAsia="Times New Roman"/>
        </w:rPr>
        <w:t xml:space="preserve">net votes would have shifted to Trump if there were no Libertarian option in 2020. </w:t>
      </w:r>
      <w:r w:rsidR="006A5F4F" w:rsidRPr="006A5F4F">
        <w:rPr>
          <w:rFonts w:eastAsia="Times New Roman"/>
          <w:b/>
          <w:bCs/>
        </w:rPr>
        <w:t xml:space="preserve">Moreover, in flipping those two states, there is now a situation where </w:t>
      </w:r>
      <w:r w:rsidR="00ED1B65">
        <w:rPr>
          <w:rFonts w:eastAsia="Times New Roman"/>
          <w:b/>
          <w:bCs/>
        </w:rPr>
        <w:t>a single</w:t>
      </w:r>
      <w:r w:rsidR="006A5F4F" w:rsidRPr="006A5F4F">
        <w:rPr>
          <w:rFonts w:eastAsia="Times New Roman"/>
          <w:b/>
          <w:bCs/>
        </w:rPr>
        <w:t xml:space="preserve"> state</w:t>
      </w:r>
      <w:r w:rsidR="00ED1B65">
        <w:rPr>
          <w:rFonts w:eastAsia="Times New Roman"/>
          <w:b/>
          <w:bCs/>
        </w:rPr>
        <w:t xml:space="preserve"> c</w:t>
      </w:r>
      <w:r w:rsidR="006A5F4F" w:rsidRPr="006A5F4F">
        <w:rPr>
          <w:rFonts w:eastAsia="Times New Roman"/>
          <w:b/>
          <w:bCs/>
        </w:rPr>
        <w:t xml:space="preserve">ould prove to be decisive. </w:t>
      </w:r>
      <w:r w:rsidR="006A5F4F">
        <w:rPr>
          <w:rFonts w:eastAsia="Times New Roman"/>
          <w:b/>
          <w:bCs/>
        </w:rPr>
        <w:t xml:space="preserve">Since </w:t>
      </w:r>
      <w:r w:rsidR="00BF41A0">
        <w:rPr>
          <w:rFonts w:eastAsia="Times New Roman"/>
          <w:b/>
          <w:bCs/>
        </w:rPr>
        <w:t xml:space="preserve">some </w:t>
      </w:r>
      <w:r w:rsidR="006A5F4F">
        <w:rPr>
          <w:rFonts w:eastAsia="Times New Roman"/>
          <w:b/>
          <w:bCs/>
        </w:rPr>
        <w:t>Republican</w:t>
      </w:r>
      <w:r w:rsidR="00BF41A0">
        <w:rPr>
          <w:rFonts w:eastAsia="Times New Roman"/>
          <w:b/>
          <w:bCs/>
        </w:rPr>
        <w:t xml:space="preserve"> members of Congress</w:t>
      </w:r>
      <w:r w:rsidR="006A5F4F">
        <w:rPr>
          <w:rFonts w:eastAsia="Times New Roman"/>
          <w:b/>
          <w:bCs/>
        </w:rPr>
        <w:t xml:space="preserve"> were already willing to challenge the certification of electors knowing that they’d have to undo a minimum of three states, with only one state needed to overturn the results of the election, it is possible that an attempt might have garnered additional support</w:t>
      </w:r>
      <w:r w:rsidR="00BF41A0">
        <w:rPr>
          <w:rFonts w:eastAsia="Times New Roman"/>
          <w:b/>
          <w:bCs/>
        </w:rPr>
        <w:t>;</w:t>
      </w:r>
      <w:r w:rsidR="006A5F4F">
        <w:rPr>
          <w:rFonts w:eastAsia="Times New Roman"/>
          <w:b/>
          <w:bCs/>
        </w:rPr>
        <w:t xml:space="preserve"> particularly among Senators.</w:t>
      </w:r>
      <w:r w:rsidR="00ED1B65">
        <w:rPr>
          <w:rFonts w:eastAsia="Times New Roman"/>
          <w:b/>
          <w:bCs/>
        </w:rPr>
        <w:t xml:space="preserve"> This situation is foreshadowed in Rick </w:t>
      </w:r>
      <w:proofErr w:type="spellStart"/>
      <w:r w:rsidR="00ED1B65">
        <w:rPr>
          <w:rFonts w:eastAsia="Times New Roman"/>
          <w:b/>
          <w:bCs/>
        </w:rPr>
        <w:t>Hasen’s</w:t>
      </w:r>
      <w:proofErr w:type="spellEnd"/>
      <w:r w:rsidR="00ED1B65">
        <w:rPr>
          <w:rFonts w:eastAsia="Times New Roman"/>
          <w:b/>
          <w:bCs/>
        </w:rPr>
        <w:t xml:space="preserve"> (2020) prescient book </w:t>
      </w:r>
      <w:r w:rsidR="00ED1B65">
        <w:rPr>
          <w:rFonts w:eastAsia="Times New Roman"/>
          <w:b/>
          <w:bCs/>
          <w:i/>
          <w:iCs/>
        </w:rPr>
        <w:t>Election Meltdown</w:t>
      </w:r>
      <w:r w:rsidR="00ED1B65">
        <w:rPr>
          <w:rFonts w:eastAsia="Times New Roman"/>
          <w:b/>
          <w:bCs/>
        </w:rPr>
        <w:t>.</w:t>
      </w:r>
    </w:p>
    <w:p w14:paraId="05B66459" w14:textId="6BEFDA7B" w:rsidR="00660BD8" w:rsidRPr="006A5F4F" w:rsidRDefault="00660BD8" w:rsidP="00660BD8">
      <w:pPr>
        <w:pStyle w:val="Heading2"/>
        <w:rPr>
          <w:rFonts w:eastAsia="Times New Roman"/>
        </w:rPr>
      </w:pPr>
      <w:r>
        <w:rPr>
          <w:rFonts w:eastAsia="Times New Roman"/>
        </w:rPr>
        <w:t>Rank Choice Voting</w:t>
      </w:r>
    </w:p>
    <w:p w14:paraId="28E5B1B4" w14:textId="75D520BE" w:rsidR="000158F8" w:rsidRPr="0009251B" w:rsidRDefault="006A5F4F" w:rsidP="005F7053">
      <w:pPr>
        <w:rPr>
          <w:rFonts w:eastAsia="Times New Roman"/>
        </w:rPr>
      </w:pPr>
      <w:r>
        <w:rPr>
          <w:rFonts w:eastAsia="Times New Roman"/>
        </w:rPr>
        <w:t>L</w:t>
      </w:r>
      <w:r w:rsidR="000158F8" w:rsidRPr="00F961FF">
        <w:rPr>
          <w:rFonts w:eastAsia="Times New Roman"/>
        </w:rPr>
        <w:t xml:space="preserve">et us ask a different </w:t>
      </w:r>
      <w:r w:rsidR="000158F8">
        <w:rPr>
          <w:rFonts w:eastAsia="Times New Roman"/>
        </w:rPr>
        <w:t xml:space="preserve">but related </w:t>
      </w:r>
      <w:r w:rsidR="000158F8" w:rsidRPr="00F961FF">
        <w:rPr>
          <w:rFonts w:eastAsia="Times New Roman"/>
        </w:rPr>
        <w:t>question.</w:t>
      </w:r>
      <w:r w:rsidR="000158F8">
        <w:rPr>
          <w:rFonts w:eastAsia="Times New Roman"/>
        </w:rPr>
        <w:t xml:space="preserve"> </w:t>
      </w:r>
      <w:r w:rsidR="000158F8" w:rsidRPr="00F961FF">
        <w:rPr>
          <w:rFonts w:eastAsia="Times New Roman"/>
        </w:rPr>
        <w:t>What might have happened in 2020</w:t>
      </w:r>
      <w:r w:rsidR="000158F8">
        <w:rPr>
          <w:rFonts w:eastAsia="Times New Roman"/>
        </w:rPr>
        <w:t xml:space="preserve"> </w:t>
      </w:r>
      <w:r w:rsidR="000158F8" w:rsidRPr="00F961FF">
        <w:rPr>
          <w:rFonts w:eastAsia="Times New Roman"/>
        </w:rPr>
        <w:t>had</w:t>
      </w:r>
      <w:r w:rsidR="000158F8">
        <w:rPr>
          <w:rFonts w:eastAsia="Times New Roman"/>
        </w:rPr>
        <w:t xml:space="preserve"> </w:t>
      </w:r>
      <w:r w:rsidR="000158F8" w:rsidRPr="00F961FF">
        <w:rPr>
          <w:rFonts w:eastAsia="Times New Roman"/>
        </w:rPr>
        <w:t xml:space="preserve">Rank Choice Voting (RCV) been used instead of plurality? </w:t>
      </w:r>
      <w:r w:rsidR="000158F8" w:rsidRPr="002B5640">
        <w:rPr>
          <w:rFonts w:eastAsia="Times New Roman"/>
          <w:b/>
          <w:bCs/>
        </w:rPr>
        <w:t>RCV</w:t>
      </w:r>
      <w:r w:rsidR="00660BD8" w:rsidRPr="002B5640">
        <w:rPr>
          <w:rFonts w:eastAsia="Times New Roman"/>
          <w:b/>
          <w:bCs/>
        </w:rPr>
        <w:t xml:space="preserve"> is a generic voting system that</w:t>
      </w:r>
      <w:r w:rsidR="000158F8" w:rsidRPr="002B5640">
        <w:rPr>
          <w:rFonts w:eastAsia="Times New Roman"/>
          <w:b/>
          <w:bCs/>
        </w:rPr>
        <w:t xml:space="preserve"> asks voters to rank the candidates.</w:t>
      </w:r>
      <w:r w:rsidR="000158F8" w:rsidRPr="00F961FF">
        <w:rPr>
          <w:rFonts w:eastAsia="Times New Roman"/>
        </w:rPr>
        <w:t xml:space="preserve"> </w:t>
      </w:r>
      <w:r w:rsidR="00660BD8" w:rsidRPr="00807FA5">
        <w:rPr>
          <w:rFonts w:eastAsia="Times New Roman"/>
          <w:b/>
          <w:bCs/>
        </w:rPr>
        <w:t>Using the rules that are established in Maine for federal elections</w:t>
      </w:r>
      <w:r w:rsidR="00807FA5" w:rsidRPr="00807FA5">
        <w:rPr>
          <w:rFonts w:eastAsia="Times New Roman"/>
          <w:b/>
          <w:bCs/>
        </w:rPr>
        <w:t xml:space="preserve"> (</w:t>
      </w:r>
      <w:proofErr w:type="spellStart"/>
      <w:r w:rsidR="00807FA5" w:rsidRPr="00807FA5">
        <w:rPr>
          <w:rFonts w:eastAsia="Times New Roman"/>
          <w:b/>
          <w:bCs/>
        </w:rPr>
        <w:t>Akula</w:t>
      </w:r>
      <w:proofErr w:type="spellEnd"/>
      <w:r w:rsidR="00807FA5" w:rsidRPr="00807FA5">
        <w:rPr>
          <w:rFonts w:eastAsia="Times New Roman"/>
          <w:b/>
          <w:bCs/>
        </w:rPr>
        <w:t xml:space="preserve"> et al 2020)</w:t>
      </w:r>
      <w:r w:rsidR="00660BD8">
        <w:rPr>
          <w:rFonts w:eastAsia="Times New Roman"/>
        </w:rPr>
        <w:t>, i</w:t>
      </w:r>
      <w:r w:rsidR="000158F8" w:rsidRPr="00F961FF">
        <w:rPr>
          <w:rFonts w:eastAsia="Times New Roman"/>
        </w:rPr>
        <w:t xml:space="preserve">f no candidate receives a </w:t>
      </w:r>
      <w:r w:rsidR="00660BD8" w:rsidRPr="00F961FF">
        <w:rPr>
          <w:rFonts w:eastAsia="Times New Roman"/>
        </w:rPr>
        <w:t>majority</w:t>
      </w:r>
      <w:r w:rsidR="00660BD8">
        <w:rPr>
          <w:rFonts w:eastAsia="Times New Roman"/>
        </w:rPr>
        <w:t xml:space="preserve"> of first choice votes</w:t>
      </w:r>
      <w:r w:rsidR="00660BD8" w:rsidRPr="00F961FF">
        <w:rPr>
          <w:rFonts w:eastAsia="Times New Roman"/>
        </w:rPr>
        <w:t>,</w:t>
      </w:r>
      <w:r w:rsidR="000158F8" w:rsidRPr="00F961FF">
        <w:rPr>
          <w:rFonts w:eastAsia="Times New Roman"/>
        </w:rPr>
        <w:t xml:space="preserve"> then the candidate with fewest first choice votes </w:t>
      </w:r>
      <w:r w:rsidR="002B5640" w:rsidRPr="00F961FF">
        <w:rPr>
          <w:rFonts w:eastAsia="Times New Roman"/>
        </w:rPr>
        <w:t>have</w:t>
      </w:r>
      <w:r w:rsidR="000158F8" w:rsidRPr="00F961FF">
        <w:rPr>
          <w:rFonts w:eastAsia="Times New Roman"/>
        </w:rPr>
        <w:t xml:space="preserve"> the votes on the ballots which ranked that candidate first reallocated to the</w:t>
      </w:r>
      <w:r w:rsidR="00660BD8">
        <w:rPr>
          <w:rFonts w:eastAsia="Times New Roman"/>
        </w:rPr>
        <w:t>ir</w:t>
      </w:r>
      <w:r w:rsidR="000158F8" w:rsidRPr="00F961FF">
        <w:rPr>
          <w:rFonts w:eastAsia="Times New Roman"/>
        </w:rPr>
        <w:t xml:space="preserve"> second choice on the ballot. And the process continues in this way until one candidate has a majority of the then valid votes. </w:t>
      </w:r>
      <w:r w:rsidR="000158F8">
        <w:rPr>
          <w:rFonts w:eastAsia="Times New Roman"/>
        </w:rPr>
        <w:t>I</w:t>
      </w:r>
      <w:r w:rsidR="000158F8" w:rsidRPr="00F961FF">
        <w:rPr>
          <w:rFonts w:eastAsia="Times New Roman"/>
        </w:rPr>
        <w:t xml:space="preserve">f it has not </w:t>
      </w:r>
      <w:r w:rsidR="000158F8">
        <w:rPr>
          <w:rFonts w:eastAsia="Times New Roman"/>
        </w:rPr>
        <w:t xml:space="preserve">already </w:t>
      </w:r>
      <w:r w:rsidR="000158F8" w:rsidRPr="00F961FF">
        <w:rPr>
          <w:rFonts w:eastAsia="Times New Roman"/>
        </w:rPr>
        <w:t>been decided by one candidate receiving a majority of the votes at an earlier stage</w:t>
      </w:r>
      <w:r w:rsidR="000158F8">
        <w:rPr>
          <w:rFonts w:eastAsia="Times New Roman"/>
        </w:rPr>
        <w:t xml:space="preserve">, this </w:t>
      </w:r>
      <w:r w:rsidR="000158F8" w:rsidRPr="00F961FF">
        <w:rPr>
          <w:rFonts w:eastAsia="Times New Roman"/>
        </w:rPr>
        <w:t>process must</w:t>
      </w:r>
      <w:r w:rsidR="000158F8">
        <w:rPr>
          <w:rFonts w:eastAsia="Times New Roman"/>
        </w:rPr>
        <w:t xml:space="preserve"> </w:t>
      </w:r>
      <w:r w:rsidR="000158F8" w:rsidRPr="00F961FF">
        <w:rPr>
          <w:rFonts w:eastAsia="Times New Roman"/>
        </w:rPr>
        <w:t xml:space="preserve">eventually lead to a </w:t>
      </w:r>
      <w:r w:rsidR="00660BD8" w:rsidRPr="00F961FF">
        <w:rPr>
          <w:rFonts w:eastAsia="Times New Roman"/>
        </w:rPr>
        <w:t>two-candidate</w:t>
      </w:r>
      <w:r w:rsidR="000158F8" w:rsidRPr="00F961FF">
        <w:rPr>
          <w:rFonts w:eastAsia="Times New Roman"/>
        </w:rPr>
        <w:t xml:space="preserve"> contest</w:t>
      </w:r>
      <w:r w:rsidR="000158F8">
        <w:rPr>
          <w:rFonts w:eastAsia="Times New Roman"/>
        </w:rPr>
        <w:t xml:space="preserve"> and thus a clear winner. </w:t>
      </w:r>
      <w:r w:rsidR="001C6748" w:rsidRPr="005A09C1">
        <w:rPr>
          <w:rFonts w:eastAsia="Times New Roman"/>
          <w:b/>
          <w:bCs/>
        </w:rPr>
        <w:t xml:space="preserve">In 2020, </w:t>
      </w:r>
      <w:r w:rsidR="00807FA5">
        <w:rPr>
          <w:rFonts w:eastAsia="Times New Roman"/>
          <w:b/>
          <w:bCs/>
        </w:rPr>
        <w:t>since</w:t>
      </w:r>
      <w:r w:rsidR="001C6748" w:rsidRPr="005A09C1">
        <w:rPr>
          <w:rFonts w:eastAsia="Times New Roman"/>
          <w:b/>
          <w:bCs/>
        </w:rPr>
        <w:t xml:space="preserve"> the two major parties received the vast majority of the votes casted, it would be all the voters who had selected a </w:t>
      </w:r>
      <w:r w:rsidR="005A09C1" w:rsidRPr="005A09C1">
        <w:rPr>
          <w:rFonts w:eastAsia="Times New Roman"/>
          <w:b/>
          <w:bCs/>
        </w:rPr>
        <w:t>minor party</w:t>
      </w:r>
      <w:r w:rsidR="00807FA5">
        <w:rPr>
          <w:rFonts w:eastAsia="Times New Roman"/>
          <w:b/>
          <w:bCs/>
        </w:rPr>
        <w:t xml:space="preserve"> as their</w:t>
      </w:r>
      <w:r w:rsidR="001C6748" w:rsidRPr="005A09C1">
        <w:rPr>
          <w:rFonts w:eastAsia="Times New Roman"/>
          <w:b/>
          <w:bCs/>
        </w:rPr>
        <w:t xml:space="preserve"> first </w:t>
      </w:r>
      <w:r w:rsidR="00807FA5">
        <w:rPr>
          <w:rFonts w:eastAsia="Times New Roman"/>
          <w:b/>
          <w:bCs/>
        </w:rPr>
        <w:t xml:space="preserve">rank </w:t>
      </w:r>
      <w:r w:rsidR="001C6748" w:rsidRPr="005A09C1">
        <w:rPr>
          <w:rFonts w:eastAsia="Times New Roman"/>
          <w:b/>
          <w:bCs/>
        </w:rPr>
        <w:t>that would have their second (or third) choice counted in the final round.</w:t>
      </w:r>
    </w:p>
    <w:p w14:paraId="1BE522A8" w14:textId="4776CA18" w:rsidR="000158F8" w:rsidRDefault="000158F8" w:rsidP="002B5640">
      <w:pPr>
        <w:rPr>
          <w:rFonts w:eastAsia="Times New Roman"/>
          <w:b/>
          <w:bCs/>
          <w:color w:val="000000"/>
        </w:rPr>
      </w:pPr>
      <w:r w:rsidRPr="0009251B">
        <w:rPr>
          <w:rFonts w:eastAsia="Times New Roman"/>
          <w:color w:val="000000"/>
        </w:rPr>
        <w:t>Is it plausible to assume that the Jorgensen vote would have gone disproportionately to Trump under RCV</w:t>
      </w:r>
      <w:r>
        <w:rPr>
          <w:rFonts w:eastAsia="Times New Roman"/>
          <w:color w:val="000000"/>
        </w:rPr>
        <w:t xml:space="preserve">? </w:t>
      </w:r>
      <w:r w:rsidRPr="0009251B">
        <w:rPr>
          <w:rFonts w:eastAsia="Times New Roman"/>
          <w:color w:val="000000"/>
        </w:rPr>
        <w:t xml:space="preserve">Well, the answer to that is yes – at least again using the 2016 estimate from </w:t>
      </w:r>
      <w:r w:rsidRPr="0009251B">
        <w:rPr>
          <w:rFonts w:eastAsia="Times New Roman"/>
        </w:rPr>
        <w:t xml:space="preserve">Devine and </w:t>
      </w:r>
      <w:proofErr w:type="spellStart"/>
      <w:r w:rsidRPr="0009251B">
        <w:rPr>
          <w:rFonts w:eastAsia="Times New Roman"/>
        </w:rPr>
        <w:t>Kopko</w:t>
      </w:r>
      <w:proofErr w:type="spellEnd"/>
      <w:r w:rsidRPr="0009251B">
        <w:rPr>
          <w:rFonts w:eastAsia="Times New Roman"/>
        </w:rPr>
        <w:t xml:space="preserve"> (2021) </w:t>
      </w:r>
      <w:r w:rsidRPr="0009251B">
        <w:rPr>
          <w:rFonts w:eastAsia="Times New Roman"/>
          <w:color w:val="000000"/>
        </w:rPr>
        <w:t>as our guide</w:t>
      </w:r>
      <w:r w:rsidR="00563391">
        <w:rPr>
          <w:rFonts w:eastAsia="Times New Roman"/>
          <w:color w:val="000000"/>
        </w:rPr>
        <w:t xml:space="preserve">. </w:t>
      </w:r>
      <w:r w:rsidR="001C6748">
        <w:rPr>
          <w:rFonts w:eastAsia="Times New Roman"/>
          <w:color w:val="000000"/>
        </w:rPr>
        <w:t>A</w:t>
      </w:r>
      <w:r w:rsidRPr="0009251B">
        <w:rPr>
          <w:rFonts w:eastAsia="Times New Roman"/>
          <w:color w:val="000000"/>
        </w:rPr>
        <w:t>ssum</w:t>
      </w:r>
      <w:r w:rsidR="00563391">
        <w:rPr>
          <w:rFonts w:eastAsia="Times New Roman"/>
          <w:color w:val="000000"/>
        </w:rPr>
        <w:t>e</w:t>
      </w:r>
      <w:r w:rsidRPr="0009251B">
        <w:rPr>
          <w:rFonts w:eastAsia="Times New Roman"/>
          <w:color w:val="000000"/>
        </w:rPr>
        <w:t xml:space="preserve"> that the same set of voters vote in our hypothetical 2020 RCV election as voted in the actual election under plurality rather than abstaining.</w:t>
      </w:r>
      <w:r w:rsidR="001C6748">
        <w:rPr>
          <w:rStyle w:val="FootnoteReference"/>
          <w:rFonts w:eastAsia="Times New Roman"/>
        </w:rPr>
        <w:footnoteReference w:id="8"/>
      </w:r>
      <w:r>
        <w:rPr>
          <w:rFonts w:eastAsia="Times New Roman"/>
          <w:color w:val="000000"/>
        </w:rPr>
        <w:t xml:space="preserve"> </w:t>
      </w:r>
      <w:r w:rsidRPr="0009251B">
        <w:rPr>
          <w:rFonts w:eastAsia="Times New Roman"/>
          <w:color w:val="000000"/>
        </w:rPr>
        <w:t xml:space="preserve">Of course, these are strong </w:t>
      </w:r>
      <w:r>
        <w:rPr>
          <w:rFonts w:eastAsia="Times New Roman"/>
          <w:color w:val="000000"/>
        </w:rPr>
        <w:t xml:space="preserve">assumptions based on a regression model with substantial standard error, and also the use of RCV rather than plurality could be expected to have changed the nature of the campaigning and thus the ultimate vote distribution. </w:t>
      </w:r>
      <w:r w:rsidRPr="0009251B">
        <w:rPr>
          <w:rFonts w:eastAsia="Times New Roman"/>
          <w:color w:val="000000"/>
        </w:rPr>
        <w:t xml:space="preserve">Still, it is not unreasonable to believe that </w:t>
      </w:r>
      <w:r w:rsidRPr="00503ECE">
        <w:rPr>
          <w:rFonts w:eastAsia="Times New Roman"/>
        </w:rPr>
        <w:t>had the election in 2020 been held under RCV, Trump would have captured two states</w:t>
      </w:r>
      <w:r w:rsidR="00494792">
        <w:rPr>
          <w:rFonts w:eastAsia="Times New Roman"/>
        </w:rPr>
        <w:t xml:space="preserve"> that he in fact lost</w:t>
      </w:r>
      <w:r w:rsidR="00360C13">
        <w:rPr>
          <w:rFonts w:eastAsia="Times New Roman"/>
        </w:rPr>
        <w:t xml:space="preserve">, </w:t>
      </w:r>
      <w:r w:rsidRPr="00503ECE">
        <w:rPr>
          <w:rFonts w:eastAsia="Times New Roman"/>
        </w:rPr>
        <w:t>and come within eleven votes of an Electoral College victory.</w:t>
      </w:r>
      <w:r>
        <w:rPr>
          <w:rFonts w:eastAsia="Times New Roman"/>
          <w:b/>
          <w:bCs/>
        </w:rPr>
        <w:t xml:space="preserve"> </w:t>
      </w:r>
      <w:r w:rsidRPr="00503ECE">
        <w:rPr>
          <w:rFonts w:eastAsia="Times New Roman"/>
          <w:color w:val="000000"/>
        </w:rPr>
        <w:t xml:space="preserve">So, based on this analysis, in looking forward to </w:t>
      </w:r>
      <w:r w:rsidR="00503ECE">
        <w:rPr>
          <w:rFonts w:eastAsia="Times New Roman"/>
          <w:color w:val="000000"/>
        </w:rPr>
        <w:t xml:space="preserve">a potential </w:t>
      </w:r>
      <w:r w:rsidRPr="00503ECE">
        <w:rPr>
          <w:rFonts w:eastAsia="Times New Roman"/>
          <w:color w:val="000000"/>
        </w:rPr>
        <w:t xml:space="preserve">2024 </w:t>
      </w:r>
      <w:r w:rsidR="00503ECE">
        <w:rPr>
          <w:rFonts w:eastAsia="Times New Roman"/>
          <w:color w:val="000000"/>
        </w:rPr>
        <w:t>third</w:t>
      </w:r>
      <w:r w:rsidRPr="00503ECE">
        <w:rPr>
          <w:rFonts w:eastAsia="Times New Roman"/>
          <w:color w:val="000000"/>
        </w:rPr>
        <w:t xml:space="preserve"> </w:t>
      </w:r>
      <w:r w:rsidR="00503ECE">
        <w:rPr>
          <w:rFonts w:eastAsia="Times New Roman"/>
          <w:color w:val="000000"/>
        </w:rPr>
        <w:t>Trump presidential campaign</w:t>
      </w:r>
      <w:r w:rsidRPr="00503ECE">
        <w:rPr>
          <w:rFonts w:eastAsia="Times New Roman"/>
          <w:color w:val="000000"/>
        </w:rPr>
        <w:t xml:space="preserve">, Trump should </w:t>
      </w:r>
      <w:r w:rsidR="008978C9" w:rsidRPr="00503ECE">
        <w:rPr>
          <w:rFonts w:eastAsia="Times New Roman"/>
          <w:color w:val="000000"/>
        </w:rPr>
        <w:t>worry</w:t>
      </w:r>
      <w:r w:rsidRPr="00503ECE">
        <w:rPr>
          <w:rFonts w:eastAsia="Times New Roman"/>
          <w:color w:val="000000"/>
        </w:rPr>
        <w:t xml:space="preserve"> about a Libertarian spoiler</w:t>
      </w:r>
      <w:r w:rsidR="00503ECE">
        <w:rPr>
          <w:rFonts w:eastAsia="Times New Roman"/>
          <w:color w:val="000000"/>
        </w:rPr>
        <w:t xml:space="preserve">. Given this distinct possibility, </w:t>
      </w:r>
      <w:r w:rsidRPr="00503ECE">
        <w:rPr>
          <w:rFonts w:eastAsia="Times New Roman"/>
          <w:color w:val="000000"/>
        </w:rPr>
        <w:t>he should be a strong supporter of Rank Choice Voting being used in 2024, since that will mitigate the spoiler effect.</w:t>
      </w:r>
      <w:r w:rsidR="00C22F59">
        <w:rPr>
          <w:rStyle w:val="FootnoteReference"/>
          <w:rFonts w:eastAsia="Times New Roman"/>
        </w:rPr>
        <w:footnoteReference w:id="9"/>
      </w:r>
    </w:p>
    <w:p w14:paraId="6881CC5F" w14:textId="3871010F" w:rsidR="009878F5" w:rsidRDefault="000158F8" w:rsidP="009878F5">
      <w:pPr>
        <w:rPr>
          <w:rFonts w:eastAsia="Times New Roman"/>
          <w:color w:val="000000"/>
        </w:rPr>
      </w:pPr>
      <w:r>
        <w:rPr>
          <w:rFonts w:eastAsia="Times New Roman"/>
          <w:color w:val="000000"/>
        </w:rPr>
        <w:t>Rank Choice voting has been supported by liberal reformers because it makes it easier for voters to express their true preferences without worrying whether their vote will be wasted on a candidate who has no real chance of winning</w:t>
      </w:r>
      <w:r w:rsidR="00503ECE">
        <w:rPr>
          <w:rFonts w:eastAsia="Times New Roman"/>
          <w:color w:val="000000"/>
        </w:rPr>
        <w:t xml:space="preserve">. </w:t>
      </w:r>
      <w:r w:rsidR="00503ECE" w:rsidRPr="00503ECE">
        <w:rPr>
          <w:rFonts w:eastAsia="Times New Roman"/>
          <w:b/>
          <w:bCs/>
          <w:color w:val="000000"/>
        </w:rPr>
        <w:t>This perception is largely a product of Al Gore’s 2000 loss, where Ralph Nader’s votes in Florida costing Gore it’s pivotal 25 electors</w:t>
      </w:r>
      <w:r w:rsidR="00B323F7">
        <w:rPr>
          <w:rFonts w:eastAsia="Times New Roman"/>
          <w:b/>
          <w:bCs/>
          <w:color w:val="000000"/>
        </w:rPr>
        <w:t xml:space="preserve"> (Herron and Lewis 2007)</w:t>
      </w:r>
      <w:r w:rsidR="00503ECE" w:rsidRPr="00503ECE">
        <w:rPr>
          <w:rFonts w:eastAsia="Times New Roman"/>
          <w:b/>
          <w:bCs/>
          <w:color w:val="000000"/>
        </w:rPr>
        <w:t>.</w:t>
      </w:r>
      <w:r w:rsidR="00557091">
        <w:rPr>
          <w:rFonts w:eastAsia="Times New Roman"/>
          <w:b/>
          <w:bCs/>
          <w:color w:val="000000"/>
        </w:rPr>
        <w:t xml:space="preserve"> But no doubt just as important is the (false) perception that Jill Stein cost Hillary Clinton the 2016 election. But, while minor party candidacies have benefited Republicans in the past</w:t>
      </w:r>
      <w:r w:rsidR="00F44534">
        <w:rPr>
          <w:rFonts w:eastAsia="Times New Roman"/>
          <w:b/>
          <w:bCs/>
          <w:color w:val="000000"/>
        </w:rPr>
        <w:t>,</w:t>
      </w:r>
      <w:r w:rsidR="00557091">
        <w:rPr>
          <w:rStyle w:val="FootnoteReference"/>
          <w:rFonts w:eastAsia="Times New Roman"/>
          <w:b w:val="0"/>
          <w:bCs/>
        </w:rPr>
        <w:footnoteReference w:id="10"/>
      </w:r>
      <w:r w:rsidR="00557091">
        <w:rPr>
          <w:rFonts w:eastAsia="Times New Roman"/>
          <w:b/>
          <w:bCs/>
          <w:color w:val="000000"/>
        </w:rPr>
        <w:t xml:space="preserve"> </w:t>
      </w:r>
      <w:r w:rsidR="00807FA5">
        <w:rPr>
          <w:rFonts w:eastAsia="Times New Roman"/>
          <w:color w:val="000000"/>
        </w:rPr>
        <w:t>i</w:t>
      </w:r>
      <w:r>
        <w:rPr>
          <w:rFonts w:eastAsia="Times New Roman"/>
          <w:color w:val="000000"/>
        </w:rPr>
        <w:t xml:space="preserve">t presents a way to make a dent in the </w:t>
      </w:r>
      <w:r w:rsidR="001112C7">
        <w:rPr>
          <w:rFonts w:eastAsia="Times New Roman"/>
          <w:color w:val="000000"/>
        </w:rPr>
        <w:t>two-party</w:t>
      </w:r>
      <w:r>
        <w:rPr>
          <w:rFonts w:eastAsia="Times New Roman"/>
          <w:color w:val="000000"/>
        </w:rPr>
        <w:t xml:space="preserve"> cartel that has dominated American politics for the past 150+ years</w:t>
      </w:r>
      <w:r w:rsidR="0032616C">
        <w:rPr>
          <w:rFonts w:eastAsia="Times New Roman"/>
          <w:color w:val="000000"/>
        </w:rPr>
        <w:t>. Reformers also see</w:t>
      </w:r>
      <w:r>
        <w:rPr>
          <w:rFonts w:eastAsia="Times New Roman"/>
          <w:color w:val="000000"/>
        </w:rPr>
        <w:t xml:space="preserve"> RCV</w:t>
      </w:r>
      <w:r w:rsidR="0032616C">
        <w:rPr>
          <w:rFonts w:eastAsia="Times New Roman"/>
          <w:color w:val="000000"/>
        </w:rPr>
        <w:t xml:space="preserve"> as a way</w:t>
      </w:r>
      <w:r>
        <w:rPr>
          <w:rFonts w:eastAsia="Times New Roman"/>
          <w:color w:val="000000"/>
        </w:rPr>
        <w:t xml:space="preserve"> </w:t>
      </w:r>
      <w:r w:rsidR="0032616C">
        <w:rPr>
          <w:rFonts w:eastAsia="Times New Roman"/>
          <w:color w:val="000000"/>
        </w:rPr>
        <w:t xml:space="preserve">to </w:t>
      </w:r>
      <w:r>
        <w:rPr>
          <w:rFonts w:eastAsia="Times New Roman"/>
          <w:color w:val="000000"/>
        </w:rPr>
        <w:t>foster more moderate politics (</w:t>
      </w:r>
      <w:r w:rsidR="00807FA5" w:rsidRPr="00807FA5">
        <w:rPr>
          <w:rFonts w:eastAsia="Times New Roman"/>
          <w:b/>
          <w:bCs/>
          <w:color w:val="C00000"/>
        </w:rPr>
        <w:t>﻿</w:t>
      </w:r>
      <w:r w:rsidR="00807FA5" w:rsidRPr="00807FA5">
        <w:rPr>
          <w:rFonts w:eastAsia="Times New Roman"/>
          <w:b/>
          <w:bCs/>
          <w:color w:val="000000" w:themeColor="text1"/>
        </w:rPr>
        <w:t>Fraenkel and Grofman 2006, 2007</w:t>
      </w:r>
      <w:r>
        <w:rPr>
          <w:rFonts w:eastAsia="Times New Roman"/>
          <w:color w:val="000000"/>
        </w:rPr>
        <w:t>). But it is useful to remember that no reform comes without unintended consequences. It would be ironic, indeed, if a reform supported by liberals and adopted in cities such as San Francisco for local elections, ended up in a Trump restoration if it were used to elect a president in 2024.</w:t>
      </w:r>
    </w:p>
    <w:p w14:paraId="0AB08A86" w14:textId="77777777" w:rsidR="000158F8" w:rsidRPr="008E5646" w:rsidRDefault="000158F8" w:rsidP="000158F8">
      <w:pPr>
        <w:spacing w:after="0" w:line="240" w:lineRule="auto"/>
        <w:ind w:firstLine="0"/>
        <w:rPr>
          <w:rFonts w:eastAsia="Times New Roman"/>
          <w:b/>
          <w:bCs/>
          <w:color w:val="000000"/>
        </w:rPr>
      </w:pPr>
    </w:p>
    <w:p w14:paraId="31BEFCAA" w14:textId="77777777" w:rsidR="000158F8" w:rsidRPr="008E5646" w:rsidRDefault="000158F8" w:rsidP="000158F8">
      <w:pPr>
        <w:spacing w:after="0" w:line="240" w:lineRule="auto"/>
        <w:ind w:firstLine="0"/>
        <w:rPr>
          <w:rFonts w:eastAsia="Times New Roman"/>
          <w:b/>
          <w:bCs/>
          <w:color w:val="000000"/>
        </w:rPr>
      </w:pPr>
    </w:p>
    <w:p w14:paraId="06EFD243" w14:textId="77777777" w:rsidR="000158F8" w:rsidRDefault="000158F8" w:rsidP="000158F8">
      <w:pPr>
        <w:rPr>
          <w:color w:val="00B0F0"/>
        </w:rPr>
      </w:pPr>
    </w:p>
    <w:p w14:paraId="39621946" w14:textId="77777777" w:rsidR="000158F8" w:rsidRPr="008E5646" w:rsidRDefault="000158F8" w:rsidP="000158F8">
      <w:pPr>
        <w:jc w:val="center"/>
      </w:pPr>
      <w:r w:rsidRPr="008E5646">
        <w:t>REFERENCES</w:t>
      </w:r>
    </w:p>
    <w:p w14:paraId="65A66BA9" w14:textId="77777777" w:rsidR="004344A8" w:rsidRPr="004344A8" w:rsidRDefault="004344A8" w:rsidP="004344A8">
      <w:pPr>
        <w:pStyle w:val="References"/>
      </w:pPr>
      <w:r w:rsidRPr="004344A8">
        <w:t xml:space="preserve">Abramowitz, Alan I., and Steven Webster. 2016. “The Rise of Negative Partisanship and the Nationalization of U.S. Elections in the 21st Century.” </w:t>
      </w:r>
      <w:r w:rsidRPr="004344A8">
        <w:rPr>
          <w:i/>
          <w:iCs/>
        </w:rPr>
        <w:t>Electoral Studies</w:t>
      </w:r>
      <w:r w:rsidRPr="004344A8">
        <w:t xml:space="preserve"> 41: 12–22. http://dx.doi.org/10.1016/j.electstud.2015.11.001.</w:t>
      </w:r>
    </w:p>
    <w:p w14:paraId="3C744040" w14:textId="60D5B7DD" w:rsidR="002B5640" w:rsidRDefault="002B5640" w:rsidP="00B02CC8">
      <w:pPr>
        <w:pStyle w:val="References"/>
      </w:pPr>
      <w:proofErr w:type="spellStart"/>
      <w:r w:rsidRPr="002B5640">
        <w:t>Akula</w:t>
      </w:r>
      <w:proofErr w:type="spellEnd"/>
      <w:r w:rsidRPr="002B5640">
        <w:t>, Anjali, Jonathan Ce</w:t>
      </w:r>
      <w:r w:rsidR="00503ECE">
        <w:t>r</w:t>
      </w:r>
      <w:r w:rsidRPr="002B5640">
        <w:t xml:space="preserve">vas, and Elsie Goren. 2020. “Great Lobster and a More Equitable Voting System Exists in Maine.” </w:t>
      </w:r>
      <w:r w:rsidRPr="002B5640">
        <w:rPr>
          <w:i/>
          <w:iCs/>
        </w:rPr>
        <w:t>3Streams</w:t>
      </w:r>
      <w:r w:rsidRPr="002B5640">
        <w:t xml:space="preserve">. </w:t>
      </w:r>
      <w:hyperlink r:id="rId8" w:history="1">
        <w:r w:rsidR="0063630E" w:rsidRPr="002D7250">
          <w:rPr>
            <w:rStyle w:val="Hyperlink"/>
            <w:rFonts w:ascii="Open Sans Light" w:hAnsi="Open Sans Light"/>
            <w:sz w:val="20"/>
          </w:rPr>
          <w:t>https://medium.com/3streams/a-more-equitable-voting-system-in-maine-ranked-choice-voting-864cb3367468</w:t>
        </w:r>
      </w:hyperlink>
      <w:r w:rsidRPr="002B5640">
        <w:t>.</w:t>
      </w:r>
    </w:p>
    <w:p w14:paraId="66084BCC" w14:textId="03443EB1" w:rsidR="0063630E" w:rsidRPr="002B5640" w:rsidRDefault="0063630E" w:rsidP="0063630E">
      <w:pPr>
        <w:pStyle w:val="References"/>
      </w:pPr>
      <w:r w:rsidRPr="0063630E">
        <w:t xml:space="preserve">Cervas, Jonathan R., and Bernard Grofman. 2019. “Are Presidential Inversions Inevitable? Comparing Eight Counterfactual Rules for Electing the U.S. President.” </w:t>
      </w:r>
      <w:r w:rsidRPr="0063630E">
        <w:rPr>
          <w:i/>
          <w:iCs/>
        </w:rPr>
        <w:t>Social Science Quarterly</w:t>
      </w:r>
      <w:r w:rsidRPr="0063630E">
        <w:t xml:space="preserve"> 100(4): 1322–42. https://onlinelibrary.wiley.com/doi/abs/10.1111/ssqu.12634.</w:t>
      </w:r>
    </w:p>
    <w:p w14:paraId="4376E89E" w14:textId="6276463D" w:rsidR="00407385" w:rsidRDefault="00407385" w:rsidP="00B02CC8">
      <w:pPr>
        <w:pStyle w:val="References"/>
      </w:pPr>
      <w:r w:rsidRPr="00407385">
        <w:t xml:space="preserve">Devine, Christopher J., and Kyle C. </w:t>
      </w:r>
      <w:proofErr w:type="spellStart"/>
      <w:r w:rsidRPr="00407385">
        <w:t>Kopko</w:t>
      </w:r>
      <w:proofErr w:type="spellEnd"/>
      <w:r w:rsidRPr="00407385">
        <w:t xml:space="preserve">. 2021. “Did Gary Johnson and Jill Stein Cost Hillary Clinton the Presidency.” </w:t>
      </w:r>
      <w:r w:rsidRPr="00407385">
        <w:rPr>
          <w:i/>
          <w:iCs/>
        </w:rPr>
        <w:t>The Forum</w:t>
      </w:r>
      <w:r w:rsidRPr="00407385">
        <w:t>.</w:t>
      </w:r>
    </w:p>
    <w:p w14:paraId="6E7178E2" w14:textId="6AD2FAC4" w:rsidR="001E35A1" w:rsidRDefault="001E35A1" w:rsidP="001E35A1">
      <w:pPr>
        <w:pStyle w:val="References"/>
      </w:pPr>
      <w:r w:rsidRPr="001E35A1">
        <w:t xml:space="preserve">Foley, Edward B. 2020. </w:t>
      </w:r>
      <w:r w:rsidRPr="001E35A1">
        <w:rPr>
          <w:i/>
          <w:iCs/>
        </w:rPr>
        <w:t>Presidential Elections and Majority Rule: The Rise, Demise, and Potential Restoration of the Jeffersonian Electoral College</w:t>
      </w:r>
      <w:r w:rsidRPr="001E35A1">
        <w:t>. Oxford University Press.</w:t>
      </w:r>
    </w:p>
    <w:p w14:paraId="46251DB4" w14:textId="77777777" w:rsidR="00807FA5" w:rsidRPr="00807FA5" w:rsidRDefault="00001EDE" w:rsidP="00807FA5">
      <w:pPr>
        <w:pStyle w:val="References"/>
      </w:pPr>
      <w:r w:rsidRPr="00001EDE">
        <w:t>﻿</w:t>
      </w:r>
      <w:r w:rsidR="00807FA5" w:rsidRPr="00807FA5">
        <w:t xml:space="preserve">Fraenkel, Jon, and Bernard Grofman. 2006. “Does the Alternative Vote Foster Moderation in Ethnically Divided </w:t>
      </w:r>
      <w:proofErr w:type="gramStart"/>
      <w:r w:rsidR="00807FA5" w:rsidRPr="00807FA5">
        <w:t>Societies?:</w:t>
      </w:r>
      <w:proofErr w:type="gramEnd"/>
      <w:r w:rsidR="00807FA5" w:rsidRPr="00807FA5">
        <w:t xml:space="preserve"> The Case of Fiji.” </w:t>
      </w:r>
      <w:r w:rsidR="00807FA5" w:rsidRPr="00807FA5">
        <w:rPr>
          <w:i/>
          <w:iCs/>
        </w:rPr>
        <w:t>Comparative Political Studies</w:t>
      </w:r>
      <w:r w:rsidR="00807FA5" w:rsidRPr="00807FA5">
        <w:t xml:space="preserve"> 39(5): 623–51. https://doi.org/10.1177/0010414005285032.</w:t>
      </w:r>
    </w:p>
    <w:p w14:paraId="07519234" w14:textId="77777777" w:rsidR="00807FA5" w:rsidRDefault="00807FA5" w:rsidP="00B02CC8">
      <w:pPr>
        <w:pStyle w:val="References"/>
      </w:pPr>
      <w:r w:rsidRPr="00807FA5">
        <w:t>﻿Fraenkel, Jon, and Bernard Grofman. 2007. “The Merits of Neo-</w:t>
      </w:r>
      <w:proofErr w:type="spellStart"/>
      <w:r w:rsidRPr="00807FA5">
        <w:t>Downsian</w:t>
      </w:r>
      <w:proofErr w:type="spellEnd"/>
      <w:r w:rsidRPr="00807FA5">
        <w:t xml:space="preserve"> Modeling of the Alternative Vote: A Reply to Horowitz.” Pu</w:t>
      </w:r>
      <w:r w:rsidRPr="00807FA5">
        <w:rPr>
          <w:i/>
          <w:iCs/>
        </w:rPr>
        <w:t xml:space="preserve">blic Choice </w:t>
      </w:r>
      <w:r w:rsidRPr="00807FA5">
        <w:t>133(1–2): 1–11.</w:t>
      </w:r>
    </w:p>
    <w:p w14:paraId="11647E44" w14:textId="348FAFA1" w:rsidR="00001EDE" w:rsidRDefault="00001EDE" w:rsidP="00B02CC8">
      <w:pPr>
        <w:pStyle w:val="References"/>
      </w:pPr>
      <w:r w:rsidRPr="00001EDE">
        <w:t xml:space="preserve">Gelman, Andrew, Sharad Goel, Douglas Rivers, and David Rothschild. 2016. “The Mythical Swing Voter.” </w:t>
      </w:r>
      <w:r w:rsidRPr="00001EDE">
        <w:rPr>
          <w:i/>
          <w:iCs/>
        </w:rPr>
        <w:t>Quarterly Journal of Political Science</w:t>
      </w:r>
      <w:r w:rsidRPr="00001EDE">
        <w:t xml:space="preserve"> 11(1): 103–30. http://dx.doi.org/10.1561/100.00015031_supp (June 10, 2018).</w:t>
      </w:r>
    </w:p>
    <w:p w14:paraId="2DED1AE6" w14:textId="72682244" w:rsidR="00F72DDA" w:rsidRPr="00407385" w:rsidRDefault="00F72DDA" w:rsidP="00B02CC8">
      <w:pPr>
        <w:pStyle w:val="References"/>
      </w:pPr>
      <w:proofErr w:type="spellStart"/>
      <w:r w:rsidRPr="00ED1B65">
        <w:t>Hasen</w:t>
      </w:r>
      <w:proofErr w:type="spellEnd"/>
      <w:r w:rsidRPr="00ED1B65">
        <w:t xml:space="preserve">, Richard L. 2020. </w:t>
      </w:r>
      <w:r w:rsidRPr="00ED1B65">
        <w:rPr>
          <w:i/>
          <w:iCs/>
        </w:rPr>
        <w:t>Election Meltdown: Dirty Tricks, Distrust, and the Threat to American Democracy</w:t>
      </w:r>
      <w:r w:rsidRPr="00ED1B65">
        <w:t>. New Haven: Yale University Press. https://www.amazon.com/Election-Meltdown-Distrust-American-Democracy/dp/0300248199 (July 5, 2020).</w:t>
      </w:r>
    </w:p>
    <w:p w14:paraId="58D7B8C7" w14:textId="77777777" w:rsidR="00807FA5" w:rsidRDefault="00B323F7" w:rsidP="00807FA5">
      <w:pPr>
        <w:pStyle w:val="References"/>
        <w:rPr>
          <w:rFonts w:ascii="Times New Roman" w:hAnsi="Times New Roman"/>
          <w:b/>
          <w:bCs/>
          <w:sz w:val="24"/>
        </w:rPr>
      </w:pPr>
      <w:r>
        <w:t xml:space="preserve">Herron, Michael C., and Jeffrey B. Lewis. 2007. “Did Ralph Nader Spoil Al Gore’s Presidential Bid? A Ballot-Level Study of Green and Reform Party Voters in the 2000 Presidential Election.” </w:t>
      </w:r>
      <w:r>
        <w:rPr>
          <w:i/>
        </w:rPr>
        <w:t xml:space="preserve">Quarterly Journal of Political Science </w:t>
      </w:r>
      <w:r>
        <w:t>2(3): 205-226.</w:t>
      </w:r>
      <w:r w:rsidR="00807FA5" w:rsidRPr="00807FA5">
        <w:rPr>
          <w:rFonts w:ascii="Times New Roman" w:hAnsi="Times New Roman"/>
          <w:b/>
          <w:bCs/>
          <w:sz w:val="24"/>
        </w:rPr>
        <w:t xml:space="preserve"> </w:t>
      </w:r>
    </w:p>
    <w:p w14:paraId="562FFD0A" w14:textId="03151791" w:rsidR="00B323F7" w:rsidRDefault="00807FA5" w:rsidP="00807FA5">
      <w:pPr>
        <w:pStyle w:val="References"/>
      </w:pPr>
      <w:r w:rsidRPr="00807FA5">
        <w:t xml:space="preserve">Kilgour, D. Marc, Jean Charles Grégoire, and </w:t>
      </w:r>
      <w:proofErr w:type="spellStart"/>
      <w:r w:rsidRPr="00807FA5">
        <w:t>Angèle</w:t>
      </w:r>
      <w:proofErr w:type="spellEnd"/>
      <w:r w:rsidRPr="00807FA5">
        <w:t xml:space="preserve"> M. Foley. 2020. “The Prevalence and Consequences of Ballot Truncation in Ranked-Choice Elections.” </w:t>
      </w:r>
      <w:r w:rsidRPr="00807FA5">
        <w:rPr>
          <w:i/>
          <w:iCs/>
        </w:rPr>
        <w:t>Public Choice</w:t>
      </w:r>
      <w:r w:rsidRPr="00807FA5">
        <w:t xml:space="preserve"> 184(1–2): 197–218. https://doi.org/10.1007/s11127-019-00723-2.</w:t>
      </w:r>
    </w:p>
    <w:p w14:paraId="38470459" w14:textId="1066C5AD" w:rsidR="00580F7A" w:rsidRDefault="00580F7A" w:rsidP="00580F7A">
      <w:pPr>
        <w:pStyle w:val="References"/>
      </w:pPr>
      <w:r w:rsidRPr="00580F7A">
        <w:t xml:space="preserve">Lacy, Dean, and Barry C. Burden. 1999. “The Vote-Stealing and Turnout Effects of Ross Perot in the 1992 U.S. Presidential Election.” </w:t>
      </w:r>
      <w:r w:rsidRPr="00580F7A">
        <w:rPr>
          <w:i/>
          <w:iCs/>
        </w:rPr>
        <w:t>American Journal of Political Science</w:t>
      </w:r>
      <w:r w:rsidRPr="00580F7A">
        <w:t xml:space="preserve"> 43(1): 233.</w:t>
      </w:r>
    </w:p>
    <w:p w14:paraId="25593FED" w14:textId="77777777" w:rsidR="00B02CC8" w:rsidRPr="00B02CC8" w:rsidRDefault="00B02CC8" w:rsidP="00B02CC8">
      <w:pPr>
        <w:pStyle w:val="References"/>
      </w:pPr>
      <w:r w:rsidRPr="00B02CC8">
        <w:t xml:space="preserve">Magee, Christopher S. P. 2003. “Third-Party Candidates and the 2000 Presidential Election *.” </w:t>
      </w:r>
      <w:r w:rsidRPr="00B02CC8">
        <w:rPr>
          <w:i/>
          <w:iCs/>
        </w:rPr>
        <w:t>Social Science Quarterly</w:t>
      </w:r>
      <w:r w:rsidRPr="00B02CC8">
        <w:t xml:space="preserve"> 84(3): 574–95. http://doi.wiley.com/10.1111/1540-6237.8403006.</w:t>
      </w:r>
    </w:p>
    <w:p w14:paraId="7F33A5EF" w14:textId="77777777" w:rsidR="00B02CC8" w:rsidRPr="000B6B48" w:rsidRDefault="00B02CC8" w:rsidP="00494792">
      <w:pPr>
        <w:pStyle w:val="References"/>
      </w:pPr>
    </w:p>
    <w:p w14:paraId="5F58DF1C" w14:textId="77777777" w:rsidR="00B323F7" w:rsidRPr="0009251B" w:rsidRDefault="00B323F7" w:rsidP="00494792">
      <w:pPr>
        <w:pStyle w:val="References"/>
      </w:pPr>
    </w:p>
    <w:p w14:paraId="40FB92B2" w14:textId="77777777" w:rsidR="000158F8" w:rsidRPr="00EF02BA" w:rsidRDefault="000158F8" w:rsidP="000158F8">
      <w:pPr>
        <w:spacing w:after="0" w:line="240" w:lineRule="auto"/>
        <w:ind w:firstLine="0"/>
        <w:rPr>
          <w:rFonts w:eastAsia="Times New Roman"/>
        </w:rPr>
      </w:pPr>
    </w:p>
    <w:p w14:paraId="0E377FB9" w14:textId="4574DA7A" w:rsidR="000158F8" w:rsidRDefault="00B54795" w:rsidP="000158F8">
      <w:pPr>
        <w:spacing w:after="0" w:line="240" w:lineRule="auto"/>
        <w:ind w:firstLine="0"/>
        <w:rPr>
          <w:rFonts w:ascii="Arial" w:eastAsia="Times New Roman" w:hAnsi="Arial" w:cs="Arial"/>
          <w:color w:val="00B0F0"/>
          <w:sz w:val="22"/>
          <w:szCs w:val="22"/>
        </w:rPr>
      </w:pPr>
      <w:r>
        <w:rPr>
          <w:rFonts w:ascii="Arial" w:eastAsia="Times New Roman" w:hAnsi="Arial" w:cs="Arial"/>
          <w:color w:val="00B0F0"/>
          <w:sz w:val="22"/>
          <w:szCs w:val="22"/>
        </w:rPr>
        <w:t xml:space="preserve"> </w:t>
      </w:r>
      <w:r w:rsidR="000158F8" w:rsidRPr="0009251B">
        <w:rPr>
          <w:rFonts w:ascii="Arial" w:eastAsia="Times New Roman" w:hAnsi="Arial" w:cs="Arial"/>
          <w:b/>
          <w:bCs/>
          <w:color w:val="C00000"/>
          <w:sz w:val="22"/>
          <w:szCs w:val="22"/>
        </w:rPr>
        <w:t>JONATHAN</w:t>
      </w:r>
      <w:r w:rsidR="000158F8">
        <w:rPr>
          <w:rFonts w:ascii="Arial" w:eastAsia="Times New Roman" w:hAnsi="Arial" w:cs="Arial"/>
          <w:b/>
          <w:bCs/>
          <w:color w:val="C00000"/>
          <w:sz w:val="22"/>
          <w:szCs w:val="22"/>
        </w:rPr>
        <w:t xml:space="preserve"> </w:t>
      </w:r>
      <w:r w:rsidR="000158F8" w:rsidRPr="0009251B">
        <w:rPr>
          <w:rFonts w:ascii="Arial" w:eastAsia="Times New Roman" w:hAnsi="Arial" w:cs="Arial"/>
          <w:b/>
          <w:bCs/>
          <w:color w:val="C00000"/>
          <w:sz w:val="22"/>
          <w:szCs w:val="22"/>
        </w:rPr>
        <w:t>THE</w:t>
      </w:r>
      <w:r w:rsidR="000158F8">
        <w:rPr>
          <w:rFonts w:ascii="Arial" w:eastAsia="Times New Roman" w:hAnsi="Arial" w:cs="Arial"/>
          <w:b/>
          <w:bCs/>
          <w:color w:val="C00000"/>
          <w:sz w:val="22"/>
          <w:szCs w:val="22"/>
        </w:rPr>
        <w:t xml:space="preserve"> </w:t>
      </w:r>
      <w:r w:rsidR="000158F8" w:rsidRPr="0009251B">
        <w:rPr>
          <w:rFonts w:ascii="Arial" w:eastAsia="Times New Roman" w:hAnsi="Arial" w:cs="Arial"/>
          <w:b/>
          <w:bCs/>
          <w:color w:val="C00000"/>
          <w:sz w:val="22"/>
          <w:szCs w:val="22"/>
        </w:rPr>
        <w:t>MATERIAL IN BLUE BELOW USED TO BE THE OPENING OF THIS OP-ED. I THINK WE CAN NOW PROBABLY OMIT IT. BUT YOU SHOULD KEEP IT FILED SOMEWHERE TO STICK IN OUR EVENTUAL BOOK ON THE ELECTORAL COLLEGE</w:t>
      </w:r>
      <w:r w:rsidR="000158F8">
        <w:rPr>
          <w:rFonts w:ascii="Arial" w:eastAsia="Times New Roman" w:hAnsi="Arial" w:cs="Arial"/>
          <w:color w:val="00B0F0"/>
          <w:sz w:val="22"/>
          <w:szCs w:val="22"/>
        </w:rPr>
        <w:t>.</w:t>
      </w:r>
    </w:p>
    <w:p w14:paraId="022B9382" w14:textId="0550DAE7" w:rsidR="000158F8" w:rsidRPr="0009251B" w:rsidRDefault="000158F8" w:rsidP="000158F8">
      <w:pPr>
        <w:spacing w:after="0" w:line="240" w:lineRule="auto"/>
        <w:ind w:firstLine="0"/>
        <w:rPr>
          <w:rFonts w:eastAsia="Times New Roman"/>
          <w:color w:val="00B0F0"/>
        </w:rPr>
      </w:pPr>
      <w:r w:rsidRPr="0009251B">
        <w:rPr>
          <w:rFonts w:ascii="Arial" w:eastAsia="Times New Roman" w:hAnsi="Arial" w:cs="Arial"/>
          <w:color w:val="00B0F0"/>
          <w:sz w:val="22"/>
          <w:szCs w:val="22"/>
        </w:rPr>
        <w:t xml:space="preserve">We tend to remember the minor party candidates who received more than 5% of the popular vote, such as Strom Thurmond in 1948, George Wallace in 1968, John Anderson in 1980, and Ross Perot in 1992 and 1996. Even though the latter two won no electoral votes, all these candidates were important because they signaled substantial popular discontent with one or both of the major parties, Moreover, Ross Perot arguably took more votes away from George H. W. Bush than he did from Bill Clinton, and thus helped Clinton to win the presidency in 1992 even though Clinton only received 38% of the popular vote. JONATHAN, </w:t>
      </w:r>
      <w:r w:rsidRPr="0009251B">
        <w:rPr>
          <w:rFonts w:ascii="Arial" w:eastAsia="Times New Roman" w:hAnsi="Arial" w:cs="Arial"/>
          <w:b/>
          <w:bCs/>
          <w:color w:val="00B0F0"/>
          <w:sz w:val="22"/>
          <w:szCs w:val="22"/>
        </w:rPr>
        <w:t xml:space="preserve">WHICH STATES </w:t>
      </w:r>
      <w:proofErr w:type="spellStart"/>
      <w:r w:rsidRPr="0009251B">
        <w:rPr>
          <w:rFonts w:ascii="Arial" w:eastAsia="Times New Roman" w:hAnsi="Arial" w:cs="Arial"/>
          <w:b/>
          <w:bCs/>
          <w:color w:val="00B0F0"/>
          <w:sz w:val="22"/>
          <w:szCs w:val="22"/>
        </w:rPr>
        <w:t>cOULD</w:t>
      </w:r>
      <w:proofErr w:type="spellEnd"/>
      <w:r w:rsidRPr="0009251B">
        <w:rPr>
          <w:rFonts w:ascii="Arial" w:eastAsia="Times New Roman" w:hAnsi="Arial" w:cs="Arial"/>
          <w:b/>
          <w:bCs/>
          <w:color w:val="00B0F0"/>
          <w:sz w:val="22"/>
          <w:szCs w:val="22"/>
        </w:rPr>
        <w:t xml:space="preserve"> HAVE CHANGED HANDS HAD PEROT NOT BEEN ON THE BALLOT?</w:t>
      </w:r>
      <w:r w:rsidR="00B54795">
        <w:rPr>
          <w:rFonts w:ascii="Arial" w:eastAsia="Times New Roman" w:hAnsi="Arial" w:cs="Arial"/>
          <w:b/>
          <w:bCs/>
          <w:color w:val="00B0F0"/>
          <w:sz w:val="22"/>
          <w:szCs w:val="22"/>
        </w:rPr>
        <w:t xml:space="preserve"> </w:t>
      </w:r>
    </w:p>
    <w:p w14:paraId="5CC697A6" w14:textId="77777777" w:rsidR="000158F8" w:rsidRPr="0009251B" w:rsidRDefault="000158F8" w:rsidP="000158F8">
      <w:pPr>
        <w:spacing w:after="0" w:line="240" w:lineRule="auto"/>
        <w:ind w:firstLine="0"/>
        <w:rPr>
          <w:rFonts w:eastAsia="Times New Roman"/>
          <w:color w:val="00B0F0"/>
        </w:rPr>
      </w:pPr>
    </w:p>
    <w:p w14:paraId="779165AE" w14:textId="1E3C4F10" w:rsidR="000158F8" w:rsidRPr="00C22F59" w:rsidRDefault="000158F8" w:rsidP="00C22F59">
      <w:pPr>
        <w:spacing w:after="0" w:line="240" w:lineRule="auto"/>
        <w:ind w:firstLine="0"/>
        <w:rPr>
          <w:rFonts w:eastAsia="Times New Roman"/>
          <w:color w:val="00B0F0"/>
        </w:rPr>
      </w:pPr>
      <w:r w:rsidRPr="0009251B">
        <w:rPr>
          <w:rFonts w:ascii="Arial" w:eastAsia="Times New Roman" w:hAnsi="Arial" w:cs="Arial"/>
          <w:color w:val="00B0F0"/>
          <w:sz w:val="22"/>
          <w:szCs w:val="22"/>
        </w:rPr>
        <w:t>But minor party candidates with only tiny vote shares can also matter when their votes come in states that are narrowly decided. In 2000, Ralph Nader ran for President on the Green Ticket. He got</w:t>
      </w:r>
      <w:hyperlink r:id="rId9" w:history="1">
        <w:r w:rsidRPr="0009251B">
          <w:rPr>
            <w:rFonts w:ascii="Arial" w:eastAsia="Times New Roman" w:hAnsi="Arial" w:cs="Arial"/>
            <w:color w:val="00B0F0"/>
            <w:sz w:val="22"/>
            <w:szCs w:val="22"/>
            <w:u w:val="single"/>
          </w:rPr>
          <w:t xml:space="preserve"> 97,488 votes in Florida</w:t>
        </w:r>
      </w:hyperlink>
      <w:r w:rsidRPr="0009251B">
        <w:rPr>
          <w:rFonts w:ascii="Arial" w:eastAsia="Times New Roman" w:hAnsi="Arial" w:cs="Arial"/>
          <w:color w:val="00B0F0"/>
          <w:sz w:val="22"/>
          <w:szCs w:val="22"/>
        </w:rPr>
        <w:t xml:space="preserve"> (1.63%). Florida</w:t>
      </w:r>
      <w:r w:rsidRPr="0009251B">
        <w:rPr>
          <w:rFonts w:ascii="Arial" w:eastAsia="Times New Roman" w:hAnsi="Arial" w:cs="Arial"/>
          <w:b/>
          <w:bCs/>
          <w:color w:val="00B0F0"/>
          <w:sz w:val="22"/>
          <w:szCs w:val="22"/>
        </w:rPr>
        <w:t>’</w:t>
      </w:r>
      <w:r w:rsidRPr="0009251B">
        <w:rPr>
          <w:rFonts w:ascii="Arial" w:eastAsia="Times New Roman" w:hAnsi="Arial" w:cs="Arial"/>
          <w:color w:val="00B0F0"/>
          <w:sz w:val="22"/>
          <w:szCs w:val="22"/>
        </w:rPr>
        <w:t>s 25 electors were won by George W. Bush by only</w:t>
      </w:r>
      <w:r w:rsidRPr="0009251B">
        <w:rPr>
          <w:rFonts w:ascii="Arial" w:eastAsia="Times New Roman" w:hAnsi="Arial" w:cs="Arial"/>
          <w:b/>
          <w:bCs/>
          <w:color w:val="00B0F0"/>
          <w:sz w:val="22"/>
          <w:szCs w:val="22"/>
        </w:rPr>
        <w:t xml:space="preserve"> </w:t>
      </w:r>
      <w:r w:rsidRPr="0009251B">
        <w:rPr>
          <w:rFonts w:ascii="Arial" w:eastAsia="Times New Roman" w:hAnsi="Arial" w:cs="Arial"/>
          <w:color w:val="00B0F0"/>
          <w:sz w:val="22"/>
          <w:szCs w:val="22"/>
        </w:rPr>
        <w:t>537</w:t>
      </w:r>
      <w:r w:rsidRPr="0009251B">
        <w:rPr>
          <w:rFonts w:ascii="Arial" w:eastAsia="Times New Roman" w:hAnsi="Arial" w:cs="Arial"/>
          <w:b/>
          <w:bCs/>
          <w:color w:val="00B0F0"/>
          <w:sz w:val="22"/>
          <w:szCs w:val="22"/>
        </w:rPr>
        <w:t xml:space="preserve"> </w:t>
      </w:r>
      <w:r w:rsidRPr="0009251B">
        <w:rPr>
          <w:rFonts w:ascii="Arial" w:eastAsia="Times New Roman" w:hAnsi="Arial" w:cs="Arial"/>
          <w:color w:val="00B0F0"/>
          <w:sz w:val="22"/>
          <w:szCs w:val="22"/>
        </w:rPr>
        <w:t>votes. There can be no dispute that almost all Nader voters preferred Al Gore to George Bush. Even if some of his supporters would have abstained without Nader on the ticket, had Nader not been on the ballot in Florida, Al Gore would certainly have won Florida, and then Gore not Bush would have been elected president. Had that happened our nation’s political history would have been very different.</w:t>
      </w:r>
    </w:p>
    <w:p w14:paraId="1FF6CEAE" w14:textId="77777777" w:rsidR="000158F8" w:rsidRPr="0009251B" w:rsidRDefault="000158F8" w:rsidP="000158F8">
      <w:pPr>
        <w:rPr>
          <w:color w:val="00B0F0"/>
        </w:rPr>
      </w:pPr>
    </w:p>
    <w:p w14:paraId="5A63B676" w14:textId="77777777" w:rsidR="000158F8" w:rsidRDefault="000158F8" w:rsidP="000158F8"/>
    <w:p w14:paraId="3E5BB11F" w14:textId="77777777" w:rsidR="000158F8" w:rsidRPr="00FB4E86" w:rsidRDefault="000158F8" w:rsidP="000158F8">
      <w:pPr>
        <w:pStyle w:val="jc-diss-p"/>
      </w:pPr>
    </w:p>
    <w:p w14:paraId="5EA6CD73" w14:textId="77777777" w:rsidR="000158F8" w:rsidRDefault="000158F8" w:rsidP="000158F8"/>
    <w:p w14:paraId="45926B15" w14:textId="77777777" w:rsidR="00234D12" w:rsidRDefault="00234D12" w:rsidP="00234D12">
      <w:pPr>
        <w:spacing w:line="259" w:lineRule="auto"/>
        <w:ind w:firstLine="0"/>
        <w:rPr>
          <w:rFonts w:cs="Open Sans"/>
          <w:lang w:bidi="th-TH"/>
        </w:rPr>
      </w:pPr>
    </w:p>
    <w:p w14:paraId="1D22E331" w14:textId="77777777" w:rsidR="00234D12" w:rsidRPr="00C94CAB" w:rsidDel="000F7A8D" w:rsidRDefault="00234D12" w:rsidP="00621E60">
      <w:pPr>
        <w:pStyle w:val="Heading3"/>
        <w:jc w:val="center"/>
        <w:rPr>
          <w:del w:id="0" w:author="Jonathan Cervas" w:date="2021-04-09T16:42:00Z"/>
          <w:lang w:bidi="th-TH"/>
        </w:rPr>
      </w:pPr>
      <w:del w:id="1" w:author="Jonathan Cervas" w:date="2021-04-09T16:42:00Z">
        <w:r w:rsidRPr="00C94CAB" w:rsidDel="000F7A8D">
          <w:rPr>
            <w:lang w:bidi="th-TH"/>
          </w:rPr>
          <w:delText>ABSTRACT</w:delText>
        </w:r>
      </w:del>
    </w:p>
    <w:p w14:paraId="5E728B1E" w14:textId="77777777" w:rsidR="00234D12" w:rsidRPr="00C94CAB" w:rsidDel="000F7A8D" w:rsidRDefault="00234D12" w:rsidP="00234D12">
      <w:pPr>
        <w:rPr>
          <w:del w:id="2" w:author="Jonathan Cervas" w:date="2021-04-09T16:42:00Z"/>
          <w:lang w:bidi="th-TH"/>
        </w:rPr>
        <w:sectPr w:rsidR="00234D12" w:rsidRPr="00C94CAB" w:rsidDel="000F7A8D" w:rsidSect="00621E60">
          <w:headerReference w:type="even" r:id="rId10"/>
          <w:headerReference w:type="default" r:id="rId11"/>
          <w:footerReference w:type="even" r:id="rId12"/>
          <w:footerReference w:type="default" r:id="rId13"/>
          <w:footerReference w:type="first" r:id="rId14"/>
          <w:pgSz w:w="12240" w:h="15840"/>
          <w:pgMar w:top="1440" w:right="1440" w:bottom="1440" w:left="1440" w:header="720" w:footer="720" w:gutter="0"/>
          <w:cols w:space="720"/>
          <w:titlePg/>
          <w:docGrid w:linePitch="360"/>
        </w:sectPr>
      </w:pPr>
      <w:del w:id="5" w:author="Jonathan Cervas" w:date="2021-04-09T16:42:00Z">
        <w:r w:rsidRPr="00C94CAB" w:rsidDel="000F7A8D">
          <w:rPr>
            <w:lang w:bidi="th-TH"/>
          </w:rPr>
          <w:delText>There is dispute about whether, in the 21</w:delText>
        </w:r>
        <w:r w:rsidRPr="00C94CAB" w:rsidDel="000F7A8D">
          <w:rPr>
            <w:vertAlign w:val="superscript"/>
            <w:lang w:bidi="th-TH"/>
          </w:rPr>
          <w:delText>st</w:delText>
        </w:r>
        <w:r w:rsidRPr="00C94CAB" w:rsidDel="000F7A8D">
          <w:rPr>
            <w:lang w:bidi="th-TH"/>
          </w:rPr>
          <w:delText xml:space="preserve"> Century, the structure of U.S. party competition is now such that, when there is divergence between the popular vote and the Electoral College vote the EC winner is more likely to be a Republican.</w:delText>
        </w:r>
        <w:r w:rsidDel="000F7A8D">
          <w:rPr>
            <w:lang w:bidi="th-TH"/>
          </w:rPr>
          <w:delText xml:space="preserve"> </w:delText>
        </w:r>
        <w:r w:rsidRPr="00C94CAB" w:rsidDel="000F7A8D">
          <w:rPr>
            <w:lang w:bidi="th-TH"/>
          </w:rPr>
          <w:delText xml:space="preserve">Using simulation tools, we argue that the correct answer is YES and NO. On the one hand, the </w:delText>
        </w:r>
        <w:r w:rsidRPr="00C94CAB" w:rsidDel="000F7A8D">
          <w:rPr>
            <w:i/>
            <w:iCs/>
            <w:lang w:bidi="th-TH"/>
          </w:rPr>
          <w:delText>partisan bias</w:delText>
        </w:r>
        <w:r w:rsidRPr="00C94CAB" w:rsidDel="000F7A8D">
          <w:rPr>
            <w:lang w:bidi="th-TH"/>
          </w:rPr>
          <w:delText xml:space="preserve"> at a 50% vote share in recent elections does not tilt disproportionately toward Republicans, and we find 2016 to be a statistical outlier from other recent elections.</w:delText>
        </w:r>
        <w:r w:rsidRPr="00C94CAB" w:rsidDel="000F7A8D">
          <w:rPr>
            <w:color w:val="FF0000"/>
            <w:lang w:bidi="th-TH"/>
          </w:rPr>
          <w:delText xml:space="preserve"> </w:delText>
        </w:r>
        <w:r w:rsidRPr="00C94CAB" w:rsidDel="000F7A8D">
          <w:rPr>
            <w:lang w:bidi="th-TH"/>
          </w:rPr>
          <w:delText xml:space="preserve">Moreover, we show that, even in 2000, at a 50% vote share, there was a non-trivial chance of an inversion that would have led to a reversal in the opposite direction from what was observed, i.e., a Republican popular vote winner and a Democratic EC winner. On the other hand, </w:delText>
        </w:r>
        <w:r w:rsidRPr="00C94CAB" w:rsidDel="000F7A8D">
          <w:rPr>
            <w:color w:val="000000" w:themeColor="text1"/>
          </w:rPr>
          <w:delText xml:space="preserve">if there is an inversion, it is the party that wins the popular vote that will suffer from its effects. In recent elections that is much more likely to be the Democrats than the Republicans. Looking only what happens at an exactly 50% vote share </w:delText>
        </w:r>
        <w:r w:rsidRPr="00C94CAB" w:rsidDel="000F7A8D">
          <w:rPr>
            <w:lang w:bidi="th-TH"/>
          </w:rPr>
          <w:delText xml:space="preserve">fails to consider the fact that </w:delText>
        </w:r>
        <w:r w:rsidRPr="00C94CAB" w:rsidDel="000F7A8D">
          <w:rPr>
            <w:color w:val="000000" w:themeColor="text1"/>
          </w:rPr>
          <w:delText xml:space="preserve">Democrats have won the popular vote in every election between 1992 and 2016, with the sole exception of 2004 (which they lost only narrowly). </w:delText>
        </w:r>
        <w:r w:rsidRPr="00C94CAB" w:rsidDel="000F7A8D">
          <w:rPr>
            <w:lang w:bidi="th-TH"/>
          </w:rPr>
          <w:delText xml:space="preserve">Thus, using the </w:delText>
        </w:r>
        <w:r w:rsidRPr="00C94CAB" w:rsidDel="000F7A8D">
          <w:rPr>
            <w:i/>
            <w:iCs/>
            <w:lang w:bidi="th-TH"/>
          </w:rPr>
          <w:delText>Law of Conditional Probability</w:delText>
        </w:r>
        <w:r w:rsidRPr="00C94CAB" w:rsidDel="000F7A8D">
          <w:rPr>
            <w:lang w:bidi="th-TH"/>
          </w:rPr>
          <w:delText>, we need to estimate the probability of a pro-Republican (pro-Democratic) EC reversal conditional on the distribution of popular vote share outcomes that we expect to occur. Doing so, we find considerably more evidence of pro-Republican bias.</w:delText>
        </w:r>
        <w:r w:rsidRPr="00C94CAB" w:rsidDel="000F7A8D">
          <w:rPr>
            <w:color w:val="FF0000"/>
            <w:lang w:bidi="th-TH"/>
          </w:rPr>
          <w:delText xml:space="preserve"> </w:delText>
        </w:r>
        <w:r w:rsidRPr="00C94CAB" w:rsidDel="000F7A8D">
          <w:rPr>
            <w:lang w:bidi="th-TH"/>
          </w:rPr>
          <w:delText>We also discuss past statistical analyses of this question and illustrate how different methods can lead to different answers about the nature of partisan bias in the EC.</w:delText>
        </w:r>
        <w:r w:rsidDel="000F7A8D">
          <w:rPr>
            <w:lang w:bidi="th-TH"/>
          </w:rPr>
          <w:delText xml:space="preserve"> </w:delText>
        </w:r>
      </w:del>
    </w:p>
    <w:p w14:paraId="6B4FE034" w14:textId="77777777" w:rsidR="00234D12" w:rsidRPr="00621E60" w:rsidDel="000F7A8D" w:rsidRDefault="00234D12" w:rsidP="00CD1757">
      <w:pPr>
        <w:pStyle w:val="Heading1"/>
        <w:rPr>
          <w:del w:id="6" w:author="Jonathan Cervas" w:date="2021-04-09T16:42:00Z"/>
        </w:rPr>
      </w:pPr>
      <w:del w:id="7" w:author="Jonathan Cervas" w:date="2021-04-09T16:42:00Z">
        <w:r w:rsidRPr="00621E60" w:rsidDel="000F7A8D">
          <w:delText>Introduction</w:delText>
        </w:r>
      </w:del>
    </w:p>
    <w:p w14:paraId="725910B7" w14:textId="77777777" w:rsidR="00984462" w:rsidDel="000F7A8D" w:rsidRDefault="00234D12" w:rsidP="00234D12">
      <w:pPr>
        <w:rPr>
          <w:del w:id="8" w:author="Jonathan Cervas" w:date="2021-04-09T16:42:00Z"/>
          <w:rFonts w:eastAsia="Times New Roman"/>
        </w:rPr>
      </w:pPr>
      <w:del w:id="9" w:author="Jonathan Cervas" w:date="2021-04-09T16:42:00Z">
        <w:r w:rsidDel="000F7A8D">
          <w:rPr>
            <w:rFonts w:eastAsia="Times New Roman"/>
          </w:rPr>
          <w:delText>According to p</w:delText>
        </w:r>
        <w:r w:rsidRPr="00C94CAB" w:rsidDel="000F7A8D">
          <w:rPr>
            <w:rFonts w:eastAsia="Times New Roman"/>
          </w:rPr>
          <w:delText>ublic and journalistic accounts</w:delText>
        </w:r>
        <w:r w:rsidDel="000F7A8D">
          <w:rPr>
            <w:rFonts w:eastAsia="Times New Roman"/>
          </w:rPr>
          <w:delText>,</w:delText>
        </w:r>
        <w:r w:rsidRPr="00C94CAB" w:rsidDel="000F7A8D">
          <w:rPr>
            <w:rFonts w:eastAsia="Times New Roman"/>
          </w:rPr>
          <w:delText xml:space="preserve"> the method for electing the chief executive in the United States is in disrepair. The Electoral College (EC) delivered victorious</w:delText>
        </w:r>
        <w:r w:rsidDel="000F7A8D">
          <w:rPr>
            <w:rFonts w:eastAsia="Times New Roman"/>
          </w:rPr>
          <w:delText xml:space="preserve"> results</w:delText>
        </w:r>
        <w:r w:rsidRPr="00C94CAB" w:rsidDel="000F7A8D">
          <w:rPr>
            <w:rFonts w:eastAsia="Times New Roman"/>
          </w:rPr>
          <w:delText xml:space="preserve"> for the loser of the popular vote on two occasions in the past six elections. Reformers find no redeeming properties of the EC, and public sentiment is sympathetic to these pleas.</w:delText>
        </w:r>
        <w:r w:rsidRPr="00A90F8F" w:rsidDel="000F7A8D">
          <w:rPr>
            <w:rStyle w:val="FootnoteReference"/>
          </w:rPr>
          <w:footnoteReference w:id="11"/>
        </w:r>
        <w:r w:rsidRPr="00C94CAB" w:rsidDel="000F7A8D">
          <w:rPr>
            <w:rFonts w:eastAsia="Times New Roman"/>
          </w:rPr>
          <w:delText xml:space="preserve"> In a Gallup poll conducted in the fall of 2020, 61% of respondents agreed that the United States should “amend the Constitution so the candidate who receives the most total votes nationwide wins the election.”</w:delText>
        </w:r>
        <w:r w:rsidRPr="00A90F8F" w:rsidDel="000F7A8D">
          <w:rPr>
            <w:rStyle w:val="FootnoteReference"/>
          </w:rPr>
          <w:footnoteReference w:id="12"/>
        </w:r>
        <w:r w:rsidRPr="00C94CAB" w:rsidDel="000F7A8D">
          <w:rPr>
            <w:rFonts w:eastAsia="Times New Roman"/>
          </w:rPr>
          <w:delText xml:space="preserve"> Academics, however, often find little evidence of the bias supposed in the Electoral College (Garand and Parent 1991; Ardoin and Parsons 2007; Zingher 2016; Erikson et al 2020) or find that alternatives suffer from some of the same deficiencies as the current system (Grofman, Koetzle, and Brunell 1997; Thomas et al 2012; Cervas and Grofman 2019). Yet we know that the EC has </w:delText>
        </w:r>
        <w:r w:rsidRPr="00C94CAB" w:rsidDel="000F7A8D">
          <w:rPr>
            <w:rFonts w:eastAsia="Times New Roman"/>
            <w:i/>
            <w:iCs/>
          </w:rPr>
          <w:delText>some</w:delText>
        </w:r>
        <w:r w:rsidRPr="00C94CAB" w:rsidDel="000F7A8D">
          <w:rPr>
            <w:rFonts w:eastAsia="Times New Roman"/>
          </w:rPr>
          <w:delText xml:space="preserve"> bias precisely because there is no Al Gore presidential library and Bill Clinton was never </w:delText>
        </w:r>
        <w:r w:rsidR="00990327" w:rsidDel="000F7A8D">
          <w:rPr>
            <w:rFonts w:eastAsia="Times New Roman"/>
          </w:rPr>
          <w:delText>‘</w:delText>
        </w:r>
        <w:r w:rsidRPr="00C94CAB" w:rsidDel="000F7A8D">
          <w:rPr>
            <w:rFonts w:eastAsia="Times New Roman"/>
          </w:rPr>
          <w:delText>first gentlemen</w:delText>
        </w:r>
        <w:r w:rsidR="00990327" w:rsidDel="000F7A8D">
          <w:rPr>
            <w:rFonts w:eastAsia="Times New Roman"/>
          </w:rPr>
          <w:delText>’</w:delText>
        </w:r>
        <w:r w:rsidRPr="00C94CAB" w:rsidDel="000F7A8D">
          <w:rPr>
            <w:rFonts w:eastAsia="Times New Roman"/>
          </w:rPr>
          <w:delText>.</w:delText>
        </w:r>
      </w:del>
    </w:p>
    <w:p w14:paraId="5DE336FD" w14:textId="77777777" w:rsidR="00762B3A" w:rsidDel="000F7A8D" w:rsidRDefault="00234D12" w:rsidP="00762B3A">
      <w:pPr>
        <w:rPr>
          <w:del w:id="14" w:author="Jonathan Cervas" w:date="2021-04-09T16:42:00Z"/>
          <w:rFonts w:eastAsia="Times New Roman"/>
        </w:rPr>
      </w:pPr>
      <w:del w:id="15" w:author="Jonathan Cervas" w:date="2021-04-09T16:42:00Z">
        <w:r w:rsidRPr="00C94CAB" w:rsidDel="000F7A8D">
          <w:rPr>
            <w:rFonts w:eastAsia="Times New Roman"/>
          </w:rPr>
          <w:delText xml:space="preserve">Can we reconcile the two views </w:delText>
        </w:r>
        <w:r w:rsidR="00984462" w:rsidDel="000F7A8D">
          <w:rPr>
            <w:rFonts w:eastAsia="Times New Roman"/>
          </w:rPr>
          <w:delText>—</w:delText>
        </w:r>
        <w:r w:rsidRPr="00C94CAB" w:rsidDel="000F7A8D">
          <w:rPr>
            <w:rFonts w:eastAsia="Times New Roman"/>
          </w:rPr>
          <w:delText xml:space="preserve"> that two of the past six contest</w:delText>
        </w:r>
        <w:r w:rsidR="00984462" w:rsidDel="000F7A8D">
          <w:rPr>
            <w:rFonts w:eastAsia="Times New Roman"/>
          </w:rPr>
          <w:delText>s</w:delText>
        </w:r>
        <w:r w:rsidRPr="00C94CAB" w:rsidDel="000F7A8D">
          <w:rPr>
            <w:rFonts w:eastAsia="Times New Roman"/>
          </w:rPr>
          <w:delText xml:space="preserve"> resulted in non-majoritarian wins for Republican candidates, and the lack of academic consensus that the EC has empirical and statistically significant bias? </w:delText>
        </w:r>
        <w:r w:rsidR="002C72FB" w:rsidDel="000F7A8D">
          <w:rPr>
            <w:rFonts w:eastAsia="Times New Roman"/>
          </w:rPr>
          <w:delText xml:space="preserve">We </w:delText>
        </w:r>
        <w:r w:rsidR="00FF2F68" w:rsidDel="000F7A8D">
          <w:rPr>
            <w:rFonts w:eastAsia="Times New Roman"/>
          </w:rPr>
          <w:delText xml:space="preserve">develop a new method to analyses bias in the Electoral College which looks at </w:delText>
        </w:r>
        <w:r w:rsidR="005F4759" w:rsidDel="000F7A8D">
          <w:rPr>
            <w:rFonts w:eastAsia="Times New Roman"/>
          </w:rPr>
          <w:delText>the feature most problematic</w:delText>
        </w:r>
        <w:r w:rsidR="00771B5F" w:rsidDel="000F7A8D">
          <w:rPr>
            <w:rFonts w:eastAsia="Times New Roman"/>
          </w:rPr>
          <w:delText xml:space="preserve"> feature</w:delText>
        </w:r>
        <w:r w:rsidR="005F4759" w:rsidDel="000F7A8D">
          <w:rPr>
            <w:rFonts w:eastAsia="Times New Roman"/>
          </w:rPr>
          <w:delText xml:space="preserve"> </w:delText>
        </w:r>
        <w:r w:rsidR="00C45758" w:rsidDel="000F7A8D">
          <w:rPr>
            <w:rFonts w:eastAsia="Times New Roman"/>
          </w:rPr>
          <w:delText>—</w:delText>
        </w:r>
        <w:r w:rsidR="005F4759" w:rsidDel="000F7A8D">
          <w:rPr>
            <w:rFonts w:eastAsia="Times New Roman"/>
          </w:rPr>
          <w:delText xml:space="preserve"> when the winner of the most votes loses. </w:delText>
        </w:r>
        <w:r w:rsidR="00855348" w:rsidDel="000F7A8D">
          <w:rPr>
            <w:rFonts w:eastAsia="Times New Roman"/>
          </w:rPr>
          <w:delText>W</w:delText>
        </w:r>
        <w:r w:rsidR="00394EE2" w:rsidDel="000F7A8D">
          <w:rPr>
            <w:rFonts w:eastAsia="Times New Roman"/>
          </w:rPr>
          <w:delText xml:space="preserve">e find that for much of American history the Electoral College was without significant bias. However, two </w:delText>
        </w:r>
        <w:r w:rsidR="009770E1" w:rsidDel="000F7A8D">
          <w:rPr>
            <w:rFonts w:eastAsia="Times New Roman"/>
          </w:rPr>
          <w:delText xml:space="preserve">time </w:delText>
        </w:r>
        <w:r w:rsidR="00394EE2" w:rsidDel="000F7A8D">
          <w:rPr>
            <w:rFonts w:eastAsia="Times New Roman"/>
          </w:rPr>
          <w:delText>period</w:delText>
        </w:r>
        <w:r w:rsidR="009770E1" w:rsidDel="000F7A8D">
          <w:rPr>
            <w:rFonts w:eastAsia="Times New Roman"/>
          </w:rPr>
          <w:delText>s</w:delText>
        </w:r>
        <w:r w:rsidR="00394EE2" w:rsidDel="000F7A8D">
          <w:rPr>
            <w:rFonts w:eastAsia="Times New Roman"/>
          </w:rPr>
          <w:delText xml:space="preserve"> have </w:delText>
        </w:r>
        <w:r w:rsidR="00E45990" w:rsidDel="000F7A8D">
          <w:rPr>
            <w:rFonts w:eastAsia="Times New Roman"/>
          </w:rPr>
          <w:delText>demonstrable</w:delText>
        </w:r>
        <w:r w:rsidR="00394EE2" w:rsidDel="000F7A8D">
          <w:rPr>
            <w:rFonts w:eastAsia="Times New Roman"/>
          </w:rPr>
          <w:delText xml:space="preserve"> </w:delText>
        </w:r>
        <w:r w:rsidR="00E17C99" w:rsidDel="000F7A8D">
          <w:rPr>
            <w:rFonts w:eastAsia="Times New Roman"/>
          </w:rPr>
          <w:delText xml:space="preserve">bias, 1896-1940, and </w:delText>
        </w:r>
        <w:r w:rsidR="00E45990" w:rsidDel="000F7A8D">
          <w:rPr>
            <w:rFonts w:eastAsia="Times New Roman"/>
          </w:rPr>
          <w:delText>during</w:delText>
        </w:r>
        <w:r w:rsidR="00E17C99" w:rsidDel="000F7A8D">
          <w:rPr>
            <w:rFonts w:eastAsia="Times New Roman"/>
          </w:rPr>
          <w:delText xml:space="preserve"> the past two election</w:delText>
        </w:r>
        <w:r w:rsidR="00D37642" w:rsidDel="000F7A8D">
          <w:rPr>
            <w:rFonts w:eastAsia="Times New Roman"/>
          </w:rPr>
          <w:delText xml:space="preserve"> (2016 and 2020)</w:delText>
        </w:r>
        <w:r w:rsidR="00990327" w:rsidDel="000F7A8D">
          <w:rPr>
            <w:rFonts w:eastAsia="Times New Roman"/>
          </w:rPr>
          <w:delText>, when</w:delText>
        </w:r>
        <w:r w:rsidR="00E45990" w:rsidDel="000F7A8D">
          <w:rPr>
            <w:rFonts w:eastAsia="Times New Roman"/>
          </w:rPr>
          <w:delText xml:space="preserve"> a new trend has </w:delText>
        </w:r>
        <w:r w:rsidR="00305988" w:rsidDel="000F7A8D">
          <w:rPr>
            <w:rFonts w:eastAsia="Times New Roman"/>
          </w:rPr>
          <w:delText>emerged</w:delText>
        </w:r>
        <w:r w:rsidR="00D37642" w:rsidDel="000F7A8D">
          <w:rPr>
            <w:rFonts w:eastAsia="Times New Roman"/>
          </w:rPr>
          <w:delText>. Indeed, but historical standards, 2016 and 2020 are outliers</w:delText>
        </w:r>
        <w:r w:rsidR="003D6098" w:rsidDel="000F7A8D">
          <w:rPr>
            <w:rFonts w:eastAsia="Times New Roman"/>
          </w:rPr>
          <w:delText xml:space="preserve">, so much so that </w:delText>
        </w:r>
        <w:r w:rsidR="00A11736" w:rsidDel="000F7A8D">
          <w:rPr>
            <w:rFonts w:eastAsia="Times New Roman"/>
          </w:rPr>
          <w:delText xml:space="preserve">that it is nearly a statistical impossibility that the Democrats could have won the EC while losing the popular </w:delText>
        </w:r>
        <w:r w:rsidR="002E34B2" w:rsidDel="000F7A8D">
          <w:rPr>
            <w:rFonts w:eastAsia="Times New Roman"/>
          </w:rPr>
          <w:delText>vote; contrarily, Republicans were very likel</w:delText>
        </w:r>
        <w:r w:rsidR="006B6331" w:rsidDel="000F7A8D">
          <w:rPr>
            <w:rFonts w:eastAsia="Times New Roman"/>
          </w:rPr>
          <w:delText>y to win the presidency with fewer than 50% of the total votes cast.</w:delText>
        </w:r>
      </w:del>
    </w:p>
    <w:p w14:paraId="70C16126" w14:textId="77777777" w:rsidR="00234D12" w:rsidRPr="00C94CAB" w:rsidDel="000F7A8D" w:rsidRDefault="00234D12" w:rsidP="00175A1B">
      <w:pPr>
        <w:rPr>
          <w:del w:id="16" w:author="Jonathan Cervas" w:date="2021-04-09T16:42:00Z"/>
          <w:rFonts w:eastAsia="Times New Roman"/>
        </w:rPr>
      </w:pPr>
      <w:del w:id="17" w:author="Jonathan Cervas" w:date="2021-04-09T16:42:00Z">
        <w:r w:rsidRPr="00C94CAB" w:rsidDel="000F7A8D">
          <w:rPr>
            <w:rFonts w:eastAsia="Times New Roman"/>
          </w:rPr>
          <w:delText>There are several ways to characterize bias in an electoral system, and the way in which we do it might affect how we evaluate the system</w:delText>
        </w:r>
        <w:r w:rsidDel="000F7A8D">
          <w:rPr>
            <w:rFonts w:eastAsia="Times New Roman"/>
          </w:rPr>
          <w:delText xml:space="preserve"> and its fairness</w:delText>
        </w:r>
        <w:r w:rsidRPr="00C94CAB" w:rsidDel="000F7A8D">
          <w:rPr>
            <w:rFonts w:eastAsia="Times New Roman"/>
          </w:rPr>
          <w:delText>.</w:delText>
        </w:r>
        <w:r w:rsidR="00762B3A" w:rsidDel="000F7A8D">
          <w:rPr>
            <w:rFonts w:eastAsia="Times New Roman"/>
          </w:rPr>
          <w:delText xml:space="preserve"> We might find evidence that</w:delText>
        </w:r>
        <w:r w:rsidR="00762B3A" w:rsidRPr="00C94CAB" w:rsidDel="000F7A8D">
          <w:rPr>
            <w:rFonts w:eastAsia="Times New Roman"/>
          </w:rPr>
          <w:delText xml:space="preserve"> one party is advantaged in an institutional arrangement like the Electoral College. That is, it takes few</w:delText>
        </w:r>
        <w:r w:rsidR="00762B3A" w:rsidDel="000F7A8D">
          <w:rPr>
            <w:rFonts w:eastAsia="Times New Roman"/>
          </w:rPr>
          <w:delText>er</w:delText>
        </w:r>
        <w:r w:rsidR="00762B3A" w:rsidRPr="00C94CAB" w:rsidDel="000F7A8D">
          <w:rPr>
            <w:rFonts w:eastAsia="Times New Roman"/>
          </w:rPr>
          <w:delText xml:space="preserve"> votes for one party to reach a majority of electors needed to win</w:delText>
        </w:r>
        <w:r w:rsidR="00762B3A" w:rsidDel="000F7A8D">
          <w:rPr>
            <w:rFonts w:eastAsia="Times New Roman"/>
          </w:rPr>
          <w:delText xml:space="preserve"> than it would for another party</w:delText>
        </w:r>
        <w:r w:rsidR="00762B3A" w:rsidRPr="00C94CAB" w:rsidDel="000F7A8D">
          <w:rPr>
            <w:rFonts w:eastAsia="Times New Roman"/>
          </w:rPr>
          <w:delText>.</w:delText>
        </w:r>
        <w:r w:rsidR="00BE6E89" w:rsidDel="000F7A8D">
          <w:rPr>
            <w:rFonts w:eastAsia="Times New Roman"/>
          </w:rPr>
          <w:delText xml:space="preserve"> The traditional </w:delText>
        </w:r>
        <w:r w:rsidR="00901D86" w:rsidDel="000F7A8D">
          <w:rPr>
            <w:rFonts w:eastAsia="Times New Roman"/>
          </w:rPr>
          <w:delText>way of conceptualizing bias in an</w:delText>
        </w:r>
        <w:r w:rsidR="009E3948" w:rsidDel="000F7A8D">
          <w:rPr>
            <w:rFonts w:eastAsia="Times New Roman"/>
          </w:rPr>
          <w:delText xml:space="preserve"> electoral system with two major parties is to look</w:delText>
        </w:r>
        <w:r w:rsidR="00901D86" w:rsidDel="000F7A8D">
          <w:rPr>
            <w:rFonts w:eastAsia="Times New Roman"/>
          </w:rPr>
          <w:delText xml:space="preserve"> how proportionate the received number of seats is to each party’s vote share</w:delText>
        </w:r>
        <w:r w:rsidR="000C678A" w:rsidDel="000F7A8D">
          <w:rPr>
            <w:rFonts w:eastAsia="Times New Roman"/>
          </w:rPr>
          <w:delText>.</w:delText>
        </w:r>
        <w:r w:rsidR="00901D86" w:rsidDel="000F7A8D">
          <w:rPr>
            <w:rFonts w:eastAsia="Times New Roman"/>
          </w:rPr>
          <w:delText xml:space="preserve"> Since single-member district systems generally give a “winner’s bonus”, strict proportionality is not a realistic standard to apply. The sole exception is when votes are tied, in which situation we expect the number of seats for each part to be the same. We empirically measure </w:delText>
        </w:r>
        <w:r w:rsidR="00EB5F6B" w:rsidDel="000F7A8D">
          <w:rPr>
            <w:rFonts w:eastAsia="Times New Roman"/>
          </w:rPr>
          <w:delText>bias</w:delText>
        </w:r>
        <w:r w:rsidR="00901D86" w:rsidDel="000F7A8D">
          <w:rPr>
            <w:rFonts w:eastAsia="Times New Roman"/>
          </w:rPr>
          <w:delText xml:space="preserve"> using a seats-votes plot (Tufte 1973).</w:delText>
        </w:r>
        <w:r w:rsidR="000C678A" w:rsidDel="000F7A8D">
          <w:rPr>
            <w:rFonts w:eastAsia="Times New Roman"/>
          </w:rPr>
          <w:delText xml:space="preserve"> A seats-votes curve </w:delText>
        </w:r>
        <w:r w:rsidR="00EB5F6B" w:rsidDel="000F7A8D">
          <w:rPr>
            <w:rFonts w:eastAsia="Times New Roman"/>
          </w:rPr>
          <w:delText xml:space="preserve">can be </w:delText>
        </w:r>
        <w:r w:rsidR="000C678A" w:rsidDel="000F7A8D">
          <w:rPr>
            <w:rFonts w:eastAsia="Times New Roman"/>
          </w:rPr>
          <w:delText>constructed with actual election results over time</w:delText>
        </w:r>
        <w:r w:rsidR="00806993" w:rsidDel="000F7A8D">
          <w:rPr>
            <w:rFonts w:eastAsia="Times New Roman"/>
          </w:rPr>
          <w:delText xml:space="preserve"> or with a set of hypothetical elections for one time period</w:delText>
        </w:r>
        <w:r w:rsidR="00EB5F6B" w:rsidDel="000F7A8D">
          <w:rPr>
            <w:rFonts w:eastAsia="Times New Roman"/>
          </w:rPr>
          <w:delText>. Using regression technics, we</w:delText>
        </w:r>
        <w:r w:rsidR="00806993" w:rsidDel="000F7A8D">
          <w:rPr>
            <w:rFonts w:eastAsia="Times New Roman"/>
          </w:rPr>
          <w:delText xml:space="preserve"> can </w:delText>
        </w:r>
        <w:r w:rsidR="00EB5F6B" w:rsidDel="000F7A8D">
          <w:rPr>
            <w:rFonts w:eastAsia="Times New Roman"/>
          </w:rPr>
          <w:delText>estimate</w:delText>
        </w:r>
        <w:r w:rsidR="00806993" w:rsidDel="000F7A8D">
          <w:rPr>
            <w:rFonts w:eastAsia="Times New Roman"/>
          </w:rPr>
          <w:delText xml:space="preserve"> two values of intere</w:delText>
        </w:r>
        <w:r w:rsidR="0011687D" w:rsidDel="000F7A8D">
          <w:rPr>
            <w:rFonts w:eastAsia="Times New Roman"/>
          </w:rPr>
          <w:delText xml:space="preserve">sts — the percentage of seats won by party </w:delText>
        </w:r>
        <w:r w:rsidR="0011687D" w:rsidRPr="00E448E9" w:rsidDel="000F7A8D">
          <w:rPr>
            <w:rFonts w:eastAsia="Times New Roman"/>
          </w:rPr>
          <w:delText xml:space="preserve">A when </w:delText>
        </w:r>
        <w:r w:rsidR="00E448E9" w:rsidDel="000F7A8D">
          <w:rPr>
            <w:rFonts w:eastAsia="Times New Roman"/>
          </w:rPr>
          <w:delText>that</w:delText>
        </w:r>
        <w:r w:rsidR="0034798B" w:rsidDel="000F7A8D">
          <w:rPr>
            <w:rFonts w:eastAsia="Times New Roman"/>
          </w:rPr>
          <w:delText xml:space="preserve"> party </w:delText>
        </w:r>
        <w:r w:rsidR="0011687D" w:rsidRPr="00E448E9" w:rsidDel="000F7A8D">
          <w:rPr>
            <w:rFonts w:eastAsia="Times New Roman"/>
          </w:rPr>
          <w:delText xml:space="preserve">receives 50% of the </w:delText>
        </w:r>
        <w:r w:rsidR="00175A1B" w:rsidRPr="00E448E9" w:rsidDel="000F7A8D">
          <w:rPr>
            <w:rFonts w:eastAsia="Times New Roman"/>
          </w:rPr>
          <w:delText xml:space="preserve">vote, and the percentage of votes needed to win 50% of the seats. </w:delText>
        </w:r>
        <w:r w:rsidRPr="00E448E9" w:rsidDel="000F7A8D">
          <w:rPr>
            <w:rFonts w:eastAsia="Times New Roman"/>
          </w:rPr>
          <w:delText>Since electors are not awarded proportionally</w:delText>
        </w:r>
        <w:r w:rsidR="00F72C80" w:rsidDel="000F7A8D">
          <w:rPr>
            <w:rFonts w:eastAsia="Times New Roman"/>
          </w:rPr>
          <w:delText xml:space="preserve"> to the population</w:delText>
        </w:r>
        <w:r w:rsidRPr="00E448E9" w:rsidDel="000F7A8D">
          <w:rPr>
            <w:rFonts w:eastAsia="Times New Roman"/>
          </w:rPr>
          <w:delText>, the</w:delText>
        </w:r>
        <w:r w:rsidR="0034798B" w:rsidDel="000F7A8D">
          <w:rPr>
            <w:rFonts w:eastAsia="Times New Roman"/>
          </w:rPr>
          <w:delText xml:space="preserve">se two values usually will not be the </w:delText>
        </w:r>
        <w:r w:rsidR="00D204C3" w:rsidDel="000F7A8D">
          <w:rPr>
            <w:rFonts w:eastAsia="Times New Roman"/>
          </w:rPr>
          <w:delText>same</w:delText>
        </w:r>
        <w:r w:rsidR="000952E2" w:rsidRPr="00E448E9" w:rsidDel="000F7A8D">
          <w:rPr>
            <w:rFonts w:eastAsia="Times New Roman"/>
          </w:rPr>
          <w:delText>.</w:delText>
        </w:r>
        <w:r w:rsidR="00D204C3" w:rsidRPr="00A90F8F" w:rsidDel="000F7A8D">
          <w:rPr>
            <w:rStyle w:val="FootnoteReference"/>
          </w:rPr>
          <w:footnoteReference w:id="13"/>
        </w:r>
        <w:r w:rsidR="000952E2" w:rsidRPr="00E448E9" w:rsidDel="000F7A8D">
          <w:rPr>
            <w:rFonts w:eastAsia="Times New Roman"/>
          </w:rPr>
          <w:delText xml:space="preserve"> </w:delText>
        </w:r>
        <w:r w:rsidR="00D1689D" w:rsidDel="000F7A8D">
          <w:rPr>
            <w:rFonts w:eastAsia="Times New Roman"/>
          </w:rPr>
          <w:delText xml:space="preserve">Moreover, a seats-votes curve gives us a function which we can assess the relative seat share over the entire range of potential vote shares. Often, this curve is not symmetric, and because there is a function to describe the relationship, one can evaluate “bias” in different ways. </w:delText>
        </w:r>
        <w:r w:rsidRPr="00E448E9" w:rsidDel="000F7A8D">
          <w:rPr>
            <w:rFonts w:eastAsia="Times New Roman"/>
          </w:rPr>
          <w:delText>Because this is the case, it is not immediately clear which measure of bias holds more theoretical value. As such,</w:delText>
        </w:r>
        <w:r w:rsidR="00EB5F6B" w:rsidDel="000F7A8D">
          <w:rPr>
            <w:rFonts w:eastAsia="Times New Roman"/>
          </w:rPr>
          <w:delText xml:space="preserve"> our contribution is to</w:delText>
        </w:r>
        <w:r w:rsidRPr="00E448E9" w:rsidDel="000F7A8D">
          <w:rPr>
            <w:rFonts w:eastAsia="Times New Roman"/>
          </w:rPr>
          <w:delText xml:space="preserve"> offer an alternative measure that captures the theoretical concerns of both values</w:delText>
        </w:r>
        <w:r w:rsidR="0020163F" w:rsidDel="000F7A8D">
          <w:rPr>
            <w:rFonts w:eastAsia="Times New Roman"/>
          </w:rPr>
          <w:delText>, without need</w:delText>
        </w:r>
        <w:r w:rsidR="00E00234" w:rsidDel="000F7A8D">
          <w:rPr>
            <w:rFonts w:eastAsia="Times New Roman"/>
          </w:rPr>
          <w:delText>ing</w:delText>
        </w:r>
        <w:r w:rsidR="0020163F" w:rsidDel="000F7A8D">
          <w:rPr>
            <w:rFonts w:eastAsia="Times New Roman"/>
          </w:rPr>
          <w:delText xml:space="preserve"> to construct a seats-votes curve</w:delText>
        </w:r>
        <w:r w:rsidRPr="00E448E9" w:rsidDel="000F7A8D">
          <w:rPr>
            <w:rFonts w:eastAsia="Times New Roman"/>
          </w:rPr>
          <w:delText>.</w:delText>
        </w:r>
      </w:del>
    </w:p>
    <w:p w14:paraId="45B8D575" w14:textId="77777777" w:rsidR="00234D12" w:rsidRPr="00C94CAB" w:rsidDel="000F7A8D" w:rsidRDefault="00234D12" w:rsidP="00EB5F6B">
      <w:pPr>
        <w:rPr>
          <w:del w:id="20" w:author="Jonathan Cervas" w:date="2021-04-09T16:42:00Z"/>
          <w:rFonts w:eastAsia="Times New Roman"/>
        </w:rPr>
      </w:pPr>
      <w:del w:id="21" w:author="Jonathan Cervas" w:date="2021-04-09T16:42:00Z">
        <w:r w:rsidRPr="00C94CAB" w:rsidDel="000F7A8D">
          <w:rPr>
            <w:rFonts w:eastAsia="Times New Roman"/>
          </w:rPr>
          <w:delText>The aim of this paper is to offer a new way to measure the partisan bias in the Electoral College</w:delText>
        </w:r>
        <w:r w:rsidR="00EB5F6B" w:rsidDel="000F7A8D">
          <w:rPr>
            <w:rFonts w:eastAsia="Times New Roman"/>
          </w:rPr>
          <w:delText xml:space="preserve">. Unlike other electoral systems, the presidency has a sole member, and as such, the translation of votes into “seats” is only interesting in so much as it relates to reaching the minimum threshold of winning; 270 electors. Winning an additional elector is not useful in representational terms, no is winning an additional 100. Because this is the case, our measure </w:delText>
        </w:r>
        <w:r w:rsidDel="000F7A8D">
          <w:rPr>
            <w:rFonts w:eastAsia="Times New Roman"/>
          </w:rPr>
          <w:delText xml:space="preserve">focuses on the value of most interest to those who oppose </w:delText>
        </w:r>
        <w:r w:rsidR="00EB5F6B" w:rsidDel="000F7A8D">
          <w:rPr>
            <w:rFonts w:eastAsia="Times New Roman"/>
          </w:rPr>
          <w:delText xml:space="preserve">the </w:delText>
        </w:r>
        <w:r w:rsidDel="000F7A8D">
          <w:rPr>
            <w:rFonts w:eastAsia="Times New Roman"/>
          </w:rPr>
          <w:delText>continued use</w:delText>
        </w:r>
        <w:r w:rsidR="00EB5F6B" w:rsidDel="000F7A8D">
          <w:rPr>
            <w:rFonts w:eastAsia="Times New Roman"/>
          </w:rPr>
          <w:delText xml:space="preserve"> of the EC</w:delText>
        </w:r>
        <w:r w:rsidR="00560653" w:rsidDel="000F7A8D">
          <w:rPr>
            <w:rFonts w:eastAsia="Times New Roman"/>
          </w:rPr>
          <w:delText>. T</w:delText>
        </w:r>
        <w:r w:rsidDel="000F7A8D">
          <w:rPr>
            <w:rFonts w:eastAsia="Times New Roman"/>
          </w:rPr>
          <w:delText xml:space="preserve">hat is, we estimate the probability of an inversion — the popular vote winner losing the election — across all vote shares. </w:delText>
        </w:r>
        <w:r w:rsidRPr="00C94CAB" w:rsidDel="000F7A8D">
          <w:rPr>
            <w:rFonts w:eastAsia="Times New Roman"/>
          </w:rPr>
          <w:delText xml:space="preserve">More precisely, using the </w:delText>
        </w:r>
        <w:r w:rsidRPr="00C94CAB" w:rsidDel="000F7A8D">
          <w:rPr>
            <w:rFonts w:eastAsia="Times New Roman"/>
            <w:i/>
            <w:iCs/>
          </w:rPr>
          <w:delText>Law of Conditional Probability</w:delText>
        </w:r>
        <w:r w:rsidRPr="00C94CAB" w:rsidDel="000F7A8D">
          <w:rPr>
            <w:rFonts w:eastAsia="Times New Roman"/>
          </w:rPr>
          <w:delText xml:space="preserve">, we will estimate the probability of a reversal in which the winner is the Republican candidate even though the Democratic candidate carries the popular vote as equal to: </w:delText>
        </w:r>
      </w:del>
    </w:p>
    <w:p w14:paraId="5EE1BDA6" w14:textId="77777777" w:rsidR="00234D12" w:rsidRPr="00CE63EC" w:rsidDel="000F7A8D" w:rsidRDefault="000B0272" w:rsidP="00234D12">
      <w:pPr>
        <w:rPr>
          <w:del w:id="22" w:author="Jonathan Cervas" w:date="2021-04-09T16:42:00Z"/>
          <w:rFonts w:eastAsia="Times New Roman" w:cs="Open Sans"/>
        </w:rPr>
      </w:pPr>
      <m:oMathPara>
        <m:oMath>
          <m:eqArr>
            <m:eqArrPr>
              <m:maxDist m:val="1"/>
              <m:ctrlPr>
                <w:del w:id="23" w:author="Jonathan Cervas" w:date="2021-04-09T16:42:00Z">
                  <w:rPr>
                    <w:rFonts w:ascii="Cambria Math" w:eastAsia="Times New Roman" w:hAnsi="Cambria Math" w:cs="Open Sans"/>
                  </w:rPr>
                </w:del>
              </m:ctrlPr>
            </m:eqArrPr>
            <m:e>
              <m:r>
                <w:del w:id="24" w:author="Jonathan Cervas" w:date="2021-04-09T16:42:00Z">
                  <w:rPr>
                    <w:rFonts w:ascii="Cambria Math" w:eastAsia="Times New Roman" w:hAnsi="Cambria Math" w:cs="Open Sans"/>
                  </w:rPr>
                  <m:t>∑p</m:t>
                </w:del>
              </m:r>
              <m:d>
                <m:dPr>
                  <m:ctrlPr>
                    <w:del w:id="25" w:author="Jonathan Cervas" w:date="2021-04-09T16:42:00Z">
                      <w:rPr>
                        <w:rFonts w:ascii="Cambria Math" w:eastAsia="Times New Roman" w:hAnsi="Cambria Math" w:cs="Open Sans"/>
                        <w:i/>
                      </w:rPr>
                    </w:del>
                  </m:ctrlPr>
                </m:dPr>
                <m:e>
                  <m:r>
                    <w:del w:id="26" w:author="Jonathan Cervas" w:date="2021-04-09T16:42:00Z">
                      <w:rPr>
                        <w:rFonts w:ascii="Cambria Math" w:eastAsia="Times New Roman" w:hAnsi="Cambria Math" w:cs="Open Sans"/>
                      </w:rPr>
                      <m:t>reversal</m:t>
                    </w:del>
                  </m:r>
                  <m:ctrlPr>
                    <w:del w:id="27" w:author="Jonathan Cervas" w:date="2021-04-09T16:42:00Z">
                      <w:rPr>
                        <w:rFonts w:ascii="Cambria Math" w:eastAsia="MS Gothic" w:hAnsi="Cambria Math" w:cs="MS Gothic"/>
                        <w:i/>
                      </w:rPr>
                    </w:del>
                  </m:ctrlPr>
                </m:e>
                <m:e>
                  <m:r>
                    <w:del w:id="28" w:author="Jonathan Cervas" w:date="2021-04-09T16:42:00Z">
                      <w:rPr>
                        <w:rFonts w:ascii="Cambria Math" w:eastAsia="Times New Roman" w:hAnsi="Cambria Math" w:cs="Open Sans"/>
                      </w:rPr>
                      <m:t>popular vote share for the Democrat of v</m:t>
                    </w:del>
                  </m:r>
                  <m:r>
                    <w:del w:id="29" w:author="Jonathan Cervas" w:date="2021-04-09T16:42:00Z">
                      <w:rPr>
                        <w:rFonts w:ascii="Cambria Math" w:eastAsia="Times New Roman" w:hAnsi="Cambria Math" w:cs="Open Sans"/>
                        <w:vertAlign w:val="subscript"/>
                      </w:rPr>
                      <m:t>i</m:t>
                    </w:del>
                  </m:r>
                </m:e>
              </m:d>
              <m:r>
                <w:del w:id="30" w:author="Jonathan Cervas" w:date="2021-04-09T16:42:00Z">
                  <w:rPr>
                    <w:rFonts w:ascii="Cambria Math" w:eastAsia="Times New Roman" w:hAnsi="Cambria Math" w:cs="Open Sans"/>
                  </w:rPr>
                  <m:t>*p</m:t>
                </w:del>
              </m:r>
              <m:d>
                <m:dPr>
                  <m:ctrlPr>
                    <w:del w:id="31" w:author="Jonathan Cervas" w:date="2021-04-09T16:42:00Z">
                      <w:rPr>
                        <w:rFonts w:ascii="Cambria Math" w:eastAsia="Times New Roman" w:hAnsi="Cambria Math" w:cs="Open Sans"/>
                        <w:i/>
                      </w:rPr>
                    </w:del>
                  </m:ctrlPr>
                </m:dPr>
                <m:e>
                  <m:r>
                    <w:del w:id="32" w:author="Jonathan Cervas" w:date="2021-04-09T16:42:00Z">
                      <w:rPr>
                        <w:rFonts w:ascii="Cambria Math" w:eastAsia="Times New Roman" w:hAnsi="Cambria Math" w:cs="Open Sans"/>
                      </w:rPr>
                      <m:t>v</m:t>
                    </w:del>
                  </m:r>
                  <m:r>
                    <w:del w:id="33" w:author="Jonathan Cervas" w:date="2021-04-09T16:42:00Z">
                      <w:rPr>
                        <w:rFonts w:ascii="Cambria Math" w:eastAsia="Times New Roman" w:hAnsi="Cambria Math" w:cs="Open Sans"/>
                        <w:vertAlign w:val="subscript"/>
                      </w:rPr>
                      <m:t>i</m:t>
                    </w:del>
                  </m:r>
                </m:e>
              </m:d>
              <m:r>
                <w:del w:id="34" w:author="Jonathan Cervas" w:date="2021-04-09T16:42:00Z">
                  <m:rPr>
                    <m:sty m:val="p"/>
                  </m:rPr>
                  <w:rPr>
                    <w:rFonts w:ascii="Cambria Math" w:eastAsia="Times New Roman" w:hAnsi="Cambria Math" w:cs="Open Sans"/>
                  </w:rPr>
                  <m:t xml:space="preserve"> </m:t>
                </w:del>
              </m:r>
              <m:r>
                <w:del w:id="35" w:author="Jonathan Cervas" w:date="2021-04-09T16:42:00Z">
                  <w:rPr>
                    <w:rFonts w:ascii="Cambria Math" w:eastAsia="Times New Roman" w:hAnsi="Cambria Math" w:cs="Open Sans"/>
                  </w:rPr>
                  <m:t>#</m:t>
                </w:del>
              </m:r>
              <m:d>
                <m:dPr>
                  <m:ctrlPr>
                    <w:del w:id="36" w:author="Jonathan Cervas" w:date="2021-04-09T16:42:00Z">
                      <w:rPr>
                        <w:rFonts w:ascii="Cambria Math" w:eastAsia="Times New Roman" w:hAnsi="Cambria Math" w:cs="Open Sans"/>
                      </w:rPr>
                    </w:del>
                  </m:ctrlPr>
                </m:dPr>
                <m:e>
                  <m:r>
                    <w:del w:id="37" w:author="Jonathan Cervas" w:date="2021-04-09T16:42:00Z">
                      <m:rPr>
                        <m:sty m:val="p"/>
                      </m:rPr>
                      <w:rPr>
                        <w:rFonts w:ascii="Cambria Math" w:eastAsia="Times New Roman" w:hAnsi="Cambria Math" w:cs="Open Sans"/>
                      </w:rPr>
                      <m:t>1</m:t>
                    </w:del>
                  </m:r>
                </m:e>
              </m:d>
              <m:ctrlPr>
                <w:del w:id="38" w:author="Jonathan Cervas" w:date="2021-04-09T16:42:00Z">
                  <w:rPr>
                    <w:rFonts w:ascii="Cambria Math" w:eastAsia="Times New Roman" w:hAnsi="Cambria Math" w:cs="Open Sans"/>
                    <w:i/>
                  </w:rPr>
                </w:del>
              </m:ctrlPr>
            </m:e>
          </m:eqArr>
        </m:oMath>
      </m:oMathPara>
    </w:p>
    <w:p w14:paraId="15356279" w14:textId="77777777" w:rsidR="00234D12" w:rsidRPr="00C94CAB" w:rsidDel="000F7A8D" w:rsidRDefault="00234D12" w:rsidP="00234D12">
      <w:pPr>
        <w:rPr>
          <w:del w:id="39" w:author="Jonathan Cervas" w:date="2021-04-09T16:42:00Z"/>
          <w:rFonts w:eastAsia="Times New Roman" w:cs="Open Sans"/>
        </w:rPr>
      </w:pPr>
      <w:del w:id="40" w:author="Jonathan Cervas" w:date="2021-04-09T16:42:00Z">
        <w:r w:rsidRPr="00C94CAB" w:rsidDel="000F7A8D">
          <w:rPr>
            <w:rFonts w:eastAsia="Times New Roman"/>
          </w:rPr>
          <w:delText xml:space="preserve"> </w:delText>
        </w:r>
        <w:r w:rsidDel="000F7A8D">
          <w:rPr>
            <w:rFonts w:eastAsia="Times New Roman"/>
          </w:rPr>
          <w:delText xml:space="preserve">The advantage of our measure is that it </w:delText>
        </w:r>
        <w:r w:rsidRPr="00C94CAB" w:rsidDel="000F7A8D">
          <w:rPr>
            <w:rFonts w:eastAsia="Times New Roman"/>
          </w:rPr>
          <w:delText xml:space="preserve">does not look only at asymmetry in projected EC seats share at a fifty percent vote share, i.e., at </w:delText>
        </w:r>
        <w:r w:rsidRPr="00C94CAB" w:rsidDel="000F7A8D">
          <w:rPr>
            <w:rFonts w:eastAsia="Times New Roman"/>
            <w:i/>
            <w:iCs/>
          </w:rPr>
          <w:delText xml:space="preserve">partisan bias </w:delText>
        </w:r>
        <w:r w:rsidRPr="00C94CAB" w:rsidDel="000F7A8D">
          <w:rPr>
            <w:rFonts w:eastAsia="Times New Roman"/>
          </w:rPr>
          <w:delText>a la Tufte (1973), or bias over some range of vote shares (Gelman and King 1994)</w:delText>
        </w:r>
        <w:r w:rsidR="0051167D" w:rsidDel="000F7A8D">
          <w:rPr>
            <w:rFonts w:eastAsia="Times New Roman"/>
          </w:rPr>
          <w:delText xml:space="preserve">, although </w:delText>
        </w:r>
        <w:r w:rsidR="00D831D6" w:rsidDel="000F7A8D">
          <w:rPr>
            <w:rFonts w:eastAsia="Times New Roman"/>
          </w:rPr>
          <w:delText>we can derive estimates of both of those v</w:delText>
        </w:r>
        <w:r w:rsidR="008D0791" w:rsidDel="000F7A8D">
          <w:rPr>
            <w:rFonts w:eastAsia="Times New Roman"/>
          </w:rPr>
          <w:delText>alues</w:delText>
        </w:r>
        <w:r w:rsidDel="000F7A8D">
          <w:rPr>
            <w:rFonts w:eastAsia="Times New Roman"/>
          </w:rPr>
          <w:delText>.</w:delText>
        </w:r>
        <w:r w:rsidR="008D0791" w:rsidDel="000F7A8D">
          <w:rPr>
            <w:rFonts w:eastAsia="Times New Roman"/>
          </w:rPr>
          <w:delText xml:space="preserve"> </w:delText>
        </w:r>
        <w:r w:rsidR="00C00FC7" w:rsidDel="000F7A8D">
          <w:rPr>
            <w:rFonts w:eastAsia="Times New Roman"/>
          </w:rPr>
          <w:delText xml:space="preserve">We simulate elections in the same way </w:delText>
        </w:r>
        <w:r w:rsidR="001C393C" w:rsidDel="000F7A8D">
          <w:rPr>
            <w:rFonts w:eastAsia="Times New Roman"/>
          </w:rPr>
          <w:delText>as</w:delText>
        </w:r>
        <w:r w:rsidR="00C00FC7" w:rsidDel="000F7A8D">
          <w:rPr>
            <w:rFonts w:eastAsia="Times New Roman"/>
          </w:rPr>
          <w:delText xml:space="preserve"> Gelman and King (</w:delText>
        </w:r>
        <w:r w:rsidR="001C393C" w:rsidDel="000F7A8D">
          <w:rPr>
            <w:rFonts w:eastAsia="Times New Roman"/>
          </w:rPr>
          <w:delText>1994) to generate a set of hypothetical elections</w:delText>
        </w:r>
        <w:r w:rsidR="00C06332" w:rsidDel="000F7A8D">
          <w:rPr>
            <w:rFonts w:eastAsia="Times New Roman"/>
          </w:rPr>
          <w:delText xml:space="preserve"> </w:delText>
        </w:r>
        <w:r w:rsidR="001C393C" w:rsidDel="000F7A8D">
          <w:rPr>
            <w:rFonts w:eastAsia="Times New Roman"/>
          </w:rPr>
          <w:delText xml:space="preserve">and </w:delText>
        </w:r>
        <w:r w:rsidR="00C06332" w:rsidDel="000F7A8D">
          <w:rPr>
            <w:rFonts w:eastAsia="Times New Roman"/>
          </w:rPr>
          <w:delText>record when an</w:delText>
        </w:r>
        <w:r w:rsidR="008260CB" w:rsidDel="000F7A8D">
          <w:rPr>
            <w:rFonts w:eastAsia="Times New Roman"/>
          </w:rPr>
          <w:delText xml:space="preserve"> inversion </w:delText>
        </w:r>
        <w:r w:rsidR="00C06332" w:rsidDel="000F7A8D">
          <w:rPr>
            <w:rFonts w:eastAsia="Times New Roman"/>
          </w:rPr>
          <w:delText>occu</w:delText>
        </w:r>
        <w:r w:rsidR="00203B6E" w:rsidDel="000F7A8D">
          <w:rPr>
            <w:rFonts w:eastAsia="Times New Roman"/>
          </w:rPr>
          <w:delText>rs. In an unbiased system, neither party is more like</w:delText>
        </w:r>
        <w:r w:rsidR="00E576A2" w:rsidDel="000F7A8D">
          <w:rPr>
            <w:rFonts w:eastAsia="Times New Roman"/>
          </w:rPr>
          <w:delText xml:space="preserve">ly than the other to win more votes but not win the election. This premise of </w:delText>
        </w:r>
        <w:r w:rsidR="007C6327" w:rsidDel="000F7A8D">
          <w:rPr>
            <w:rFonts w:eastAsia="Times New Roman"/>
          </w:rPr>
          <w:delText>symmetry drives our analysis.</w:delText>
        </w:r>
        <w:r w:rsidR="008260CB" w:rsidDel="000F7A8D">
          <w:rPr>
            <w:rFonts w:eastAsia="Times New Roman"/>
          </w:rPr>
          <w:delText xml:space="preserve"> </w:delText>
        </w:r>
      </w:del>
    </w:p>
    <w:p w14:paraId="3C0F7547" w14:textId="77777777" w:rsidR="00234D12" w:rsidRPr="00C94CAB" w:rsidDel="000F7A8D" w:rsidRDefault="00234D12" w:rsidP="00234D12">
      <w:pPr>
        <w:rPr>
          <w:del w:id="41" w:author="Jonathan Cervas" w:date="2021-04-09T16:42:00Z"/>
          <w:rFonts w:eastAsia="Times New Roman" w:cs="Open Sans"/>
        </w:rPr>
      </w:pPr>
      <w:del w:id="42" w:author="Jonathan Cervas" w:date="2021-04-09T16:42:00Z">
        <w:r w:rsidRPr="00C94CAB" w:rsidDel="000F7A8D">
          <w:rPr>
            <w:rFonts w:eastAsia="Times New Roman" w:cs="Open Sans"/>
          </w:rPr>
          <w:delText xml:space="preserve">However, before we discuss the properties of the </w:delText>
        </w:r>
        <w:r w:rsidR="00CA4603" w:rsidRPr="00C94CAB" w:rsidDel="000F7A8D">
          <w:rPr>
            <w:rFonts w:eastAsia="Times New Roman" w:cs="Open Sans"/>
          </w:rPr>
          <w:delText>simulation,</w:delText>
        </w:r>
        <w:r w:rsidRPr="00C94CAB" w:rsidDel="000F7A8D">
          <w:rPr>
            <w:rFonts w:eastAsia="Times New Roman" w:cs="Open Sans"/>
          </w:rPr>
          <w:delText xml:space="preserve"> we use to estimate this metric, or detail our results, we wish to provide some background about the claim </w:delText>
        </w:r>
        <w:r w:rsidRPr="00C94CAB" w:rsidDel="000F7A8D">
          <w:delText>that the EC is now biased in favor of Republicans.</w:delText>
        </w:r>
      </w:del>
    </w:p>
    <w:p w14:paraId="3812FCE9" w14:textId="77777777" w:rsidR="00234D12" w:rsidRPr="00621E60" w:rsidDel="000F7A8D" w:rsidRDefault="00234D12" w:rsidP="00621E60">
      <w:pPr>
        <w:pStyle w:val="Heading2"/>
        <w:rPr>
          <w:del w:id="43" w:author="Jonathan Cervas" w:date="2021-04-09T16:42:00Z"/>
        </w:rPr>
      </w:pPr>
      <w:del w:id="44" w:author="Jonathan Cervas" w:date="2021-04-09T16:42:00Z">
        <w:r w:rsidRPr="00621E60" w:rsidDel="000F7A8D">
          <w:delText>Theory</w:delText>
        </w:r>
      </w:del>
    </w:p>
    <w:p w14:paraId="4B7D417F" w14:textId="77777777" w:rsidR="00234D12" w:rsidRPr="00C94CAB" w:rsidDel="000F7A8D" w:rsidRDefault="00234D12" w:rsidP="00234D12">
      <w:pPr>
        <w:rPr>
          <w:del w:id="45" w:author="Jonathan Cervas" w:date="2021-04-09T16:42:00Z"/>
          <w:rFonts w:eastAsia="Times New Roman"/>
          <w:u w:val="single"/>
        </w:rPr>
      </w:pPr>
      <w:del w:id="46" w:author="Jonathan Cervas" w:date="2021-04-09T16:42:00Z">
        <w:r w:rsidRPr="00C94CAB" w:rsidDel="000F7A8D">
          <w:rPr>
            <w:rFonts w:eastAsia="Times New Roman"/>
          </w:rPr>
          <w:delText>There are three common beliefs about the Electoral College.</w:delText>
        </w:r>
      </w:del>
    </w:p>
    <w:p w14:paraId="1F469096" w14:textId="77777777" w:rsidR="00234D12" w:rsidRPr="00C94CAB" w:rsidDel="000F7A8D" w:rsidRDefault="00234D12" w:rsidP="00234D12">
      <w:pPr>
        <w:rPr>
          <w:del w:id="47" w:author="Jonathan Cervas" w:date="2021-04-09T16:42:00Z"/>
          <w:rFonts w:eastAsia="Times New Roman"/>
        </w:rPr>
      </w:pPr>
      <w:del w:id="48" w:author="Jonathan Cervas" w:date="2021-04-09T16:42:00Z">
        <w:r w:rsidRPr="00C94CAB" w:rsidDel="000F7A8D">
          <w:rPr>
            <w:rFonts w:eastAsia="Times New Roman"/>
          </w:rPr>
          <w:delText>First, as Wegman (2020: 237) observes, there is a widely held belief among journalists that given the contemporary distribution of partisan support across the states, it is the Republican party that is being advantaged by the EC weighted voting rules in terms of a greater likelihood of a Republican EC winner than a Republican popular vote winner.</w:delText>
        </w:r>
        <w:r w:rsidRPr="00A90F8F" w:rsidDel="000F7A8D">
          <w:rPr>
            <w:rStyle w:val="FootnoteReference"/>
          </w:rPr>
          <w:footnoteReference w:id="14"/>
        </w:r>
        <w:r w:rsidRPr="00C94CAB" w:rsidDel="000F7A8D">
          <w:rPr>
            <w:rFonts w:eastAsia="Times New Roman"/>
          </w:rPr>
          <w:delText xml:space="preserve"> </w:delText>
        </w:r>
      </w:del>
    </w:p>
    <w:p w14:paraId="71259019" w14:textId="77777777" w:rsidR="00234D12" w:rsidRPr="00C94CAB" w:rsidDel="000F7A8D" w:rsidRDefault="00234D12" w:rsidP="00234D12">
      <w:pPr>
        <w:rPr>
          <w:del w:id="51" w:author="Jonathan Cervas" w:date="2021-04-09T16:42:00Z"/>
          <w:rFonts w:eastAsia="Times New Roman"/>
        </w:rPr>
      </w:pPr>
      <w:del w:id="52" w:author="Jonathan Cervas" w:date="2021-04-09T16:42:00Z">
        <w:r w:rsidRPr="00C94CAB" w:rsidDel="000F7A8D">
          <w:rPr>
            <w:rFonts w:eastAsia="Times New Roman"/>
          </w:rPr>
          <w:delText>Second, there is consensus among academics that it is only in close national elections (Lee 2016, p. 26) that divergence is possible (Merrill, 1978; Gelman, Katz, and King, 2002; Miller, 2012).</w:delText>
        </w:r>
        <w:r w:rsidRPr="00A90F8F" w:rsidDel="000F7A8D">
          <w:rPr>
            <w:rStyle w:val="FootnoteReference"/>
          </w:rPr>
          <w:footnoteReference w:id="15"/>
        </w:r>
        <w:r w:rsidRPr="00C94CAB" w:rsidDel="000F7A8D">
          <w:rPr>
            <w:rFonts w:eastAsia="Times New Roman"/>
          </w:rPr>
          <w:delText xml:space="preserve"> For example, Merrill (1978) estimates that the “reversal likelihood dies off rapidly to near zero if the winning party receives from 2 to 3 percent more than a majority of the popular vote,” with similar results in Miller (2012) incorporating more recent data.</w:delText>
        </w:r>
        <w:r w:rsidRPr="00A90F8F" w:rsidDel="000F7A8D">
          <w:rPr>
            <w:rStyle w:val="FootnoteReference"/>
          </w:rPr>
          <w:footnoteReference w:id="16"/>
        </w:r>
        <w:r w:rsidDel="000F7A8D">
          <w:rPr>
            <w:rFonts w:eastAsia="Times New Roman"/>
            <w:vertAlign w:val="superscript"/>
          </w:rPr>
          <w:delText xml:space="preserve"> </w:delText>
        </w:r>
        <w:r w:rsidRPr="00C94CAB" w:rsidDel="000F7A8D">
          <w:rPr>
            <w:rFonts w:eastAsia="Times New Roman"/>
          </w:rPr>
          <w:delText xml:space="preserve">However, it is also clear that popular vote closeness, while </w:delText>
        </w:r>
        <w:r w:rsidR="00E63639" w:rsidDel="000F7A8D">
          <w:rPr>
            <w:rFonts w:eastAsia="Times New Roman"/>
          </w:rPr>
          <w:delText xml:space="preserve">seemingly </w:delText>
        </w:r>
        <w:r w:rsidRPr="00C94CAB" w:rsidDel="000F7A8D">
          <w:rPr>
            <w:rFonts w:eastAsia="Times New Roman"/>
          </w:rPr>
          <w:delText>necessary for reversals, is not a sufficient cause for reversals.</w:delText>
        </w:r>
      </w:del>
    </w:p>
    <w:p w14:paraId="49160578" w14:textId="77777777" w:rsidR="00234D12" w:rsidDel="000F7A8D" w:rsidRDefault="00234D12" w:rsidP="00234D12">
      <w:pPr>
        <w:rPr>
          <w:del w:id="57" w:author="Jonathan Cervas" w:date="2021-04-09T16:42:00Z"/>
          <w:rFonts w:eastAsia="Times New Roman" w:cs="Open Sans"/>
        </w:rPr>
      </w:pPr>
      <w:del w:id="58" w:author="Jonathan Cervas" w:date="2021-04-09T16:42:00Z">
        <w:r w:rsidRPr="00C94CAB" w:rsidDel="000F7A8D">
          <w:rPr>
            <w:rFonts w:eastAsia="Times New Roman" w:cs="Open Sans"/>
          </w:rPr>
          <w:delText xml:space="preserve">Third, there is further agreement that close elections are now very likely because the country is so polarized (Fiorina et al 2008; Levendusky 2010; </w:delText>
        </w:r>
        <w:r w:rsidR="00E63639" w:rsidDel="000F7A8D">
          <w:rPr>
            <w:rFonts w:eastAsia="Times New Roman" w:cs="Open Sans"/>
          </w:rPr>
          <w:delText xml:space="preserve">Lee 2016; </w:delText>
        </w:r>
        <w:r w:rsidRPr="00C94CAB" w:rsidDel="000F7A8D">
          <w:rPr>
            <w:rFonts w:eastAsia="Times New Roman" w:cs="Open Sans"/>
          </w:rPr>
          <w:delText>Fiorina 201</w:delText>
        </w:r>
        <w:r w:rsidR="00E63639" w:rsidDel="000F7A8D">
          <w:rPr>
            <w:rFonts w:eastAsia="Times New Roman" w:cs="Open Sans"/>
          </w:rPr>
          <w:delText>7</w:delText>
        </w:r>
        <w:r w:rsidRPr="00C94CAB" w:rsidDel="000F7A8D">
          <w:rPr>
            <w:rFonts w:eastAsia="Times New Roman" w:cs="Open Sans"/>
          </w:rPr>
          <w:delText>) and so balanced in partisan terms at the state level (Fiorina 201</w:delText>
        </w:r>
        <w:r w:rsidR="00E63639" w:rsidDel="000F7A8D">
          <w:rPr>
            <w:rFonts w:eastAsia="Times New Roman" w:cs="Open Sans"/>
          </w:rPr>
          <w:delText>7</w:delText>
        </w:r>
        <w:r w:rsidRPr="00C94CAB" w:rsidDel="000F7A8D">
          <w:rPr>
            <w:rFonts w:eastAsia="Times New Roman" w:cs="Open Sans"/>
          </w:rPr>
          <w:delText>; Gelman et al 2016; Cervas and Grofman 2017). The popular vote margin was lower in 2004 than it was in 2016</w:delText>
        </w:r>
        <w:r w:rsidR="00E63639" w:rsidDel="000F7A8D">
          <w:rPr>
            <w:rFonts w:eastAsia="Times New Roman" w:cs="Open Sans"/>
          </w:rPr>
          <w:delText xml:space="preserve"> or 2020</w:delText>
        </w:r>
        <w:r w:rsidRPr="00C94CAB" w:rsidDel="000F7A8D">
          <w:rPr>
            <w:rFonts w:eastAsia="Times New Roman" w:cs="Open Sans"/>
          </w:rPr>
          <w:delText xml:space="preserve">, and even the elections of 2008 and 2012 were won with a two-party vote share of only </w:delText>
        </w:r>
      </w:del>
      <m:oMath>
        <m:r>
          <w:del w:id="59" w:author="Jonathan Cervas" w:date="2021-04-09T16:42:00Z">
            <w:rPr>
              <w:rFonts w:ascii="Cambria Math" w:eastAsia="Times New Roman" w:hAnsi="Cambria Math" w:cs="Open Sans"/>
            </w:rPr>
            <m:t>53.7%</m:t>
          </w:del>
        </m:r>
      </m:oMath>
      <w:del w:id="60" w:author="Jonathan Cervas" w:date="2021-04-09T16:42:00Z">
        <w:r w:rsidRPr="00C94CAB" w:rsidDel="000F7A8D">
          <w:rPr>
            <w:rFonts w:eastAsia="Times New Roman" w:cs="Open Sans"/>
          </w:rPr>
          <w:delText xml:space="preserve"> and </w:delText>
        </w:r>
      </w:del>
      <m:oMath>
        <m:r>
          <w:del w:id="61" w:author="Jonathan Cervas" w:date="2021-04-09T16:42:00Z">
            <w:rPr>
              <w:rFonts w:ascii="Cambria Math" w:eastAsia="Times New Roman" w:hAnsi="Cambria Math" w:cs="Open Sans"/>
            </w:rPr>
            <m:t>52.0%</m:t>
          </w:del>
        </m:r>
      </m:oMath>
      <w:del w:id="62" w:author="Jonathan Cervas" w:date="2021-04-09T16:42:00Z">
        <w:r w:rsidRPr="00C94CAB" w:rsidDel="000F7A8D">
          <w:rPr>
            <w:rFonts w:eastAsia="Times New Roman" w:cs="Open Sans"/>
          </w:rPr>
          <w:delText xml:space="preserve">, respectively. In the six elections during the first score of this century, the mean difference in absolute value between two-party popular vote share and fifty percent is only </w:delText>
        </w:r>
      </w:del>
      <m:oMath>
        <m:r>
          <w:del w:id="63" w:author="Jonathan Cervas" w:date="2021-04-09T16:42:00Z">
            <w:rPr>
              <w:rFonts w:ascii="Cambria Math" w:eastAsia="Times New Roman" w:hAnsi="Cambria Math" w:cs="Open Sans"/>
            </w:rPr>
            <m:t>1.7</m:t>
          </w:del>
        </m:r>
      </m:oMath>
      <w:del w:id="64" w:author="Jonathan Cervas" w:date="2021-04-09T16:42:00Z">
        <w:r w:rsidRPr="00C94CAB" w:rsidDel="000F7A8D">
          <w:rPr>
            <w:rFonts w:eastAsia="Times New Roman" w:cs="Open Sans"/>
          </w:rPr>
          <w:delText xml:space="preserve"> percentage points. This compares to a mean difference in absolute value between two-party popular vote share and fifty percent in the last five elections of the previous century of </w:delText>
        </w:r>
      </w:del>
      <m:oMath>
        <m:r>
          <w:del w:id="65" w:author="Jonathan Cervas" w:date="2021-04-09T16:42:00Z">
            <w:rPr>
              <w:rFonts w:ascii="Cambria Math" w:eastAsia="Times New Roman" w:hAnsi="Cambria Math" w:cs="Open Sans"/>
            </w:rPr>
            <m:t>5.31</m:t>
          </w:del>
        </m:r>
      </m:oMath>
      <w:del w:id="66" w:author="Jonathan Cervas" w:date="2021-04-09T16:42:00Z">
        <w:r w:rsidRPr="00C94CAB" w:rsidDel="000F7A8D">
          <w:rPr>
            <w:rFonts w:eastAsia="Times New Roman" w:cs="Open Sans"/>
          </w:rPr>
          <w:delText xml:space="preserve"> </w:delText>
        </w:r>
        <w:r w:rsidRPr="00121005" w:rsidDel="000F7A8D">
          <w:delText>points</w:delText>
        </w:r>
        <w:r w:rsidRPr="00C94CAB" w:rsidDel="000F7A8D">
          <w:rPr>
            <w:rFonts w:eastAsia="Times New Roman" w:cs="Open Sans"/>
          </w:rPr>
          <w:delText xml:space="preserve">. </w:delText>
        </w:r>
      </w:del>
    </w:p>
    <w:p w14:paraId="6CDCA621" w14:textId="77777777" w:rsidR="00234D12" w:rsidRPr="00C94CAB" w:rsidDel="000F7A8D" w:rsidRDefault="00234D12" w:rsidP="00234D12">
      <w:pPr>
        <w:rPr>
          <w:del w:id="67" w:author="Jonathan Cervas" w:date="2021-04-09T16:42:00Z"/>
          <w:rFonts w:eastAsia="Times New Roman" w:cs="Open Sans"/>
          <w:color w:val="FF0000"/>
        </w:rPr>
      </w:pPr>
      <w:del w:id="68" w:author="Jonathan Cervas" w:date="2021-04-09T16:42:00Z">
        <w:r w:rsidRPr="00C94CAB" w:rsidDel="000F7A8D">
          <w:rPr>
            <w:rFonts w:eastAsia="Times New Roman" w:cs="Open Sans"/>
          </w:rPr>
          <w:delText>The problems in legitimacy caused by the popular vote winner failing to win the presidency are exacerbated by close elections becoming more likely. Indeed, inversions are already certain to be a more frequent in the twenty-first century than there were in the twentieth, since there were exactly zero inversions in the previous century.</w:delText>
        </w:r>
      </w:del>
    </w:p>
    <w:p w14:paraId="67DE4283" w14:textId="77777777" w:rsidR="00234D12" w:rsidDel="000F7A8D" w:rsidRDefault="00234D12" w:rsidP="00234D12">
      <w:pPr>
        <w:rPr>
          <w:del w:id="69" w:author="Jonathan Cervas" w:date="2021-04-09T16:42:00Z"/>
          <w:rFonts w:eastAsia="Times New Roman" w:cs="Open Sans"/>
        </w:rPr>
      </w:pPr>
      <w:del w:id="70" w:author="Jonathan Cervas" w:date="2021-04-09T16:42:00Z">
        <w:r w:rsidRPr="00C94CAB" w:rsidDel="000F7A8D">
          <w:rPr>
            <w:rFonts w:eastAsia="Times New Roman" w:cs="Open Sans"/>
          </w:rPr>
          <w:delText>In the light of these observations,</w:delText>
        </w:r>
        <w:r w:rsidDel="000F7A8D">
          <w:rPr>
            <w:rFonts w:eastAsia="Times New Roman" w:cs="Open Sans"/>
          </w:rPr>
          <w:delText xml:space="preserve"> and</w:delText>
        </w:r>
        <w:r w:rsidRPr="00C94CAB" w:rsidDel="000F7A8D">
          <w:rPr>
            <w:rFonts w:eastAsia="Times New Roman" w:cs="Open Sans"/>
          </w:rPr>
          <w:delText xml:space="preserve"> in conjunction with the fact that Democrats have won the popular vote in every election between 1992 and 2020, with the sole exception of 2004 (which they lost only narrowly),</w:delText>
        </w:r>
        <w:r w:rsidRPr="00A90F8F" w:rsidDel="000F7A8D">
          <w:rPr>
            <w:rStyle w:val="FootnoteReference"/>
          </w:rPr>
          <w:footnoteReference w:id="17"/>
        </w:r>
        <w:r w:rsidRPr="00C94CAB" w:rsidDel="000F7A8D">
          <w:rPr>
            <w:rFonts w:eastAsia="Times New Roman" w:cs="Open Sans"/>
          </w:rPr>
          <w:delText xml:space="preserve"> it</w:delText>
        </w:r>
        <w:r w:rsidDel="000F7A8D">
          <w:rPr>
            <w:rFonts w:eastAsia="Times New Roman" w:cs="Open Sans"/>
          </w:rPr>
          <w:delText xml:space="preserve"> is</w:delText>
        </w:r>
        <w:r w:rsidRPr="00C94CAB" w:rsidDel="000F7A8D">
          <w:rPr>
            <w:rFonts w:eastAsia="Times New Roman" w:cs="Open Sans"/>
          </w:rPr>
          <w:delText xml:space="preserve"> no surprise that there is a strong push for doing away with the Electoral College now coming from Democrats.</w:delText>
        </w:r>
        <w:r w:rsidRPr="00A90F8F" w:rsidDel="000F7A8D">
          <w:rPr>
            <w:rStyle w:val="FootnoteReference"/>
          </w:rPr>
          <w:footnoteReference w:id="18"/>
        </w:r>
        <w:r w:rsidRPr="00C94CAB" w:rsidDel="000F7A8D">
          <w:rPr>
            <w:rFonts w:eastAsia="Times New Roman" w:cs="Open Sans"/>
          </w:rPr>
          <w:delText xml:space="preserve"> In contrast, in the last 50 years of the previous century, efforts to replace the Electoral College were a more bipartisan affair (Longley and Braun 1972).</w:delText>
        </w:r>
        <w:r w:rsidRPr="00A90F8F" w:rsidDel="000F7A8D">
          <w:rPr>
            <w:rStyle w:val="FootnoteReference"/>
          </w:rPr>
          <w:footnoteReference w:id="19"/>
        </w:r>
        <w:r w:rsidRPr="00A90F8F" w:rsidDel="000F7A8D">
          <w:rPr>
            <w:rStyle w:val="FootnoteReference"/>
          </w:rPr>
          <w:delText xml:space="preserve"> </w:delText>
        </w:r>
        <w:r w:rsidRPr="00C94CAB" w:rsidDel="000F7A8D">
          <w:rPr>
            <w:rFonts w:eastAsia="Times New Roman" w:cs="Open Sans"/>
          </w:rPr>
          <w:delText>Indeed, even Richard Nixon supported reform.</w:delText>
        </w:r>
        <w:r w:rsidRPr="00A90F8F" w:rsidDel="000F7A8D">
          <w:rPr>
            <w:rStyle w:val="FootnoteReference"/>
          </w:rPr>
          <w:footnoteReference w:id="20"/>
        </w:r>
        <w:r w:rsidRPr="00C94CAB" w:rsidDel="000F7A8D">
          <w:rPr>
            <w:rFonts w:eastAsia="Times New Roman" w:cs="Open Sans"/>
          </w:rPr>
          <w:delText xml:space="preserve"> </w:delText>
        </w:r>
      </w:del>
    </w:p>
    <w:p w14:paraId="54AA859D" w14:textId="77777777" w:rsidR="00234D12" w:rsidRPr="00C94CAB" w:rsidDel="000F7A8D" w:rsidRDefault="00234D12" w:rsidP="00234D12">
      <w:pPr>
        <w:rPr>
          <w:del w:id="79" w:author="Jonathan Cervas" w:date="2021-04-09T16:42:00Z"/>
          <w:rFonts w:eastAsia="Times New Roman" w:cs="Open Sans"/>
          <w:color w:val="FF0000"/>
        </w:rPr>
      </w:pPr>
      <w:del w:id="80" w:author="Jonathan Cervas" w:date="2021-04-09T16:42:00Z">
        <w:r w:rsidDel="000F7A8D">
          <w:rPr>
            <w:rFonts w:eastAsia="Times New Roman" w:cs="Open Sans"/>
          </w:rPr>
          <w:delText>U</w:delText>
        </w:r>
        <w:r w:rsidRPr="00C94CAB" w:rsidDel="000F7A8D">
          <w:rPr>
            <w:rFonts w:eastAsia="Times New Roman" w:cs="Open Sans"/>
          </w:rPr>
          <w:delText>nlike previous efforts to “reform” the EC, the Democratic motivation to replace the EC has not faded away as the 2016 inversion election receded into the past. For much of the decade starting in 2010, Republicans won the House of Representatives, the U.S. Senate, and of course the 2016 presidential election without a plurality of the vote. Democratic voters especially feel as though the system is designed to dilute their votes, causing the appeal of reform to take even greater prominence. Joe Biden’s performance in the Electoral College, though improving considerably over Clinton’s 2016</w:delText>
        </w:r>
        <w:r w:rsidDel="000F7A8D">
          <w:rPr>
            <w:rFonts w:eastAsia="Times New Roman" w:cs="Open Sans"/>
          </w:rPr>
          <w:delText xml:space="preserve"> </w:delText>
        </w:r>
        <w:r w:rsidRPr="00C94CAB" w:rsidDel="000F7A8D">
          <w:rPr>
            <w:rFonts w:eastAsia="Times New Roman" w:cs="Open Sans"/>
          </w:rPr>
          <w:delText xml:space="preserve">performance, still seems to cause Democrats a certain amount of contempt since his substantial </w:delText>
        </w:r>
        <w:r w:rsidR="00E63639" w:rsidDel="000F7A8D">
          <w:rPr>
            <w:rFonts w:eastAsia="Times New Roman" w:cs="Open Sans"/>
          </w:rPr>
          <w:delText>eight</w:delText>
        </w:r>
        <w:r w:rsidRPr="00C94CAB" w:rsidDel="000F7A8D">
          <w:rPr>
            <w:rFonts w:eastAsia="Times New Roman" w:cs="Open Sans"/>
          </w:rPr>
          <w:delText xml:space="preserve"> million vote margin resulted in a fragile Electoral victory.</w:delText>
        </w:r>
      </w:del>
    </w:p>
    <w:p w14:paraId="2CD4B2B3" w14:textId="77777777" w:rsidR="00E63639" w:rsidDel="000F7A8D" w:rsidRDefault="00234D12" w:rsidP="00234D12">
      <w:pPr>
        <w:rPr>
          <w:del w:id="81" w:author="Jonathan Cervas" w:date="2021-04-09T16:42:00Z"/>
        </w:rPr>
      </w:pPr>
      <w:del w:id="82" w:author="Jonathan Cervas" w:date="2021-04-09T16:42:00Z">
        <w:r w:rsidDel="000F7A8D">
          <w:delText>T</w:delText>
        </w:r>
        <w:r w:rsidRPr="00C94CAB" w:rsidDel="000F7A8D">
          <w:delText>he fact that the changing demography of the electorate</w:delText>
        </w:r>
        <w:r w:rsidRPr="00A90F8F" w:rsidDel="000F7A8D">
          <w:rPr>
            <w:rStyle w:val="FootnoteReference"/>
          </w:rPr>
          <w:footnoteReference w:id="21"/>
        </w:r>
        <w:r w:rsidRPr="00C94CAB" w:rsidDel="000F7A8D">
          <w:delText xml:space="preserve"> (Judis and Teixeira 2002; Frey 2018) is almost universally seen as making it more likely for the Democratic candidate to be the popular vote winner than the Republican candidate</w:delText>
        </w:r>
        <w:r w:rsidRPr="00A90F8F" w:rsidDel="000F7A8D">
          <w:rPr>
            <w:rStyle w:val="FootnoteReference"/>
          </w:rPr>
          <w:footnoteReference w:id="22"/>
        </w:r>
        <w:r w:rsidRPr="00C94CAB" w:rsidDel="000F7A8D">
          <w:delText>, and thus more likely to be the victim of an EC reversal (Miller 2012)</w:delText>
        </w:r>
        <w:r w:rsidDel="000F7A8D">
          <w:delText>.</w:delText>
        </w:r>
        <w:r w:rsidRPr="00C94CAB" w:rsidDel="000F7A8D">
          <w:delText xml:space="preserve"> </w:delText>
        </w:r>
      </w:del>
    </w:p>
    <w:p w14:paraId="76D84E9F" w14:textId="77777777" w:rsidR="00234D12" w:rsidRPr="00C94CAB" w:rsidDel="000F7A8D" w:rsidRDefault="00234D12" w:rsidP="00234D12">
      <w:pPr>
        <w:rPr>
          <w:del w:id="87" w:author="Jonathan Cervas" w:date="2021-04-09T16:42:00Z"/>
          <w:rFonts w:eastAsia="Times New Roman" w:cs="Open Sans"/>
        </w:rPr>
      </w:pPr>
      <w:del w:id="88" w:author="Jonathan Cervas" w:date="2021-04-09T16:42:00Z">
        <w:r w:rsidDel="000F7A8D">
          <w:delText>T</w:delText>
        </w:r>
        <w:r w:rsidRPr="00C94CAB" w:rsidDel="000F7A8D">
          <w:delText xml:space="preserve">here are three other main reasons for the view that the Electoral College now favors Republicans. First, it seems obvious that Democrats presently have their votes inefficiently distributed across the states, winning some large states (California, New York) by very large margins, with the Hispanic vote particularly inefficiently concentrated. For example, if we exclude the votes in California from the 2016 election, Donald Trump would have been the popular vote winner, despite losing the popular vote </w:delText>
        </w:r>
        <w:r w:rsidDel="000F7A8D">
          <w:delText>nationally</w:delText>
        </w:r>
        <w:r w:rsidRPr="00C94CAB" w:rsidDel="000F7A8D">
          <w:delText xml:space="preserve"> by millions of votes. If California were its own country, Trump would have won </w:delText>
        </w:r>
      </w:del>
      <m:oMath>
        <m:r>
          <w:del w:id="89" w:author="Jonathan Cervas" w:date="2021-04-09T16:42:00Z">
            <w:rPr>
              <w:rFonts w:ascii="Cambria Math" w:hAnsi="Cambria Math"/>
            </w:rPr>
            <m:t>50.6%</m:t>
          </w:del>
        </m:r>
      </m:oMath>
      <w:del w:id="90" w:author="Jonathan Cervas" w:date="2021-04-09T16:42:00Z">
        <w:r w:rsidRPr="00C94CAB" w:rsidDel="000F7A8D">
          <w:delText xml:space="preserve"> of the national popular two-party vote and won </w:delText>
        </w:r>
      </w:del>
      <m:oMath>
        <m:r>
          <w:del w:id="91" w:author="Jonathan Cervas" w:date="2021-04-09T16:42:00Z">
            <w:rPr>
              <w:rFonts w:ascii="Cambria Math" w:hAnsi="Cambria Math"/>
            </w:rPr>
            <m:t>63.1%</m:t>
          </w:del>
        </m:r>
      </m:oMath>
      <w:del w:id="92" w:author="Jonathan Cervas" w:date="2021-04-09T16:42:00Z">
        <w:r w:rsidRPr="00C94CAB" w:rsidDel="000F7A8D">
          <w:delText xml:space="preserve"> of the shrunken EC (</w:delText>
        </w:r>
      </w:del>
      <m:oMath>
        <m:r>
          <w:del w:id="93" w:author="Jonathan Cervas" w:date="2021-04-09T16:42:00Z">
            <w:rPr>
              <w:rFonts w:ascii="Cambria Math" w:hAnsi="Cambria Math"/>
            </w:rPr>
            <m:t>306/483</m:t>
          </w:del>
        </m:r>
      </m:oMath>
      <w:del w:id="94" w:author="Jonathan Cervas" w:date="2021-04-09T16:42:00Z">
        <w:r w:rsidRPr="00C94CAB" w:rsidDel="000F7A8D">
          <w:delText xml:space="preserve"> electors).</w:delText>
        </w:r>
        <w:r w:rsidRPr="00A90F8F" w:rsidDel="000F7A8D">
          <w:rPr>
            <w:rStyle w:val="FootnoteReference"/>
          </w:rPr>
          <w:footnoteReference w:id="23"/>
        </w:r>
        <w:r w:rsidRPr="00C94CAB" w:rsidDel="000F7A8D">
          <w:delText xml:space="preserve"> Second, there is a two-state bonus in the Electoral College that </w:delText>
        </w:r>
        <w:r w:rsidR="00BA1FD1" w:rsidDel="000F7A8D">
          <w:delText>generates</w:delText>
        </w:r>
        <w:r w:rsidRPr="00C94CAB" w:rsidDel="000F7A8D">
          <w:delText xml:space="preserve"> malapportionment</w:delText>
        </w:r>
        <w:r w:rsidR="00BA1FD1" w:rsidDel="000F7A8D">
          <w:delText xml:space="preserve">, giving a </w:delText>
        </w:r>
        <w:r w:rsidRPr="00C94CAB" w:rsidDel="000F7A8D">
          <w:delText>smaller states</w:delText>
        </w:r>
        <w:r w:rsidR="00BA1FD1" w:rsidDel="000F7A8D">
          <w:delText xml:space="preserve"> additional voting power</w:delText>
        </w:r>
        <w:r w:rsidRPr="00C94CAB" w:rsidDel="000F7A8D">
          <w:delText>, and these (</w:delText>
        </w:r>
        <w:r w:rsidR="00BA1FD1" w:rsidDel="000F7A8D">
          <w:delText xml:space="preserve">usually </w:delText>
        </w:r>
        <w:r w:rsidRPr="00C94CAB" w:rsidDel="000F7A8D">
          <w:delText>more rural) states are seen as presently much more likely to be won by a Republican presidential nominee. Third, there have been two inversions in the twenty-first century, and in both it was the Republican who walked away the winner (2000 and 2016).</w:delText>
        </w:r>
      </w:del>
    </w:p>
    <w:p w14:paraId="634D228B" w14:textId="77777777" w:rsidR="00234D12" w:rsidRPr="00C94CAB" w:rsidDel="000F7A8D" w:rsidRDefault="00234D12" w:rsidP="00234D12">
      <w:pPr>
        <w:rPr>
          <w:del w:id="103" w:author="Jonathan Cervas" w:date="2021-04-09T16:42:00Z"/>
          <w:rFonts w:eastAsia="Times New Roman" w:cs="Open Sans"/>
        </w:rPr>
      </w:pPr>
      <w:del w:id="104" w:author="Jonathan Cervas" w:date="2021-04-09T16:42:00Z">
        <w:r w:rsidRPr="00C94CAB" w:rsidDel="000F7A8D">
          <w:rPr>
            <w:rFonts w:eastAsia="Times New Roman" w:cs="Open Sans"/>
          </w:rPr>
          <w:delText>However, belief in a pro-Republican edge to the EC in terms of the present distribution of electoral strength across states is not universal.</w:delText>
        </w:r>
      </w:del>
    </w:p>
    <w:p w14:paraId="21332735" w14:textId="77777777" w:rsidR="00234D12" w:rsidRPr="00C94CAB" w:rsidDel="000F7A8D" w:rsidRDefault="00234D12" w:rsidP="00234D12">
      <w:pPr>
        <w:rPr>
          <w:del w:id="105" w:author="Jonathan Cervas" w:date="2021-04-09T16:42:00Z"/>
          <w:rFonts w:eastAsia="Times New Roman" w:cs="Open Sans"/>
        </w:rPr>
      </w:pPr>
      <w:del w:id="106" w:author="Jonathan Cervas" w:date="2021-04-09T16:42:00Z">
        <w:r w:rsidRPr="00C94CAB" w:rsidDel="000F7A8D">
          <w:rPr>
            <w:rFonts w:eastAsia="Times New Roman" w:cs="Open Sans"/>
          </w:rPr>
          <w:delText>Wegman</w:delText>
        </w:r>
        <w:r w:rsidDel="000F7A8D">
          <w:rPr>
            <w:rFonts w:eastAsia="Times New Roman" w:cs="Open Sans"/>
          </w:rPr>
          <w:delText xml:space="preserve"> </w:delText>
        </w:r>
        <w:r w:rsidRPr="00C94CAB" w:rsidDel="000F7A8D">
          <w:rPr>
            <w:rFonts w:eastAsia="Times New Roman" w:cs="Open Sans"/>
          </w:rPr>
          <w:delText>(2019: 237, emphasis added), for example, asserts that, although both Democrats and Republican think a switch to the popular vote will now help Democrats “waltz to electoral victory every time” as well as its corollary, “that the Electoral College is systematically biased in favor of Republicans,” both claims</w:delText>
        </w:r>
        <w:r w:rsidRPr="00C94CAB" w:rsidDel="000F7A8D">
          <w:rPr>
            <w:rFonts w:eastAsia="Times New Roman" w:cs="Open Sans"/>
            <w:i/>
            <w:iCs/>
          </w:rPr>
          <w:delText xml:space="preserve"> “are wrong</w:delText>
        </w:r>
        <w:r w:rsidRPr="00C94CAB" w:rsidDel="000F7A8D">
          <w:rPr>
            <w:rFonts w:eastAsia="Times New Roman" w:cs="Open Sans"/>
          </w:rPr>
          <w:delText xml:space="preserve">.” </w:delText>
        </w:r>
      </w:del>
    </w:p>
    <w:p w14:paraId="4273E7A2" w14:textId="77777777" w:rsidR="00234D12" w:rsidRPr="0075059E" w:rsidDel="000F7A8D" w:rsidRDefault="00234D12" w:rsidP="00234D12">
      <w:pPr>
        <w:rPr>
          <w:del w:id="107" w:author="Jonathan Cervas" w:date="2021-04-09T16:42:00Z"/>
          <w:rFonts w:eastAsia="Times New Roman"/>
        </w:rPr>
      </w:pPr>
      <w:del w:id="108" w:author="Jonathan Cervas" w:date="2021-04-09T16:42:00Z">
        <w:r w:rsidRPr="00C94CAB" w:rsidDel="000F7A8D">
          <w:rPr>
            <w:rFonts w:eastAsia="Times New Roman"/>
          </w:rPr>
          <w:delText xml:space="preserve">Throughout the 1970s and 1980s, it was widely accepted that Republicans had an Electoral College “lock” that made it all but impossible for them to lose the White House. The facts seemed to bear this out: between 1968 and 1988, Republicans won every election but one, in 1976, and even that was a squeaker. Then Bill Clinton won in 1992 and 1996, and Barack Obama did the same in 2008 and 2012. Suddenly it was the Democrats who had the built-in advantage: the so-called “blue wall” that couldn’t be breached -- until, in 2016, it was </w:delText>
        </w:r>
        <w:r w:rsidDel="000F7A8D">
          <w:rPr>
            <w:rFonts w:eastAsia="Times New Roman"/>
          </w:rPr>
          <w:delText>(</w:delText>
        </w:r>
        <w:r w:rsidRPr="00C94CAB" w:rsidDel="000F7A8D">
          <w:rPr>
            <w:rFonts w:eastAsia="Times New Roman"/>
          </w:rPr>
          <w:delText>Wegman 2019: 237)</w:delText>
        </w:r>
        <w:r w:rsidDel="000F7A8D">
          <w:rPr>
            <w:rFonts w:eastAsia="Times New Roman"/>
          </w:rPr>
          <w:delText>.</w:delText>
        </w:r>
      </w:del>
    </w:p>
    <w:p w14:paraId="738A0159" w14:textId="77777777" w:rsidR="00234D12" w:rsidRPr="00C94CAB" w:rsidDel="000F7A8D" w:rsidRDefault="00234D12" w:rsidP="00234D12">
      <w:pPr>
        <w:rPr>
          <w:del w:id="109" w:author="Jonathan Cervas" w:date="2021-04-09T16:42:00Z"/>
          <w:rFonts w:eastAsia="Times New Roman" w:cs="Open Sans"/>
        </w:rPr>
      </w:pPr>
      <w:del w:id="110" w:author="Jonathan Cervas" w:date="2021-04-09T16:42:00Z">
        <w:r w:rsidRPr="00C94CAB" w:rsidDel="000F7A8D">
          <w:rPr>
            <w:rFonts w:eastAsia="Times New Roman" w:cs="Open Sans"/>
          </w:rPr>
          <w:delText>In other words, the notion of a potential abrupt reversibility in the directionality of EC partisan bias advantage, e.g., the fact that a Democrat (B. Clinton) won in a period when it was the Republican party that was believed to be advantaged by the Electoral College, and then the fact that a Republican (Trump) won in a period when it was the Democrat candidate that partisan bias was expected to benefit, create a skepticism that, in future elections in this century, EC reversals will necessarily favor Republicans.</w:delText>
        </w:r>
      </w:del>
    </w:p>
    <w:p w14:paraId="1062A8D3" w14:textId="77777777" w:rsidR="00234D12" w:rsidRPr="00C94CAB" w:rsidDel="000F7A8D" w:rsidRDefault="00234D12" w:rsidP="00234D12">
      <w:pPr>
        <w:rPr>
          <w:del w:id="111" w:author="Jonathan Cervas" w:date="2021-04-09T16:42:00Z"/>
          <w:rFonts w:eastAsia="Times New Roman" w:cs="Open Sans"/>
        </w:rPr>
      </w:pPr>
      <w:del w:id="112" w:author="Jonathan Cervas" w:date="2021-04-09T16:42:00Z">
        <w:r w:rsidRPr="00C94CAB" w:rsidDel="000F7A8D">
          <w:rPr>
            <w:rFonts w:eastAsia="Times New Roman" w:cs="Open Sans"/>
          </w:rPr>
          <w:delText xml:space="preserve">However, journalistic accounts of the EC such as those in Wegman (2019) tend to confuse the popular vote margin, or the difference between popular vote share and EC vote share, with </w:delText>
        </w:r>
        <w:r w:rsidRPr="00C94CAB" w:rsidDel="000F7A8D">
          <w:rPr>
            <w:rFonts w:eastAsia="Times New Roman" w:cs="Open Sans"/>
            <w:i/>
            <w:iCs/>
          </w:rPr>
          <w:delText>partisan bias</w:delText>
        </w:r>
        <w:r w:rsidRPr="00C94CAB" w:rsidDel="000F7A8D">
          <w:rPr>
            <w:rFonts w:eastAsia="Times New Roman" w:cs="Open Sans"/>
          </w:rPr>
          <w:delText xml:space="preserve"> in the sense of Tufte (1973)</w:delText>
        </w:r>
        <w:r w:rsidDel="000F7A8D">
          <w:rPr>
            <w:rFonts w:eastAsia="Times New Roman" w:cs="Open Sans"/>
          </w:rPr>
          <w:delText>.</w:delText>
        </w:r>
        <w:r w:rsidRPr="00C94CAB" w:rsidDel="000F7A8D">
          <w:rPr>
            <w:rFonts w:eastAsia="Times New Roman" w:cs="Open Sans"/>
          </w:rPr>
          <w:delText xml:space="preserve"> </w:delText>
        </w:r>
        <w:r w:rsidDel="000F7A8D">
          <w:rPr>
            <w:rFonts w:eastAsia="Times New Roman" w:cs="Open Sans"/>
            <w:i/>
            <w:iCs/>
          </w:rPr>
          <w:delText>P</w:delText>
        </w:r>
        <w:r w:rsidRPr="00C94CAB" w:rsidDel="000F7A8D">
          <w:rPr>
            <w:rFonts w:eastAsia="Times New Roman" w:cs="Open Sans"/>
            <w:i/>
            <w:iCs/>
          </w:rPr>
          <w:delText>artisan</w:delText>
        </w:r>
        <w:r w:rsidRPr="00C94CAB" w:rsidDel="000F7A8D">
          <w:rPr>
            <w:rFonts w:eastAsia="Times New Roman" w:cs="Open Sans"/>
          </w:rPr>
          <w:delText xml:space="preserve"> </w:delText>
        </w:r>
        <w:r w:rsidRPr="00C94CAB" w:rsidDel="000F7A8D">
          <w:rPr>
            <w:rFonts w:eastAsia="Times New Roman" w:cs="Open Sans"/>
            <w:i/>
            <w:iCs/>
          </w:rPr>
          <w:delText>bias</w:delText>
        </w:r>
        <w:r w:rsidRPr="00C94CAB" w:rsidDel="000F7A8D">
          <w:rPr>
            <w:rFonts w:eastAsia="Times New Roman" w:cs="Open Sans"/>
          </w:rPr>
          <w:delText xml:space="preserve"> is the difference between the (two-party) vote share needed to obtain a 50% seat share and fifty percent. In particular, the claim that there was substantial pro-Republican bias in the Electoral College in the 1980s is rebutted by Gelman, Katz, and King (2002) using a stochastic version </w:delText>
        </w:r>
        <w:r w:rsidDel="000F7A8D">
          <w:rPr>
            <w:rFonts w:eastAsia="Times New Roman" w:cs="Open Sans"/>
          </w:rPr>
          <w:delText>(</w:delText>
        </w:r>
        <w:r w:rsidRPr="00C94CAB" w:rsidDel="000F7A8D">
          <w:rPr>
            <w:rFonts w:eastAsia="Times New Roman" w:cs="Open Sans"/>
          </w:rPr>
          <w:delText>Gelman and King 1990;1994</w:delText>
        </w:r>
        <w:r w:rsidDel="000F7A8D">
          <w:rPr>
            <w:rFonts w:eastAsia="Times New Roman" w:cs="Open Sans"/>
          </w:rPr>
          <w:delText xml:space="preserve">) </w:delText>
        </w:r>
        <w:r w:rsidRPr="00C94CAB" w:rsidDel="000F7A8D">
          <w:rPr>
            <w:rFonts w:eastAsia="Times New Roman" w:cs="Open Sans"/>
          </w:rPr>
          <w:delText xml:space="preserve">of </w:delText>
        </w:r>
        <w:r w:rsidRPr="00C94CAB" w:rsidDel="000F7A8D">
          <w:rPr>
            <w:rFonts w:eastAsia="Times New Roman" w:cs="Open Sans"/>
            <w:i/>
            <w:iCs/>
          </w:rPr>
          <w:delText>uniform swing</w:delText>
        </w:r>
        <w:r w:rsidRPr="00C94CAB" w:rsidDel="000F7A8D">
          <w:rPr>
            <w:rFonts w:eastAsia="Times New Roman" w:cs="Open Sans"/>
          </w:rPr>
          <w:delText xml:space="preserve"> (Butler 1951, Tufte 1973, Grofman 1983)</w:delText>
        </w:r>
        <w:r w:rsidRPr="00C94CAB" w:rsidDel="000F7A8D">
          <w:rPr>
            <w:rFonts w:eastAsia="Times New Roman" w:cs="Open Sans"/>
            <w:color w:val="FF0000"/>
          </w:rPr>
          <w:delText xml:space="preserve"> </w:delText>
        </w:r>
        <w:r w:rsidRPr="00C94CAB" w:rsidDel="000F7A8D">
          <w:rPr>
            <w:rFonts w:eastAsia="Times New Roman" w:cs="Open Sans"/>
          </w:rPr>
          <w:delText>to determine a votes-seats curve and to then to estimate bias at a fifty percent vote share.</w:delText>
        </w:r>
        <w:r w:rsidRPr="00A90F8F" w:rsidDel="000F7A8D">
          <w:rPr>
            <w:rStyle w:val="FootnoteReference"/>
          </w:rPr>
          <w:footnoteReference w:id="24"/>
        </w:r>
        <w:r w:rsidRPr="00C94CAB" w:rsidDel="000F7A8D">
          <w:rPr>
            <w:rFonts w:eastAsia="Times New Roman" w:cs="Open Sans"/>
          </w:rPr>
          <w:delText xml:space="preserve"> They conclude: “In the 1980s, commentators talked about a Republican "lock” on the Electoral College, but really what was happening was that Republicans were winning presidential elections by getting many more popular votes than the Democrats.” Figure 5.1. (p. 80) in their book chapter shows a pro-Democratic bias for one of the three elections during that decade, and never shows more than a trivial level of bias, while Figure 5.2 (p. 81) which is corrected to allow turnout to vary by states, make this point even more clearly, since the 1980s are shown with a trivial level of bias in a pro-Democratic direction. More broadly, we would conclude from these figures that, over the last twenty years of the twentieth century, if the total vote share is near 50 percent, the Democrats almost always had about even odds of winning the Electoral College. Also, when we look at the estimates of partisan bias in Zingher (2016), which cover the period 1872-2012, in non-reversal years in the twentieth century the partisan bias was higher than that in the reversal year of 2000, and he finds estimates of partisan bias in two other reversal years, 1876 and 1888, not to be statistically significant.</w:delText>
        </w:r>
        <w:r w:rsidRPr="00A90F8F" w:rsidDel="000F7A8D">
          <w:rPr>
            <w:rStyle w:val="FootnoteReference"/>
          </w:rPr>
          <w:footnoteReference w:id="25"/>
        </w:r>
      </w:del>
    </w:p>
    <w:p w14:paraId="33F352F0" w14:textId="77777777" w:rsidR="00234D12" w:rsidDel="000F7A8D" w:rsidRDefault="00234D12" w:rsidP="00234D12">
      <w:pPr>
        <w:rPr>
          <w:del w:id="117" w:author="Jonathan Cervas" w:date="2021-04-09T16:42:00Z"/>
          <w:rFonts w:eastAsia="Times New Roman"/>
        </w:rPr>
      </w:pPr>
      <w:del w:id="118" w:author="Jonathan Cervas" w:date="2021-04-09T16:42:00Z">
        <w:r w:rsidRPr="00C94CAB" w:rsidDel="000F7A8D">
          <w:rPr>
            <w:rFonts w:eastAsia="Times New Roman"/>
          </w:rPr>
          <w:delText xml:space="preserve">Similarly, the fact that, except in reversal years, EC seats share can dramatically exceed popular vote share is not necessarily a sign of bias but may simply reflect the natural operation of a </w:delText>
        </w:r>
        <w:r w:rsidRPr="00C94CAB" w:rsidDel="000F7A8D">
          <w:rPr>
            <w:rFonts w:eastAsia="Times New Roman"/>
            <w:i/>
            <w:iCs/>
          </w:rPr>
          <w:delText>winner’s</w:delText>
        </w:r>
        <w:r w:rsidRPr="00C94CAB" w:rsidDel="000F7A8D">
          <w:rPr>
            <w:rFonts w:eastAsia="Times New Roman"/>
          </w:rPr>
          <w:delText xml:space="preserve"> bonus in winner-take-all politics at the state level in a plurality system (Tufte, 1973; Grofman, 1982). See Figure {</w:delText>
        </w:r>
        <w:r w:rsidDel="000F7A8D">
          <w:rPr>
            <w:rFonts w:eastAsia="Times New Roman"/>
          </w:rPr>
          <w:delText>#</w:delText>
        </w:r>
        <w:r w:rsidRPr="00C94CAB" w:rsidDel="000F7A8D">
          <w:rPr>
            <w:rFonts w:eastAsia="Times New Roman"/>
          </w:rPr>
          <w:delText xml:space="preserve">winnersbonus}. </w:delText>
        </w:r>
        <w:r w:rsidR="00BA1FD1" w:rsidDel="000F7A8D">
          <w:rPr>
            <w:rFonts w:eastAsia="Times New Roman"/>
          </w:rPr>
          <w:delText xml:space="preserve">More generally, the winner’s bonus is a function of the seats-votes curve’s slope and the two-party vote share nationally. If electors were awarded proportionally, there would be no winner’s bonus. If the slope of the curve was the famous “cube law”, a </w:delText>
        </w:r>
        <w:r w:rsidR="00713E01" w:rsidDel="000F7A8D">
          <w:rPr>
            <w:rFonts w:eastAsia="Times New Roman"/>
          </w:rPr>
          <w:delText>winner’s</w:delText>
        </w:r>
        <w:r w:rsidR="00BA1FD1" w:rsidDel="000F7A8D">
          <w:rPr>
            <w:rFonts w:eastAsia="Times New Roman"/>
          </w:rPr>
          <w:delText xml:space="preserve"> bonus would be 3% for every additional vote share above 50%; 53% vote nationally would result in 59% of the electors, or approximately 317.</w:delText>
        </w:r>
      </w:del>
    </w:p>
    <w:p w14:paraId="18C18214" w14:textId="77777777" w:rsidR="00234D12" w:rsidRPr="00C94CAB" w:rsidDel="000F7A8D" w:rsidRDefault="00234D12" w:rsidP="00234D12">
      <w:pPr>
        <w:rPr>
          <w:del w:id="119" w:author="Jonathan Cervas" w:date="2021-04-09T16:42:00Z"/>
          <w:rFonts w:eastAsia="Times New Roman"/>
          <w:color w:val="FF0000"/>
        </w:rPr>
      </w:pPr>
      <w:del w:id="120" w:author="Jonathan Cervas" w:date="2021-04-09T16:42:00Z">
        <w:r w:rsidRPr="00C94CAB" w:rsidDel="000F7A8D">
          <w:rPr>
            <w:rFonts w:eastAsia="Times New Roman"/>
          </w:rPr>
          <w:delText xml:space="preserve">We can examine this gap between popular vote share and EC seat share in terms of the </w:delText>
        </w:r>
        <w:r w:rsidRPr="00C94CAB" w:rsidDel="000F7A8D">
          <w:rPr>
            <w:rFonts w:eastAsia="Times New Roman"/>
            <w:i/>
            <w:iCs/>
          </w:rPr>
          <w:delText>responsiveness</w:delText>
        </w:r>
        <w:r w:rsidRPr="00C94CAB" w:rsidDel="000F7A8D">
          <w:rPr>
            <w:rFonts w:eastAsia="Times New Roman"/>
          </w:rPr>
          <w:delText xml:space="preserve"> (</w:delText>
        </w:r>
        <w:r w:rsidRPr="00C94CAB" w:rsidDel="000F7A8D">
          <w:rPr>
            <w:rFonts w:eastAsia="Times New Roman"/>
            <w:i/>
            <w:iCs/>
          </w:rPr>
          <w:delText>swing ratio</w:delText>
        </w:r>
        <w:r w:rsidRPr="00C94CAB" w:rsidDel="000F7A8D">
          <w:rPr>
            <w:rFonts w:eastAsia="Times New Roman"/>
          </w:rPr>
          <w:delText xml:space="preserve">) of the Electoral College. Here, as with </w:delText>
        </w:r>
        <w:r w:rsidRPr="00C94CAB" w:rsidDel="000F7A8D">
          <w:rPr>
            <w:rFonts w:eastAsia="Times New Roman"/>
            <w:i/>
            <w:iCs/>
          </w:rPr>
          <w:delText xml:space="preserve">partisan bias, </w:delText>
        </w:r>
      </w:del>
      <m:oMath>
        <m:r>
          <w:del w:id="121" w:author="Jonathan Cervas" w:date="2021-04-09T16:42:00Z">
            <w:rPr>
              <w:rFonts w:ascii="Cambria Math" w:eastAsia="Times New Roman" w:hAnsi="Cambria Math"/>
            </w:rPr>
            <m:t>e</m:t>
          </w:del>
        </m:r>
      </m:oMath>
      <w:del w:id="122" w:author="Jonathan Cervas" w:date="2021-04-09T16:42:00Z">
        <w:r w:rsidRPr="00C94CAB" w:rsidDel="000F7A8D">
          <w:rPr>
            <w:rFonts w:eastAsia="Times New Roman"/>
          </w:rPr>
          <w:delText xml:space="preserve">, we use </w:delText>
        </w:r>
        <w:r w:rsidRPr="00C94CAB" w:rsidDel="000F7A8D">
          <w:rPr>
            <w:rFonts w:eastAsia="Times New Roman"/>
            <w:i/>
            <w:iCs/>
          </w:rPr>
          <w:delText>responsiveness</w:delText>
        </w:r>
        <w:r w:rsidRPr="00C94CAB" w:rsidDel="000F7A8D">
          <w:rPr>
            <w:rFonts w:eastAsia="Times New Roman"/>
          </w:rPr>
          <w:delText xml:space="preserve"> in the sense of Tufte (1973) so that a </w:delText>
        </w:r>
        <w:r w:rsidRPr="00C94CAB" w:rsidDel="000F7A8D">
          <w:rPr>
            <w:rFonts w:eastAsia="Times New Roman"/>
            <w:i/>
            <w:iCs/>
          </w:rPr>
          <w:delText>swing ratio</w:delText>
        </w:r>
        <w:r w:rsidRPr="00C94CAB" w:rsidDel="000F7A8D">
          <w:rPr>
            <w:rFonts w:eastAsia="Times New Roman"/>
          </w:rPr>
          <w:delText xml:space="preserve"> of </w:delText>
        </w:r>
      </w:del>
      <m:oMath>
        <m:r>
          <w:del w:id="123" w:author="Jonathan Cervas" w:date="2021-04-09T16:42:00Z">
            <w:rPr>
              <w:rFonts w:ascii="Cambria Math" w:eastAsia="Times New Roman" w:hAnsi="Cambria Math"/>
            </w:rPr>
            <m:t>k</m:t>
          </w:del>
        </m:r>
      </m:oMath>
      <w:del w:id="124" w:author="Jonathan Cervas" w:date="2021-04-09T16:42:00Z">
        <w:r w:rsidRPr="00C94CAB" w:rsidDel="000F7A8D">
          <w:rPr>
            <w:rFonts w:eastAsia="Times New Roman"/>
          </w:rPr>
          <w:delText xml:space="preserve"> implies that if the vote percentage is </w:delText>
        </w:r>
      </w:del>
      <m:oMath>
        <m:r>
          <w:del w:id="125" w:author="Jonathan Cervas" w:date="2021-04-09T16:42:00Z">
            <w:rPr>
              <w:rFonts w:ascii="Cambria Math" w:eastAsia="Times New Roman" w:hAnsi="Cambria Math"/>
            </w:rPr>
            <m:t>50+e</m:t>
          </w:del>
        </m:r>
      </m:oMath>
      <w:del w:id="126" w:author="Jonathan Cervas" w:date="2021-04-09T16:42:00Z">
        <w:r w:rsidRPr="00C94CAB" w:rsidDel="000F7A8D">
          <w:rPr>
            <w:rFonts w:eastAsia="Times New Roman"/>
          </w:rPr>
          <w:delText xml:space="preserve">, then the seat percentage is roughly </w:delText>
        </w:r>
      </w:del>
      <m:oMath>
        <m:r>
          <w:del w:id="127" w:author="Jonathan Cervas" w:date="2021-04-09T16:42:00Z">
            <w:rPr>
              <w:rFonts w:ascii="Cambria Math" w:eastAsia="Times New Roman" w:hAnsi="Cambria Math"/>
            </w:rPr>
            <m:t>50 + ke</m:t>
          </w:del>
        </m:r>
      </m:oMath>
      <w:del w:id="128" w:author="Jonathan Cervas" w:date="2021-04-09T16:42:00Z">
        <w:r w:rsidRPr="00C94CAB" w:rsidDel="000F7A8D">
          <w:rPr>
            <w:rFonts w:eastAsia="Times New Roman"/>
          </w:rPr>
          <w:delText xml:space="preserve">. Zingher (2016: Table 2, p.241) shows that, in the post-WWII period, </w:delText>
        </w:r>
      </w:del>
      <m:oMath>
        <m:r>
          <w:del w:id="129" w:author="Jonathan Cervas" w:date="2021-04-09T16:42:00Z">
            <w:rPr>
              <w:rFonts w:ascii="Cambria Math" w:eastAsia="Times New Roman" w:hAnsi="Cambria Math"/>
            </w:rPr>
            <m:t>k</m:t>
          </w:del>
        </m:r>
      </m:oMath>
      <w:del w:id="130" w:author="Jonathan Cervas" w:date="2021-04-09T16:42:00Z">
        <w:r w:rsidRPr="00C94CAB" w:rsidDel="000F7A8D">
          <w:rPr>
            <w:rFonts w:eastAsia="Times New Roman"/>
          </w:rPr>
          <w:delText xml:space="preserve"> can range from 4 to over 8. Across the 39 elections we look at, the swing ratio mean is </w:delText>
        </w:r>
      </w:del>
      <m:oMath>
        <m:r>
          <w:del w:id="131" w:author="Jonathan Cervas" w:date="2021-04-09T16:42:00Z">
            <w:rPr>
              <w:rFonts w:ascii="Cambria Math" w:eastAsia="Times New Roman" w:hAnsi="Cambria Math"/>
            </w:rPr>
            <m:t>6.03</m:t>
          </w:del>
        </m:r>
      </m:oMath>
      <w:del w:id="132" w:author="Jonathan Cervas" w:date="2021-04-09T16:42:00Z">
        <w:r w:rsidRPr="00C94CAB" w:rsidDel="000F7A8D">
          <w:rPr>
            <w:rFonts w:eastAsia="Times New Roman"/>
          </w:rPr>
          <w:delText>.</w:delText>
        </w:r>
        <w:r w:rsidRPr="00A90F8F" w:rsidDel="000F7A8D">
          <w:rPr>
            <w:rStyle w:val="FootnoteReference"/>
          </w:rPr>
          <w:footnoteReference w:id="26"/>
        </w:r>
        <w:r w:rsidRPr="00C94CAB" w:rsidDel="000F7A8D">
          <w:rPr>
            <w:rFonts w:eastAsia="Times New Roman"/>
            <w:color w:val="FF0000"/>
          </w:rPr>
          <w:delText xml:space="preserve"> </w:delText>
        </w:r>
      </w:del>
    </w:p>
    <w:tbl>
      <w:tblPr>
        <w:tblStyle w:val="TableGrid"/>
        <w:tblW w:w="0" w:type="auto"/>
        <w:jc w:val="center"/>
        <w:tblLayout w:type="fixed"/>
        <w:tblLook w:val="06A0" w:firstRow="1" w:lastRow="0" w:firstColumn="1" w:lastColumn="0" w:noHBand="1" w:noVBand="1"/>
      </w:tblPr>
      <w:tblGrid>
        <w:gridCol w:w="9360"/>
      </w:tblGrid>
      <w:tr w:rsidR="00234D12" w:rsidRPr="00C94CAB" w:rsidDel="000F7A8D" w14:paraId="10ECB2C8" w14:textId="77777777" w:rsidTr="002F0C6E">
        <w:trPr>
          <w:cantSplit/>
          <w:jc w:val="center"/>
          <w:del w:id="135" w:author="Jonathan Cervas" w:date="2021-04-09T16:42:00Z"/>
        </w:trPr>
        <w:tc>
          <w:tcPr>
            <w:tcW w:w="9360" w:type="dxa"/>
            <w:vAlign w:val="center"/>
          </w:tcPr>
          <w:p w14:paraId="52A7F848" w14:textId="77777777" w:rsidR="00234D12" w:rsidRPr="00C94CAB" w:rsidDel="000F7A8D" w:rsidRDefault="00234D12" w:rsidP="002F0C6E">
            <w:pPr>
              <w:pStyle w:val="table-head"/>
              <w:rPr>
                <w:del w:id="136" w:author="Jonathan Cervas" w:date="2021-04-09T16:42:00Z"/>
              </w:rPr>
            </w:pPr>
            <w:del w:id="137" w:author="Jonathan Cervas" w:date="2021-04-09T16:42:00Z">
              <w:r w:rsidRPr="00C94CAB" w:rsidDel="000F7A8D">
                <w:delText>Table {</w:delText>
              </w:r>
              <w:r w:rsidDel="000F7A8D">
                <w:delText>#</w:delText>
              </w:r>
              <w:r w:rsidRPr="00C94CAB" w:rsidDel="000F7A8D">
                <w:delText>winnersbonus} Electoral College Winner’s Bonus</w:delText>
              </w:r>
            </w:del>
          </w:p>
        </w:tc>
      </w:tr>
      <w:tr w:rsidR="00234D12" w:rsidRPr="00C94CAB" w:rsidDel="000F7A8D" w14:paraId="28EB8A8A" w14:textId="77777777" w:rsidTr="002F0C6E">
        <w:trPr>
          <w:cantSplit/>
          <w:jc w:val="center"/>
          <w:del w:id="138" w:author="Jonathan Cervas" w:date="2021-04-09T16:42:00Z"/>
        </w:trPr>
        <w:tc>
          <w:tcPr>
            <w:tcW w:w="9360" w:type="dxa"/>
            <w:vAlign w:val="center"/>
          </w:tcPr>
          <w:p w14:paraId="63936737" w14:textId="77777777" w:rsidR="00234D12" w:rsidRPr="00C94CAB" w:rsidDel="000F7A8D" w:rsidRDefault="00234D12" w:rsidP="002F0C6E">
            <w:pPr>
              <w:pStyle w:val="NoSpacing"/>
              <w:jc w:val="center"/>
              <w:rPr>
                <w:del w:id="139" w:author="Jonathan Cervas" w:date="2021-04-09T16:42:00Z"/>
              </w:rPr>
            </w:pPr>
            <w:del w:id="140" w:author="Jonathan Cervas" w:date="2021-04-09T16:42:00Z">
              <w:r w:rsidRPr="00C94CAB" w:rsidDel="000F7A8D">
                <w:rPr>
                  <w:noProof/>
                </w:rPr>
                <w:drawing>
                  <wp:inline distT="0" distB="0" distL="0" distR="0" wp14:anchorId="2639A505" wp14:editId="0C7C681E">
                    <wp:extent cx="5806440" cy="29032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806440" cy="2903220"/>
                            </a:xfrm>
                            <a:prstGeom prst="rect">
                              <a:avLst/>
                            </a:prstGeom>
                          </pic:spPr>
                        </pic:pic>
                      </a:graphicData>
                    </a:graphic>
                  </wp:inline>
                </w:drawing>
              </w:r>
            </w:del>
          </w:p>
        </w:tc>
      </w:tr>
      <w:tr w:rsidR="00234D12" w:rsidRPr="00C94CAB" w:rsidDel="000F7A8D" w14:paraId="6955E87E" w14:textId="77777777" w:rsidTr="002F0C6E">
        <w:trPr>
          <w:cantSplit/>
          <w:jc w:val="center"/>
          <w:del w:id="141" w:author="Jonathan Cervas" w:date="2021-04-09T16:42:00Z"/>
        </w:trPr>
        <w:tc>
          <w:tcPr>
            <w:tcW w:w="9360" w:type="dxa"/>
            <w:vAlign w:val="center"/>
          </w:tcPr>
          <w:p w14:paraId="6F2E96A3" w14:textId="77777777" w:rsidR="00234D12" w:rsidRPr="009E4A64" w:rsidDel="000F7A8D" w:rsidRDefault="00234D12" w:rsidP="009E4A64">
            <w:pPr>
              <w:pStyle w:val="table-note"/>
              <w:rPr>
                <w:del w:id="142" w:author="Jonathan Cervas" w:date="2021-04-09T16:42:00Z"/>
              </w:rPr>
            </w:pPr>
            <w:del w:id="143" w:author="Jonathan Cervas" w:date="2021-04-09T16:42:00Z">
              <w:r w:rsidRPr="009E4A64" w:rsidDel="000F7A8D">
                <w:delText>Note: The winner of the Electoral vote has shares of the EC that often far exceed the margin of the popular vote. This can help create the illusion of a decisive victory. Winner's bonus is defined as the difference between the two-party share of Electoral College vote and the Popular Vote share of the winning presidential candidate.</w:delText>
              </w:r>
            </w:del>
          </w:p>
        </w:tc>
      </w:tr>
    </w:tbl>
    <w:p w14:paraId="1FC51E97" w14:textId="77777777" w:rsidR="00234D12" w:rsidRPr="00C94CAB" w:rsidDel="000F7A8D" w:rsidRDefault="00234D12" w:rsidP="00234D12">
      <w:pPr>
        <w:rPr>
          <w:del w:id="144" w:author="Jonathan Cervas" w:date="2021-04-09T16:42:00Z"/>
          <w:rFonts w:eastAsia="Times New Roman"/>
          <w:color w:val="000000" w:themeColor="text1"/>
        </w:rPr>
      </w:pPr>
    </w:p>
    <w:p w14:paraId="68334126" w14:textId="77777777" w:rsidR="00234D12" w:rsidRPr="00C94CAB" w:rsidDel="000F7A8D" w:rsidRDefault="00234D12" w:rsidP="00234D12">
      <w:pPr>
        <w:rPr>
          <w:del w:id="145" w:author="Jonathan Cervas" w:date="2021-04-09T16:42:00Z"/>
          <w:rFonts w:eastAsia="Times New Roman"/>
          <w:color w:val="000000" w:themeColor="text1"/>
        </w:rPr>
      </w:pPr>
      <w:del w:id="146" w:author="Jonathan Cervas" w:date="2021-04-09T16:42:00Z">
        <w:r w:rsidRPr="00C94CAB" w:rsidDel="000F7A8D">
          <w:rPr>
            <w:rFonts w:eastAsia="Times New Roman"/>
            <w:color w:val="000000" w:themeColor="text1"/>
          </w:rPr>
          <w:delText xml:space="preserve">Later in the paper we will present our own estimates of </w:delText>
        </w:r>
        <w:r w:rsidRPr="00C94CAB" w:rsidDel="000F7A8D">
          <w:rPr>
            <w:rFonts w:eastAsia="Times New Roman"/>
            <w:i/>
            <w:iCs/>
            <w:color w:val="000000" w:themeColor="text1"/>
          </w:rPr>
          <w:delText>responsiveness</w:delText>
        </w:r>
        <w:r w:rsidRPr="00C94CAB" w:rsidDel="000F7A8D">
          <w:rPr>
            <w:rFonts w:eastAsia="Times New Roman"/>
            <w:color w:val="000000" w:themeColor="text1"/>
          </w:rPr>
          <w:delText xml:space="preserve"> and </w:delText>
        </w:r>
        <w:r w:rsidRPr="00C94CAB" w:rsidDel="000F7A8D">
          <w:rPr>
            <w:rFonts w:eastAsia="Times New Roman"/>
            <w:i/>
            <w:iCs/>
            <w:color w:val="000000" w:themeColor="text1"/>
          </w:rPr>
          <w:delText>partisan bias</w:delText>
        </w:r>
        <w:r w:rsidRPr="00C94CAB" w:rsidDel="000F7A8D">
          <w:rPr>
            <w:rFonts w:eastAsia="Times New Roman"/>
            <w:color w:val="000000" w:themeColor="text1"/>
          </w:rPr>
          <w:delText xml:space="preserve"> in the EC using a version of the Gelman and King stochastic approach.</w:delText>
        </w:r>
        <w:r w:rsidRPr="00A90F8F" w:rsidDel="000F7A8D">
          <w:rPr>
            <w:rStyle w:val="FootnoteReference"/>
          </w:rPr>
          <w:footnoteReference w:id="27"/>
        </w:r>
        <w:r w:rsidRPr="00C94CAB" w:rsidDel="000F7A8D">
          <w:rPr>
            <w:rFonts w:eastAsia="Times New Roman"/>
            <w:color w:val="000000" w:themeColor="text1"/>
          </w:rPr>
          <w:delText xml:space="preserve"> To foreshadow our later results suffice it to note that in the five elections from 2000 to 2012, when we measure partisan bias in the traditional way, we do not find a consistent pattern of </w:delText>
        </w:r>
        <w:r w:rsidRPr="00C94CAB" w:rsidDel="000F7A8D">
          <w:rPr>
            <w:rFonts w:eastAsia="Times New Roman"/>
            <w:i/>
            <w:iCs/>
            <w:color w:val="000000" w:themeColor="text1"/>
          </w:rPr>
          <w:delText>partisan bias</w:delText>
        </w:r>
        <w:r w:rsidRPr="00C94CAB" w:rsidDel="000F7A8D">
          <w:rPr>
            <w:rFonts w:eastAsia="Times New Roman"/>
            <w:color w:val="000000" w:themeColor="text1"/>
          </w:rPr>
          <w:delText xml:space="preserve"> -- with pro-Democratic bias in three of the six elections. Also, our pro-Republican bias estimate in 2016 is within the margin of error from the year 2008</w:delText>
        </w:r>
        <w:r w:rsidDel="000F7A8D">
          <w:rPr>
            <w:rFonts w:eastAsia="Times New Roman"/>
            <w:color w:val="000000" w:themeColor="text1"/>
          </w:rPr>
          <w:delText>,</w:delText>
        </w:r>
        <w:r w:rsidRPr="00C94CAB" w:rsidDel="000F7A8D">
          <w:rPr>
            <w:rFonts w:eastAsia="Times New Roman"/>
            <w:color w:val="000000" w:themeColor="text1"/>
          </w:rPr>
          <w:delText xml:space="preserve"> when there was a statistically significantly pro-Democratic bias, a year without a reversal.</w:delText>
        </w:r>
      </w:del>
    </w:p>
    <w:p w14:paraId="115734C9" w14:textId="77777777" w:rsidR="00234D12" w:rsidRPr="00C94CAB" w:rsidDel="000F7A8D" w:rsidRDefault="00234D12" w:rsidP="00234D12">
      <w:pPr>
        <w:rPr>
          <w:del w:id="149" w:author="Jonathan Cervas" w:date="2021-04-09T16:42:00Z"/>
          <w:rFonts w:eastAsia="Times New Roman"/>
          <w:color w:val="FF0000"/>
        </w:rPr>
      </w:pPr>
      <w:del w:id="150" w:author="Jonathan Cervas" w:date="2021-04-09T16:42:00Z">
        <w:r w:rsidRPr="00C94CAB" w:rsidDel="000F7A8D">
          <w:rPr>
            <w:rFonts w:eastAsia="Times New Roman"/>
            <w:color w:val="000000" w:themeColor="text1"/>
          </w:rPr>
          <w:delText>Some commentators focus the measure of bias by looking only at the actual national popular vote and the actual Electoral College vote.</w:delText>
        </w:r>
        <w:r w:rsidRPr="00A90F8F" w:rsidDel="000F7A8D">
          <w:rPr>
            <w:rStyle w:val="FootnoteReference"/>
          </w:rPr>
          <w:footnoteReference w:id="28"/>
        </w:r>
        <w:r w:rsidRPr="00C94CAB" w:rsidDel="000F7A8D">
          <w:rPr>
            <w:rFonts w:eastAsia="Times New Roman"/>
            <w:color w:val="000000" w:themeColor="text1"/>
          </w:rPr>
          <w:delText xml:space="preserve"> For instance, bias could be taken as the difference of the national popular vote and the vote share in the state that puts the winner over the 270-elector mark</w:delText>
        </w:r>
        <w:r w:rsidR="00F0662E" w:rsidDel="000F7A8D">
          <w:rPr>
            <w:rFonts w:eastAsia="Times New Roman"/>
            <w:color w:val="000000" w:themeColor="text1"/>
          </w:rPr>
          <w:delText>.</w:delText>
        </w:r>
        <w:r w:rsidRPr="00A90F8F" w:rsidDel="000F7A8D">
          <w:rPr>
            <w:rStyle w:val="FootnoteReference"/>
          </w:rPr>
          <w:footnoteReference w:id="29"/>
        </w:r>
        <w:r w:rsidRPr="00C94CAB" w:rsidDel="000F7A8D">
          <w:rPr>
            <w:rFonts w:eastAsia="Times New Roman"/>
            <w:color w:val="000000" w:themeColor="text1"/>
          </w:rPr>
          <w:delText xml:space="preserve"> In this way, bias estimates are simply an elementary arithmetic problem. In 2016, it was Pennsylvania that delivered Trump the Electors that put him over the top, and it had a pro-Trump vote share of </w:delText>
        </w:r>
      </w:del>
      <m:oMath>
        <m:r>
          <w:del w:id="155" w:author="Jonathan Cervas" w:date="2021-04-09T16:42:00Z">
            <w:rPr>
              <w:rFonts w:ascii="Cambria Math" w:eastAsia="Times New Roman" w:hAnsi="Cambria Math"/>
              <w:color w:val="000000" w:themeColor="text1"/>
            </w:rPr>
            <m:t>50.38</m:t>
          </w:del>
        </m:r>
      </m:oMath>
      <w:del w:id="156" w:author="Jonathan Cervas" w:date="2021-04-09T16:42:00Z">
        <w:r w:rsidDel="000F7A8D">
          <w:rPr>
            <w:rFonts w:eastAsia="Times New Roman"/>
            <w:color w:val="000000" w:themeColor="text1"/>
          </w:rPr>
          <w:delText>.</w:delText>
        </w:r>
        <w:r w:rsidRPr="00C94CAB" w:rsidDel="000F7A8D">
          <w:rPr>
            <w:rFonts w:eastAsia="Times New Roman"/>
            <w:color w:val="000000" w:themeColor="text1"/>
          </w:rPr>
          <w:delText xml:space="preserve"> That implies that the Electoral College had a</w:delText>
        </w:r>
        <w:r w:rsidDel="000F7A8D">
          <w:rPr>
            <w:rFonts w:eastAsia="Times New Roman"/>
            <w:color w:val="000000" w:themeColor="text1"/>
          </w:rPr>
          <w:delText xml:space="preserve"> pro-Republican</w:delText>
        </w:r>
        <w:r w:rsidRPr="00C94CAB" w:rsidDel="000F7A8D">
          <w:rPr>
            <w:rFonts w:eastAsia="Times New Roman"/>
            <w:color w:val="000000" w:themeColor="text1"/>
          </w:rPr>
          <w:delText xml:space="preserve"> bias of </w:delText>
        </w:r>
      </w:del>
      <m:oMath>
        <m:r>
          <w:del w:id="157" w:author="Jonathan Cervas" w:date="2021-04-09T16:42:00Z">
            <w:rPr>
              <w:rFonts w:ascii="Cambria Math" w:eastAsia="Times New Roman" w:hAnsi="Cambria Math"/>
              <w:color w:val="000000" w:themeColor="text1"/>
            </w:rPr>
            <m:t>1.5%</m:t>
          </w:del>
        </m:r>
      </m:oMath>
      <w:del w:id="158" w:author="Jonathan Cervas" w:date="2021-04-09T16:42:00Z">
        <w:r w:rsidRPr="00C94CAB" w:rsidDel="000F7A8D">
          <w:rPr>
            <w:rFonts w:eastAsia="Times New Roman"/>
            <w:color w:val="000000" w:themeColor="text1"/>
          </w:rPr>
          <w:delText>.</w:delText>
        </w:r>
        <w:r w:rsidRPr="00A90F8F" w:rsidDel="000F7A8D">
          <w:rPr>
            <w:rStyle w:val="FootnoteReference"/>
          </w:rPr>
          <w:footnoteReference w:id="30"/>
        </w:r>
        <w:r w:rsidRPr="00C94CAB" w:rsidDel="000F7A8D">
          <w:rPr>
            <w:rFonts w:eastAsia="Times New Roman"/>
            <w:color w:val="000000" w:themeColor="text1"/>
          </w:rPr>
          <w:delText xml:space="preserve"> In 2020, Pennsylvania again was the pivotal state that put Biden over the top, and this time had a </w:delText>
        </w:r>
      </w:del>
      <m:oMath>
        <m:r>
          <w:del w:id="167" w:author="Jonathan Cervas" w:date="2021-04-09T16:42:00Z">
            <w:rPr>
              <w:rFonts w:ascii="Cambria Math" w:eastAsia="Times New Roman" w:hAnsi="Cambria Math"/>
              <w:color w:val="000000" w:themeColor="text1"/>
            </w:rPr>
            <m:t xml:space="preserve">50.6% </m:t>
          </w:del>
        </m:r>
      </m:oMath>
      <w:del w:id="168" w:author="Jonathan Cervas" w:date="2021-04-09T16:42:00Z">
        <w:r w:rsidRPr="00F0662E" w:rsidDel="000F7A8D">
          <w:rPr>
            <w:rFonts w:eastAsia="Times New Roman"/>
            <w:color w:val="000000" w:themeColor="text1"/>
          </w:rPr>
          <w:delText>pro-Biden vote</w:delText>
        </w:r>
        <w:r w:rsidRPr="00C94CAB" w:rsidDel="000F7A8D">
          <w:rPr>
            <w:rFonts w:eastAsia="Times New Roman"/>
            <w:color w:val="000000" w:themeColor="text1"/>
          </w:rPr>
          <w:delText xml:space="preserve">. The bias was an almost exact same </w:delText>
        </w:r>
      </w:del>
      <m:oMath>
        <m:r>
          <w:del w:id="169" w:author="Jonathan Cervas" w:date="2021-04-09T16:42:00Z">
            <w:rPr>
              <w:rFonts w:ascii="Cambria Math" w:eastAsia="Times New Roman" w:hAnsi="Cambria Math"/>
              <w:color w:val="000000" w:themeColor="text1"/>
            </w:rPr>
            <m:t>1.4%</m:t>
          </w:del>
        </m:r>
      </m:oMath>
      <w:del w:id="170" w:author="Jonathan Cervas" w:date="2021-04-09T16:42:00Z">
        <w:r w:rsidRPr="00C94CAB" w:rsidDel="000F7A8D">
          <w:rPr>
            <w:rFonts w:eastAsia="Times New Roman"/>
            <w:color w:val="000000" w:themeColor="text1"/>
          </w:rPr>
          <w:delText xml:space="preserve"> based on this metric. But this metric tells us very little about actual bias and absolutely nothing about responsiveness. This lack of information implies th</w:delText>
        </w:r>
        <w:r w:rsidDel="000F7A8D">
          <w:rPr>
            <w:rFonts w:eastAsia="Times New Roman"/>
            <w:color w:val="000000" w:themeColor="text1"/>
          </w:rPr>
          <w:delText>is</w:delText>
        </w:r>
        <w:r w:rsidRPr="00C94CAB" w:rsidDel="000F7A8D">
          <w:rPr>
            <w:rFonts w:eastAsia="Times New Roman"/>
            <w:color w:val="000000" w:themeColor="text1"/>
          </w:rPr>
          <w:delText xml:space="preserve"> measure </w:delText>
        </w:r>
        <w:r w:rsidDel="000F7A8D">
          <w:rPr>
            <w:rFonts w:eastAsia="Times New Roman"/>
            <w:color w:val="000000" w:themeColor="text1"/>
          </w:rPr>
          <w:delText xml:space="preserve">lacks estimates </w:delText>
        </w:r>
        <w:r w:rsidRPr="00C94CAB" w:rsidDel="000F7A8D">
          <w:rPr>
            <w:rFonts w:eastAsia="Times New Roman"/>
            <w:color w:val="000000" w:themeColor="text1"/>
          </w:rPr>
          <w:delText>of uncertainty or disproportion in the distribution of votes and seats</w:delText>
        </w:r>
        <w:r w:rsidDel="000F7A8D">
          <w:rPr>
            <w:rFonts w:eastAsia="Times New Roman"/>
            <w:color w:val="000000" w:themeColor="text1"/>
          </w:rPr>
          <w:delText xml:space="preserve"> beyond that one point</w:delText>
        </w:r>
        <w:r w:rsidRPr="00C94CAB" w:rsidDel="000F7A8D">
          <w:rPr>
            <w:rFonts w:eastAsia="Times New Roman"/>
            <w:color w:val="000000" w:themeColor="text1"/>
          </w:rPr>
          <w:delText>.</w:delText>
        </w:r>
      </w:del>
    </w:p>
    <w:p w14:paraId="5990BEA9" w14:textId="77777777" w:rsidR="00234D12" w:rsidRPr="00C94CAB" w:rsidDel="000F7A8D" w:rsidRDefault="00234D12" w:rsidP="00234D12">
      <w:pPr>
        <w:rPr>
          <w:del w:id="171" w:author="Jonathan Cervas" w:date="2021-04-09T16:42:00Z"/>
          <w:rFonts w:eastAsia="Times New Roman"/>
          <w:color w:val="000000" w:themeColor="text1"/>
        </w:rPr>
      </w:pPr>
      <w:del w:id="172" w:author="Jonathan Cervas" w:date="2021-04-09T16:42:00Z">
        <w:r w:rsidRPr="00C94CAB" w:rsidDel="000F7A8D">
          <w:rPr>
            <w:rFonts w:eastAsia="Times New Roman"/>
            <w:color w:val="000000" w:themeColor="text1"/>
          </w:rPr>
          <w:delText xml:space="preserve">There are two critical notes of caution needed in interpreting these bias results. First, bias can be high when estimated at a </w:delText>
        </w:r>
        <w:r w:rsidR="00F0662E" w:rsidRPr="00F0662E" w:rsidDel="000F7A8D">
          <w:rPr>
            <w:rFonts w:eastAsia="Times New Roman"/>
            <w:color w:val="000000" w:themeColor="text1"/>
          </w:rPr>
          <w:delText>50%</w:delText>
        </w:r>
        <w:r w:rsidRPr="00F0662E" w:rsidDel="000F7A8D">
          <w:rPr>
            <w:rFonts w:eastAsia="Times New Roman"/>
            <w:color w:val="000000" w:themeColor="text1"/>
          </w:rPr>
          <w:delText xml:space="preserve"> </w:delText>
        </w:r>
        <w:r w:rsidRPr="00C94CAB" w:rsidDel="000F7A8D">
          <w:rPr>
            <w:rFonts w:eastAsia="Times New Roman"/>
            <w:color w:val="000000" w:themeColor="text1"/>
          </w:rPr>
          <w:delText>vote share and yet there can be no reversal for the simple reason that the popular vote winning party’s vote share was sufficiently far enough above 5</w:delText>
        </w:r>
        <w:r w:rsidR="00886876" w:rsidRPr="00886876" w:rsidDel="000F7A8D">
          <w:rPr>
            <w:rFonts w:eastAsia="Times New Roman"/>
            <w:color w:val="000000" w:themeColor="text1"/>
          </w:rPr>
          <w:delText>0%</w:delText>
        </w:r>
        <w:r w:rsidRPr="00C94CAB" w:rsidDel="000F7A8D">
          <w:rPr>
            <w:rFonts w:eastAsia="Times New Roman"/>
            <w:color w:val="000000" w:themeColor="text1"/>
          </w:rPr>
          <w:delText xml:space="preserve"> that partisan bias, while present, was not large enough to change the EC outcome. Second, and relatedly, the standard way to calculate bias focuses on what happens at a 50% vote share, but reversals can occur at values higher </w:delText>
        </w:r>
        <w:r w:rsidR="00442447" w:rsidRPr="00442447" w:rsidDel="000F7A8D">
          <w:rPr>
            <w:rFonts w:eastAsia="Times New Roman"/>
            <w:color w:val="000000" w:themeColor="text1"/>
          </w:rPr>
          <w:delText>than 50% -- albeit</w:delText>
        </w:r>
        <w:r w:rsidRPr="00C94CAB" w:rsidDel="000F7A8D">
          <w:rPr>
            <w:rFonts w:eastAsia="Times New Roman"/>
            <w:color w:val="000000" w:themeColor="text1"/>
          </w:rPr>
          <w:delText xml:space="preserve"> with a low probability. </w:delText>
        </w:r>
      </w:del>
    </w:p>
    <w:p w14:paraId="20EF49B7" w14:textId="77777777" w:rsidR="00234D12" w:rsidDel="000F7A8D" w:rsidRDefault="00234D12" w:rsidP="00234D12">
      <w:pPr>
        <w:rPr>
          <w:del w:id="173" w:author="Jonathan Cervas" w:date="2021-04-09T16:42:00Z"/>
          <w:rFonts w:eastAsia="Times New Roman"/>
          <w:color w:val="000000" w:themeColor="text1"/>
        </w:rPr>
      </w:pPr>
      <w:del w:id="174" w:author="Jonathan Cervas" w:date="2021-04-09T16:42:00Z">
        <w:r w:rsidRPr="00C94CAB" w:rsidDel="000F7A8D">
          <w:rPr>
            <w:rFonts w:eastAsia="Times New Roman"/>
            <w:color w:val="000000" w:themeColor="text1"/>
          </w:rPr>
          <w:delText xml:space="preserve">Thus, if we want to truly understand the likelihood of EC reversals, we must examine the </w:delText>
        </w:r>
        <w:r w:rsidR="00442447" w:rsidRPr="00442447" w:rsidDel="000F7A8D">
          <w:rPr>
            <w:rFonts w:eastAsia="Times New Roman"/>
            <w:color w:val="000000" w:themeColor="text1"/>
          </w:rPr>
          <w:delText xml:space="preserve">likelihood of reversals at vote share values other than 50%, while recognizing that vote shares above 52% make reversals </w:delText>
        </w:r>
        <w:r w:rsidRPr="00C94CAB" w:rsidDel="000F7A8D">
          <w:rPr>
            <w:rFonts w:eastAsia="Times New Roman"/>
            <w:color w:val="000000" w:themeColor="text1"/>
          </w:rPr>
          <w:delText>very unlikely. To do this, we will pay specific attention to symmetry (or asymmetry) of reversals across all potential vote shares. That is, we can estimate the probability of a reversal for a Democratic candidate when they win 51% of the popular vote, and can compare that to the probability of reversal for the Republican candidate if they were to receive the same vote share.</w:delText>
        </w:r>
      </w:del>
    </w:p>
    <w:p w14:paraId="16EBAFAC" w14:textId="77777777" w:rsidR="00FC6B4B" w:rsidRPr="00C94CAB" w:rsidDel="000F7A8D" w:rsidRDefault="00C476EE" w:rsidP="00C476EE">
      <w:pPr>
        <w:pStyle w:val="Heading2"/>
        <w:rPr>
          <w:del w:id="175" w:author="Jonathan Cervas" w:date="2021-04-09T16:42:00Z"/>
          <w:rFonts w:eastAsia="Times New Roman"/>
        </w:rPr>
      </w:pPr>
      <w:del w:id="176" w:author="Jonathan Cervas" w:date="2021-04-09T16:42:00Z">
        <w:r w:rsidDel="000F7A8D">
          <w:rPr>
            <w:rFonts w:eastAsia="Times New Roman"/>
          </w:rPr>
          <w:delText>Partisan Bias</w:delText>
        </w:r>
      </w:del>
    </w:p>
    <w:p w14:paraId="6ABF2A2E" w14:textId="77777777" w:rsidR="00234D12" w:rsidRPr="00C94CAB" w:rsidDel="000F7A8D" w:rsidRDefault="00234D12" w:rsidP="00234D12">
      <w:pPr>
        <w:rPr>
          <w:del w:id="177" w:author="Jonathan Cervas" w:date="2021-04-09T16:42:00Z"/>
          <w:rFonts w:eastAsia="Times New Roman"/>
          <w:color w:val="000000" w:themeColor="text1"/>
        </w:rPr>
      </w:pPr>
      <w:del w:id="178" w:author="Jonathan Cervas" w:date="2021-04-09T16:42:00Z">
        <w:r w:rsidRPr="00C94CAB" w:rsidDel="000F7A8D">
          <w:rPr>
            <w:rFonts w:eastAsia="Times New Roman"/>
            <w:color w:val="000000" w:themeColor="text1"/>
          </w:rPr>
          <w:delText xml:space="preserve">The usual way to estimate partisan bias, i.e., </w:delText>
        </w:r>
        <w:r w:rsidR="008E0505" w:rsidRPr="008E0505" w:rsidDel="000F7A8D">
          <w:rPr>
            <w:rFonts w:eastAsia="Times New Roman"/>
            <w:color w:val="000000" w:themeColor="text1"/>
          </w:rPr>
          <w:delText>at a 50% vote share</w:delText>
        </w:r>
        <w:r w:rsidRPr="00C94CAB" w:rsidDel="000F7A8D">
          <w:rPr>
            <w:rFonts w:eastAsia="Times New Roman"/>
            <w:color w:val="000000" w:themeColor="text1"/>
          </w:rPr>
          <w:delText>, is not the only way to examine the notion of bias. Looking at the previous literature on seats-votes relationships we have found three other distinct approaches, each of which is reviewed in Miller (2012), and for each of which he provides empirical illustrations. These three metrics provide alternative views of the extent to which the EC is biased in favor or against Democrats and how the magnitude and directionality of that bias have changed over time.</w:delText>
        </w:r>
      </w:del>
    </w:p>
    <w:p w14:paraId="42C2189A" w14:textId="77777777" w:rsidR="00234D12" w:rsidRPr="00C94CAB" w:rsidDel="000F7A8D" w:rsidRDefault="00234D12" w:rsidP="00234D12">
      <w:pPr>
        <w:rPr>
          <w:del w:id="179" w:author="Jonathan Cervas" w:date="2021-04-09T16:42:00Z"/>
          <w:rFonts w:eastAsia="Times New Roman"/>
          <w:color w:val="000000" w:themeColor="text1"/>
        </w:rPr>
      </w:pPr>
      <w:del w:id="180" w:author="Jonathan Cervas" w:date="2021-04-09T16:42:00Z">
        <w:r w:rsidRPr="00C94CAB" w:rsidDel="000F7A8D">
          <w:rPr>
            <w:rFonts w:eastAsia="Times New Roman"/>
            <w:color w:val="000000" w:themeColor="text1"/>
          </w:rPr>
          <w:delText xml:space="preserve">The first alternative approach is to estimate partisan bias </w:delText>
        </w:r>
        <w:r w:rsidR="008E0505" w:rsidRPr="008E0505" w:rsidDel="000F7A8D">
          <w:rPr>
            <w:rFonts w:eastAsia="Times New Roman"/>
            <w:color w:val="000000" w:themeColor="text1"/>
          </w:rPr>
          <w:delText>not at 50% vote</w:delText>
        </w:r>
        <w:r w:rsidRPr="00C94CAB" w:rsidDel="000F7A8D">
          <w:rPr>
            <w:rFonts w:eastAsia="Times New Roman"/>
            <w:color w:val="000000" w:themeColor="text1"/>
          </w:rPr>
          <w:delText xml:space="preserve"> share but at a (fixed) range </w:delText>
        </w:r>
        <w:r w:rsidR="00C03F7B" w:rsidRPr="00C03F7B" w:rsidDel="000F7A8D">
          <w:rPr>
            <w:rFonts w:eastAsia="Times New Roman"/>
            <w:color w:val="000000" w:themeColor="text1"/>
          </w:rPr>
          <w:delText>around a 50% vote</w:delText>
        </w:r>
        <w:r w:rsidRPr="00C94CAB" w:rsidDel="000F7A8D">
          <w:rPr>
            <w:rFonts w:eastAsia="Times New Roman"/>
            <w:color w:val="000000" w:themeColor="text1"/>
          </w:rPr>
          <w:delText xml:space="preserve"> share. Grofman (1983: 311-12) lists this approach as one of his possible metrics for </w:delText>
        </w:r>
        <w:r w:rsidRPr="00C94CAB" w:rsidDel="000F7A8D">
          <w:rPr>
            <w:rFonts w:eastAsia="Times New Roman"/>
            <w:i/>
            <w:iCs/>
            <w:color w:val="000000" w:themeColor="text1"/>
          </w:rPr>
          <w:delText>partisan bias</w:delText>
        </w:r>
        <w:r w:rsidRPr="00C94CAB" w:rsidDel="000F7A8D">
          <w:rPr>
            <w:rFonts w:eastAsia="Times New Roman"/>
            <w:color w:val="000000" w:themeColor="text1"/>
          </w:rPr>
          <w:delText xml:space="preserve">. His Measure 7 is the area between the hypothetical seat share </w:delText>
        </w:r>
        <w:r w:rsidR="002264E3" w:rsidRPr="002264E3" w:rsidDel="000F7A8D">
          <w:rPr>
            <w:rFonts w:eastAsia="Times New Roman"/>
            <w:color w:val="000000" w:themeColor="text1"/>
          </w:rPr>
          <w:delText>for party I at</w:delText>
        </w:r>
        <w:r w:rsidRPr="00C94CAB" w:rsidDel="000F7A8D">
          <w:rPr>
            <w:rFonts w:eastAsia="Times New Roman"/>
            <w:color w:val="000000" w:themeColor="text1"/>
          </w:rPr>
          <w:delText xml:space="preserve"> a vote share of </w:delText>
        </w:r>
      </w:del>
      <m:oMath>
        <m:r>
          <w:del w:id="181" w:author="Jonathan Cervas" w:date="2021-04-09T16:42:00Z">
            <w:rPr>
              <w:rFonts w:ascii="Cambria Math" w:eastAsia="Times New Roman" w:hAnsi="Cambria Math"/>
              <w:color w:val="000000" w:themeColor="text1"/>
            </w:rPr>
            <m:t>v</m:t>
          </w:del>
        </m:r>
      </m:oMath>
      <w:del w:id="182" w:author="Jonathan Cervas" w:date="2021-04-09T16:42:00Z">
        <w:r w:rsidRPr="00C94CAB" w:rsidDel="000F7A8D">
          <w:rPr>
            <w:rFonts w:eastAsia="Times New Roman"/>
            <w:color w:val="000000" w:themeColor="text1"/>
          </w:rPr>
          <w:delText xml:space="preserve"> and the hypothetical seat share</w:delText>
        </w:r>
        <w:r w:rsidR="002264E3" w:rsidDel="000F7A8D">
          <w:rPr>
            <w:rFonts w:eastAsia="Times New Roman"/>
            <w:color w:val="000000" w:themeColor="text1"/>
          </w:rPr>
          <w:delText xml:space="preserve"> </w:delText>
        </w:r>
      </w:del>
      <m:oMath>
        <m:r>
          <w:del w:id="183" w:author="Jonathan Cervas" w:date="2021-04-09T16:42:00Z">
            <w:rPr>
              <w:rFonts w:ascii="Cambria Math" w:eastAsia="Times New Roman" w:hAnsi="Cambria Math"/>
              <w:color w:val="000000" w:themeColor="text1"/>
            </w:rPr>
            <m:t>s</m:t>
          </w:del>
        </m:r>
      </m:oMath>
      <w:del w:id="184" w:author="Jonathan Cervas" w:date="2021-04-09T16:42:00Z">
        <w:r w:rsidRPr="00C94CAB" w:rsidDel="000F7A8D">
          <w:rPr>
            <w:rFonts w:eastAsia="Times New Roman"/>
            <w:color w:val="000000" w:themeColor="text1"/>
          </w:rPr>
          <w:delText xml:space="preserve"> for </w:delText>
        </w:r>
        <w:r w:rsidR="002264E3" w:rsidRPr="002264E3" w:rsidDel="000F7A8D">
          <w:rPr>
            <w:rFonts w:eastAsia="Times New Roman"/>
            <w:color w:val="000000" w:themeColor="text1"/>
          </w:rPr>
          <w:delText>party II</w:delText>
        </w:r>
        <w:r w:rsidRPr="002264E3" w:rsidDel="000F7A8D">
          <w:rPr>
            <w:rFonts w:eastAsia="Times New Roman"/>
            <w:color w:val="000000" w:themeColor="text1"/>
          </w:rPr>
          <w:delText xml:space="preserve"> at the </w:delText>
        </w:r>
        <w:r w:rsidRPr="00C94CAB" w:rsidDel="000F7A8D">
          <w:rPr>
            <w:rFonts w:eastAsia="Times New Roman"/>
            <w:color w:val="000000" w:themeColor="text1"/>
          </w:rPr>
          <w:delText xml:space="preserve">same vote share over some particular range of </w:delText>
        </w:r>
      </w:del>
      <m:oMath>
        <m:r>
          <w:del w:id="185" w:author="Jonathan Cervas" w:date="2021-04-09T16:42:00Z">
            <w:rPr>
              <w:rFonts w:ascii="Cambria Math" w:eastAsia="Times New Roman" w:hAnsi="Cambria Math"/>
              <w:color w:val="000000" w:themeColor="text1"/>
            </w:rPr>
            <m:t>v</m:t>
          </w:del>
        </m:r>
      </m:oMath>
      <w:del w:id="186" w:author="Jonathan Cervas" w:date="2021-04-09T16:42:00Z">
        <w:r w:rsidRPr="00C94CAB" w:rsidDel="000F7A8D">
          <w:rPr>
            <w:rFonts w:eastAsia="Times New Roman"/>
            <w:color w:val="000000" w:themeColor="text1"/>
          </w:rPr>
          <w:delText xml:space="preserve"> values, using uniform swing to estimate the hypothetical votes-seats curve. Figure 3b in Grofman (1983: 313) retabulates 1972 data on elections for the Connecticut State House over the </w:delText>
        </w:r>
        <w:r w:rsidR="002264E3" w:rsidRPr="002264E3" w:rsidDel="000F7A8D">
          <w:rPr>
            <w:rFonts w:eastAsia="Times New Roman"/>
            <w:color w:val="000000" w:themeColor="text1"/>
          </w:rPr>
          <w:delText>range 45% to 55% to show</w:delText>
        </w:r>
        <w:r w:rsidRPr="00C94CAB" w:rsidDel="000F7A8D">
          <w:rPr>
            <w:rFonts w:eastAsia="Times New Roman"/>
            <w:color w:val="000000" w:themeColor="text1"/>
          </w:rPr>
          <w:delText xml:space="preserve"> the area between the two curves. In effect this method is equivalent to estimating an average value of partisan bias over a particular range over which values are assumed to be uniformly distributed.</w:delText>
        </w:r>
      </w:del>
    </w:p>
    <w:p w14:paraId="2B36A962" w14:textId="77777777" w:rsidR="00234D12" w:rsidDel="000F7A8D" w:rsidRDefault="00234D12" w:rsidP="00234D12">
      <w:pPr>
        <w:rPr>
          <w:del w:id="187" w:author="Jonathan Cervas" w:date="2021-04-09T16:42:00Z"/>
          <w:rFonts w:eastAsia="Times New Roman"/>
          <w:color w:val="000000" w:themeColor="text1"/>
        </w:rPr>
      </w:pPr>
      <w:del w:id="188" w:author="Jonathan Cervas" w:date="2021-04-09T16:42:00Z">
        <w:r w:rsidRPr="00C94CAB" w:rsidDel="000F7A8D">
          <w:rPr>
            <w:rFonts w:eastAsia="Times New Roman"/>
            <w:color w:val="000000" w:themeColor="text1"/>
          </w:rPr>
          <w:delText xml:space="preserve">Nagle and Ramsey (2020) provide a version of this measure which they refer to as </w:delText>
        </w:r>
        <w:r w:rsidRPr="00C94CAB" w:rsidDel="000F7A8D">
          <w:rPr>
            <w:rFonts w:eastAsia="Times New Roman"/>
            <w:i/>
            <w:iCs/>
            <w:color w:val="000000" w:themeColor="text1"/>
          </w:rPr>
          <w:delText xml:space="preserve">global </w:delText>
        </w:r>
        <w:r w:rsidR="004B659B" w:rsidDel="000F7A8D">
          <w:rPr>
            <w:rFonts w:eastAsia="Times New Roman"/>
            <w:i/>
            <w:iCs/>
            <w:color w:val="000000" w:themeColor="text1"/>
          </w:rPr>
          <w:delText xml:space="preserve">symmetry </w:delText>
        </w:r>
        <w:r w:rsidRPr="00C94CAB" w:rsidDel="000F7A8D">
          <w:rPr>
            <w:rFonts w:eastAsia="Times New Roman"/>
            <w:i/>
            <w:iCs/>
            <w:color w:val="000000" w:themeColor="text1"/>
          </w:rPr>
          <w:delText>bias</w:delText>
        </w:r>
        <w:r w:rsidRPr="00C94CAB" w:rsidDel="000F7A8D">
          <w:rPr>
            <w:rFonts w:eastAsia="Times New Roman"/>
            <w:color w:val="000000" w:themeColor="text1"/>
          </w:rPr>
          <w:delText xml:space="preserve"> that can either be regarded as a generalization of Measure 7 in Grofman (1983) or as a special case. They take the appropriate range to be the full range </w:delText>
        </w:r>
        <w:r w:rsidR="001422D0" w:rsidRPr="001422D0" w:rsidDel="000F7A8D">
          <w:rPr>
            <w:rFonts w:eastAsia="Times New Roman"/>
            <w:color w:val="000000" w:themeColor="text1"/>
          </w:rPr>
          <w:delText>between 0% and 100%.</w:delText>
        </w:r>
        <w:r w:rsidRPr="00C94CAB" w:rsidDel="000F7A8D">
          <w:rPr>
            <w:rFonts w:eastAsia="Times New Roman"/>
            <w:color w:val="000000" w:themeColor="text1"/>
          </w:rPr>
          <w:delText xml:space="preserve"> Again, they are implicitly assuming that vote share values are uniformly distributed across this range. Even earlier, Miller (2012: 107, Figure 4.8) provides a graph for the 1940 Presidential election from which </w:delText>
        </w:r>
        <w:r w:rsidRPr="00C94CAB" w:rsidDel="000F7A8D">
          <w:rPr>
            <w:rFonts w:eastAsia="Times New Roman"/>
            <w:i/>
            <w:iCs/>
            <w:color w:val="000000" w:themeColor="text1"/>
          </w:rPr>
          <w:delText xml:space="preserve">global </w:delText>
        </w:r>
        <w:r w:rsidR="004B659B" w:rsidDel="000F7A8D">
          <w:rPr>
            <w:rFonts w:eastAsia="Times New Roman"/>
            <w:i/>
            <w:iCs/>
            <w:color w:val="000000" w:themeColor="text1"/>
          </w:rPr>
          <w:delText xml:space="preserve">symmetry </w:delText>
        </w:r>
        <w:r w:rsidRPr="00C94CAB" w:rsidDel="000F7A8D">
          <w:rPr>
            <w:rFonts w:eastAsia="Times New Roman"/>
            <w:i/>
            <w:iCs/>
            <w:color w:val="000000" w:themeColor="text1"/>
          </w:rPr>
          <w:delText>bias</w:delText>
        </w:r>
        <w:r w:rsidRPr="00C94CAB" w:rsidDel="000F7A8D">
          <w:rPr>
            <w:rFonts w:eastAsia="Times New Roman"/>
            <w:color w:val="000000" w:themeColor="text1"/>
          </w:rPr>
          <w:delText xml:space="preserve"> can be calculated, though he does not give a name to the approach based on this type of graph.</w:delText>
        </w:r>
        <w:r w:rsidRPr="00A90F8F" w:rsidDel="000F7A8D">
          <w:rPr>
            <w:rStyle w:val="FootnoteReference"/>
          </w:rPr>
          <w:footnoteReference w:id="31"/>
        </w:r>
        <w:r w:rsidRPr="00C94CAB" w:rsidDel="000F7A8D">
          <w:rPr>
            <w:rFonts w:eastAsia="Times New Roman"/>
            <w:color w:val="000000" w:themeColor="text1"/>
          </w:rPr>
          <w:delText xml:space="preserve"> But Miller (2012: 106) also makes the important observation that bias may be positive for some vote share values and negative for other vote share values, and that it matters where on the curve bias is found. Speaking of the 1940 election, he observes (emphasis added): </w:delText>
        </w:r>
      </w:del>
    </w:p>
    <w:p w14:paraId="6B0CDB7B" w14:textId="77777777" w:rsidR="00234D12" w:rsidRPr="001422D0" w:rsidDel="000F7A8D" w:rsidRDefault="00234D12" w:rsidP="001422D0">
      <w:pPr>
        <w:pStyle w:val="Quote"/>
        <w:rPr>
          <w:del w:id="191" w:author="Jonathan Cervas" w:date="2021-04-09T16:42:00Z"/>
        </w:rPr>
      </w:pPr>
      <w:del w:id="192" w:author="Jonathan Cervas" w:date="2021-04-09T16:42:00Z">
        <w:r w:rsidRPr="001422D0" w:rsidDel="000F7A8D">
          <w:delText>“Though the overall bias might be deemed pro-Democratic, in the vicinity of the 50% popular vote mark the bias is pro-Republican. Consider the [popular vote support] function for 1940 displayed in Fig. 4.8: the Democrats win more electoral votes than the Republicans do for almost all levels of popular vote support, but the Republicans win more in a narrow range in the vicinity of the 50% mark, which of course is precisely the range that matters.”</w:delText>
        </w:r>
      </w:del>
    </w:p>
    <w:p w14:paraId="674CF771" w14:textId="77777777" w:rsidR="00234D12" w:rsidRPr="00C94CAB" w:rsidDel="000F7A8D" w:rsidRDefault="00234D12" w:rsidP="00234D12">
      <w:pPr>
        <w:rPr>
          <w:del w:id="193" w:author="Jonathan Cervas" w:date="2021-04-09T16:42:00Z"/>
          <w:rFonts w:eastAsia="Times New Roman"/>
          <w:color w:val="131413"/>
        </w:rPr>
      </w:pPr>
      <w:del w:id="194" w:author="Jonathan Cervas" w:date="2021-04-09T16:42:00Z">
        <w:r w:rsidRPr="00C94CAB" w:rsidDel="000F7A8D">
          <w:rPr>
            <w:rFonts w:eastAsia="Times New Roman"/>
            <w:color w:val="000000" w:themeColor="text1"/>
          </w:rPr>
          <w:delText xml:space="preserve">A second approach that also has a strong resemblance to the </w:delText>
        </w:r>
        <w:r w:rsidDel="000F7A8D">
          <w:rPr>
            <w:rFonts w:eastAsia="Times New Roman"/>
            <w:color w:val="000000" w:themeColor="text1"/>
          </w:rPr>
          <w:delText>traditional</w:delText>
        </w:r>
        <w:r w:rsidRPr="00C94CAB" w:rsidDel="000F7A8D">
          <w:rPr>
            <w:rFonts w:eastAsia="Times New Roman"/>
            <w:color w:val="000000" w:themeColor="text1"/>
          </w:rPr>
          <w:delText xml:space="preserve"> way to calculate partisan bias is also found in Miller (2012). He proposes to measure inversions in terms of what he calls the </w:delText>
        </w:r>
        <w:r w:rsidRPr="00C94CAB" w:rsidDel="000F7A8D">
          <w:rPr>
            <w:rFonts w:eastAsia="Times New Roman"/>
            <w:i/>
            <w:iCs/>
            <w:color w:val="000000" w:themeColor="text1"/>
          </w:rPr>
          <w:delText>inversion interval</w:delText>
        </w:r>
        <w:r w:rsidRPr="00C94CAB" w:rsidDel="000F7A8D">
          <w:rPr>
            <w:rFonts w:eastAsia="Times New Roman"/>
            <w:color w:val="000000" w:themeColor="text1"/>
          </w:rPr>
          <w:delText xml:space="preserve">. </w:delText>
        </w:r>
        <w:r w:rsidRPr="00C94CAB" w:rsidDel="000F7A8D">
          <w:rPr>
            <w:rFonts w:eastAsia="Times New Roman"/>
            <w:color w:val="131413"/>
          </w:rPr>
          <w:delText xml:space="preserve">The </w:delText>
        </w:r>
        <w:r w:rsidRPr="00C94CAB" w:rsidDel="000F7A8D">
          <w:rPr>
            <w:rFonts w:eastAsia="Times New Roman"/>
            <w:i/>
            <w:iCs/>
            <w:color w:val="131413"/>
          </w:rPr>
          <w:delText>inversion interval</w:delText>
        </w:r>
        <w:r w:rsidRPr="00C94CAB" w:rsidDel="000F7A8D">
          <w:rPr>
            <w:rFonts w:eastAsia="Times New Roman"/>
            <w:color w:val="131413"/>
          </w:rPr>
          <w:delText xml:space="preserve"> is based on the usual hypothetical votes-seats curve created by positing uniform swing and is defined as the range between “50% and the smallest national popular vote percent for a candidate that produces an [E]lectoral College] vote majority” (Miller, 2012: 116, fn. 14). If this range is positive this means that a party needs more than a bare majority of the popular vote in order to win an Electoral College majority. The larger the interval, the larger the bias against the party. This approach has the advantage that it is based on what happens at values of popular vote share that are in the neighborhood of the actual popular vote share.</w:delText>
        </w:r>
      </w:del>
    </w:p>
    <w:p w14:paraId="0EBD8A56" w14:textId="77777777" w:rsidR="00234D12" w:rsidRPr="00C94CAB" w:rsidDel="000F7A8D" w:rsidRDefault="00234D12" w:rsidP="00234D12">
      <w:pPr>
        <w:rPr>
          <w:del w:id="195" w:author="Jonathan Cervas" w:date="2021-04-09T16:42:00Z"/>
          <w:rFonts w:eastAsia="Times New Roman"/>
        </w:rPr>
      </w:pPr>
      <w:del w:id="196" w:author="Jonathan Cervas" w:date="2021-04-09T16:42:00Z">
        <w:r w:rsidRPr="00C94CAB" w:rsidDel="000F7A8D">
          <w:rPr>
            <w:rFonts w:eastAsia="Times New Roman"/>
            <w:color w:val="131413"/>
          </w:rPr>
          <w:delText xml:space="preserve">However, this range does not directly tell us the probability of inversion unless we assume that the expected vote distribution is uniformly distributed across the </w:delText>
        </w:r>
        <w:r w:rsidRPr="00C94CAB" w:rsidDel="000F7A8D">
          <w:rPr>
            <w:rFonts w:eastAsia="Times New Roman"/>
            <w:i/>
            <w:iCs/>
            <w:color w:val="131413"/>
          </w:rPr>
          <w:delText>inversion interval</w:delText>
        </w:r>
        <w:r w:rsidRPr="00C94CAB" w:rsidDel="000F7A8D">
          <w:rPr>
            <w:rFonts w:eastAsia="Times New Roman"/>
            <w:color w:val="131413"/>
          </w:rPr>
          <w:delText xml:space="preserve">. Rather, the endpoint of this range tells us how much </w:delText>
        </w:r>
        <w:r w:rsidR="001422D0" w:rsidRPr="001422D0" w:rsidDel="000F7A8D">
          <w:rPr>
            <w:rFonts w:eastAsia="Times New Roman"/>
            <w:color w:val="131413"/>
          </w:rPr>
          <w:delText>above 50% a party’s</w:delText>
        </w:r>
        <w:r w:rsidRPr="00C94CAB" w:rsidDel="000F7A8D">
          <w:rPr>
            <w:rFonts w:eastAsia="Times New Roman"/>
            <w:color w:val="131413"/>
          </w:rPr>
          <w:delText xml:space="preserve"> vote share can be and still lose.</w:delText>
        </w:r>
        <w:r w:rsidRPr="00A90F8F" w:rsidDel="000F7A8D">
          <w:rPr>
            <w:rStyle w:val="FootnoteReference"/>
          </w:rPr>
          <w:footnoteReference w:id="32"/>
        </w:r>
        <w:r w:rsidRPr="00C94CAB" w:rsidDel="000F7A8D">
          <w:rPr>
            <w:rFonts w:eastAsia="Times New Roman"/>
            <w:color w:val="131413"/>
          </w:rPr>
          <w:delText xml:space="preserve"> When the actual vote share is above that value there can be no inversion.</w:delText>
        </w:r>
        <w:r w:rsidRPr="00C94CAB" w:rsidDel="000F7A8D">
          <w:rPr>
            <w:rFonts w:eastAsia="Times New Roman"/>
            <w:color w:val="FF0000"/>
          </w:rPr>
          <w:delText xml:space="preserve"> </w:delText>
        </w:r>
        <w:r w:rsidRPr="00C94CAB" w:rsidDel="000F7A8D">
          <w:rPr>
            <w:rFonts w:eastAsia="Times New Roman"/>
            <w:color w:val="131413"/>
          </w:rPr>
          <w:delText>So, the inversion interval helps us understand why we should see no inversion when the popular vote winner wins by a large margin.</w:delText>
        </w:r>
      </w:del>
    </w:p>
    <w:p w14:paraId="1870C861" w14:textId="77777777" w:rsidR="00234D12" w:rsidRPr="00C94CAB" w:rsidDel="000F7A8D" w:rsidRDefault="00234D12" w:rsidP="00234D12">
      <w:pPr>
        <w:rPr>
          <w:del w:id="199" w:author="Jonathan Cervas" w:date="2021-04-09T16:42:00Z"/>
          <w:rFonts w:eastAsia="Times New Roman"/>
          <w:color w:val="C00000"/>
          <w:sz w:val="40"/>
          <w:szCs w:val="40"/>
        </w:rPr>
      </w:pPr>
      <w:del w:id="200" w:author="Jonathan Cervas" w:date="2021-04-09T16:42:00Z">
        <w:r w:rsidRPr="00C94CAB" w:rsidDel="000F7A8D">
          <w:rPr>
            <w:rFonts w:eastAsia="Times New Roman"/>
          </w:rPr>
          <w:delText>Miller (2012 pg. 121, Figure 4.21) shows the time series for the inversion interval for the entire time period from 1828-2008 in terms of which party has the larger inversion interval (the net inversion interval).</w:delText>
        </w:r>
        <w:r w:rsidRPr="00C94CAB" w:rsidDel="000F7A8D">
          <w:rPr>
            <w:rFonts w:eastAsia="Times New Roman"/>
            <w:color w:val="FF0000"/>
          </w:rPr>
          <w:delText xml:space="preserve"> </w:delText>
        </w:r>
        <w:r w:rsidRPr="00C94CAB" w:rsidDel="000F7A8D">
          <w:rPr>
            <w:rFonts w:eastAsia="Times New Roman"/>
          </w:rPr>
          <w:delText>We can roughly divide up results into three periods in terms of which party this measure favors. From 1832 to 1872 this measure shows mixed results; from 1876 to 1956 it almost always favors Democrats; and from 1960 on it almost always favors Republicans.</w:delText>
        </w:r>
        <w:r w:rsidRPr="00C94CAB" w:rsidDel="000F7A8D">
          <w:rPr>
            <w:rFonts w:eastAsia="Times New Roman"/>
            <w:color w:val="FF0000"/>
          </w:rPr>
          <w:delText xml:space="preserve"> </w:delText>
        </w:r>
        <w:r w:rsidRPr="00C94CAB" w:rsidDel="000F7A8D">
          <w:rPr>
            <w:rFonts w:eastAsia="Times New Roman"/>
          </w:rPr>
          <w:delText>When we look at the last fourteen elections in that dataset, we see that in all but one of them Democrats have a larger net inversion interval.</w:delText>
        </w:r>
        <w:r w:rsidRPr="00A90F8F" w:rsidDel="000F7A8D">
          <w:rPr>
            <w:rStyle w:val="FootnoteReference"/>
          </w:rPr>
          <w:footnoteReference w:id="33"/>
        </w:r>
        <w:r w:rsidRPr="00C94CAB" w:rsidDel="000F7A8D">
          <w:rPr>
            <w:rFonts w:eastAsia="Times New Roman"/>
          </w:rPr>
          <w:delText xml:space="preserve"> The magnitude of the inversion interval almost never exceeds </w:delText>
        </w:r>
      </w:del>
      <m:oMath>
        <m:r>
          <w:del w:id="203" w:author="Jonathan Cervas" w:date="2021-04-09T16:42:00Z">
            <w:rPr>
              <w:rFonts w:ascii="Cambria Math" w:eastAsia="Times New Roman" w:hAnsi="Cambria Math"/>
            </w:rPr>
            <m:t>± 2</m:t>
          </w:del>
        </m:r>
      </m:oMath>
      <w:del w:id="204" w:author="Jonathan Cervas" w:date="2021-04-09T16:42:00Z">
        <w:r w:rsidRPr="00C94CAB" w:rsidDel="000F7A8D">
          <w:rPr>
            <w:rFonts w:eastAsia="Times New Roman"/>
          </w:rPr>
          <w:delText>.</w:delText>
        </w:r>
        <w:r w:rsidRPr="00C94CAB" w:rsidDel="000F7A8D">
          <w:rPr>
            <w:rFonts w:eastAsia="Times New Roman"/>
            <w:color w:val="FF0000"/>
          </w:rPr>
          <w:delText xml:space="preserve"> </w:delText>
        </w:r>
      </w:del>
    </w:p>
    <w:p w14:paraId="39C4017D" w14:textId="77777777" w:rsidR="00234D12" w:rsidRPr="00C94CAB" w:rsidDel="000F7A8D" w:rsidRDefault="00234D12" w:rsidP="00234D12">
      <w:pPr>
        <w:rPr>
          <w:del w:id="205" w:author="Jonathan Cervas" w:date="2021-04-09T16:42:00Z"/>
          <w:rFonts w:eastAsia="Times New Roman"/>
        </w:rPr>
      </w:pPr>
      <w:del w:id="206" w:author="Jonathan Cervas" w:date="2021-04-09T16:42:00Z">
        <w:r w:rsidRPr="00C94CAB" w:rsidDel="000F7A8D">
          <w:rPr>
            <w:rFonts w:eastAsia="Times New Roman"/>
          </w:rPr>
          <w:delText xml:space="preserve">While most authors writing before the 2016 election took place (e.g., Zingher 2016) would agree that the Electoral College has been about as likely to favor Democrats as to favor Republicans in terms of the directionality and magnitude of partisan bias, the longest time series to be studied provide more mixed results, Miller (2012: 101-102), studying </w:delText>
        </w:r>
        <w:r w:rsidRPr="003F0788" w:rsidDel="000F7A8D">
          <w:rPr>
            <w:rFonts w:eastAsia="Times New Roman"/>
            <w:i/>
            <w:iCs/>
          </w:rPr>
          <w:delText>in</w:delText>
        </w:r>
        <w:r w:rsidRPr="00C94CAB" w:rsidDel="000F7A8D">
          <w:rPr>
            <w:rFonts w:eastAsia="Times New Roman"/>
            <w:i/>
            <w:iCs/>
          </w:rPr>
          <w:delText>version intervals</w:delText>
        </w:r>
        <w:r w:rsidRPr="00C94CAB" w:rsidDel="000F7A8D">
          <w:rPr>
            <w:rFonts w:eastAsia="Times New Roman"/>
          </w:rPr>
          <w:delText xml:space="preserve">, asserts that, over the </w:delText>
        </w:r>
        <w:r w:rsidRPr="00C94CAB" w:rsidDel="000F7A8D">
          <w:rPr>
            <w:rFonts w:eastAsia="Times New Roman"/>
            <w:color w:val="131413"/>
          </w:rPr>
          <w:delText xml:space="preserve">whole time period since 1828, “the Democratic electoral vote percent at the 50% mark has been far more likely to fall below 50% than to exceed it, indicating a historical anti-Democratic bias in the Electoral College… However, </w:delText>
        </w:r>
        <w:r w:rsidRPr="00C94CAB" w:rsidDel="000F7A8D">
          <w:rPr>
            <w:rFonts w:eastAsia="Times New Roman"/>
            <w:color w:val="000000" w:themeColor="text1"/>
          </w:rPr>
          <w:delText>considering only elections from the mid-twentieth century on, the intervals have been smaller, rarely exceeding one percentage point and averaging about 0.5 percentage points, and exhibit no particular party bias.” Indeed, when we look at his data for the three elections in it found in this century (Miller, 2012: 102, Figure 4.</w:delText>
        </w:r>
        <w:r w:rsidRPr="00C94CAB" w:rsidDel="000F7A8D">
          <w:rPr>
            <w:rFonts w:eastAsia="Times New Roman"/>
          </w:rPr>
          <w:delText>4), in two of the three the inversion interval favors the Democrats.</w:delText>
        </w:r>
      </w:del>
    </w:p>
    <w:p w14:paraId="2F79E07E" w14:textId="77777777" w:rsidR="00234D12" w:rsidRPr="00C94CAB" w:rsidDel="000F7A8D" w:rsidRDefault="00234D12" w:rsidP="00234D12">
      <w:pPr>
        <w:rPr>
          <w:del w:id="207" w:author="Jonathan Cervas" w:date="2021-04-09T16:42:00Z"/>
          <w:rFonts w:eastAsia="Times New Roman"/>
          <w:color w:val="FF0000"/>
        </w:rPr>
      </w:pPr>
      <w:del w:id="208" w:author="Jonathan Cervas" w:date="2021-04-09T16:42:00Z">
        <w:r w:rsidRPr="00C94CAB" w:rsidDel="000F7A8D">
          <w:rPr>
            <w:rFonts w:eastAsia="Times New Roman"/>
          </w:rPr>
          <w:delText xml:space="preserve">A third alternative approach, also empirically developed in Miller (2012), is based on the geometric approach of Sterling (1981) that makes use of one version of the concept of </w:delText>
        </w:r>
        <w:r w:rsidRPr="00C94CAB" w:rsidDel="000F7A8D">
          <w:rPr>
            <w:rFonts w:eastAsia="Times New Roman"/>
            <w:i/>
            <w:iCs/>
          </w:rPr>
          <w:delText>wasted vote</w:delText>
        </w:r>
        <w:r w:rsidRPr="00C94CAB" w:rsidDel="000F7A8D">
          <w:rPr>
            <w:rFonts w:eastAsia="Times New Roman"/>
          </w:rPr>
          <w:delText xml:space="preserve">. For Sterling, votes are </w:delText>
        </w:r>
        <w:r w:rsidRPr="00C94CAB" w:rsidDel="000F7A8D">
          <w:rPr>
            <w:rFonts w:eastAsia="Times New Roman"/>
            <w:i/>
            <w:iCs/>
          </w:rPr>
          <w:delText>wasted</w:delText>
        </w:r>
        <w:r w:rsidRPr="00C94CAB" w:rsidDel="000F7A8D">
          <w:rPr>
            <w:rFonts w:eastAsia="Times New Roman"/>
          </w:rPr>
          <w:delText xml:space="preserve"> when they are not needed to achieve a majority of Electoral College seats. The basic idea is that, after </w:delText>
        </w:r>
        <w:r w:rsidRPr="00C94CAB" w:rsidDel="000F7A8D">
          <w:rPr>
            <w:rFonts w:eastAsia="Times New Roman"/>
            <w:color w:val="131413"/>
          </w:rPr>
          <w:delText>states are ranked in order from the strongest to weakest for the winning party,</w:delText>
        </w:r>
        <w:r w:rsidRPr="00C94CAB" w:rsidDel="000F7A8D">
          <w:rPr>
            <w:rFonts w:eastAsia="Times New Roman"/>
            <w:color w:val="131413"/>
            <w:szCs w:val="20"/>
          </w:rPr>
          <w:delText xml:space="preserve"> </w:delText>
        </w:r>
        <w:r w:rsidRPr="00C94CAB" w:rsidDel="000F7A8D">
          <w:rPr>
            <w:rFonts w:eastAsia="Times New Roman"/>
          </w:rPr>
          <w:delText xml:space="preserve">we may look at the smallest coalition of states that the candidate won that would still have generated an EC victory, and then treat any votes in those states that were more than needed to win the state as being wasted; similarly, any votes in states lost or in states which were not part of his minimal winning coalition are also counted as wasted. As Miller (2012: 116, fn. 14) notes, this approach can generate a value which is “the </w:delText>
        </w:r>
        <w:r w:rsidRPr="00C94CAB" w:rsidDel="000F7A8D">
          <w:rPr>
            <w:rFonts w:eastAsia="Times New Roman"/>
            <w:color w:val="131413"/>
          </w:rPr>
          <w:delText xml:space="preserve">difference between 50% and </w:delText>
        </w:r>
        <w:r w:rsidRPr="00C94CAB" w:rsidDel="000F7A8D">
          <w:rPr>
            <w:rFonts w:eastAsia="Times New Roman"/>
            <w:i/>
            <w:iCs/>
            <w:color w:val="131413"/>
          </w:rPr>
          <w:delText xml:space="preserve">the share of the total popular vote cast by the smallest set of states </w:delText>
        </w:r>
        <w:r w:rsidRPr="00C94CAB" w:rsidDel="000F7A8D">
          <w:rPr>
            <w:rFonts w:eastAsia="Times New Roman"/>
            <w:color w:val="131413"/>
          </w:rPr>
          <w:delText xml:space="preserve">(ranked by party strength) </w:delText>
        </w:r>
        <w:r w:rsidRPr="00C94CAB" w:rsidDel="000F7A8D">
          <w:rPr>
            <w:rFonts w:eastAsia="Times New Roman"/>
            <w:i/>
            <w:iCs/>
            <w:color w:val="131413"/>
          </w:rPr>
          <w:delText>that produces an electoral vote majority</w:delText>
        </w:r>
        <w:r w:rsidRPr="00C94CAB" w:rsidDel="000F7A8D">
          <w:rPr>
            <w:rFonts w:eastAsia="Times New Roman"/>
            <w:color w:val="131413"/>
          </w:rPr>
          <w:delText xml:space="preserve">.” This value can be regarded as a type of measure of bias since the lower this value the easier it is for the winning party to translate its votes into an Electoral College win. </w:delText>
        </w:r>
        <w:r w:rsidRPr="00C94CAB" w:rsidDel="000F7A8D">
          <w:rPr>
            <w:rFonts w:eastAsia="Times New Roman"/>
          </w:rPr>
          <w:delText xml:space="preserve">But the key way in which bias is measured under this approach is by comparing the </w:delText>
        </w:r>
        <w:r w:rsidRPr="00C94CAB" w:rsidDel="000F7A8D">
          <w:rPr>
            <w:rFonts w:eastAsia="Times New Roman"/>
            <w:i/>
            <w:iCs/>
          </w:rPr>
          <w:delText>wasted</w:delText>
        </w:r>
        <w:r w:rsidRPr="00C94CAB" w:rsidDel="000F7A8D">
          <w:rPr>
            <w:rFonts w:eastAsia="Times New Roman"/>
          </w:rPr>
          <w:delText xml:space="preserve"> (a.k.a. </w:delText>
        </w:r>
        <w:r w:rsidRPr="00C94CAB" w:rsidDel="000F7A8D">
          <w:rPr>
            <w:rFonts w:eastAsia="Times New Roman"/>
            <w:i/>
            <w:iCs/>
          </w:rPr>
          <w:delText>surplus</w:delText>
        </w:r>
        <w:r w:rsidRPr="00C94CAB" w:rsidDel="000F7A8D">
          <w:rPr>
            <w:rFonts w:eastAsia="Times New Roman"/>
          </w:rPr>
          <w:delText>) votes for the two parties.</w:delText>
        </w:r>
        <w:r w:rsidDel="000F7A8D">
          <w:rPr>
            <w:rFonts w:eastAsia="Times New Roman"/>
          </w:rPr>
          <w:delText xml:space="preserve"> </w:delText>
        </w:r>
        <w:r w:rsidRPr="00C94CAB" w:rsidDel="000F7A8D">
          <w:rPr>
            <w:rFonts w:eastAsia="Times New Roman"/>
          </w:rPr>
          <w:delText>Miller (2012 of. 119, Figure 4.18) provides a graph showing such calculations for the presidential election of 1988).</w:delText>
        </w:r>
        <w:r w:rsidRPr="00A90F8F" w:rsidDel="000F7A8D">
          <w:rPr>
            <w:rStyle w:val="FootnoteReference"/>
          </w:rPr>
          <w:footnoteReference w:id="34"/>
        </w:r>
        <w:r w:rsidRPr="00C94CAB" w:rsidDel="000F7A8D">
          <w:rPr>
            <w:rFonts w:eastAsia="Times New Roman"/>
          </w:rPr>
          <w:delText xml:space="preserve"> Miller (2012 pg. 121, Figure 4.21) shows the time series for the net wasted votes for the entire time period from 1828-2008. We see an almost cyclical alternation between three periods in terms of which party this measure favors. From 1832 to 1872 this measure almost always favors Republicans. From 1876 to 1960 it favors Democrats, and from 1964 on it favors Republicans. When we look at the last thirteen elections in that data set, we see that in all but one of them Democrats have more votes wasted than Republicans. This measure, along with Miller’s inversion interval, roughly correlate together.</w:delText>
        </w:r>
      </w:del>
    </w:p>
    <w:p w14:paraId="71A61192" w14:textId="77777777" w:rsidR="00234D12" w:rsidRPr="00C94CAB" w:rsidDel="000F7A8D" w:rsidRDefault="00402EED" w:rsidP="00234D12">
      <w:pPr>
        <w:rPr>
          <w:del w:id="211" w:author="Jonathan Cervas" w:date="2021-04-09T16:42:00Z"/>
          <w:rFonts w:eastAsia="Times New Roman"/>
          <w:color w:val="131413"/>
          <w:szCs w:val="20"/>
        </w:rPr>
      </w:pPr>
      <w:del w:id="212" w:author="Jonathan Cervas" w:date="2021-04-09T16:42:00Z">
        <w:r w:rsidDel="000F7A8D">
          <w:rPr>
            <w:rFonts w:eastAsia="Times New Roman"/>
          </w:rPr>
          <w:delText>T</w:delText>
        </w:r>
        <w:r w:rsidR="00234D12" w:rsidRPr="00C94CAB" w:rsidDel="000F7A8D">
          <w:rPr>
            <w:rFonts w:eastAsia="Times New Roman"/>
          </w:rPr>
          <w:delText xml:space="preserve">he approach we take here, while related to the first two of the three described above, is distinct. Like the first approach, it emphasizes what happens near the </w:delText>
        </w:r>
        <w:r w:rsidR="00234D12" w:rsidRPr="00C94CAB" w:rsidDel="000F7A8D">
          <w:rPr>
            <w:rFonts w:eastAsia="Times New Roman"/>
            <w:u w:val="single"/>
          </w:rPr>
          <w:delText>actual vote share</w:delText>
        </w:r>
        <w:r w:rsidR="00234D12" w:rsidRPr="00C94CAB" w:rsidDel="000F7A8D">
          <w:rPr>
            <w:rFonts w:eastAsia="Times New Roman"/>
          </w:rPr>
          <w:delText xml:space="preserve"> of the winning party. Like the second approach, </w:delText>
        </w:r>
        <w:r w:rsidR="00234D12" w:rsidRPr="00C94CAB" w:rsidDel="000F7A8D">
          <w:rPr>
            <w:rFonts w:eastAsia="Times New Roman"/>
            <w:color w:val="131413"/>
          </w:rPr>
          <w:delText xml:space="preserve">it tells us how much above 50% a party’s vote share can be and still lose. But unlike either of these approaches it seeks to simultaneously provide two values: (1) a direct estimate of the probability of </w:delText>
        </w:r>
        <w:r w:rsidR="00234D12" w:rsidDel="000F7A8D">
          <w:rPr>
            <w:rFonts w:eastAsia="Times New Roman"/>
            <w:color w:val="131413"/>
          </w:rPr>
          <w:delText>inversion</w:delText>
        </w:r>
        <w:r w:rsidR="00234D12" w:rsidRPr="00C94CAB" w:rsidDel="000F7A8D">
          <w:rPr>
            <w:rFonts w:eastAsia="Times New Roman"/>
            <w:color w:val="131413"/>
          </w:rPr>
          <w:delText xml:space="preserve"> given the observed national popular vote and the distribution of votes across the states, and (2) a direct measure of the </w:delText>
        </w:r>
        <w:r w:rsidR="00234D12" w:rsidRPr="00C94CAB" w:rsidDel="000F7A8D">
          <w:rPr>
            <w:rFonts w:eastAsia="Times New Roman"/>
            <w:color w:val="131413"/>
            <w:u w:val="single"/>
          </w:rPr>
          <w:delText>conditional</w:delText>
        </w:r>
        <w:r w:rsidR="00234D12" w:rsidRPr="00C94CAB" w:rsidDel="000F7A8D">
          <w:rPr>
            <w:rFonts w:eastAsia="Times New Roman"/>
            <w:color w:val="131413"/>
          </w:rPr>
          <w:delText xml:space="preserve"> probability of an inversion that favors the Democrats (Republicans) given that an inversion has occurred. In order to achieve these dual aims we will need to create probabilities that take as their starting point the actual national popular vote shares and sum the Democratic (Republican) inversions in the neighborhood of that vote share as a </w:delText>
        </w:r>
        <w:r w:rsidR="002154F7" w:rsidRPr="002154F7" w:rsidDel="000F7A8D">
          <w:rPr>
            <w:rFonts w:eastAsia="Times New Roman"/>
            <w:color w:val="131413"/>
          </w:rPr>
          <w:delText>proportion of all inversions. Because inversion probabilities fall off rapidly once we are not that far from 50%, we can use the 95% and 99% confidence</w:delText>
        </w:r>
        <w:r w:rsidR="00234D12" w:rsidRPr="00C94CAB" w:rsidDel="000F7A8D">
          <w:rPr>
            <w:rFonts w:eastAsia="Times New Roman"/>
            <w:color w:val="131413"/>
          </w:rPr>
          <w:delText xml:space="preserve"> bounds of our simulation to define the areas of the sample space where Republican (Democratic) inversions take place. While we arrived at our approach independently of Miller (2012) and Erickson et al (2020), we should note that our approach is prefigured in that </w:delText>
        </w:r>
        <w:r w:rsidR="00234D12" w:rsidDel="000F7A8D">
          <w:rPr>
            <w:rFonts w:eastAsia="Times New Roman"/>
            <w:color w:val="131413"/>
          </w:rPr>
          <w:delText xml:space="preserve">Miller </w:delText>
        </w:r>
        <w:r w:rsidR="00234D12" w:rsidRPr="00C94CAB" w:rsidDel="000F7A8D">
          <w:rPr>
            <w:rFonts w:eastAsia="Times New Roman"/>
            <w:color w:val="131413"/>
          </w:rPr>
          <w:delText>book chapter when he suggests (at p.123) that we could proceed by “simulating elections on the basis of given PVEV function with random fluctuations.”</w:delText>
        </w:r>
        <w:r w:rsidR="00234D12" w:rsidRPr="00A90F8F" w:rsidDel="000F7A8D">
          <w:rPr>
            <w:rStyle w:val="FootnoteReference"/>
          </w:rPr>
          <w:footnoteReference w:id="35"/>
        </w:r>
        <w:r w:rsidR="00234D12" w:rsidDel="000F7A8D">
          <w:rPr>
            <w:rFonts w:eastAsia="Times New Roman"/>
            <w:color w:val="131413"/>
            <w:szCs w:val="20"/>
          </w:rPr>
          <w:delText xml:space="preserve"> </w:delText>
        </w:r>
      </w:del>
    </w:p>
    <w:p w14:paraId="0AFCF90A" w14:textId="77777777" w:rsidR="00234D12" w:rsidRPr="00402EED" w:rsidDel="000F7A8D" w:rsidRDefault="00234D12" w:rsidP="00402EED">
      <w:pPr>
        <w:rPr>
          <w:del w:id="215" w:author="Jonathan Cervas" w:date="2021-04-09T16:42:00Z"/>
          <w:rFonts w:eastAsia="Times New Roman"/>
          <w:color w:val="000000" w:themeColor="text1"/>
        </w:rPr>
      </w:pPr>
      <w:del w:id="216" w:author="Jonathan Cervas" w:date="2021-04-09T16:42:00Z">
        <w:r w:rsidRPr="00C94CAB" w:rsidDel="000F7A8D">
          <w:rPr>
            <w:rFonts w:eastAsia="Times New Roman"/>
            <w:color w:val="000000" w:themeColor="text1"/>
          </w:rPr>
          <w:delText>In the next section we show how to use simulation tools to devise, election by election, a realistic assessment of both the likelihood of a reversal having occurred in elections of similar characteristics and the likelihood that, when a reversal does occur, it will favor the Republican (Democratic) party. Then we can estimate, in ratio (or difference) terms the relative propensities of reversals to favor a given party.</w:delText>
        </w:r>
      </w:del>
    </w:p>
    <w:p w14:paraId="25EAB6CC" w14:textId="77777777" w:rsidR="00234D12" w:rsidRPr="007E2C34" w:rsidDel="000F7A8D" w:rsidRDefault="00234D12" w:rsidP="00B7321C">
      <w:pPr>
        <w:pStyle w:val="Heading1"/>
        <w:rPr>
          <w:del w:id="217" w:author="Jonathan Cervas" w:date="2021-04-09T16:42:00Z"/>
        </w:rPr>
      </w:pPr>
      <w:del w:id="218" w:author="Jonathan Cervas" w:date="2021-04-09T16:42:00Z">
        <w:r w:rsidRPr="007E2C34" w:rsidDel="000F7A8D">
          <w:delText>Measuring the Likelihood of EC Reversals and their Expected Directionality</w:delText>
        </w:r>
      </w:del>
    </w:p>
    <w:p w14:paraId="3873727F" w14:textId="77777777" w:rsidR="00234D12" w:rsidRPr="007E2C34" w:rsidDel="000F7A8D" w:rsidRDefault="00234D12" w:rsidP="00B7321C">
      <w:pPr>
        <w:pStyle w:val="Heading2"/>
        <w:rPr>
          <w:del w:id="219" w:author="Jonathan Cervas" w:date="2021-04-09T16:42:00Z"/>
        </w:rPr>
      </w:pPr>
      <w:del w:id="220" w:author="Jonathan Cervas" w:date="2021-04-09T16:42:00Z">
        <w:r w:rsidRPr="007E2C34" w:rsidDel="000F7A8D">
          <w:delText>The Likelihood of Reversal</w:delText>
        </w:r>
      </w:del>
    </w:p>
    <w:p w14:paraId="3FFC496E" w14:textId="77777777" w:rsidR="00234D12" w:rsidRPr="00C94CAB" w:rsidDel="000F7A8D" w:rsidRDefault="00234D12" w:rsidP="00234D12">
      <w:pPr>
        <w:rPr>
          <w:del w:id="221" w:author="Jonathan Cervas" w:date="2021-04-09T16:42:00Z"/>
          <w:rFonts w:eastAsia="Times New Roman"/>
        </w:rPr>
      </w:pPr>
      <w:del w:id="222" w:author="Jonathan Cervas" w:date="2021-04-09T16:42:00Z">
        <w:r w:rsidRPr="00C94CAB" w:rsidDel="000F7A8D">
          <w:rPr>
            <w:rFonts w:eastAsia="Times New Roman"/>
          </w:rPr>
          <w:delText>The standard way to model the likelihood of EC reversals is with hypothetical elections. There are two approaches.</w:delText>
        </w:r>
      </w:del>
    </w:p>
    <w:p w14:paraId="4C99CBE4" w14:textId="77777777" w:rsidR="00234D12" w:rsidRPr="00C94CAB" w:rsidDel="000F7A8D" w:rsidRDefault="00234D12" w:rsidP="00234D12">
      <w:pPr>
        <w:rPr>
          <w:del w:id="223" w:author="Jonathan Cervas" w:date="2021-04-09T16:42:00Z"/>
          <w:rFonts w:eastAsia="Times New Roman"/>
        </w:rPr>
      </w:pPr>
      <w:del w:id="224" w:author="Jonathan Cervas" w:date="2021-04-09T16:42:00Z">
        <w:r w:rsidRPr="00C94CAB" w:rsidDel="000F7A8D">
          <w:rPr>
            <w:rFonts w:eastAsia="Times New Roman"/>
          </w:rPr>
          <w:delText xml:space="preserve">In the first, hypothetical elections are simulated using some </w:delText>
        </w:r>
        <w:r w:rsidRPr="00392AF8" w:rsidDel="000F7A8D">
          <w:rPr>
            <w:rStyle w:val="Emphasis"/>
          </w:rPr>
          <w:delText xml:space="preserve">a priori </w:delText>
        </w:r>
        <w:r w:rsidRPr="00C94CAB" w:rsidDel="000F7A8D">
          <w:rPr>
            <w:rFonts w:eastAsia="Times New Roman"/>
          </w:rPr>
          <w:delText>model of election probabilities (such as a uniform or binomial distribution) or, in more recent work with a model that incorporates information about the actual distribution of votes in previous elections (Merrill, 1978; Miller, 2012). The distribution of outcomes is examined to see when/where inversions occur.</w:delText>
        </w:r>
      </w:del>
    </w:p>
    <w:p w14:paraId="432FB5E1" w14:textId="77777777" w:rsidR="00C02640" w:rsidDel="000F7A8D" w:rsidRDefault="00234D12" w:rsidP="00026684">
      <w:pPr>
        <w:rPr>
          <w:del w:id="225" w:author="Jonathan Cervas" w:date="2021-04-09T16:42:00Z"/>
          <w:rFonts w:eastAsia="Times New Roman"/>
        </w:rPr>
      </w:pPr>
      <w:del w:id="226" w:author="Jonathan Cervas" w:date="2021-04-09T16:42:00Z">
        <w:r w:rsidRPr="00C94CAB" w:rsidDel="000F7A8D">
          <w:rPr>
            <w:rFonts w:eastAsia="Times New Roman"/>
          </w:rPr>
          <w:delText xml:space="preserve">In the second approach, </w:delText>
        </w:r>
        <w:r w:rsidR="00C25FE2" w:rsidDel="000F7A8D">
          <w:rPr>
            <w:rFonts w:eastAsia="Times New Roman"/>
          </w:rPr>
          <w:delText>ea</w:delText>
        </w:r>
        <w:r w:rsidR="003201F4" w:rsidDel="000F7A8D">
          <w:rPr>
            <w:rFonts w:eastAsia="Times New Roman"/>
          </w:rPr>
          <w:delText>ch</w:delText>
        </w:r>
        <w:r w:rsidRPr="00C94CAB" w:rsidDel="000F7A8D">
          <w:rPr>
            <w:rFonts w:eastAsia="Times New Roman"/>
          </w:rPr>
          <w:delText xml:space="preserve"> election </w:delText>
        </w:r>
        <w:r w:rsidR="003201F4" w:rsidDel="000F7A8D">
          <w:rPr>
            <w:rFonts w:eastAsia="Times New Roman"/>
          </w:rPr>
          <w:delText xml:space="preserve">is analyzed individually </w:delText>
        </w:r>
        <w:r w:rsidR="00F91C2B" w:rsidDel="000F7A8D">
          <w:rPr>
            <w:rFonts w:eastAsia="Times New Roman"/>
          </w:rPr>
          <w:delText xml:space="preserve">by </w:delText>
        </w:r>
        <w:r w:rsidRPr="00C94CAB" w:rsidDel="000F7A8D">
          <w:rPr>
            <w:rFonts w:eastAsia="Times New Roman"/>
          </w:rPr>
          <w:delText>creat</w:delText>
        </w:r>
        <w:r w:rsidR="00F91C2B" w:rsidDel="000F7A8D">
          <w:rPr>
            <w:rFonts w:eastAsia="Times New Roman"/>
          </w:rPr>
          <w:delText>ing</w:delText>
        </w:r>
        <w:r w:rsidRPr="00C94CAB" w:rsidDel="000F7A8D">
          <w:rPr>
            <w:rFonts w:eastAsia="Times New Roman"/>
          </w:rPr>
          <w:delText xml:space="preserve"> a hypothetical votes-seats curve based on the data in that election, using </w:delText>
        </w:r>
        <w:r w:rsidRPr="00C94CAB" w:rsidDel="000F7A8D">
          <w:rPr>
            <w:rFonts w:eastAsia="Times New Roman"/>
            <w:i/>
            <w:iCs/>
          </w:rPr>
          <w:delText>uniform swing</w:delText>
        </w:r>
        <w:r w:rsidRPr="00C94CAB" w:rsidDel="000F7A8D">
          <w:rPr>
            <w:rFonts w:eastAsia="Times New Roman"/>
          </w:rPr>
          <w:delText xml:space="preserve"> or a </w:delText>
        </w:r>
        <w:r w:rsidRPr="00C94CAB" w:rsidDel="000F7A8D">
          <w:rPr>
            <w:rFonts w:eastAsia="Times New Roman"/>
            <w:i/>
            <w:iCs/>
          </w:rPr>
          <w:delText>uniform swing</w:delText>
        </w:r>
        <w:r w:rsidRPr="00C94CAB" w:rsidDel="000F7A8D">
          <w:rPr>
            <w:rFonts w:eastAsia="Times New Roman"/>
          </w:rPr>
          <w:delText xml:space="preserve"> with a </w:delText>
        </w:r>
        <w:r w:rsidRPr="003378F3" w:rsidDel="000F7A8D">
          <w:rPr>
            <w:rStyle w:val="Emphasis"/>
          </w:rPr>
          <w:delText>stochastic component</w:delText>
        </w:r>
        <w:r w:rsidRPr="00C94CAB" w:rsidDel="000F7A8D">
          <w:rPr>
            <w:rFonts w:eastAsia="Times New Roman"/>
          </w:rPr>
          <w:delText xml:space="preserve">. </w:delText>
        </w:r>
        <w:r w:rsidR="00F91C2B" w:rsidRPr="003378F3" w:rsidDel="000F7A8D">
          <w:rPr>
            <w:rStyle w:val="Emphasis"/>
          </w:rPr>
          <w:delText>P</w:delText>
        </w:r>
        <w:r w:rsidRPr="003378F3" w:rsidDel="000F7A8D">
          <w:rPr>
            <w:rStyle w:val="Emphasis"/>
          </w:rPr>
          <w:delText>artisan bias</w:delText>
        </w:r>
        <w:r w:rsidR="00026684" w:rsidDel="000F7A8D">
          <w:rPr>
            <w:rStyle w:val="Emphasis"/>
          </w:rPr>
          <w:delText xml:space="preserve"> </w:delText>
        </w:r>
        <w:r w:rsidR="00026684" w:rsidRPr="00026684" w:rsidDel="000F7A8D">
          <w:delText>is</w:delText>
        </w:r>
        <w:r w:rsidR="00026684" w:rsidDel="000F7A8D">
          <w:delText xml:space="preserve"> </w:delText>
        </w:r>
        <w:r w:rsidR="00A20487" w:rsidDel="000F7A8D">
          <w:delText>determined</w:delText>
        </w:r>
        <w:r w:rsidRPr="00C94CAB" w:rsidDel="000F7A8D">
          <w:rPr>
            <w:rFonts w:eastAsia="Times New Roman"/>
          </w:rPr>
          <w:delText xml:space="preserve"> at a</w:delText>
        </w:r>
        <w:r w:rsidR="00A20487" w:rsidDel="000F7A8D">
          <w:rPr>
            <w:rFonts w:eastAsia="Times New Roman"/>
          </w:rPr>
          <w:delText xml:space="preserve"> national</w:delText>
        </w:r>
        <w:r w:rsidRPr="00C94CAB" w:rsidDel="000F7A8D">
          <w:rPr>
            <w:rFonts w:eastAsia="Times New Roman"/>
          </w:rPr>
          <w:delText xml:space="preserve"> 50% vote share, or over some range of vote shares, for each election. When partisan bias is low or statistically non-significant in the vote shares around 50%, we treat this as evidence that the likelihood of a reversal is low. </w:delText>
        </w:r>
        <w:r w:rsidR="00EF594D" w:rsidDel="000F7A8D">
          <w:rPr>
            <w:rFonts w:eastAsia="Times New Roman"/>
          </w:rPr>
          <w:delText>T</w:delText>
        </w:r>
        <w:r w:rsidRPr="00C94CAB" w:rsidDel="000F7A8D">
          <w:rPr>
            <w:rFonts w:eastAsia="Times New Roman"/>
          </w:rPr>
          <w:delText>he directionality of the bias indicat</w:delText>
        </w:r>
        <w:r w:rsidR="00EF594D" w:rsidDel="000F7A8D">
          <w:rPr>
            <w:rFonts w:eastAsia="Times New Roman"/>
          </w:rPr>
          <w:delText>es</w:delText>
        </w:r>
        <w:r w:rsidRPr="00C94CAB" w:rsidDel="000F7A8D">
          <w:rPr>
            <w:rFonts w:eastAsia="Times New Roman"/>
          </w:rPr>
          <w:delText xml:space="preserve"> of which party is most likely to benefit from an EC inversion (see e.g., Grofman, Campagna and Brunell, 1997; Gelman, Katz and King, 2002; Zingher, 2016). </w:delText>
        </w:r>
      </w:del>
    </w:p>
    <w:p w14:paraId="18616097" w14:textId="77777777" w:rsidR="00FC5752" w:rsidRPr="00423E14" w:rsidDel="000F7A8D" w:rsidRDefault="00234D12" w:rsidP="00423E14">
      <w:pPr>
        <w:rPr>
          <w:del w:id="227" w:author="Jonathan Cervas" w:date="2021-04-09T16:42:00Z"/>
          <w:rFonts w:eastAsia="Times New Roman"/>
          <w:i/>
          <w:iCs/>
          <w:color w:val="C00000"/>
        </w:rPr>
      </w:pPr>
      <w:del w:id="228" w:author="Jonathan Cervas" w:date="2021-04-09T16:42:00Z">
        <w:r w:rsidRPr="00C94CAB" w:rsidDel="000F7A8D">
          <w:rPr>
            <w:rFonts w:eastAsia="Times New Roman"/>
          </w:rPr>
          <w:delText xml:space="preserve">Our method is distinct from previous attempts to measure bias, however, because we are not just concerned with the seat-share or vote-share bias. Instead, we ask </w:delText>
        </w:r>
        <w:r w:rsidR="00631808" w:rsidDel="000F7A8D">
          <w:rPr>
            <w:rFonts w:eastAsia="Times New Roman"/>
          </w:rPr>
          <w:delText>“</w:delText>
        </w:r>
        <w:r w:rsidRPr="00631808" w:rsidDel="000F7A8D">
          <w:delText>what is the probability that one party has a greater likelihood of winning the Electoral College when losing the popular vote</w:delText>
        </w:r>
        <w:r w:rsidR="00631808" w:rsidDel="000F7A8D">
          <w:delText>?”</w:delText>
        </w:r>
      </w:del>
    </w:p>
    <w:p w14:paraId="6AC35140" w14:textId="77777777" w:rsidR="00FC5752" w:rsidDel="000F7A8D" w:rsidRDefault="00EF594D" w:rsidP="00B65D53">
      <w:pPr>
        <w:pStyle w:val="Heading2"/>
        <w:rPr>
          <w:del w:id="229" w:author="Jonathan Cervas" w:date="2021-04-09T16:42:00Z"/>
          <w:rFonts w:eastAsia="Times New Roman"/>
        </w:rPr>
      </w:pPr>
      <w:del w:id="230" w:author="Jonathan Cervas" w:date="2021-04-09T16:42:00Z">
        <w:r w:rsidDel="000F7A8D">
          <w:rPr>
            <w:rFonts w:eastAsia="Times New Roman"/>
          </w:rPr>
          <w:delText xml:space="preserve">Data and </w:delText>
        </w:r>
        <w:r w:rsidR="00B17D59" w:rsidDel="000F7A8D">
          <w:rPr>
            <w:rFonts w:eastAsia="Times New Roman"/>
          </w:rPr>
          <w:delText>Method</w:delText>
        </w:r>
      </w:del>
    </w:p>
    <w:p w14:paraId="621100A1" w14:textId="77777777" w:rsidR="00234D12" w:rsidRPr="00C94CAB" w:rsidDel="00677828" w:rsidRDefault="00234D12" w:rsidP="000F351A">
      <w:pPr>
        <w:ind w:firstLine="0"/>
        <w:rPr>
          <w:del w:id="231" w:author="Jonathan Cervas" w:date="2021-04-09T16:43:00Z"/>
          <w:rFonts w:eastAsia="Times New Roman"/>
        </w:rPr>
      </w:pPr>
      <w:del w:id="232" w:author="Jonathan Cervas" w:date="2021-04-09T16:42:00Z">
        <w:r w:rsidRPr="00C94CAB" w:rsidDel="000F7A8D">
          <w:rPr>
            <w:rFonts w:eastAsia="Times New Roman"/>
          </w:rPr>
          <w:delText>Figure {#inversion} uses the first approach and reports the percentage of our simulations that results in an inversion as a function of vote share. It is reflective of actual outcomes in each election</w:delText>
        </w:r>
        <w:r w:rsidRPr="00C94CAB" w:rsidDel="000F7A8D">
          <w:rPr>
            <w:rFonts w:eastAsia="Times New Roman"/>
            <w:color w:val="FF0000"/>
          </w:rPr>
          <w:delText xml:space="preserve"> </w:delText>
        </w:r>
        <w:r w:rsidRPr="00C94CAB" w:rsidDel="000F7A8D">
          <w:rPr>
            <w:rFonts w:eastAsia="Times New Roman"/>
          </w:rPr>
          <w:delText>from the period 1868-2020 but adds a component of randomness</w:delText>
        </w:r>
        <w:r w:rsidR="00CF7F11" w:rsidDel="000F7A8D">
          <w:rPr>
            <w:rFonts w:eastAsia="Times New Roman"/>
          </w:rPr>
          <w:delText xml:space="preserve">, matching our expectations about turnout and other </w:delText>
        </w:r>
        <w:r w:rsidR="00CF7F11" w:rsidRPr="00CF7F11" w:rsidDel="000F7A8D">
          <w:rPr>
            <w:rFonts w:eastAsia="Times New Roman"/>
          </w:rPr>
          <w:delText xml:space="preserve">idiosyncratic </w:delText>
        </w:r>
        <w:r w:rsidR="00CF7F11" w:rsidDel="000F7A8D">
          <w:rPr>
            <w:rFonts w:eastAsia="Times New Roman"/>
          </w:rPr>
          <w:delText>features of elections</w:delText>
        </w:r>
        <w:r w:rsidRPr="00C94CAB" w:rsidDel="000F7A8D">
          <w:rPr>
            <w:rFonts w:eastAsia="Times New Roman"/>
          </w:rPr>
          <w:delText>.</w:delText>
        </w:r>
        <w:r w:rsidRPr="00C94CAB" w:rsidDel="000F7A8D">
          <w:rPr>
            <w:rFonts w:eastAsia="Times New Roman"/>
            <w:color w:val="FF0000"/>
          </w:rPr>
          <w:delText xml:space="preserve"> </w:delText>
        </w:r>
        <w:r w:rsidRPr="00C94CAB" w:rsidDel="000F7A8D">
          <w:rPr>
            <w:rFonts w:eastAsia="Times New Roman"/>
          </w:rPr>
          <w:delText>We model elections using a baseline equal to the observed state-level distribution. The national popular two-party vote is a weighted average of the states’ democratic two-party vote share, where the weights are equal to the number of total voters.</w:delText>
        </w:r>
        <w:r w:rsidR="000F351A" w:rsidDel="000F7A8D">
          <w:rPr>
            <w:rStyle w:val="FootnoteReference"/>
            <w:rFonts w:eastAsia="Times New Roman"/>
          </w:rPr>
          <w:footnoteReference w:id="36"/>
        </w:r>
        <w:r w:rsidRPr="00C94CAB" w:rsidDel="000F7A8D">
          <w:rPr>
            <w:rFonts w:eastAsia="Times New Roman"/>
          </w:rPr>
          <w:delText xml:space="preserve"> For each election we </w:delText>
        </w:r>
        <w:r w:rsidR="00D14E6A" w:rsidDel="000F7A8D">
          <w:rPr>
            <w:rFonts w:eastAsia="Times New Roman"/>
          </w:rPr>
          <w:delText>sim</w:delText>
        </w:r>
        <w:r w:rsidR="0071576D" w:rsidDel="000F7A8D">
          <w:rPr>
            <w:rFonts w:eastAsia="Times New Roman"/>
          </w:rPr>
          <w:delText>ulate 1,000</w:delText>
        </w:r>
        <w:r w:rsidRPr="00C94CAB" w:rsidDel="000F7A8D">
          <w:rPr>
            <w:rFonts w:eastAsia="Times New Roman"/>
          </w:rPr>
          <w:delText xml:space="preserve"> hypothetical outcomes for each national vote share between</w:delText>
        </w:r>
        <w:r w:rsidR="00040CFD" w:rsidRPr="00040CFD" w:rsidDel="000F7A8D">
          <w:rPr>
            <w:rFonts w:eastAsia="Times New Roman"/>
          </w:rPr>
          <w:delText xml:space="preserve"> 35% and 65% (using </w:delText>
        </w:r>
        <w:r w:rsidRPr="00C94CAB" w:rsidDel="000F7A8D">
          <w:rPr>
            <w:rFonts w:eastAsia="Times New Roman"/>
          </w:rPr>
          <w:delText xml:space="preserve">intervals </w:delText>
        </w:r>
        <w:r w:rsidR="00111155" w:rsidRPr="00111155" w:rsidDel="000F7A8D">
          <w:rPr>
            <w:rFonts w:eastAsia="Times New Roman"/>
          </w:rPr>
          <w:delText>of 0.1%).</w:delText>
        </w:r>
        <w:r w:rsidRPr="00A90F8F" w:rsidDel="000F7A8D">
          <w:rPr>
            <w:rStyle w:val="FootnoteReference"/>
          </w:rPr>
          <w:footnoteReference w:id="37"/>
        </w:r>
        <w:r w:rsidRPr="00C94CAB" w:rsidDel="000F7A8D">
          <w:rPr>
            <w:rFonts w:eastAsia="Times New Roman"/>
          </w:rPr>
          <w:delText xml:space="preserve"> The magnitude of the stochastic component of this estimation is based on the average state-level swing in the previous three elections. Th</w:delText>
        </w:r>
        <w:r w:rsidR="00A25334" w:rsidDel="000F7A8D">
          <w:rPr>
            <w:rFonts w:eastAsia="Times New Roman"/>
          </w:rPr>
          <w:delText xml:space="preserve">e stochastic component </w:delText>
        </w:r>
        <w:r w:rsidRPr="00C94CAB" w:rsidDel="000F7A8D">
          <w:rPr>
            <w:rFonts w:eastAsia="Times New Roman"/>
          </w:rPr>
          <w:delText xml:space="preserve">has a mean of 0, </w:delText>
        </w:r>
        <w:r w:rsidR="00A25334" w:rsidDel="000F7A8D">
          <w:rPr>
            <w:rFonts w:eastAsia="Times New Roman"/>
          </w:rPr>
          <w:delText>so each</w:delText>
        </w:r>
        <w:r w:rsidRPr="00C94CAB" w:rsidDel="000F7A8D">
          <w:rPr>
            <w:rFonts w:eastAsia="Times New Roman"/>
          </w:rPr>
          <w:delText xml:space="preserve"> state's share of the vote is equally likely to go up or go down for each simulated election and the error is assumed to be normally distributed. We position the election at </w:delText>
        </w:r>
        <w:r w:rsidR="000E40F0" w:rsidDel="000F7A8D">
          <w:rPr>
            <w:rFonts w:eastAsia="Times New Roman"/>
          </w:rPr>
          <w:delText>eac</w:delText>
        </w:r>
        <w:r w:rsidR="00972BEA" w:rsidDel="000F7A8D">
          <w:rPr>
            <w:rFonts w:eastAsia="Times New Roman"/>
          </w:rPr>
          <w:delText>h</w:delText>
        </w:r>
        <w:r w:rsidRPr="00C94CAB" w:rsidDel="000F7A8D">
          <w:rPr>
            <w:rFonts w:eastAsia="Times New Roman"/>
          </w:rPr>
          <w:delText xml:space="preserve"> hypothetical </w:delText>
        </w:r>
        <w:r w:rsidR="00990F64" w:rsidDel="000F7A8D">
          <w:rPr>
            <w:rFonts w:eastAsia="Times New Roman"/>
          </w:rPr>
          <w:delText>national popular vote share</w:delText>
        </w:r>
        <w:r w:rsidR="00365833" w:rsidDel="000F7A8D">
          <w:rPr>
            <w:rFonts w:eastAsia="Times New Roman"/>
          </w:rPr>
          <w:delText xml:space="preserve"> between 35% and 65%</w:delText>
        </w:r>
        <w:r w:rsidR="00131CDF" w:rsidDel="000F7A8D">
          <w:rPr>
            <w:rFonts w:eastAsia="Times New Roman"/>
          </w:rPr>
          <w:delText xml:space="preserve"> by shifting</w:delText>
        </w:r>
        <w:r w:rsidR="00117C95" w:rsidDel="000F7A8D">
          <w:rPr>
            <w:rFonts w:eastAsia="Times New Roman"/>
          </w:rPr>
          <w:delText xml:space="preserve"> each state </w:delText>
        </w:r>
        <w:r w:rsidR="00131CDF" w:rsidDel="000F7A8D">
          <w:rPr>
            <w:rFonts w:eastAsia="Times New Roman"/>
          </w:rPr>
          <w:delText xml:space="preserve">uniformly. </w:delText>
        </w:r>
        <w:r w:rsidR="000737F1" w:rsidDel="000F7A8D">
          <w:rPr>
            <w:rFonts w:eastAsia="Times New Roman"/>
          </w:rPr>
          <w:delText>We start with 35%, and then 35.1%, and so on</w:delText>
        </w:r>
        <w:r w:rsidR="00C754C8" w:rsidDel="000F7A8D">
          <w:rPr>
            <w:rFonts w:eastAsia="Times New Roman"/>
          </w:rPr>
          <w:delText xml:space="preserve"> until we </w:delText>
        </w:r>
        <w:r w:rsidR="00CD50E9" w:rsidDel="000F7A8D">
          <w:rPr>
            <w:rFonts w:eastAsia="Times New Roman"/>
          </w:rPr>
          <w:delText>reach 65%</w:delText>
        </w:r>
        <w:r w:rsidR="000737F1" w:rsidDel="000F7A8D">
          <w:rPr>
            <w:rFonts w:eastAsia="Times New Roman"/>
          </w:rPr>
          <w:delText>. States retain their relative order and relative diff</w:delText>
        </w:r>
        <w:r w:rsidR="008516AA" w:rsidDel="000F7A8D">
          <w:rPr>
            <w:rFonts w:eastAsia="Times New Roman"/>
          </w:rPr>
          <w:delText xml:space="preserve">erences initially, but the </w:delText>
        </w:r>
        <w:r w:rsidR="00C754C8" w:rsidDel="000F7A8D">
          <w:rPr>
            <w:rFonts w:eastAsia="Times New Roman"/>
          </w:rPr>
          <w:delText>stochastic</w:delText>
        </w:r>
        <w:r w:rsidR="008516AA" w:rsidDel="000F7A8D">
          <w:rPr>
            <w:rFonts w:eastAsia="Times New Roman"/>
          </w:rPr>
          <w:delText xml:space="preserve"> </w:delText>
        </w:r>
        <w:r w:rsidR="00C754C8" w:rsidDel="000F7A8D">
          <w:rPr>
            <w:rFonts w:eastAsia="Times New Roman"/>
          </w:rPr>
          <w:delText xml:space="preserve">component may change that. </w:delText>
        </w:r>
        <w:r w:rsidRPr="00C94CAB" w:rsidDel="000F7A8D">
          <w:rPr>
            <w:rFonts w:eastAsia="Times New Roman"/>
          </w:rPr>
          <w:delText xml:space="preserve">For each of the </w:delText>
        </w:r>
        <w:r w:rsidR="00DB452D" w:rsidDel="000F7A8D">
          <w:rPr>
            <w:rFonts w:eastAsia="Times New Roman"/>
          </w:rPr>
          <w:delText>301</w:delText>
        </w:r>
        <w:r w:rsidRPr="00C94CAB" w:rsidDel="000F7A8D">
          <w:rPr>
            <w:rFonts w:eastAsia="Times New Roman"/>
          </w:rPr>
          <w:delText xml:space="preserve"> </w:delText>
        </w:r>
        <w:r w:rsidR="00B718D7" w:rsidDel="000F7A8D">
          <w:rPr>
            <w:rFonts w:eastAsia="Times New Roman"/>
          </w:rPr>
          <w:delText>hypothetical national popular vote shares</w:delText>
        </w:r>
        <w:r w:rsidRPr="00C94CAB" w:rsidDel="000F7A8D">
          <w:rPr>
            <w:rFonts w:eastAsia="Times New Roman"/>
          </w:rPr>
          <w:delText xml:space="preserve">, we simulate 1,000 elections </w:delText>
        </w:r>
        <w:r w:rsidR="00BF2F34" w:rsidDel="000F7A8D">
          <w:rPr>
            <w:rFonts w:eastAsia="Times New Roman"/>
          </w:rPr>
          <w:delText xml:space="preserve">by </w:delText>
        </w:r>
        <w:r w:rsidRPr="00C94CAB" w:rsidDel="000F7A8D">
          <w:rPr>
            <w:rFonts w:eastAsia="Times New Roman"/>
          </w:rPr>
          <w:delText>adding a stochastic error</w:delText>
        </w:r>
        <w:r w:rsidR="00BF2F34" w:rsidDel="000F7A8D">
          <w:rPr>
            <w:rFonts w:eastAsia="Times New Roman"/>
          </w:rPr>
          <w:delText xml:space="preserve"> to each state, independently,</w:delText>
        </w:r>
        <w:r w:rsidRPr="00C94CAB" w:rsidDel="000F7A8D">
          <w:rPr>
            <w:rFonts w:eastAsia="Times New Roman"/>
          </w:rPr>
          <w:delText xml:space="preserve"> drawn from a random distribution from the average residual error from the coefficient of determination from the previous three elections.</w:delText>
        </w:r>
        <w:r w:rsidR="00E57820" w:rsidRPr="00A90F8F" w:rsidDel="000F7A8D">
          <w:rPr>
            <w:rStyle w:val="FootnoteReference"/>
          </w:rPr>
          <w:footnoteReference w:id="38"/>
        </w:r>
        <w:r w:rsidR="000F351A" w:rsidDel="000F7A8D">
          <w:rPr>
            <w:rFonts w:eastAsia="Times New Roman"/>
          </w:rPr>
          <w:delText xml:space="preserve"> </w:delText>
        </w:r>
        <w:r w:rsidR="000F351A" w:rsidRPr="00C94CAB" w:rsidDel="000F7A8D">
          <w:rPr>
            <w:rFonts w:eastAsia="Times New Roman"/>
          </w:rPr>
          <w:delText xml:space="preserve">The data we will use are </w:delText>
        </w:r>
        <w:r w:rsidR="000F351A" w:rsidDel="000F7A8D">
          <w:rPr>
            <w:rFonts w:eastAsia="Times New Roman"/>
          </w:rPr>
          <w:delText>state-level</w:delText>
        </w:r>
        <w:r w:rsidR="000F351A" w:rsidRPr="00C94CAB" w:rsidDel="000F7A8D">
          <w:rPr>
            <w:rFonts w:eastAsia="Times New Roman"/>
          </w:rPr>
          <w:delText xml:space="preserve"> presidential election results.</w:delText>
        </w:r>
        <w:r w:rsidR="000F351A" w:rsidRPr="00A90F8F" w:rsidDel="000F7A8D">
          <w:rPr>
            <w:rStyle w:val="FootnoteReference"/>
          </w:rPr>
          <w:footnoteReference w:id="39"/>
        </w:r>
      </w:del>
      <w:del w:id="241" w:author="Jonathan Cervas" w:date="2021-04-09T16:43:00Z">
        <w:r w:rsidR="000F351A" w:rsidRPr="00C94CAB" w:rsidDel="00677828">
          <w:rPr>
            <w:rFonts w:eastAsia="Times New Roman"/>
          </w:rPr>
          <w:delText xml:space="preserve"> </w:delText>
        </w:r>
      </w:del>
    </w:p>
    <w:tbl>
      <w:tblPr>
        <w:tblStyle w:val="TableGrid"/>
        <w:tblW w:w="0" w:type="auto"/>
        <w:tblLook w:val="04A0" w:firstRow="1" w:lastRow="0" w:firstColumn="1" w:lastColumn="0" w:noHBand="0" w:noVBand="1"/>
      </w:tblPr>
      <w:tblGrid>
        <w:gridCol w:w="9350"/>
      </w:tblGrid>
      <w:tr w:rsidR="00234D12" w:rsidRPr="00C94CAB" w:rsidDel="00677828" w14:paraId="03FF9788" w14:textId="77777777" w:rsidTr="00621E60">
        <w:trPr>
          <w:del w:id="242" w:author="Jonathan Cervas" w:date="2021-04-09T16:43:00Z"/>
        </w:trPr>
        <w:tc>
          <w:tcPr>
            <w:tcW w:w="9350" w:type="dxa"/>
          </w:tcPr>
          <w:p w14:paraId="41520E69" w14:textId="77777777" w:rsidR="00234D12" w:rsidRPr="00C94CAB" w:rsidDel="00677828" w:rsidRDefault="00234D12" w:rsidP="00ED5FD0">
            <w:pPr>
              <w:pStyle w:val="Caption"/>
              <w:rPr>
                <w:del w:id="243" w:author="Jonathan Cervas" w:date="2021-04-09T16:43:00Z"/>
                <w:rFonts w:eastAsia="Times New Roman"/>
              </w:rPr>
            </w:pPr>
            <w:del w:id="244" w:author="Jonathan Cervas" w:date="2021-04-09T16:43:00Z">
              <w:r w:rsidRPr="00C94CAB" w:rsidDel="00677828">
                <w:rPr>
                  <w:rFonts w:eastAsia="Times New Roman"/>
                </w:rPr>
                <w:delText>Figure {#inversion}</w:delText>
              </w:r>
              <w:r w:rsidR="00210631" w:rsidDel="00677828">
                <w:rPr>
                  <w:rFonts w:eastAsia="Times New Roman"/>
                </w:rPr>
                <w:delText>.</w:delText>
              </w:r>
              <w:r w:rsidRPr="00C94CAB" w:rsidDel="00677828">
                <w:rPr>
                  <w:rFonts w:eastAsia="Times New Roman"/>
                </w:rPr>
                <w:delText xml:space="preserve"> The Probability of Inversion, 1868-2020</w:delText>
              </w:r>
            </w:del>
          </w:p>
        </w:tc>
      </w:tr>
      <w:tr w:rsidR="00234D12" w:rsidRPr="00C94CAB" w:rsidDel="00677828" w14:paraId="5F78B595" w14:textId="77777777" w:rsidTr="00621E60">
        <w:trPr>
          <w:del w:id="245" w:author="Jonathan Cervas" w:date="2021-04-09T16:43:00Z"/>
        </w:trPr>
        <w:tc>
          <w:tcPr>
            <w:tcW w:w="9350" w:type="dxa"/>
          </w:tcPr>
          <w:p w14:paraId="7F64F785" w14:textId="77777777" w:rsidR="00234D12" w:rsidRPr="00C94CAB" w:rsidDel="00677828" w:rsidRDefault="00F5655E" w:rsidP="00F5655E">
            <w:pPr>
              <w:ind w:firstLine="0"/>
              <w:rPr>
                <w:del w:id="246" w:author="Jonathan Cervas" w:date="2021-04-09T16:43:00Z"/>
              </w:rPr>
            </w:pPr>
            <w:del w:id="247" w:author="Jonathan Cervas" w:date="2021-04-09T16:43:00Z">
              <w:r w:rsidDel="00677828">
                <w:rPr>
                  <w:noProof/>
                </w:rPr>
                <w:drawing>
                  <wp:inline distT="0" distB="0" distL="0" distR="0" wp14:anchorId="1BB307D4" wp14:editId="3E3FFF55">
                    <wp:extent cx="5943600" cy="3566160"/>
                    <wp:effectExtent l="0" t="0" r="0" b="254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43600" cy="3566160"/>
                            </a:xfrm>
                            <a:prstGeom prst="rect">
                              <a:avLst/>
                            </a:prstGeom>
                          </pic:spPr>
                        </pic:pic>
                      </a:graphicData>
                    </a:graphic>
                  </wp:inline>
                </w:drawing>
              </w:r>
            </w:del>
          </w:p>
        </w:tc>
      </w:tr>
      <w:tr w:rsidR="00234D12" w:rsidRPr="00C94CAB" w:rsidDel="00677828" w14:paraId="4E3C6FB2" w14:textId="77777777" w:rsidTr="00621E60">
        <w:trPr>
          <w:del w:id="248" w:author="Jonathan Cervas" w:date="2021-04-09T16:43:00Z"/>
        </w:trPr>
        <w:tc>
          <w:tcPr>
            <w:tcW w:w="9350" w:type="dxa"/>
          </w:tcPr>
          <w:p w14:paraId="34DAF02B" w14:textId="77777777" w:rsidR="00234D12" w:rsidRPr="009E4A64" w:rsidDel="00677828" w:rsidRDefault="00234D12" w:rsidP="009E4A64">
            <w:pPr>
              <w:pStyle w:val="table-note"/>
              <w:rPr>
                <w:del w:id="249" w:author="Jonathan Cervas" w:date="2021-04-09T16:43:00Z"/>
              </w:rPr>
            </w:pPr>
            <w:del w:id="250" w:author="Jonathan Cervas" w:date="2021-04-09T16:43:00Z">
              <w:r w:rsidRPr="009E4A64" w:rsidDel="00677828">
                <w:delText>Note: The lower frequencies after 50% indicate that historically that Democrats were less likely to win the popular vote but lose the Electoral College. Data is 1868-2020.</w:delText>
              </w:r>
            </w:del>
          </w:p>
        </w:tc>
      </w:tr>
    </w:tbl>
    <w:p w14:paraId="7F95E3D7" w14:textId="77777777" w:rsidR="000F351A" w:rsidDel="000F7A8D" w:rsidRDefault="000F351A" w:rsidP="00234D12">
      <w:pPr>
        <w:rPr>
          <w:del w:id="251" w:author="Jonathan Cervas" w:date="2021-04-09T16:42:00Z"/>
          <w:rFonts w:eastAsia="Times New Roman"/>
        </w:rPr>
      </w:pPr>
    </w:p>
    <w:p w14:paraId="3452A9B0" w14:textId="77777777" w:rsidR="00234D12" w:rsidDel="000F7A8D" w:rsidRDefault="007145E1" w:rsidP="00234D12">
      <w:pPr>
        <w:rPr>
          <w:del w:id="252" w:author="Jonathan Cervas" w:date="2021-04-09T16:42:00Z"/>
          <w:rFonts w:eastAsia="Times New Roman"/>
        </w:rPr>
      </w:pPr>
      <w:del w:id="253" w:author="Jonathan Cervas" w:date="2021-04-09T16:42:00Z">
        <w:r w:rsidDel="000F7A8D">
          <w:rPr>
            <w:rFonts w:eastAsia="Times New Roman"/>
          </w:rPr>
          <w:delText>We record three pieces of data t</w:delText>
        </w:r>
        <w:r w:rsidR="00234D12" w:rsidRPr="00C94CAB" w:rsidDel="000F7A8D">
          <w:rPr>
            <w:rFonts w:eastAsia="Times New Roman"/>
          </w:rPr>
          <w:delText xml:space="preserve">o look at the election results as we actual observe them and later used to simulate </w:delText>
        </w:r>
        <w:r w:rsidR="00234D12" w:rsidRPr="00937479" w:rsidDel="000F7A8D">
          <w:rPr>
            <w:rFonts w:eastAsia="Times New Roman"/>
          </w:rPr>
          <w:delText>over eleven million elections</w:delText>
        </w:r>
        <w:r w:rsidR="00234D12" w:rsidRPr="00C94CAB" w:rsidDel="000F7A8D">
          <w:rPr>
            <w:rFonts w:eastAsia="Times New Roman"/>
          </w:rPr>
          <w:delText xml:space="preserve"> which will serve as the basis of subsequent analyses. </w:delText>
        </w:r>
        <w:r w:rsidDel="000F7A8D">
          <w:rPr>
            <w:rFonts w:eastAsia="Times New Roman"/>
          </w:rPr>
          <w:delText xml:space="preserve">1, the national two-party vote share </w:delText>
        </w:r>
      </w:del>
      <m:oMath>
        <m:r>
          <w:del w:id="254" w:author="Jonathan Cervas" w:date="2021-04-09T16:42:00Z">
            <w:rPr>
              <w:rFonts w:ascii="Cambria Math" w:eastAsia="Times New Roman" w:hAnsi="Cambria Math"/>
            </w:rPr>
            <m:t>&lt;V&gt;</m:t>
          </w:del>
        </m:r>
      </m:oMath>
      <w:del w:id="255" w:author="Jonathan Cervas" w:date="2021-04-09T16:42:00Z">
        <w:r w:rsidDel="000F7A8D">
          <w:rPr>
            <w:rFonts w:eastAsia="Times New Roman"/>
          </w:rPr>
          <w:delText xml:space="preserve">, 2, the share of electors </w:delText>
        </w:r>
      </w:del>
      <m:oMath>
        <m:r>
          <w:del w:id="256" w:author="Jonathan Cervas" w:date="2021-04-09T16:42:00Z">
            <w:rPr>
              <w:rFonts w:ascii="Cambria Math" w:eastAsia="Times New Roman" w:hAnsi="Cambria Math"/>
            </w:rPr>
            <m:t>&lt;S&gt;</m:t>
          </w:del>
        </m:r>
      </m:oMath>
      <w:del w:id="257" w:author="Jonathan Cervas" w:date="2021-04-09T16:42:00Z">
        <w:r w:rsidDel="000F7A8D">
          <w:rPr>
            <w:rFonts w:eastAsia="Times New Roman"/>
          </w:rPr>
          <w:delText xml:space="preserve">, and 3, an indicator if the two are mis-matched. </w:delText>
        </w:r>
        <w:r w:rsidR="00234D12" w:rsidRPr="00C94CAB" w:rsidDel="000F7A8D">
          <w:rPr>
            <w:rFonts w:eastAsia="Times New Roman"/>
          </w:rPr>
          <w:delText>Taken together, the data we have compiled allows us to look at the historic patterns that might lead to inversion, and determine which, if any, can help us predict when the popular vote winner and the electoral winner will diverge.</w:delText>
        </w:r>
      </w:del>
    </w:p>
    <w:p w14:paraId="6244A512" w14:textId="77777777" w:rsidR="004E7CB3" w:rsidRPr="00C94CAB" w:rsidDel="000F7A8D" w:rsidRDefault="004E7CB3" w:rsidP="004E7CB3">
      <w:pPr>
        <w:pStyle w:val="Heading2"/>
        <w:rPr>
          <w:del w:id="258" w:author="Jonathan Cervas" w:date="2021-04-09T16:42:00Z"/>
          <w:rFonts w:eastAsia="Times New Roman"/>
        </w:rPr>
      </w:pPr>
      <w:del w:id="259" w:author="Jonathan Cervas" w:date="2021-04-09T16:42:00Z">
        <w:r w:rsidDel="000F7A8D">
          <w:rPr>
            <w:rFonts w:eastAsia="Times New Roman"/>
          </w:rPr>
          <w:delText>Results</w:delText>
        </w:r>
      </w:del>
    </w:p>
    <w:p w14:paraId="7E7D7F19" w14:textId="77777777" w:rsidR="00234D12" w:rsidDel="000F7A8D" w:rsidRDefault="00234D12" w:rsidP="00234D12">
      <w:pPr>
        <w:rPr>
          <w:del w:id="260" w:author="Jonathan Cervas" w:date="2021-04-09T16:42:00Z"/>
          <w:rFonts w:eastAsia="Times New Roman"/>
        </w:rPr>
      </w:pPr>
      <w:del w:id="261" w:author="Jonathan Cervas" w:date="2021-04-09T16:42:00Z">
        <w:r w:rsidRPr="00C94CAB" w:rsidDel="000F7A8D">
          <w:rPr>
            <w:rFonts w:eastAsia="Times New Roman"/>
          </w:rPr>
          <w:delText>Figure {#inversion}</w:delText>
        </w:r>
        <w:r w:rsidDel="000F7A8D">
          <w:rPr>
            <w:rFonts w:eastAsia="Times New Roman"/>
          </w:rPr>
          <w:delText xml:space="preserve"> </w:delText>
        </w:r>
        <w:r w:rsidRPr="00C94CAB" w:rsidDel="000F7A8D">
          <w:rPr>
            <w:rFonts w:eastAsia="Times New Roman"/>
          </w:rPr>
          <w:delText>reflects the pooled data from this set of elections.</w:delText>
        </w:r>
        <w:r w:rsidRPr="00C94CAB" w:rsidDel="000F7A8D">
          <w:rPr>
            <w:rFonts w:eastAsia="Times New Roman"/>
            <w:color w:val="FF0000"/>
          </w:rPr>
          <w:delText xml:space="preserve"> </w:delText>
        </w:r>
        <w:r w:rsidRPr="00C94CAB" w:rsidDel="000F7A8D">
          <w:rPr>
            <w:rFonts w:eastAsia="Times New Roman"/>
          </w:rPr>
          <w:delText>As we see inversion probability goes down very rapidly as we move away from a fifty percent vote share</w:delText>
        </w:r>
        <w:r w:rsidR="007145E1" w:rsidRPr="007145E1" w:rsidDel="000F7A8D">
          <w:rPr>
            <w:rFonts w:eastAsia="Times New Roman"/>
          </w:rPr>
          <w:delText>. At 50%, th</w:delText>
        </w:r>
        <w:r w:rsidRPr="00C94CAB" w:rsidDel="000F7A8D">
          <w:rPr>
            <w:rFonts w:eastAsia="Times New Roman"/>
          </w:rPr>
          <w:delText xml:space="preserve">e probability is </w:delText>
        </w:r>
        <w:r w:rsidR="007145E1" w:rsidRPr="007145E1" w:rsidDel="000F7A8D">
          <w:rPr>
            <w:rFonts w:eastAsia="Times New Roman"/>
          </w:rPr>
          <w:delText>over 40%. However, after about 4%,</w:delText>
        </w:r>
        <w:r w:rsidR="007145E1" w:rsidRPr="007145E1" w:rsidDel="000F7A8D">
          <w:rPr>
            <w:rFonts w:eastAsia="Times New Roman"/>
            <w:color w:val="FF0000"/>
          </w:rPr>
          <w:delText xml:space="preserve"> </w:delText>
        </w:r>
        <w:r w:rsidR="007145E1" w:rsidRPr="007145E1" w:rsidDel="000F7A8D">
          <w:rPr>
            <w:rFonts w:eastAsia="Times New Roman"/>
          </w:rPr>
          <w:delText xml:space="preserve">the probability of inversion is effectively zero. Figure {#inversion} reinforces a point made earlier, namely that inversions can occur at values other than a 50% vote share. </w:delText>
        </w:r>
        <w:r w:rsidR="00E87895" w:rsidRPr="007145E1" w:rsidDel="000F7A8D">
          <w:rPr>
            <w:rFonts w:eastAsia="Times New Roman"/>
          </w:rPr>
          <w:delText xml:space="preserve">The University of Texas </w:delText>
        </w:r>
        <w:r w:rsidR="00E87895" w:rsidRPr="00E87895" w:rsidDel="000F7A8D">
          <w:rPr>
            <w:rFonts w:eastAsia="Times New Roman"/>
            <w:i/>
            <w:iCs/>
          </w:rPr>
          <w:delText>Electoral College Study</w:delText>
        </w:r>
        <w:r w:rsidR="00E87895" w:rsidRPr="007145E1" w:rsidDel="000F7A8D">
          <w:rPr>
            <w:rFonts w:eastAsia="Times New Roman"/>
          </w:rPr>
          <w:delText xml:space="preserve"> estimates that 45% of elections</w:delText>
        </w:r>
        <w:r w:rsidR="00E87895" w:rsidRPr="00C94CAB" w:rsidDel="000F7A8D">
          <w:rPr>
            <w:rFonts w:eastAsia="Times New Roman"/>
          </w:rPr>
          <w:delText xml:space="preserve"> with a margin less than </w:delText>
        </w:r>
        <w:r w:rsidR="00E87895" w:rsidRPr="00E87895" w:rsidDel="000F7A8D">
          <w:rPr>
            <w:rFonts w:eastAsia="Times New Roman"/>
          </w:rPr>
          <w:delText>1% should</w:delText>
        </w:r>
        <w:r w:rsidR="00E87895" w:rsidRPr="00C94CAB" w:rsidDel="000F7A8D">
          <w:rPr>
            <w:rFonts w:eastAsia="Times New Roman"/>
          </w:rPr>
          <w:delText xml:space="preserve"> result in an inversion (Geruso et al 2019).</w:delText>
        </w:r>
        <w:r w:rsidR="00E87895" w:rsidDel="000F7A8D">
          <w:rPr>
            <w:rFonts w:eastAsia="Times New Roman"/>
          </w:rPr>
          <w:delText xml:space="preserve"> Their study like ours</w:delText>
        </w:r>
        <w:r w:rsidR="007145E1" w:rsidRPr="007145E1" w:rsidDel="000F7A8D">
          <w:rPr>
            <w:rFonts w:eastAsia="Times New Roman"/>
          </w:rPr>
          <w:delText xml:space="preserve"> indicates that we should not be interested in vote share values much outside of the 48% to 52% range, since vote shares outside that range are almost never inversion generating.</w:delText>
        </w:r>
      </w:del>
    </w:p>
    <w:p w14:paraId="2F81E0F0" w14:textId="77777777" w:rsidR="002454DF" w:rsidDel="000F7A8D" w:rsidRDefault="002454DF" w:rsidP="00234D12">
      <w:pPr>
        <w:rPr>
          <w:del w:id="262" w:author="Jonathan Cervas" w:date="2021-04-09T16:42:00Z"/>
          <w:rFonts w:eastAsia="Times New Roman"/>
        </w:rPr>
      </w:pPr>
      <w:del w:id="263" w:author="Jonathan Cervas" w:date="2021-04-09T16:42:00Z">
        <w:r w:rsidDel="000F7A8D">
          <w:rPr>
            <w:rFonts w:eastAsia="Times New Roman"/>
          </w:rPr>
          <w:delText xml:space="preserve">We want to make a crucial distinction between </w:delText>
        </w:r>
        <w:r w:rsidR="0075486F" w:rsidDel="000F7A8D">
          <w:rPr>
            <w:rFonts w:eastAsia="Times New Roman"/>
          </w:rPr>
          <w:delText xml:space="preserve">measuring </w:delText>
        </w:r>
        <w:r w:rsidR="00B93A32" w:rsidDel="000F7A8D">
          <w:rPr>
            <w:rFonts w:eastAsia="Times New Roman"/>
          </w:rPr>
          <w:delText xml:space="preserve">the inversion probability historically </w:delText>
        </w:r>
        <w:r w:rsidR="0075486F" w:rsidDel="000F7A8D">
          <w:rPr>
            <w:rFonts w:eastAsia="Times New Roman"/>
          </w:rPr>
          <w:delText xml:space="preserve">by pooling the data </w:delText>
        </w:r>
        <w:r w:rsidR="00B93A32" w:rsidDel="000F7A8D">
          <w:rPr>
            <w:rFonts w:eastAsia="Times New Roman"/>
          </w:rPr>
          <w:delText xml:space="preserve">and </w:delText>
        </w:r>
        <w:r w:rsidR="0075486F" w:rsidDel="000F7A8D">
          <w:rPr>
            <w:rFonts w:eastAsia="Times New Roman"/>
          </w:rPr>
          <w:delText>looking at an individual election or a series of elections at a particular time period.</w:delText>
        </w:r>
        <w:r w:rsidR="00B93A32" w:rsidDel="000F7A8D">
          <w:rPr>
            <w:rFonts w:eastAsia="Times New Roman"/>
          </w:rPr>
          <w:delText xml:space="preserve"> </w:delText>
        </w:r>
        <w:r w:rsidR="0075486F" w:rsidDel="000F7A8D">
          <w:rPr>
            <w:rFonts w:eastAsia="Times New Roman"/>
          </w:rPr>
          <w:delText>By pooling the data, we allow for patterns to be disguised as unimportant or rare. However, e</w:delText>
        </w:r>
        <w:r w:rsidR="00A902D5" w:rsidDel="000F7A8D">
          <w:rPr>
            <w:rFonts w:eastAsia="Times New Roman"/>
          </w:rPr>
          <w:delText xml:space="preserve">xtremely </w:delText>
        </w:r>
        <w:r w:rsidR="000D28C0" w:rsidDel="000F7A8D">
          <w:rPr>
            <w:rFonts w:eastAsia="Times New Roman"/>
          </w:rPr>
          <w:delText>close national elections in the 21</w:delText>
        </w:r>
        <w:r w:rsidR="000D28C0" w:rsidRPr="000D28C0" w:rsidDel="000F7A8D">
          <w:rPr>
            <w:rFonts w:eastAsia="Times New Roman"/>
            <w:vertAlign w:val="superscript"/>
          </w:rPr>
          <w:delText>st</w:delText>
        </w:r>
        <w:r w:rsidR="000D28C0" w:rsidDel="000F7A8D">
          <w:rPr>
            <w:rFonts w:eastAsia="Times New Roman"/>
          </w:rPr>
          <w:delText xml:space="preserve"> century </w:delText>
        </w:r>
        <w:r w:rsidR="00B36D28" w:rsidDel="000F7A8D">
          <w:rPr>
            <w:rFonts w:eastAsia="Times New Roman"/>
          </w:rPr>
          <w:delText xml:space="preserve">have led to inversions favoring the Republican Party twice. </w:delText>
        </w:r>
        <w:r w:rsidR="00A67E25" w:rsidDel="000F7A8D">
          <w:rPr>
            <w:rFonts w:eastAsia="Times New Roman"/>
          </w:rPr>
          <w:delText xml:space="preserve">Additionally, Biden’s election in 2020 we narrowly won in the EC, despite earning over </w:delText>
        </w:r>
        <w:r w:rsidR="0075486F" w:rsidDel="000F7A8D">
          <w:rPr>
            <w:rFonts w:eastAsia="Times New Roman"/>
          </w:rPr>
          <w:delText>8</w:delText>
        </w:r>
        <w:r w:rsidR="00A67E25" w:rsidDel="000F7A8D">
          <w:rPr>
            <w:rFonts w:eastAsia="Times New Roman"/>
          </w:rPr>
          <w:delText xml:space="preserve"> million more votes n</w:delText>
        </w:r>
        <w:r w:rsidR="00E129B7" w:rsidDel="000F7A8D">
          <w:rPr>
            <w:rFonts w:eastAsia="Times New Roman"/>
          </w:rPr>
          <w:delText>ationally. We repeat the procedure above but only on 21</w:delText>
        </w:r>
        <w:r w:rsidR="00E129B7" w:rsidRPr="00E129B7" w:rsidDel="000F7A8D">
          <w:rPr>
            <w:rFonts w:eastAsia="Times New Roman"/>
            <w:vertAlign w:val="superscript"/>
          </w:rPr>
          <w:delText>st</w:delText>
        </w:r>
        <w:r w:rsidR="00E129B7" w:rsidDel="000F7A8D">
          <w:rPr>
            <w:rFonts w:eastAsia="Times New Roman"/>
          </w:rPr>
          <w:delText xml:space="preserve"> century elections, 2000-2020. </w:delText>
        </w:r>
        <w:r w:rsidR="002F238C" w:rsidDel="000F7A8D">
          <w:rPr>
            <w:rFonts w:eastAsia="Times New Roman"/>
          </w:rPr>
          <w:delText>Figure {#inversions2} displays this new pattern</w:delText>
        </w:r>
        <w:r w:rsidR="002562D4" w:rsidDel="000F7A8D">
          <w:rPr>
            <w:rFonts w:eastAsia="Times New Roman"/>
          </w:rPr>
          <w:delText xml:space="preserve"> </w:delText>
        </w:r>
        <w:r w:rsidR="0075486F" w:rsidDel="000F7A8D">
          <w:rPr>
            <w:rFonts w:eastAsia="Times New Roman"/>
          </w:rPr>
          <w:delText>superimposed on</w:delText>
        </w:r>
        <w:r w:rsidR="002562D4" w:rsidDel="000F7A8D">
          <w:rPr>
            <w:rFonts w:eastAsia="Times New Roman"/>
          </w:rPr>
          <w:delText xml:space="preserve"> the plot found in Figure {#inversions</w:delText>
        </w:r>
        <w:r w:rsidR="002562D4" w:rsidRPr="00531E00" w:rsidDel="000F7A8D">
          <w:rPr>
            <w:rFonts w:eastAsia="Times New Roman"/>
          </w:rPr>
          <w:delText>}. We fin</w:delText>
        </w:r>
        <w:r w:rsidR="00531E00" w:rsidRPr="00531E00" w:rsidDel="000F7A8D">
          <w:rPr>
            <w:rFonts w:eastAsia="Times New Roman"/>
          </w:rPr>
          <w:delText>d that a small advantage favoring the Democrats historically has been reversed in the 21</w:delText>
        </w:r>
        <w:r w:rsidR="00531E00" w:rsidRPr="00531E00" w:rsidDel="000F7A8D">
          <w:rPr>
            <w:rFonts w:eastAsia="Times New Roman"/>
            <w:vertAlign w:val="superscript"/>
          </w:rPr>
          <w:delText>st</w:delText>
        </w:r>
        <w:r w:rsidR="00531E00" w:rsidRPr="00531E00" w:rsidDel="000F7A8D">
          <w:rPr>
            <w:rFonts w:eastAsia="Times New Roman"/>
          </w:rPr>
          <w:delText xml:space="preserve"> century, with inversions becoming more likely to favor Republicans. Not only has the pattern</w:delText>
        </w:r>
        <w:r w:rsidR="00531E00" w:rsidDel="000F7A8D">
          <w:rPr>
            <w:rFonts w:eastAsia="Times New Roman"/>
          </w:rPr>
          <w:delText xml:space="preserve"> reversed, the probability of a Republican favoring inversion is greater than it historically has been for Democrats.</w:delText>
        </w:r>
        <w:r w:rsidR="00FE367E" w:rsidDel="000F7A8D">
          <w:rPr>
            <w:rFonts w:eastAsia="Times New Roman"/>
          </w:rPr>
          <w:delText xml:space="preserve"> Between 1868 and 2020, with 49.9% of the vote, Democrats were expected to win </w:delText>
        </w:r>
      </w:del>
      <m:oMath>
        <m:r>
          <w:del w:id="264" w:author="Jonathan Cervas" w:date="2021-04-09T16:42:00Z">
            <w:rPr>
              <w:rFonts w:ascii="Cambria Math" w:eastAsia="Times New Roman" w:hAnsi="Cambria Math"/>
            </w:rPr>
            <m:t>51.9%</m:t>
          </w:del>
        </m:r>
      </m:oMath>
      <w:del w:id="265" w:author="Jonathan Cervas" w:date="2021-04-09T16:42:00Z">
        <w:r w:rsidR="00FE367E" w:rsidDel="000F7A8D">
          <w:rPr>
            <w:rFonts w:eastAsia="Times New Roman"/>
          </w:rPr>
          <w:delText xml:space="preserve"> of elections, compared to Republicans who won 49.9% winning </w:delText>
        </w:r>
      </w:del>
      <m:oMath>
        <m:r>
          <w:del w:id="266" w:author="Jonathan Cervas" w:date="2021-04-09T16:42:00Z">
            <w:rPr>
              <w:rFonts w:ascii="Cambria Math" w:eastAsia="Times New Roman" w:hAnsi="Cambria Math"/>
            </w:rPr>
            <m:t>41.7%</m:t>
          </w:del>
        </m:r>
      </m:oMath>
      <w:del w:id="267" w:author="Jonathan Cervas" w:date="2021-04-09T16:42:00Z">
        <w:r w:rsidR="00FE367E" w:rsidDel="000F7A8D">
          <w:rPr>
            <w:rFonts w:eastAsia="Times New Roman"/>
          </w:rPr>
          <w:delText xml:space="preserve">. However, between 2000 and 2020, with those same vote shares, Republicans now are expected to win </w:delText>
        </w:r>
      </w:del>
      <m:oMath>
        <m:r>
          <w:del w:id="268" w:author="Jonathan Cervas" w:date="2021-04-09T16:42:00Z">
            <w:rPr>
              <w:rFonts w:ascii="Cambria Math" w:eastAsia="Times New Roman" w:hAnsi="Cambria Math"/>
            </w:rPr>
            <m:t>54.3%</m:t>
          </w:del>
        </m:r>
      </m:oMath>
      <w:del w:id="269" w:author="Jonathan Cervas" w:date="2021-04-09T16:42:00Z">
        <w:r w:rsidR="00FE367E" w:rsidDel="000F7A8D">
          <w:rPr>
            <w:rFonts w:eastAsia="Times New Roman"/>
          </w:rPr>
          <w:delText xml:space="preserve"> of elections, compared with </w:delText>
        </w:r>
      </w:del>
      <m:oMath>
        <m:r>
          <w:del w:id="270" w:author="Jonathan Cervas" w:date="2021-04-09T16:42:00Z">
            <w:rPr>
              <w:rFonts w:ascii="Cambria Math" w:eastAsia="Times New Roman" w:hAnsi="Cambria Math"/>
            </w:rPr>
            <m:t>37.8%</m:t>
          </w:del>
        </m:r>
      </m:oMath>
      <w:del w:id="271" w:author="Jonathan Cervas" w:date="2021-04-09T16:42:00Z">
        <w:r w:rsidR="00FE367E" w:rsidDel="000F7A8D">
          <w:rPr>
            <w:rFonts w:eastAsia="Times New Roman"/>
          </w:rPr>
          <w:delText xml:space="preserve"> for Democrats.</w:delText>
        </w:r>
        <w:r w:rsidR="00CC3353" w:rsidDel="000F7A8D">
          <w:rPr>
            <w:rFonts w:eastAsia="Times New Roman"/>
          </w:rPr>
          <w:delText xml:space="preserve"> Overall, Democrats were </w:delText>
        </w:r>
      </w:del>
      <m:oMath>
        <m:r>
          <w:del w:id="272" w:author="Jonathan Cervas" w:date="2021-04-09T16:42:00Z">
            <w:rPr>
              <w:rFonts w:ascii="Cambria Math" w:eastAsia="Times New Roman" w:hAnsi="Cambria Math"/>
            </w:rPr>
            <m:t>22%</m:t>
          </w:del>
        </m:r>
      </m:oMath>
      <w:del w:id="273" w:author="Jonathan Cervas" w:date="2021-04-09T16:42:00Z">
        <w:r w:rsidR="00F80477" w:rsidDel="000F7A8D">
          <w:rPr>
            <w:rFonts w:eastAsia="Times New Roman"/>
          </w:rPr>
          <w:delText xml:space="preserve"> </w:delText>
        </w:r>
        <w:r w:rsidR="00CC3353" w:rsidDel="000F7A8D">
          <w:rPr>
            <w:rFonts w:eastAsia="Times New Roman"/>
          </w:rPr>
          <w:delText>more likely to benefit from an inversion over the entire 39 election period</w:delText>
        </w:r>
        <w:r w:rsidR="00F80477" w:rsidDel="000F7A8D">
          <w:rPr>
            <w:rFonts w:eastAsia="Times New Roman"/>
          </w:rPr>
          <w:delText>. However, in the 21</w:delText>
        </w:r>
        <w:r w:rsidR="00F80477" w:rsidRPr="00F80477" w:rsidDel="000F7A8D">
          <w:rPr>
            <w:rFonts w:eastAsia="Times New Roman"/>
            <w:vertAlign w:val="superscript"/>
          </w:rPr>
          <w:delText>st</w:delText>
        </w:r>
        <w:r w:rsidR="00F80477" w:rsidDel="000F7A8D">
          <w:rPr>
            <w:rFonts w:eastAsia="Times New Roman"/>
          </w:rPr>
          <w:delText xml:space="preserve"> century, Republicans were </w:delText>
        </w:r>
      </w:del>
      <m:oMath>
        <m:r>
          <w:del w:id="274" w:author="Jonathan Cervas" w:date="2021-04-09T16:42:00Z">
            <w:rPr>
              <w:rFonts w:ascii="Cambria Math" w:eastAsia="Times New Roman" w:hAnsi="Cambria Math"/>
            </w:rPr>
            <m:t>29%</m:t>
          </w:del>
        </m:r>
      </m:oMath>
      <w:del w:id="275" w:author="Jonathan Cervas" w:date="2021-04-09T16:42:00Z">
        <w:r w:rsidR="00F80477" w:rsidDel="000F7A8D">
          <w:rPr>
            <w:rFonts w:eastAsia="Times New Roman"/>
          </w:rPr>
          <w:delText xml:space="preserve"> more likely the beneficiaries of inversions.</w:delText>
        </w:r>
        <w:r w:rsidR="00CC3353" w:rsidDel="000F7A8D">
          <w:rPr>
            <w:rFonts w:eastAsia="Times New Roman"/>
          </w:rPr>
          <w:delText xml:space="preserve"> </w:delText>
        </w:r>
      </w:del>
    </w:p>
    <w:tbl>
      <w:tblPr>
        <w:tblStyle w:val="TableGrid"/>
        <w:tblW w:w="5000" w:type="pct"/>
        <w:tblCellMar>
          <w:left w:w="0" w:type="dxa"/>
          <w:right w:w="0" w:type="dxa"/>
        </w:tblCellMar>
        <w:tblLook w:val="04A0" w:firstRow="1" w:lastRow="0" w:firstColumn="1" w:lastColumn="0" w:noHBand="0" w:noVBand="1"/>
      </w:tblPr>
      <w:tblGrid>
        <w:gridCol w:w="9350"/>
      </w:tblGrid>
      <w:tr w:rsidR="00B611B0" w:rsidRPr="00C94CAB" w:rsidDel="000F7A8D" w14:paraId="07658B08" w14:textId="77777777" w:rsidTr="00F5655E">
        <w:trPr>
          <w:cantSplit/>
          <w:del w:id="276" w:author="Jonathan Cervas" w:date="2021-04-09T16:42:00Z"/>
        </w:trPr>
        <w:tc>
          <w:tcPr>
            <w:tcW w:w="9350" w:type="dxa"/>
          </w:tcPr>
          <w:p w14:paraId="249F1E99" w14:textId="77777777" w:rsidR="00B611B0" w:rsidRPr="00C94CAB" w:rsidDel="000F7A8D" w:rsidRDefault="00B611B0" w:rsidP="003C04EE">
            <w:pPr>
              <w:pStyle w:val="Caption"/>
              <w:rPr>
                <w:del w:id="277" w:author="Jonathan Cervas" w:date="2021-04-09T16:42:00Z"/>
                <w:rFonts w:eastAsia="Times New Roman"/>
              </w:rPr>
            </w:pPr>
            <w:del w:id="278" w:author="Jonathan Cervas" w:date="2021-04-09T16:42:00Z">
              <w:r w:rsidRPr="00C94CAB" w:rsidDel="000F7A8D">
                <w:rPr>
                  <w:rFonts w:eastAsia="Times New Roman"/>
                </w:rPr>
                <w:delText>Figure {#inversion</w:delText>
              </w:r>
              <w:r w:rsidDel="000F7A8D">
                <w:rPr>
                  <w:rFonts w:eastAsia="Times New Roman"/>
                </w:rPr>
                <w:delText>2</w:delText>
              </w:r>
              <w:r w:rsidRPr="00C94CAB" w:rsidDel="000F7A8D">
                <w:rPr>
                  <w:rFonts w:eastAsia="Times New Roman"/>
                </w:rPr>
                <w:delText>}</w:delText>
              </w:r>
              <w:r w:rsidR="00210631" w:rsidDel="000F7A8D">
                <w:rPr>
                  <w:rFonts w:eastAsia="Times New Roman"/>
                </w:rPr>
                <w:delText>.</w:delText>
              </w:r>
              <w:r w:rsidRPr="00C94CAB" w:rsidDel="000F7A8D">
                <w:rPr>
                  <w:rFonts w:eastAsia="Times New Roman"/>
                </w:rPr>
                <w:delText xml:space="preserve"> The Probability of Inversion, </w:delText>
              </w:r>
              <w:r w:rsidDel="000F7A8D">
                <w:rPr>
                  <w:rFonts w:eastAsia="Times New Roman"/>
                </w:rPr>
                <w:delText>2000</w:delText>
              </w:r>
              <w:r w:rsidRPr="00C94CAB" w:rsidDel="000F7A8D">
                <w:rPr>
                  <w:rFonts w:eastAsia="Times New Roman"/>
                </w:rPr>
                <w:delText>-2020</w:delText>
              </w:r>
            </w:del>
          </w:p>
        </w:tc>
      </w:tr>
      <w:tr w:rsidR="00B611B0" w:rsidRPr="00C94CAB" w:rsidDel="000F7A8D" w14:paraId="7D0696DA" w14:textId="77777777" w:rsidTr="00F5655E">
        <w:trPr>
          <w:cantSplit/>
          <w:del w:id="279" w:author="Jonathan Cervas" w:date="2021-04-09T16:42:00Z"/>
        </w:trPr>
        <w:tc>
          <w:tcPr>
            <w:tcW w:w="9350" w:type="dxa"/>
          </w:tcPr>
          <w:p w14:paraId="5D937544" w14:textId="77777777" w:rsidR="00B611B0" w:rsidRPr="00C94CAB" w:rsidDel="000F7A8D" w:rsidRDefault="00F5655E" w:rsidP="00F5655E">
            <w:pPr>
              <w:ind w:firstLine="0"/>
              <w:rPr>
                <w:del w:id="280" w:author="Jonathan Cervas" w:date="2021-04-09T16:42:00Z"/>
              </w:rPr>
            </w:pPr>
            <w:del w:id="281" w:author="Jonathan Cervas" w:date="2021-04-09T16:42:00Z">
              <w:r w:rsidDel="000F7A8D">
                <w:rPr>
                  <w:noProof/>
                </w:rPr>
                <w:drawing>
                  <wp:inline distT="0" distB="0" distL="0" distR="0" wp14:anchorId="383341A0" wp14:editId="21695BE9">
                    <wp:extent cx="5943600" cy="3566160"/>
                    <wp:effectExtent l="0" t="0" r="0" b="254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3566160"/>
                            </a:xfrm>
                            <a:prstGeom prst="rect">
                              <a:avLst/>
                            </a:prstGeom>
                          </pic:spPr>
                        </pic:pic>
                      </a:graphicData>
                    </a:graphic>
                  </wp:inline>
                </w:drawing>
              </w:r>
            </w:del>
          </w:p>
        </w:tc>
      </w:tr>
      <w:tr w:rsidR="00B611B0" w:rsidRPr="00C94CAB" w:rsidDel="000F7A8D" w14:paraId="343B3194" w14:textId="77777777" w:rsidTr="00F5655E">
        <w:trPr>
          <w:cantSplit/>
          <w:del w:id="282" w:author="Jonathan Cervas" w:date="2021-04-09T16:42:00Z"/>
        </w:trPr>
        <w:tc>
          <w:tcPr>
            <w:tcW w:w="9350" w:type="dxa"/>
          </w:tcPr>
          <w:p w14:paraId="00D631A5" w14:textId="77777777" w:rsidR="00B611B0" w:rsidRPr="009E4A64" w:rsidDel="000F7A8D" w:rsidRDefault="00B611B0" w:rsidP="003C04EE">
            <w:pPr>
              <w:pStyle w:val="table-note"/>
              <w:rPr>
                <w:del w:id="283" w:author="Jonathan Cervas" w:date="2021-04-09T16:42:00Z"/>
              </w:rPr>
            </w:pPr>
            <w:del w:id="284" w:author="Jonathan Cervas" w:date="2021-04-09T16:42:00Z">
              <w:r w:rsidRPr="009E4A64" w:rsidDel="000F7A8D">
                <w:delText xml:space="preserve">Note: </w:delText>
              </w:r>
              <w:r w:rsidR="00F5655E" w:rsidDel="000F7A8D">
                <w:delText>In black, the probability of inversion for just the 21</w:delText>
              </w:r>
              <w:r w:rsidR="00F5655E" w:rsidRPr="00F5655E" w:rsidDel="000F7A8D">
                <w:rPr>
                  <w:vertAlign w:val="superscript"/>
                </w:rPr>
                <w:delText>st</w:delText>
              </w:r>
              <w:r w:rsidR="00F5655E" w:rsidDel="000F7A8D">
                <w:delText xml:space="preserve"> century elections. In gray, the probability of inversion for all presidential elections 1868-2020.</w:delText>
              </w:r>
            </w:del>
          </w:p>
        </w:tc>
      </w:tr>
    </w:tbl>
    <w:p w14:paraId="5DE9BBCE" w14:textId="77777777" w:rsidR="00B611B0" w:rsidRPr="00C94CAB" w:rsidDel="000F7A8D" w:rsidRDefault="00B611B0" w:rsidP="00B611B0">
      <w:pPr>
        <w:ind w:firstLine="0"/>
        <w:rPr>
          <w:del w:id="285" w:author="Jonathan Cervas" w:date="2021-04-09T16:42:00Z"/>
          <w:rFonts w:eastAsia="Times New Roman"/>
        </w:rPr>
      </w:pPr>
    </w:p>
    <w:p w14:paraId="6AD6A649" w14:textId="77777777" w:rsidR="00234D12" w:rsidRPr="007E2C34" w:rsidDel="000F7A8D" w:rsidRDefault="00234D12" w:rsidP="004133F2">
      <w:pPr>
        <w:pStyle w:val="Heading2"/>
        <w:rPr>
          <w:del w:id="286" w:author="Jonathan Cervas" w:date="2021-04-09T16:42:00Z"/>
        </w:rPr>
      </w:pPr>
      <w:del w:id="287" w:author="Jonathan Cervas" w:date="2021-04-09T16:42:00Z">
        <w:r w:rsidRPr="007E2C34" w:rsidDel="000F7A8D">
          <w:delText>The Directionality of Bias</w:delText>
        </w:r>
      </w:del>
    </w:p>
    <w:p w14:paraId="47B63BF3" w14:textId="77777777" w:rsidR="00234D12" w:rsidRPr="00C94CAB" w:rsidDel="000F7A8D" w:rsidRDefault="00234D12" w:rsidP="00234D12">
      <w:pPr>
        <w:rPr>
          <w:del w:id="288" w:author="Jonathan Cervas" w:date="2021-04-09T16:42:00Z"/>
          <w:rFonts w:eastAsia="Times New Roman"/>
        </w:rPr>
      </w:pPr>
      <w:del w:id="289" w:author="Jonathan Cervas" w:date="2021-04-09T16:42:00Z">
        <w:r w:rsidRPr="00C94CAB" w:rsidDel="000F7A8D">
          <w:rPr>
            <w:rFonts w:eastAsia="Times New Roman"/>
          </w:rPr>
          <w:delText xml:space="preserve">Looking at what happens when vote share </w:delText>
        </w:r>
        <w:r w:rsidR="0016627F" w:rsidRPr="0016627F" w:rsidDel="000F7A8D">
          <w:rPr>
            <w:rFonts w:eastAsia="Times New Roman"/>
          </w:rPr>
          <w:delText>is 50% (</w:delText>
        </w:r>
        <w:r w:rsidRPr="00C94CAB" w:rsidDel="000F7A8D">
          <w:rPr>
            <w:rFonts w:eastAsia="Times New Roman"/>
          </w:rPr>
          <w:delText>and thus where seat shares of the two parties should be identical) is an essential feature of analyses in which we seek to understand the magnitude and directionality of partisan gerrymandering (see esp. the elegant axiomatic approach to understanding gerrymandering in King, Katz, and Rosenblatt, 2020). But we find that assumption can be misleading when we are trying to understand the expected directionality of inversions when such occur. Instead, to measure the actual extent to which inversions are likely to favor a given party we need to be looking at all the popular vote shares that might lead to inversion rather than only the inversion likelihood at fifty percent.</w:delText>
        </w:r>
        <w:r w:rsidDel="000F7A8D">
          <w:rPr>
            <w:rFonts w:eastAsia="Times New Roman"/>
          </w:rPr>
          <w:delText xml:space="preserve"> </w:delText>
        </w:r>
      </w:del>
    </w:p>
    <w:p w14:paraId="3526B5D1" w14:textId="77777777" w:rsidR="00234D12" w:rsidRPr="00C94CAB" w:rsidDel="000F7A8D" w:rsidRDefault="00467D08" w:rsidP="00234D12">
      <w:pPr>
        <w:rPr>
          <w:del w:id="290" w:author="Jonathan Cervas" w:date="2021-04-09T16:42:00Z"/>
          <w:rFonts w:eastAsia="Times New Roman"/>
          <w:color w:val="FF0000"/>
        </w:rPr>
      </w:pPr>
      <w:del w:id="291" w:author="Jonathan Cervas" w:date="2021-04-09T16:42:00Z">
        <w:r w:rsidDel="000F7A8D">
          <w:delText>Figure {</w:delText>
        </w:r>
        <w:r w:rsidR="00F26DA4" w:rsidDel="000F7A8D">
          <w:rPr>
            <w:rFonts w:eastAsia="Times New Roman"/>
            <w:color w:val="000000" w:themeColor="text1"/>
          </w:rPr>
          <w:delText>#</w:delText>
        </w:r>
        <w:r w:rsidR="00F26DA4" w:rsidRPr="00C94CAB" w:rsidDel="000F7A8D">
          <w:rPr>
            <w:rFonts w:eastAsia="Times New Roman"/>
            <w:color w:val="000000" w:themeColor="text1"/>
          </w:rPr>
          <w:delText>sv_plots</w:delText>
        </w:r>
        <w:r w:rsidDel="000F7A8D">
          <w:delText>}</w:delText>
        </w:r>
        <w:r w:rsidR="00234D12" w:rsidRPr="00C94CAB" w:rsidDel="000F7A8D">
          <w:rPr>
            <w:rFonts w:eastAsia="Times New Roman"/>
          </w:rPr>
          <w:delText xml:space="preserve"> shows seats-votes curves generated stochastically for a set of eight elections, four recent elections of which two are inversions (2000 and 2016) and two are </w:delText>
        </w:r>
        <w:r w:rsidR="00234D12" w:rsidRPr="00F26DA4" w:rsidDel="000F7A8D">
          <w:rPr>
            <w:rFonts w:eastAsia="Times New Roman"/>
          </w:rPr>
          <w:delText>not (2004 and 20</w:delText>
        </w:r>
        <w:r w:rsidR="00003962" w:rsidRPr="00F26DA4" w:rsidDel="000F7A8D">
          <w:rPr>
            <w:rFonts w:eastAsia="Times New Roman"/>
          </w:rPr>
          <w:delText>2</w:delText>
        </w:r>
        <w:r w:rsidR="00EC1F59" w:rsidRPr="00F26DA4" w:rsidDel="000F7A8D">
          <w:rPr>
            <w:rFonts w:eastAsia="Times New Roman"/>
          </w:rPr>
          <w:delText>0</w:delText>
        </w:r>
        <w:r w:rsidR="00234D12" w:rsidRPr="00F26DA4" w:rsidDel="000F7A8D">
          <w:rPr>
            <w:rFonts w:eastAsia="Times New Roman"/>
          </w:rPr>
          <w:delText>), and</w:delText>
        </w:r>
        <w:r w:rsidR="00234D12" w:rsidRPr="00C94CAB" w:rsidDel="000F7A8D">
          <w:rPr>
            <w:rFonts w:eastAsia="Times New Roman"/>
          </w:rPr>
          <w:delText xml:space="preserve"> four 19</w:delText>
        </w:r>
        <w:r w:rsidR="00234D12" w:rsidRPr="00C94CAB" w:rsidDel="000F7A8D">
          <w:rPr>
            <w:rFonts w:eastAsia="Times New Roman"/>
            <w:vertAlign w:val="superscript"/>
          </w:rPr>
          <w:delText>th</w:delText>
        </w:r>
        <w:r w:rsidR="00234D12" w:rsidRPr="00C94CAB" w:rsidDel="000F7A8D">
          <w:rPr>
            <w:rFonts w:eastAsia="Times New Roman"/>
          </w:rPr>
          <w:delText xml:space="preserve"> century elections in which two are inversions (1876 and 1888) and two are not (1880 and 1884). Figure {sv_plots} was created using the same simulation method used to create Figure</w:delText>
        </w:r>
        <w:r w:rsidR="00F26DA4" w:rsidDel="000F7A8D">
          <w:rPr>
            <w:rFonts w:eastAsia="Times New Roman"/>
          </w:rPr>
          <w:delText>s</w:delText>
        </w:r>
        <w:r w:rsidR="00234D12" w:rsidRPr="00C94CAB" w:rsidDel="000F7A8D">
          <w:rPr>
            <w:rFonts w:eastAsia="Times New Roman"/>
          </w:rPr>
          <w:delText xml:space="preserve"> {#inversion}</w:delText>
        </w:r>
        <w:r w:rsidR="00F26DA4" w:rsidDel="000F7A8D">
          <w:rPr>
            <w:rFonts w:eastAsia="Times New Roman"/>
          </w:rPr>
          <w:delText xml:space="preserve"> and {#inversion2}</w:delText>
        </w:r>
        <w:r w:rsidR="00234D12" w:rsidRPr="00C94CAB" w:rsidDel="000F7A8D">
          <w:rPr>
            <w:rFonts w:eastAsia="Times New Roman"/>
          </w:rPr>
          <w:delText>, now disentangled by year.</w:delText>
        </w:r>
        <w:r w:rsidR="00210631" w:rsidDel="000F7A8D">
          <w:rPr>
            <w:rFonts w:eastAsia="Times New Roman"/>
          </w:rPr>
          <w:delText xml:space="preserve"> We have arranged these plots so that both the Republicans curve and the Democratic curve lay on the same axis, what we </w:delText>
        </w:r>
        <w:r w:rsidR="00E37897" w:rsidDel="000F7A8D">
          <w:rPr>
            <w:rFonts w:eastAsia="Times New Roman"/>
          </w:rPr>
          <w:delText>c</w:delText>
        </w:r>
        <w:r w:rsidR="00210631" w:rsidDel="000F7A8D">
          <w:rPr>
            <w:rFonts w:eastAsia="Times New Roman"/>
          </w:rPr>
          <w:delText xml:space="preserve">all </w:delText>
        </w:r>
        <w:r w:rsidR="00210631" w:rsidRPr="00E37897" w:rsidDel="000F7A8D">
          <w:rPr>
            <w:rFonts w:eastAsia="Times New Roman"/>
            <w:i/>
            <w:iCs/>
          </w:rPr>
          <w:delText>Parallel Structure Seats-Votes Curves</w:delText>
        </w:r>
        <w:r w:rsidR="00210631" w:rsidDel="000F7A8D">
          <w:rPr>
            <w:rFonts w:eastAsia="Times New Roman"/>
          </w:rPr>
          <w:delText>.</w:delText>
        </w:r>
      </w:del>
    </w:p>
    <w:tbl>
      <w:tblPr>
        <w:tblStyle w:val="TableGrid"/>
        <w:tblW w:w="5000" w:type="pct"/>
        <w:tblCellMar>
          <w:left w:w="0" w:type="dxa"/>
          <w:right w:w="0" w:type="dxa"/>
        </w:tblCellMar>
        <w:tblLook w:val="04A0" w:firstRow="1" w:lastRow="0" w:firstColumn="1" w:lastColumn="0" w:noHBand="0" w:noVBand="1"/>
      </w:tblPr>
      <w:tblGrid>
        <w:gridCol w:w="9350"/>
      </w:tblGrid>
      <w:tr w:rsidR="00A80C6A" w:rsidRPr="00C94CAB" w:rsidDel="000F7A8D" w14:paraId="5EBD397E" w14:textId="77777777" w:rsidTr="003C04EE">
        <w:trPr>
          <w:cantSplit/>
          <w:del w:id="292" w:author="Jonathan Cervas" w:date="2021-04-09T16:42:00Z"/>
        </w:trPr>
        <w:tc>
          <w:tcPr>
            <w:tcW w:w="9350" w:type="dxa"/>
          </w:tcPr>
          <w:p w14:paraId="2919D2EB" w14:textId="77777777" w:rsidR="00A80C6A" w:rsidRPr="00C94CAB" w:rsidDel="000F7A8D" w:rsidRDefault="00A80C6A" w:rsidP="003C04EE">
            <w:pPr>
              <w:pStyle w:val="Caption"/>
              <w:rPr>
                <w:del w:id="293" w:author="Jonathan Cervas" w:date="2021-04-09T16:42:00Z"/>
                <w:rFonts w:eastAsia="Times New Roman"/>
              </w:rPr>
            </w:pPr>
            <w:del w:id="294" w:author="Jonathan Cervas" w:date="2021-04-09T16:42:00Z">
              <w:r w:rsidRPr="00C94CAB" w:rsidDel="000F7A8D">
                <w:rPr>
                  <w:rFonts w:eastAsia="Times New Roman"/>
                </w:rPr>
                <w:delText>Figure {#</w:delText>
              </w:r>
              <w:r w:rsidDel="000F7A8D">
                <w:rPr>
                  <w:rFonts w:eastAsia="Times New Roman"/>
                </w:rPr>
                <w:delText>sv_plots</w:delText>
              </w:r>
              <w:r w:rsidRPr="00C94CAB" w:rsidDel="000F7A8D">
                <w:rPr>
                  <w:rFonts w:eastAsia="Times New Roman"/>
                </w:rPr>
                <w:delText>}</w:delText>
              </w:r>
              <w:r w:rsidR="00210631" w:rsidDel="000F7A8D">
                <w:rPr>
                  <w:rFonts w:eastAsia="Times New Roman"/>
                </w:rPr>
                <w:delText>.</w:delText>
              </w:r>
              <w:r w:rsidRPr="00C94CAB" w:rsidDel="000F7A8D">
                <w:rPr>
                  <w:rFonts w:eastAsia="Times New Roman"/>
                </w:rPr>
                <w:delText xml:space="preserve"> </w:delText>
              </w:r>
              <w:r w:rsidR="00210631" w:rsidRPr="00210631" w:rsidDel="000F7A8D">
                <w:rPr>
                  <w:rFonts w:eastAsia="Times New Roman"/>
                </w:rPr>
                <w:delText>Parallel Structure Seats-Votes Curve</w:delText>
              </w:r>
              <w:r w:rsidR="00210631" w:rsidDel="000F7A8D">
                <w:rPr>
                  <w:rFonts w:eastAsia="Times New Roman"/>
                </w:rPr>
                <w:delText>, 1876, 1880, 1884, 1888, 2000, 2004, 2016, 2020</w:delText>
              </w:r>
            </w:del>
          </w:p>
        </w:tc>
      </w:tr>
      <w:tr w:rsidR="00A80C6A" w:rsidRPr="00C94CAB" w:rsidDel="00677828" w14:paraId="1AFD3363" w14:textId="77777777" w:rsidTr="003C04EE">
        <w:trPr>
          <w:cantSplit/>
          <w:del w:id="295" w:author="Jonathan Cervas" w:date="2021-04-09T16:43:00Z"/>
        </w:trPr>
        <w:tc>
          <w:tcPr>
            <w:tcW w:w="9350" w:type="dxa"/>
          </w:tcPr>
          <w:tbl>
            <w:tblPr>
              <w:tblStyle w:val="TableGrid"/>
              <w:tblW w:w="4995" w:type="pct"/>
              <w:tblLook w:val="04A0" w:firstRow="1" w:lastRow="0" w:firstColumn="1" w:lastColumn="0" w:noHBand="0" w:noVBand="1"/>
            </w:tblPr>
            <w:tblGrid>
              <w:gridCol w:w="4660"/>
              <w:gridCol w:w="4661"/>
            </w:tblGrid>
            <w:tr w:rsidR="000F7A8D" w:rsidDel="000F7A8D" w14:paraId="485BE579" w14:textId="77777777" w:rsidTr="00F26DA4">
              <w:trPr>
                <w:gridAfter w:val="1"/>
                <w:wAfter w:w="2500" w:type="pct"/>
                <w:del w:id="296" w:author="Jonathan Cervas" w:date="2021-04-09T16:43:00Z"/>
              </w:trPr>
              <w:tc>
                <w:tcPr>
                  <w:tcW w:w="2500" w:type="pct"/>
                </w:tcPr>
                <w:p w14:paraId="1C53727D" w14:textId="77777777" w:rsidR="000F7A8D" w:rsidDel="000F7A8D" w:rsidRDefault="000F7A8D" w:rsidP="003C04EE">
                  <w:pPr>
                    <w:ind w:firstLine="0"/>
                    <w:rPr>
                      <w:del w:id="297" w:author="Jonathan Cervas" w:date="2021-04-09T16:43:00Z"/>
                    </w:rPr>
                  </w:pPr>
                  <w:del w:id="298" w:author="Jonathan Cervas" w:date="2021-04-09T16:43:00Z">
                    <w:r w:rsidDel="000F7A8D">
                      <w:rPr>
                        <w:noProof/>
                      </w:rPr>
                      <w:drawing>
                        <wp:inline distT="0" distB="0" distL="0" distR="0" wp14:anchorId="61F7C9BE" wp14:editId="7A035E87">
                          <wp:extent cx="2743200" cy="27432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743200" cy="2743200"/>
                                  </a:xfrm>
                                  <a:prstGeom prst="rect">
                                    <a:avLst/>
                                  </a:prstGeom>
                                </pic:spPr>
                              </pic:pic>
                            </a:graphicData>
                          </a:graphic>
                        </wp:inline>
                      </w:drawing>
                    </w:r>
                  </w:del>
                </w:p>
              </w:tc>
            </w:tr>
            <w:tr w:rsidR="000F7A8D" w:rsidDel="000F7A8D" w14:paraId="13A3EBBD" w14:textId="77777777" w:rsidTr="00F26DA4">
              <w:trPr>
                <w:gridAfter w:val="1"/>
                <w:wAfter w:w="2500" w:type="pct"/>
                <w:del w:id="299" w:author="Jonathan Cervas" w:date="2021-04-09T16:43:00Z"/>
              </w:trPr>
              <w:tc>
                <w:tcPr>
                  <w:tcW w:w="2500" w:type="pct"/>
                </w:tcPr>
                <w:p w14:paraId="087F386A" w14:textId="77777777" w:rsidR="000F7A8D" w:rsidDel="000F7A8D" w:rsidRDefault="000F7A8D" w:rsidP="003C04EE">
                  <w:pPr>
                    <w:ind w:firstLine="0"/>
                    <w:rPr>
                      <w:del w:id="300" w:author="Jonathan Cervas" w:date="2021-04-09T16:43:00Z"/>
                    </w:rPr>
                  </w:pPr>
                  <w:del w:id="301" w:author="Jonathan Cervas" w:date="2021-04-09T16:43:00Z">
                    <w:r w:rsidDel="000F7A8D">
                      <w:rPr>
                        <w:noProof/>
                      </w:rPr>
                      <w:drawing>
                        <wp:inline distT="0" distB="0" distL="0" distR="0" wp14:anchorId="6E4E5F72" wp14:editId="4FB082BD">
                          <wp:extent cx="2743200" cy="27432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743200" cy="2743200"/>
                                  </a:xfrm>
                                  <a:prstGeom prst="rect">
                                    <a:avLst/>
                                  </a:prstGeom>
                                </pic:spPr>
                              </pic:pic>
                            </a:graphicData>
                          </a:graphic>
                        </wp:inline>
                      </w:drawing>
                    </w:r>
                  </w:del>
                </w:p>
              </w:tc>
            </w:tr>
            <w:tr w:rsidR="000F7A8D" w:rsidDel="000F7A8D" w14:paraId="57010B03" w14:textId="77777777" w:rsidTr="00F26DA4">
              <w:trPr>
                <w:gridAfter w:val="1"/>
                <w:wAfter w:w="2500" w:type="pct"/>
                <w:del w:id="302" w:author="Jonathan Cervas" w:date="2021-04-09T16:43:00Z"/>
              </w:trPr>
              <w:tc>
                <w:tcPr>
                  <w:tcW w:w="2500" w:type="pct"/>
                </w:tcPr>
                <w:p w14:paraId="1297721A" w14:textId="77777777" w:rsidR="000F7A8D" w:rsidDel="000F7A8D" w:rsidRDefault="000F7A8D" w:rsidP="003C04EE">
                  <w:pPr>
                    <w:ind w:firstLine="0"/>
                    <w:rPr>
                      <w:del w:id="303" w:author="Jonathan Cervas" w:date="2021-04-09T16:43:00Z"/>
                    </w:rPr>
                  </w:pPr>
                  <w:del w:id="304" w:author="Jonathan Cervas" w:date="2021-04-09T16:43:00Z">
                    <w:r w:rsidDel="000F7A8D">
                      <w:rPr>
                        <w:noProof/>
                      </w:rPr>
                      <w:drawing>
                        <wp:inline distT="0" distB="0" distL="0" distR="0" wp14:anchorId="41945CE9" wp14:editId="73BD1EB9">
                          <wp:extent cx="2743200" cy="274320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743200" cy="2743200"/>
                                  </a:xfrm>
                                  <a:prstGeom prst="rect">
                                    <a:avLst/>
                                  </a:prstGeom>
                                </pic:spPr>
                              </pic:pic>
                            </a:graphicData>
                          </a:graphic>
                        </wp:inline>
                      </w:drawing>
                    </w:r>
                  </w:del>
                </w:p>
              </w:tc>
            </w:tr>
            <w:tr w:rsidR="00F26DA4" w:rsidDel="000F7A8D" w14:paraId="3030801C" w14:textId="77777777" w:rsidTr="00F26DA4">
              <w:trPr>
                <w:del w:id="305" w:author="Jonathan Cervas" w:date="2021-04-09T16:43:00Z"/>
              </w:trPr>
              <w:tc>
                <w:tcPr>
                  <w:tcW w:w="2500" w:type="pct"/>
                </w:tcPr>
                <w:p w14:paraId="5E105B70" w14:textId="77777777" w:rsidR="00F26DA4" w:rsidDel="000F7A8D" w:rsidRDefault="00F26DA4" w:rsidP="003C04EE">
                  <w:pPr>
                    <w:ind w:firstLine="0"/>
                    <w:rPr>
                      <w:del w:id="306" w:author="Jonathan Cervas" w:date="2021-04-09T16:43:00Z"/>
                    </w:rPr>
                  </w:pPr>
                  <w:del w:id="307" w:author="Jonathan Cervas" w:date="2021-04-09T16:43:00Z">
                    <w:r w:rsidDel="000F7A8D">
                      <w:rPr>
                        <w:noProof/>
                      </w:rPr>
                      <w:drawing>
                        <wp:inline distT="0" distB="0" distL="0" distR="0" wp14:anchorId="3950955F" wp14:editId="637F2238">
                          <wp:extent cx="2743200" cy="27432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43200" cy="2743200"/>
                                  </a:xfrm>
                                  <a:prstGeom prst="rect">
                                    <a:avLst/>
                                  </a:prstGeom>
                                </pic:spPr>
                              </pic:pic>
                            </a:graphicData>
                          </a:graphic>
                        </wp:inline>
                      </w:drawing>
                    </w:r>
                  </w:del>
                </w:p>
              </w:tc>
              <w:tc>
                <w:tcPr>
                  <w:tcW w:w="2500" w:type="pct"/>
                </w:tcPr>
                <w:p w14:paraId="3490C05D" w14:textId="77777777" w:rsidR="00F26DA4" w:rsidDel="000F7A8D" w:rsidRDefault="00F26DA4" w:rsidP="003C04EE">
                  <w:pPr>
                    <w:ind w:firstLine="0"/>
                    <w:rPr>
                      <w:del w:id="308" w:author="Jonathan Cervas" w:date="2021-04-09T16:43:00Z"/>
                    </w:rPr>
                  </w:pPr>
                  <w:del w:id="309" w:author="Jonathan Cervas" w:date="2021-04-09T16:43:00Z">
                    <w:r w:rsidDel="000F7A8D">
                      <w:rPr>
                        <w:noProof/>
                      </w:rPr>
                      <w:drawing>
                        <wp:inline distT="0" distB="0" distL="0" distR="0" wp14:anchorId="1F50ADD7" wp14:editId="7529CF5E">
                          <wp:extent cx="2743200" cy="27432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0" cy="2743200"/>
                                  </a:xfrm>
                                  <a:prstGeom prst="rect">
                                    <a:avLst/>
                                  </a:prstGeom>
                                </pic:spPr>
                              </pic:pic>
                            </a:graphicData>
                          </a:graphic>
                        </wp:inline>
                      </w:drawing>
                    </w:r>
                  </w:del>
                </w:p>
              </w:tc>
            </w:tr>
          </w:tbl>
          <w:p w14:paraId="4FAF8138" w14:textId="77777777" w:rsidR="00A80C6A" w:rsidRPr="00C94CAB" w:rsidDel="00677828" w:rsidRDefault="00A80C6A" w:rsidP="003C04EE">
            <w:pPr>
              <w:ind w:firstLine="0"/>
              <w:rPr>
                <w:del w:id="310" w:author="Jonathan Cervas" w:date="2021-04-09T16:43:00Z"/>
              </w:rPr>
            </w:pPr>
          </w:p>
        </w:tc>
      </w:tr>
      <w:tr w:rsidR="00A80C6A" w:rsidRPr="00C94CAB" w:rsidDel="00677828" w14:paraId="39893276" w14:textId="77777777" w:rsidTr="003C04EE">
        <w:trPr>
          <w:cantSplit/>
          <w:del w:id="311" w:author="Jonathan Cervas" w:date="2021-04-09T16:43:00Z"/>
        </w:trPr>
        <w:tc>
          <w:tcPr>
            <w:tcW w:w="9350" w:type="dxa"/>
          </w:tcPr>
          <w:p w14:paraId="7EA921F8" w14:textId="77777777" w:rsidR="00A80C6A" w:rsidRPr="009E4A64" w:rsidDel="00677828" w:rsidRDefault="00A80C6A" w:rsidP="003C04EE">
            <w:pPr>
              <w:pStyle w:val="table-note"/>
              <w:rPr>
                <w:del w:id="312" w:author="Jonathan Cervas" w:date="2021-04-09T16:43:00Z"/>
              </w:rPr>
            </w:pPr>
            <w:del w:id="313" w:author="Jonathan Cervas" w:date="2021-04-09T16:43:00Z">
              <w:r w:rsidRPr="009E4A64" w:rsidDel="00677828">
                <w:delText xml:space="preserve">Note: </w:delText>
              </w:r>
              <w:r w:rsidR="005C3010" w:rsidDel="00677828">
                <w:delText>Gray shaded area indicates 2 standard deviations from the mean. In most elections, this robust measure of bias indicates that the Electoral College operates without much bias regardless of vote share. In some elections, like 2016 and 2020, significant bias exists where it is most important, near 50% seat share. Much of the plot, even in elections with some bias, feature mostly overlapping confidence bands, indicating symmetric treatment of parties.</w:delText>
              </w:r>
            </w:del>
          </w:p>
        </w:tc>
      </w:tr>
    </w:tbl>
    <w:p w14:paraId="5F61AD03" w14:textId="77777777" w:rsidR="00234D12" w:rsidRPr="00C94CAB" w:rsidDel="000F7A8D" w:rsidRDefault="00234D12">
      <w:pPr>
        <w:jc w:val="center"/>
        <w:rPr>
          <w:del w:id="314" w:author="Jonathan Cervas" w:date="2021-04-09T16:43:00Z"/>
          <w:rFonts w:eastAsia="Times New Roman"/>
        </w:rPr>
      </w:pPr>
    </w:p>
    <w:p w14:paraId="41372541" w14:textId="77777777" w:rsidR="00234D12" w:rsidRPr="00A80C6A" w:rsidDel="000F7A8D" w:rsidRDefault="00234D12">
      <w:pPr>
        <w:jc w:val="center"/>
        <w:rPr>
          <w:del w:id="315" w:author="Jonathan Cervas" w:date="2021-04-09T16:43:00Z"/>
          <w:rFonts w:eastAsia="Times New Roman"/>
          <w:color w:val="000000" w:themeColor="text1"/>
        </w:rPr>
      </w:pPr>
      <w:del w:id="316" w:author="Jonathan Cervas" w:date="2021-04-09T16:43:00Z">
        <w:r w:rsidRPr="00C94CAB" w:rsidDel="000F7A8D">
          <w:rPr>
            <w:rFonts w:eastAsia="Times New Roman"/>
            <w:color w:val="000000" w:themeColor="text1"/>
          </w:rPr>
          <w:delText>&lt;&lt; Figure {</w:delText>
        </w:r>
        <w:r w:rsidR="00A80C6A" w:rsidDel="000F7A8D">
          <w:rPr>
            <w:rFonts w:eastAsia="Times New Roman"/>
            <w:color w:val="000000" w:themeColor="text1"/>
          </w:rPr>
          <w:delText>#</w:delText>
        </w:r>
        <w:r w:rsidRPr="00C94CAB" w:rsidDel="000F7A8D">
          <w:rPr>
            <w:rFonts w:eastAsia="Times New Roman"/>
            <w:color w:val="000000" w:themeColor="text1"/>
          </w:rPr>
          <w:delText>sv_plots} about here&gt;&gt;</w:delText>
        </w:r>
      </w:del>
    </w:p>
    <w:p w14:paraId="7B9D0E4B" w14:textId="77777777" w:rsidR="00234D12" w:rsidRPr="00450558" w:rsidDel="000F7A8D" w:rsidRDefault="00234D12">
      <w:pPr>
        <w:jc w:val="center"/>
        <w:rPr>
          <w:del w:id="317" w:author="Jonathan Cervas" w:date="2021-04-09T16:43:00Z"/>
          <w:rFonts w:eastAsia="Times New Roman"/>
        </w:rPr>
        <w:pPrChange w:id="318" w:author="Jonathan Cervas" w:date="2021-04-09T16:43:00Z">
          <w:pPr/>
        </w:pPrChange>
      </w:pPr>
      <w:del w:id="319" w:author="Jonathan Cervas" w:date="2021-04-09T16:43:00Z">
        <w:r w:rsidRPr="00C94CAB" w:rsidDel="000F7A8D">
          <w:rPr>
            <w:rFonts w:eastAsia="Times New Roman"/>
          </w:rPr>
          <w:delText xml:space="preserve">For each election in </w:delText>
        </w:r>
        <w:r w:rsidR="00A80C6A" w:rsidDel="000F7A8D">
          <w:delText>Figure {</w:delText>
        </w:r>
        <w:r w:rsidR="00A80C6A" w:rsidDel="000F7A8D">
          <w:rPr>
            <w:rFonts w:eastAsia="Times New Roman"/>
            <w:color w:val="000000" w:themeColor="text1"/>
          </w:rPr>
          <w:delText>#</w:delText>
        </w:r>
        <w:r w:rsidR="00A80C6A" w:rsidRPr="00C94CAB" w:rsidDel="000F7A8D">
          <w:rPr>
            <w:rFonts w:eastAsia="Times New Roman"/>
            <w:color w:val="000000" w:themeColor="text1"/>
          </w:rPr>
          <w:delText>sv_plots</w:delText>
        </w:r>
        <w:r w:rsidR="00A80C6A" w:rsidDel="000F7A8D">
          <w:delText>}</w:delText>
        </w:r>
        <w:r w:rsidRPr="00C94CAB" w:rsidDel="000F7A8D">
          <w:rPr>
            <w:rFonts w:eastAsia="Times New Roman"/>
          </w:rPr>
          <w:delText xml:space="preserve"> the usual measure of projected </w:delText>
        </w:r>
        <w:r w:rsidRPr="00C94CAB" w:rsidDel="000F7A8D">
          <w:rPr>
            <w:rFonts w:eastAsia="Times New Roman"/>
            <w:i/>
            <w:iCs/>
          </w:rPr>
          <w:delText>partisan bias</w:delText>
        </w:r>
        <w:r w:rsidRPr="00C94CAB" w:rsidDel="000F7A8D">
          <w:rPr>
            <w:rFonts w:eastAsia="Times New Roman"/>
          </w:rPr>
          <w:delText xml:space="preserve"> </w:delText>
        </w:r>
        <w:r w:rsidR="00270BD2" w:rsidRPr="00270BD2" w:rsidDel="000F7A8D">
          <w:rPr>
            <w:rFonts w:eastAsia="Times New Roman"/>
          </w:rPr>
          <w:delText>at a 50% vote share is shown as the length of the line segment between the expected seat share at 50% vote</w:delText>
        </w:r>
        <w:r w:rsidRPr="00C94CAB" w:rsidDel="000F7A8D">
          <w:rPr>
            <w:rFonts w:eastAsia="Times New Roman"/>
          </w:rPr>
          <w:delText xml:space="preserve">-share </w:delText>
        </w:r>
        <w:r w:rsidR="00270BD2" w:rsidRPr="00270BD2" w:rsidDel="000F7A8D">
          <w:rPr>
            <w:rFonts w:eastAsia="Times New Roman"/>
          </w:rPr>
          <w:delText>and a 50% seat</w:delText>
        </w:r>
        <w:r w:rsidRPr="00C94CAB" w:rsidDel="000F7A8D">
          <w:rPr>
            <w:rFonts w:eastAsia="Times New Roman"/>
          </w:rPr>
          <w:delText xml:space="preserve"> share.</w:delText>
        </w:r>
        <w:r w:rsidRPr="00A90F8F" w:rsidDel="000F7A8D">
          <w:rPr>
            <w:rStyle w:val="FootnoteReference"/>
          </w:rPr>
          <w:footnoteReference w:id="40"/>
        </w:r>
        <w:r w:rsidRPr="00C94CAB" w:rsidDel="000F7A8D">
          <w:rPr>
            <w:rFonts w:eastAsia="Times New Roman"/>
          </w:rPr>
          <w:delText xml:space="preserve"> We report </w:delText>
        </w:r>
        <w:r w:rsidRPr="00C94CAB" w:rsidDel="000F7A8D">
          <w:rPr>
            <w:rFonts w:eastAsia="Times New Roman"/>
            <w:i/>
            <w:iCs/>
          </w:rPr>
          <w:delText>partisan bias</w:delText>
        </w:r>
        <w:r w:rsidRPr="00C94CAB" w:rsidDel="000F7A8D">
          <w:rPr>
            <w:rFonts w:eastAsia="Times New Roman"/>
          </w:rPr>
          <w:delText xml:space="preserve"> values estimated from such simulations for all elections in the period 1968-20</w:delText>
        </w:r>
        <w:r w:rsidR="00A5744D" w:rsidDel="000F7A8D">
          <w:rPr>
            <w:rFonts w:eastAsia="Times New Roman"/>
          </w:rPr>
          <w:delText>20</w:delText>
        </w:r>
        <w:r w:rsidRPr="00C94CAB" w:rsidDel="000F7A8D">
          <w:rPr>
            <w:rFonts w:eastAsia="Times New Roman"/>
          </w:rPr>
          <w:delText xml:space="preserve"> in Table </w:delText>
        </w:r>
        <w:r w:rsidR="000F339D" w:rsidDel="000F7A8D">
          <w:rPr>
            <w:rFonts w:eastAsia="Times New Roman"/>
          </w:rPr>
          <w:delText>{#tab1}</w:delText>
        </w:r>
        <w:r w:rsidRPr="00C94CAB" w:rsidDel="000F7A8D">
          <w:rPr>
            <w:rFonts w:eastAsia="Times New Roman"/>
          </w:rPr>
          <w:delText>.</w:delText>
        </w:r>
        <w:r w:rsidRPr="00A90F8F" w:rsidDel="000F7A8D">
          <w:rPr>
            <w:rStyle w:val="FootnoteReference"/>
          </w:rPr>
          <w:footnoteReference w:id="41"/>
        </w:r>
        <w:r w:rsidRPr="00C94CAB" w:rsidDel="000F7A8D">
          <w:rPr>
            <w:rFonts w:eastAsia="Times New Roman"/>
          </w:rPr>
          <w:delText xml:space="preserve"> </w:delText>
        </w:r>
        <w:r w:rsidRPr="00C94CAB" w:rsidDel="000F7A8D">
          <w:rPr>
            <w:rFonts w:eastAsia="Times New Roman"/>
            <w:i/>
            <w:iCs/>
          </w:rPr>
          <w:delText xml:space="preserve">Partisan bias </w:delText>
        </w:r>
        <w:r w:rsidRPr="00C94CAB" w:rsidDel="000F7A8D">
          <w:rPr>
            <w:rFonts w:eastAsia="Times New Roman"/>
          </w:rPr>
          <w:delText xml:space="preserve">as reported in Table </w:delText>
        </w:r>
        <w:r w:rsidR="000F339D" w:rsidDel="000F7A8D">
          <w:rPr>
            <w:rFonts w:eastAsia="Times New Roman"/>
          </w:rPr>
          <w:delText>{#tab1}</w:delText>
        </w:r>
        <w:r w:rsidRPr="00C94CAB" w:rsidDel="000F7A8D">
          <w:rPr>
            <w:rFonts w:eastAsia="Times New Roman"/>
          </w:rPr>
          <w:delText xml:space="preserve"> is defined as the difference between the </w:delText>
        </w:r>
        <w:r w:rsidRPr="00C94CAB" w:rsidDel="000F7A8D">
          <w:rPr>
            <w:rFonts w:eastAsia="Times New Roman"/>
            <w:i/>
            <w:iCs/>
          </w:rPr>
          <w:delText>average seat-</w:delText>
        </w:r>
        <w:r w:rsidR="00694121" w:rsidRPr="00694121" w:rsidDel="000F7A8D">
          <w:rPr>
            <w:rFonts w:eastAsia="Times New Roman"/>
            <w:i/>
            <w:iCs/>
          </w:rPr>
          <w:delText xml:space="preserve">share </w:delText>
        </w:r>
        <w:r w:rsidR="00694121" w:rsidRPr="00694121" w:rsidDel="000F7A8D">
          <w:rPr>
            <w:rFonts w:eastAsia="Times New Roman"/>
            <w:i/>
          </w:rPr>
          <w:delText>at 50% vote-share, minus 50%. So,</w:delText>
        </w:r>
        <w:r w:rsidRPr="00C94CAB" w:rsidDel="000F7A8D">
          <w:rPr>
            <w:rFonts w:eastAsia="Times New Roman"/>
          </w:rPr>
          <w:delText xml:space="preserve"> if the mean is </w:delText>
        </w:r>
      </w:del>
      <m:oMath>
        <m:r>
          <w:del w:id="324" w:author="Jonathan Cervas" w:date="2021-04-09T16:43:00Z">
            <w:rPr>
              <w:rFonts w:ascii="Cambria Math" w:eastAsia="Times New Roman" w:hAnsi="Cambria Math"/>
            </w:rPr>
            <m:t>45.2%,</m:t>
          </w:del>
        </m:r>
      </m:oMath>
      <w:del w:id="325" w:author="Jonathan Cervas" w:date="2021-04-09T16:43:00Z">
        <w:r w:rsidRPr="00C94CAB" w:rsidDel="000F7A8D">
          <w:rPr>
            <w:rFonts w:eastAsia="Times New Roman"/>
          </w:rPr>
          <w:delText xml:space="preserve"> as it was in 2016, there is a </w:delText>
        </w:r>
      </w:del>
      <m:oMath>
        <m:r>
          <w:del w:id="326" w:author="Jonathan Cervas" w:date="2021-04-09T16:43:00Z">
            <w:rPr>
              <w:rFonts w:ascii="Cambria Math" w:eastAsia="Times New Roman" w:hAnsi="Cambria Math"/>
            </w:rPr>
            <m:t>4.8%</m:t>
          </w:del>
        </m:r>
      </m:oMath>
      <w:del w:id="327" w:author="Jonathan Cervas" w:date="2021-04-09T16:43:00Z">
        <w:r w:rsidRPr="00C94CAB" w:rsidDel="000F7A8D">
          <w:rPr>
            <w:rFonts w:eastAsia="Times New Roman"/>
          </w:rPr>
          <w:delText xml:space="preserve"> bias in favor of the Republicans.</w:delText>
        </w:r>
        <w:r w:rsidRPr="00A90F8F" w:rsidDel="000F7A8D">
          <w:rPr>
            <w:rStyle w:val="FootnoteReference"/>
          </w:rPr>
          <w:footnoteReference w:id="42"/>
        </w:r>
        <w:r w:rsidR="003C04EE" w:rsidDel="000F7A8D">
          <w:rPr>
            <w:rFonts w:eastAsia="Times New Roman"/>
          </w:rPr>
          <w:delText xml:space="preserve"> Following the notation in Nagle and Ramsay (2021), we refer to this bias as </w:delText>
        </w:r>
      </w:del>
      <m:oMath>
        <m:sSub>
          <m:sSubPr>
            <m:ctrlPr>
              <w:del w:id="330" w:author="Jonathan Cervas" w:date="2021-04-09T16:43:00Z">
                <w:rPr>
                  <w:rFonts w:ascii="Cambria Math" w:eastAsia="Times New Roman" w:hAnsi="Cambria Math"/>
                  <w:i/>
                  <w:vertAlign w:val="subscript"/>
                </w:rPr>
              </w:del>
            </m:ctrlPr>
          </m:sSubPr>
          <m:e>
            <m:r>
              <w:del w:id="331" w:author="Jonathan Cervas" w:date="2021-04-09T16:43:00Z">
                <w:rPr>
                  <w:rFonts w:ascii="Cambria Math" w:eastAsia="Times New Roman" w:hAnsi="Cambria Math"/>
                  <w:i/>
                </w:rPr>
                <w:sym w:font="Symbol" w:char="F061"/>
              </w:del>
            </m:r>
            <m:ctrlPr>
              <w:del w:id="332" w:author="Jonathan Cervas" w:date="2021-04-09T16:43:00Z">
                <w:rPr>
                  <w:rFonts w:ascii="Cambria Math" w:eastAsia="Times New Roman" w:hAnsi="Cambria Math"/>
                  <w:i/>
                </w:rPr>
              </w:del>
            </m:ctrlPr>
          </m:e>
          <m:sub>
            <m:r>
              <w:del w:id="333" w:author="Jonathan Cervas" w:date="2021-04-09T16:43:00Z">
                <w:rPr>
                  <w:rFonts w:ascii="Cambria Math" w:eastAsia="Times New Roman" w:hAnsi="Cambria Math"/>
                  <w:vertAlign w:val="subscript"/>
                </w:rPr>
                <m:t>s</m:t>
              </w:del>
            </m:r>
          </m:sub>
        </m:sSub>
      </m:oMath>
      <w:del w:id="334" w:author="Jonathan Cervas" w:date="2021-04-09T16:43:00Z">
        <w:r w:rsidR="003C04EE" w:rsidDel="000F7A8D">
          <w:rPr>
            <w:rFonts w:eastAsia="Times New Roman"/>
          </w:rPr>
          <w:delText>.</w:delText>
        </w:r>
      </w:del>
    </w:p>
    <w:tbl>
      <w:tblPr>
        <w:tblStyle w:val="TableGrid"/>
        <w:tblW w:w="5000" w:type="pct"/>
        <w:tblLook w:val="04A0" w:firstRow="1" w:lastRow="0" w:firstColumn="1" w:lastColumn="0" w:noHBand="0" w:noVBand="1"/>
      </w:tblPr>
      <w:tblGrid>
        <w:gridCol w:w="9350"/>
      </w:tblGrid>
      <w:tr w:rsidR="00234D12" w:rsidRPr="00C94CAB" w:rsidDel="000F7A8D" w14:paraId="7F5E176C" w14:textId="77777777" w:rsidTr="00621E60">
        <w:trPr>
          <w:del w:id="335" w:author="Jonathan Cervas" w:date="2021-04-09T16:43:00Z"/>
        </w:trPr>
        <w:tc>
          <w:tcPr>
            <w:tcW w:w="5000" w:type="pct"/>
            <w:vAlign w:val="center"/>
          </w:tcPr>
          <w:p w14:paraId="533A51B9" w14:textId="77777777" w:rsidR="00234D12" w:rsidRPr="00B513C3" w:rsidDel="000F7A8D" w:rsidRDefault="00234D12">
            <w:pPr>
              <w:jc w:val="center"/>
              <w:rPr>
                <w:del w:id="336" w:author="Jonathan Cervas" w:date="2021-04-09T16:43:00Z"/>
              </w:rPr>
              <w:pPrChange w:id="337" w:author="Jonathan Cervas" w:date="2021-04-09T16:43:00Z">
                <w:pPr>
                  <w:pStyle w:val="Caption"/>
                </w:pPr>
              </w:pPrChange>
            </w:pPr>
            <w:bookmarkStart w:id="338" w:name="_Ref40094902"/>
            <w:del w:id="339" w:author="Jonathan Cervas" w:date="2021-04-09T16:43:00Z">
              <w:r w:rsidRPr="00B513C3" w:rsidDel="000F7A8D">
                <w:delText xml:space="preserve">Table </w:delText>
              </w:r>
              <w:r w:rsidR="00210631" w:rsidRPr="00B513C3" w:rsidDel="000F7A8D">
                <w:delText>{#</w:delText>
              </w:r>
              <w:r w:rsidR="000F339D" w:rsidDel="000F7A8D">
                <w:delText>tab1</w:delText>
              </w:r>
              <w:r w:rsidR="00210631" w:rsidRPr="00B513C3" w:rsidDel="000F7A8D">
                <w:delText>}</w:delText>
              </w:r>
              <w:r w:rsidRPr="00B513C3" w:rsidDel="000F7A8D">
                <w:delText>. Simulated Inversion Potential by Party</w:delText>
              </w:r>
              <w:bookmarkEnd w:id="338"/>
            </w:del>
          </w:p>
        </w:tc>
      </w:tr>
      <w:tr w:rsidR="00234D12" w:rsidRPr="00C94CAB" w:rsidDel="000F7A8D" w14:paraId="4D9B07A2" w14:textId="77777777" w:rsidTr="00621E60">
        <w:trPr>
          <w:del w:id="340" w:author="Jonathan Cervas" w:date="2021-04-09T16:43:00Z"/>
        </w:trPr>
        <w:tc>
          <w:tcPr>
            <w:tcW w:w="5000" w:type="pct"/>
            <w:vAlign w:val="center"/>
          </w:tcPr>
          <w:tbl>
            <w:tblPr>
              <w:tblW w:w="10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25"/>
              <w:gridCol w:w="1024"/>
              <w:gridCol w:w="1413"/>
              <w:gridCol w:w="1024"/>
              <w:gridCol w:w="1413"/>
              <w:gridCol w:w="1026"/>
              <w:gridCol w:w="1213"/>
            </w:tblGrid>
            <w:tr w:rsidR="00296D3C" w:rsidRPr="00296D3C" w:rsidDel="000F7A8D" w14:paraId="2E9008B6" w14:textId="77777777" w:rsidTr="00DE690D">
              <w:trPr>
                <w:trHeight w:val="773"/>
                <w:del w:id="341" w:author="Jonathan Cervas" w:date="2021-04-09T16:43:00Z"/>
              </w:trPr>
              <w:tc>
                <w:tcPr>
                  <w:tcW w:w="1300" w:type="dxa"/>
                  <w:shd w:val="clear" w:color="000000" w:fill="A6A6A6"/>
                  <w:vAlign w:val="center"/>
                  <w:hideMark/>
                </w:tcPr>
                <w:p w14:paraId="57B575AE" w14:textId="77777777" w:rsidR="00296D3C" w:rsidRPr="00296D3C" w:rsidDel="000F7A8D" w:rsidRDefault="00296D3C">
                  <w:pPr>
                    <w:jc w:val="center"/>
                    <w:rPr>
                      <w:del w:id="342" w:author="Jonathan Cervas" w:date="2021-04-09T16:43:00Z"/>
                    </w:rPr>
                    <w:pPrChange w:id="343" w:author="Jonathan Cervas" w:date="2021-04-09T16:43:00Z">
                      <w:pPr>
                        <w:pStyle w:val="table-head"/>
                      </w:pPr>
                    </w:pPrChange>
                  </w:pPr>
                  <w:del w:id="344" w:author="Jonathan Cervas" w:date="2021-04-09T16:43:00Z">
                    <w:r w:rsidRPr="00296D3C" w:rsidDel="000F7A8D">
                      <w:delText>Year</w:delText>
                    </w:r>
                  </w:del>
                </w:p>
              </w:tc>
              <w:tc>
                <w:tcPr>
                  <w:tcW w:w="1300" w:type="dxa"/>
                  <w:shd w:val="clear" w:color="000000" w:fill="A6A6A6"/>
                  <w:vAlign w:val="center"/>
                  <w:hideMark/>
                </w:tcPr>
                <w:p w14:paraId="67708055" w14:textId="77777777" w:rsidR="00296D3C" w:rsidRPr="00296D3C" w:rsidDel="000F7A8D" w:rsidRDefault="00296D3C">
                  <w:pPr>
                    <w:jc w:val="center"/>
                    <w:rPr>
                      <w:del w:id="345" w:author="Jonathan Cervas" w:date="2021-04-09T16:43:00Z"/>
                    </w:rPr>
                    <w:pPrChange w:id="346" w:author="Jonathan Cervas" w:date="2021-04-09T16:43:00Z">
                      <w:pPr>
                        <w:pStyle w:val="table-head"/>
                      </w:pPr>
                    </w:pPrChange>
                  </w:pPr>
                  <w:del w:id="347" w:author="Jonathan Cervas" w:date="2021-04-09T16:43:00Z">
                    <w:r w:rsidRPr="00296D3C" w:rsidDel="000F7A8D">
                      <w:delText>Total</w:delText>
                    </w:r>
                  </w:del>
                </w:p>
              </w:tc>
              <w:tc>
                <w:tcPr>
                  <w:tcW w:w="1300" w:type="dxa"/>
                  <w:shd w:val="clear" w:color="000000" w:fill="A6A6A6"/>
                  <w:vAlign w:val="center"/>
                  <w:hideMark/>
                </w:tcPr>
                <w:p w14:paraId="61F81AD6" w14:textId="77777777" w:rsidR="00296D3C" w:rsidRPr="00296D3C" w:rsidDel="000F7A8D" w:rsidRDefault="00296D3C">
                  <w:pPr>
                    <w:jc w:val="center"/>
                    <w:rPr>
                      <w:del w:id="348" w:author="Jonathan Cervas" w:date="2021-04-09T16:43:00Z"/>
                    </w:rPr>
                    <w:pPrChange w:id="349" w:author="Jonathan Cervas" w:date="2021-04-09T16:43:00Z">
                      <w:pPr>
                        <w:pStyle w:val="table-head"/>
                      </w:pPr>
                    </w:pPrChange>
                  </w:pPr>
                  <w:del w:id="350" w:author="Jonathan Cervas" w:date="2021-04-09T16:43:00Z">
                    <w:r w:rsidRPr="00296D3C" w:rsidDel="000F7A8D">
                      <w:delText>Pro-Republican Inversions</w:delText>
                    </w:r>
                  </w:del>
                </w:p>
              </w:tc>
              <w:tc>
                <w:tcPr>
                  <w:tcW w:w="1300" w:type="dxa"/>
                  <w:shd w:val="clear" w:color="000000" w:fill="A6A6A6"/>
                  <w:vAlign w:val="center"/>
                  <w:hideMark/>
                </w:tcPr>
                <w:p w14:paraId="062A7B68" w14:textId="77777777" w:rsidR="00296D3C" w:rsidRPr="00296D3C" w:rsidDel="000F7A8D" w:rsidRDefault="00296D3C">
                  <w:pPr>
                    <w:jc w:val="center"/>
                    <w:rPr>
                      <w:del w:id="351" w:author="Jonathan Cervas" w:date="2021-04-09T16:43:00Z"/>
                    </w:rPr>
                    <w:pPrChange w:id="352" w:author="Jonathan Cervas" w:date="2021-04-09T16:43:00Z">
                      <w:pPr>
                        <w:pStyle w:val="table-head"/>
                      </w:pPr>
                    </w:pPrChange>
                  </w:pPr>
                  <w:del w:id="353" w:author="Jonathan Cervas" w:date="2021-04-09T16:43:00Z">
                    <w:r w:rsidRPr="00296D3C" w:rsidDel="000F7A8D">
                      <w:delText>Conditional Probability Pro-Rep Inversion</w:delText>
                    </w:r>
                  </w:del>
                </w:p>
              </w:tc>
              <w:tc>
                <w:tcPr>
                  <w:tcW w:w="1300" w:type="dxa"/>
                  <w:shd w:val="clear" w:color="000000" w:fill="A6A6A6"/>
                  <w:vAlign w:val="center"/>
                  <w:hideMark/>
                </w:tcPr>
                <w:p w14:paraId="26CCFB55" w14:textId="77777777" w:rsidR="00296D3C" w:rsidRPr="00296D3C" w:rsidDel="000F7A8D" w:rsidRDefault="00296D3C">
                  <w:pPr>
                    <w:jc w:val="center"/>
                    <w:rPr>
                      <w:del w:id="354" w:author="Jonathan Cervas" w:date="2021-04-09T16:43:00Z"/>
                    </w:rPr>
                    <w:pPrChange w:id="355" w:author="Jonathan Cervas" w:date="2021-04-09T16:43:00Z">
                      <w:pPr>
                        <w:pStyle w:val="table-head"/>
                      </w:pPr>
                    </w:pPrChange>
                  </w:pPr>
                  <w:del w:id="356" w:author="Jonathan Cervas" w:date="2021-04-09T16:43:00Z">
                    <w:r w:rsidRPr="00296D3C" w:rsidDel="000F7A8D">
                      <w:delText>Pro-Democratic Inversions</w:delText>
                    </w:r>
                  </w:del>
                </w:p>
              </w:tc>
              <w:tc>
                <w:tcPr>
                  <w:tcW w:w="1300" w:type="dxa"/>
                  <w:shd w:val="clear" w:color="000000" w:fill="A6A6A6"/>
                  <w:vAlign w:val="center"/>
                  <w:hideMark/>
                </w:tcPr>
                <w:p w14:paraId="20D2A859" w14:textId="77777777" w:rsidR="00296D3C" w:rsidRPr="00296D3C" w:rsidDel="000F7A8D" w:rsidRDefault="00296D3C">
                  <w:pPr>
                    <w:jc w:val="center"/>
                    <w:rPr>
                      <w:del w:id="357" w:author="Jonathan Cervas" w:date="2021-04-09T16:43:00Z"/>
                    </w:rPr>
                    <w:pPrChange w:id="358" w:author="Jonathan Cervas" w:date="2021-04-09T16:43:00Z">
                      <w:pPr>
                        <w:pStyle w:val="table-head"/>
                      </w:pPr>
                    </w:pPrChange>
                  </w:pPr>
                  <w:del w:id="359" w:author="Jonathan Cervas" w:date="2021-04-09T16:43:00Z">
                    <w:r w:rsidRPr="00296D3C" w:rsidDel="000F7A8D">
                      <w:delText>Conditional Probability Pro-Dem Inversion</w:delText>
                    </w:r>
                  </w:del>
                </w:p>
              </w:tc>
              <w:tc>
                <w:tcPr>
                  <w:tcW w:w="1300" w:type="dxa"/>
                  <w:shd w:val="clear" w:color="000000" w:fill="A6A6A6"/>
                  <w:vAlign w:val="center"/>
                  <w:hideMark/>
                </w:tcPr>
                <w:p w14:paraId="4C912836" w14:textId="77777777" w:rsidR="00296D3C" w:rsidRPr="00296D3C" w:rsidDel="000F7A8D" w:rsidRDefault="00296D3C">
                  <w:pPr>
                    <w:jc w:val="center"/>
                    <w:rPr>
                      <w:del w:id="360" w:author="Jonathan Cervas" w:date="2021-04-09T16:43:00Z"/>
                    </w:rPr>
                    <w:pPrChange w:id="361" w:author="Jonathan Cervas" w:date="2021-04-09T16:43:00Z">
                      <w:pPr>
                        <w:pStyle w:val="table-head"/>
                      </w:pPr>
                    </w:pPrChange>
                  </w:pPr>
                  <w:del w:id="362" w:author="Jonathan Cervas" w:date="2021-04-09T16:43:00Z">
                    <w:r w:rsidRPr="00296D3C" w:rsidDel="000F7A8D">
                      <w:delText>Tufte Partisan Bias</w:delText>
                    </w:r>
                  </w:del>
                </w:p>
              </w:tc>
              <w:tc>
                <w:tcPr>
                  <w:tcW w:w="1300" w:type="dxa"/>
                  <w:shd w:val="clear" w:color="000000" w:fill="A6A6A6"/>
                  <w:vAlign w:val="center"/>
                  <w:hideMark/>
                </w:tcPr>
                <w:p w14:paraId="77C07D33" w14:textId="77777777" w:rsidR="00296D3C" w:rsidRPr="00296D3C" w:rsidDel="000F7A8D" w:rsidRDefault="00296D3C">
                  <w:pPr>
                    <w:jc w:val="center"/>
                    <w:rPr>
                      <w:del w:id="363" w:author="Jonathan Cervas" w:date="2021-04-09T16:43:00Z"/>
                    </w:rPr>
                    <w:pPrChange w:id="364" w:author="Jonathan Cervas" w:date="2021-04-09T16:43:00Z">
                      <w:pPr>
                        <w:pStyle w:val="table-head"/>
                      </w:pPr>
                    </w:pPrChange>
                  </w:pPr>
                  <w:del w:id="365" w:author="Jonathan Cervas" w:date="2021-04-09T16:43:00Z">
                    <w:r w:rsidRPr="00296D3C" w:rsidDel="000F7A8D">
                      <w:delText>Partisan Bias</w:delText>
                    </w:r>
                    <w:r w:rsidR="003C04EE" w:rsidDel="000F7A8D">
                      <w:delText xml:space="preserve"> </w:delText>
                    </w:r>
                  </w:del>
                  <m:oMath>
                    <m:sSub>
                      <m:sSubPr>
                        <m:ctrlPr>
                          <w:del w:id="366" w:author="Jonathan Cervas" w:date="2021-04-09T16:43:00Z">
                            <w:rPr>
                              <w:rFonts w:ascii="Cambria Math" w:hAnsi="Cambria Math"/>
                              <w:i/>
                              <w:vertAlign w:val="subscript"/>
                            </w:rPr>
                          </w:del>
                        </m:ctrlPr>
                      </m:sSubPr>
                      <m:e>
                        <m:r>
                          <w:del w:id="367" w:author="Jonathan Cervas" w:date="2021-04-09T16:43:00Z">
                            <w:rPr>
                              <w:rFonts w:ascii="Cambria Math" w:hAnsi="Cambria Math"/>
                              <w:i/>
                            </w:rPr>
                            <w:sym w:font="Symbol" w:char="F061"/>
                          </w:del>
                        </m:r>
                        <m:ctrlPr>
                          <w:del w:id="368" w:author="Jonathan Cervas" w:date="2021-04-09T16:43:00Z">
                            <w:rPr>
                              <w:rFonts w:ascii="Cambria Math" w:hAnsi="Cambria Math"/>
                              <w:i/>
                            </w:rPr>
                          </w:del>
                        </m:ctrlPr>
                      </m:e>
                      <m:sub>
                        <m:r>
                          <w:del w:id="369" w:author="Jonathan Cervas" w:date="2021-04-09T16:43:00Z">
                            <m:rPr>
                              <m:sty m:val="bi"/>
                            </m:rPr>
                            <w:rPr>
                              <w:rFonts w:ascii="Cambria Math" w:hAnsi="Cambria Math"/>
                              <w:vertAlign w:val="subscript"/>
                            </w:rPr>
                            <m:t>s</m:t>
                          </w:del>
                        </m:r>
                      </m:sub>
                    </m:sSub>
                  </m:oMath>
                </w:p>
              </w:tc>
            </w:tr>
            <w:tr w:rsidR="00296D3C" w:rsidRPr="00296D3C" w:rsidDel="000F7A8D" w14:paraId="0AE2BB62" w14:textId="77777777" w:rsidTr="00C3725C">
              <w:trPr>
                <w:trHeight w:val="320"/>
                <w:del w:id="370" w:author="Jonathan Cervas" w:date="2021-04-09T16:43:00Z"/>
              </w:trPr>
              <w:tc>
                <w:tcPr>
                  <w:tcW w:w="1300" w:type="dxa"/>
                  <w:shd w:val="clear" w:color="auto" w:fill="auto"/>
                  <w:noWrap/>
                  <w:vAlign w:val="bottom"/>
                  <w:hideMark/>
                </w:tcPr>
                <w:p w14:paraId="66AAF945" w14:textId="77777777" w:rsidR="00296D3C" w:rsidRPr="00296D3C" w:rsidDel="000F7A8D" w:rsidRDefault="00296D3C">
                  <w:pPr>
                    <w:jc w:val="center"/>
                    <w:rPr>
                      <w:del w:id="371" w:author="Jonathan Cervas" w:date="2021-04-09T16:43:00Z"/>
                      <w:rFonts w:cs="Open Sans Light"/>
                      <w:sz w:val="16"/>
                      <w:szCs w:val="16"/>
                    </w:rPr>
                    <w:pPrChange w:id="372" w:author="Jonathan Cervas" w:date="2021-04-09T16:43:00Z">
                      <w:pPr>
                        <w:pStyle w:val="NoSpacing"/>
                      </w:pPr>
                    </w:pPrChange>
                  </w:pPr>
                  <w:del w:id="373" w:author="Jonathan Cervas" w:date="2021-04-09T16:43:00Z">
                    <w:r w:rsidRPr="00296D3C" w:rsidDel="000F7A8D">
                      <w:rPr>
                        <w:rFonts w:cs="Open Sans Light"/>
                        <w:sz w:val="16"/>
                        <w:szCs w:val="16"/>
                      </w:rPr>
                      <w:delText>1868</w:delText>
                    </w:r>
                  </w:del>
                </w:p>
              </w:tc>
              <w:tc>
                <w:tcPr>
                  <w:tcW w:w="1300" w:type="dxa"/>
                  <w:shd w:val="clear" w:color="auto" w:fill="auto"/>
                  <w:noWrap/>
                  <w:vAlign w:val="bottom"/>
                  <w:hideMark/>
                </w:tcPr>
                <w:p w14:paraId="4829AD06" w14:textId="77777777" w:rsidR="00296D3C" w:rsidRPr="00296D3C" w:rsidDel="000F7A8D" w:rsidRDefault="00296D3C">
                  <w:pPr>
                    <w:jc w:val="center"/>
                    <w:rPr>
                      <w:del w:id="374" w:author="Jonathan Cervas" w:date="2021-04-09T16:43:00Z"/>
                      <w:rFonts w:cs="Open Sans Light"/>
                      <w:sz w:val="16"/>
                      <w:szCs w:val="16"/>
                    </w:rPr>
                    <w:pPrChange w:id="375" w:author="Jonathan Cervas" w:date="2021-04-09T16:43:00Z">
                      <w:pPr>
                        <w:pStyle w:val="NoSpacing"/>
                      </w:pPr>
                    </w:pPrChange>
                  </w:pPr>
                  <w:del w:id="376" w:author="Jonathan Cervas" w:date="2021-04-09T16:43:00Z">
                    <w:r w:rsidRPr="00296D3C" w:rsidDel="000F7A8D">
                      <w:rPr>
                        <w:rFonts w:cs="Open Sans Light"/>
                        <w:sz w:val="16"/>
                        <w:szCs w:val="16"/>
                      </w:rPr>
                      <w:delText>15321</w:delText>
                    </w:r>
                  </w:del>
                </w:p>
              </w:tc>
              <w:tc>
                <w:tcPr>
                  <w:tcW w:w="1300" w:type="dxa"/>
                  <w:shd w:val="clear" w:color="auto" w:fill="auto"/>
                  <w:noWrap/>
                  <w:vAlign w:val="bottom"/>
                  <w:hideMark/>
                </w:tcPr>
                <w:p w14:paraId="01DF9AAC" w14:textId="77777777" w:rsidR="00296D3C" w:rsidRPr="00296D3C" w:rsidDel="000F7A8D" w:rsidRDefault="00296D3C">
                  <w:pPr>
                    <w:jc w:val="center"/>
                    <w:rPr>
                      <w:del w:id="377" w:author="Jonathan Cervas" w:date="2021-04-09T16:43:00Z"/>
                      <w:rFonts w:cs="Open Sans Light"/>
                      <w:sz w:val="16"/>
                      <w:szCs w:val="16"/>
                    </w:rPr>
                    <w:pPrChange w:id="378" w:author="Jonathan Cervas" w:date="2021-04-09T16:43:00Z">
                      <w:pPr>
                        <w:pStyle w:val="NoSpacing"/>
                      </w:pPr>
                    </w:pPrChange>
                  </w:pPr>
                  <w:del w:id="379" w:author="Jonathan Cervas" w:date="2021-04-09T16:43:00Z">
                    <w:r w:rsidRPr="00296D3C" w:rsidDel="000F7A8D">
                      <w:rPr>
                        <w:rFonts w:cs="Open Sans Light"/>
                        <w:sz w:val="16"/>
                        <w:szCs w:val="16"/>
                      </w:rPr>
                      <w:delText>12684</w:delText>
                    </w:r>
                  </w:del>
                </w:p>
              </w:tc>
              <w:tc>
                <w:tcPr>
                  <w:tcW w:w="1300" w:type="dxa"/>
                  <w:shd w:val="clear" w:color="auto" w:fill="auto"/>
                  <w:noWrap/>
                  <w:vAlign w:val="bottom"/>
                  <w:hideMark/>
                </w:tcPr>
                <w:p w14:paraId="7A3D63A4" w14:textId="77777777" w:rsidR="00296D3C" w:rsidRPr="00296D3C" w:rsidDel="000F7A8D" w:rsidRDefault="00296D3C">
                  <w:pPr>
                    <w:jc w:val="center"/>
                    <w:rPr>
                      <w:del w:id="380" w:author="Jonathan Cervas" w:date="2021-04-09T16:43:00Z"/>
                      <w:rFonts w:cs="Open Sans Light"/>
                      <w:sz w:val="16"/>
                      <w:szCs w:val="16"/>
                    </w:rPr>
                    <w:pPrChange w:id="381" w:author="Jonathan Cervas" w:date="2021-04-09T16:43:00Z">
                      <w:pPr>
                        <w:pStyle w:val="NoSpacing"/>
                      </w:pPr>
                    </w:pPrChange>
                  </w:pPr>
                  <w:del w:id="382" w:author="Jonathan Cervas" w:date="2021-04-09T16:43:00Z">
                    <w:r w:rsidRPr="00296D3C" w:rsidDel="000F7A8D">
                      <w:rPr>
                        <w:rFonts w:cs="Open Sans Light"/>
                        <w:sz w:val="16"/>
                        <w:szCs w:val="16"/>
                      </w:rPr>
                      <w:delText>82.80%</w:delText>
                    </w:r>
                  </w:del>
                </w:p>
              </w:tc>
              <w:tc>
                <w:tcPr>
                  <w:tcW w:w="1300" w:type="dxa"/>
                  <w:shd w:val="clear" w:color="auto" w:fill="auto"/>
                  <w:noWrap/>
                  <w:vAlign w:val="bottom"/>
                  <w:hideMark/>
                </w:tcPr>
                <w:p w14:paraId="20247C66" w14:textId="77777777" w:rsidR="00296D3C" w:rsidRPr="00296D3C" w:rsidDel="000F7A8D" w:rsidRDefault="00296D3C">
                  <w:pPr>
                    <w:jc w:val="center"/>
                    <w:rPr>
                      <w:del w:id="383" w:author="Jonathan Cervas" w:date="2021-04-09T16:43:00Z"/>
                      <w:rFonts w:cs="Open Sans Light"/>
                      <w:sz w:val="16"/>
                      <w:szCs w:val="16"/>
                    </w:rPr>
                    <w:pPrChange w:id="384" w:author="Jonathan Cervas" w:date="2021-04-09T16:43:00Z">
                      <w:pPr>
                        <w:pStyle w:val="NoSpacing"/>
                      </w:pPr>
                    </w:pPrChange>
                  </w:pPr>
                  <w:del w:id="385" w:author="Jonathan Cervas" w:date="2021-04-09T16:43:00Z">
                    <w:r w:rsidRPr="00296D3C" w:rsidDel="000F7A8D">
                      <w:rPr>
                        <w:rFonts w:cs="Open Sans Light"/>
                        <w:sz w:val="16"/>
                        <w:szCs w:val="16"/>
                      </w:rPr>
                      <w:delText>2637</w:delText>
                    </w:r>
                  </w:del>
                </w:p>
              </w:tc>
              <w:tc>
                <w:tcPr>
                  <w:tcW w:w="1300" w:type="dxa"/>
                  <w:shd w:val="clear" w:color="auto" w:fill="auto"/>
                  <w:noWrap/>
                  <w:vAlign w:val="bottom"/>
                  <w:hideMark/>
                </w:tcPr>
                <w:p w14:paraId="32C51C2A" w14:textId="77777777" w:rsidR="00296D3C" w:rsidRPr="00296D3C" w:rsidDel="000F7A8D" w:rsidRDefault="00296D3C">
                  <w:pPr>
                    <w:jc w:val="center"/>
                    <w:rPr>
                      <w:del w:id="386" w:author="Jonathan Cervas" w:date="2021-04-09T16:43:00Z"/>
                      <w:rFonts w:cs="Open Sans Light"/>
                      <w:sz w:val="16"/>
                      <w:szCs w:val="16"/>
                    </w:rPr>
                    <w:pPrChange w:id="387" w:author="Jonathan Cervas" w:date="2021-04-09T16:43:00Z">
                      <w:pPr>
                        <w:pStyle w:val="NoSpacing"/>
                      </w:pPr>
                    </w:pPrChange>
                  </w:pPr>
                  <w:del w:id="388" w:author="Jonathan Cervas" w:date="2021-04-09T16:43:00Z">
                    <w:r w:rsidRPr="00296D3C" w:rsidDel="000F7A8D">
                      <w:rPr>
                        <w:rFonts w:cs="Open Sans Light"/>
                        <w:sz w:val="16"/>
                        <w:szCs w:val="16"/>
                      </w:rPr>
                      <w:delText>17.20%</w:delText>
                    </w:r>
                  </w:del>
                </w:p>
              </w:tc>
              <w:tc>
                <w:tcPr>
                  <w:tcW w:w="1300" w:type="dxa"/>
                  <w:shd w:val="clear" w:color="auto" w:fill="auto"/>
                  <w:noWrap/>
                  <w:vAlign w:val="bottom"/>
                  <w:hideMark/>
                </w:tcPr>
                <w:p w14:paraId="4ED63932" w14:textId="77777777" w:rsidR="00296D3C" w:rsidRPr="00296D3C" w:rsidDel="000F7A8D" w:rsidRDefault="00296D3C">
                  <w:pPr>
                    <w:jc w:val="center"/>
                    <w:rPr>
                      <w:del w:id="389" w:author="Jonathan Cervas" w:date="2021-04-09T16:43:00Z"/>
                      <w:rFonts w:cs="Open Sans Light"/>
                      <w:sz w:val="16"/>
                      <w:szCs w:val="16"/>
                    </w:rPr>
                    <w:pPrChange w:id="390" w:author="Jonathan Cervas" w:date="2021-04-09T16:43:00Z">
                      <w:pPr>
                        <w:pStyle w:val="NoSpacing"/>
                      </w:pPr>
                    </w:pPrChange>
                  </w:pPr>
                  <w:del w:id="391" w:author="Jonathan Cervas" w:date="2021-04-09T16:43:00Z">
                    <w:r w:rsidRPr="00296D3C" w:rsidDel="000F7A8D">
                      <w:rPr>
                        <w:rFonts w:cs="Open Sans Light"/>
                        <w:sz w:val="16"/>
                        <w:szCs w:val="16"/>
                      </w:rPr>
                      <w:delText>-7.90%</w:delText>
                    </w:r>
                  </w:del>
                </w:p>
              </w:tc>
              <w:tc>
                <w:tcPr>
                  <w:tcW w:w="1300" w:type="dxa"/>
                  <w:shd w:val="clear" w:color="auto" w:fill="auto"/>
                  <w:noWrap/>
                  <w:vAlign w:val="bottom"/>
                  <w:hideMark/>
                </w:tcPr>
                <w:p w14:paraId="0B5D0703" w14:textId="77777777" w:rsidR="00296D3C" w:rsidRPr="00296D3C" w:rsidDel="000F7A8D" w:rsidRDefault="00296D3C">
                  <w:pPr>
                    <w:jc w:val="center"/>
                    <w:rPr>
                      <w:del w:id="392" w:author="Jonathan Cervas" w:date="2021-04-09T16:43:00Z"/>
                      <w:rFonts w:cs="Open Sans Light"/>
                      <w:sz w:val="16"/>
                      <w:szCs w:val="16"/>
                    </w:rPr>
                    <w:pPrChange w:id="393" w:author="Jonathan Cervas" w:date="2021-04-09T16:43:00Z">
                      <w:pPr>
                        <w:pStyle w:val="NoSpacing"/>
                      </w:pPr>
                    </w:pPrChange>
                  </w:pPr>
                  <w:del w:id="394" w:author="Jonathan Cervas" w:date="2021-04-09T16:43:00Z">
                    <w:r w:rsidRPr="00296D3C" w:rsidDel="000F7A8D">
                      <w:rPr>
                        <w:rFonts w:cs="Open Sans Light"/>
                        <w:sz w:val="16"/>
                        <w:szCs w:val="16"/>
                      </w:rPr>
                      <w:delText>-4.20%</w:delText>
                    </w:r>
                  </w:del>
                </w:p>
              </w:tc>
            </w:tr>
            <w:tr w:rsidR="00296D3C" w:rsidRPr="00296D3C" w:rsidDel="000F7A8D" w14:paraId="3445B0D0" w14:textId="77777777" w:rsidTr="00C3725C">
              <w:trPr>
                <w:trHeight w:val="320"/>
                <w:del w:id="395" w:author="Jonathan Cervas" w:date="2021-04-09T16:43:00Z"/>
              </w:trPr>
              <w:tc>
                <w:tcPr>
                  <w:tcW w:w="1300" w:type="dxa"/>
                  <w:shd w:val="clear" w:color="auto" w:fill="auto"/>
                  <w:noWrap/>
                  <w:vAlign w:val="bottom"/>
                  <w:hideMark/>
                </w:tcPr>
                <w:p w14:paraId="373B6868" w14:textId="77777777" w:rsidR="00296D3C" w:rsidRPr="00296D3C" w:rsidDel="000F7A8D" w:rsidRDefault="00296D3C">
                  <w:pPr>
                    <w:jc w:val="center"/>
                    <w:rPr>
                      <w:del w:id="396" w:author="Jonathan Cervas" w:date="2021-04-09T16:43:00Z"/>
                      <w:rFonts w:cs="Open Sans Light"/>
                      <w:sz w:val="16"/>
                      <w:szCs w:val="16"/>
                    </w:rPr>
                    <w:pPrChange w:id="397" w:author="Jonathan Cervas" w:date="2021-04-09T16:43:00Z">
                      <w:pPr>
                        <w:pStyle w:val="NoSpacing"/>
                      </w:pPr>
                    </w:pPrChange>
                  </w:pPr>
                  <w:del w:id="398" w:author="Jonathan Cervas" w:date="2021-04-09T16:43:00Z">
                    <w:r w:rsidRPr="00296D3C" w:rsidDel="000F7A8D">
                      <w:rPr>
                        <w:rFonts w:cs="Open Sans Light"/>
                        <w:sz w:val="16"/>
                        <w:szCs w:val="16"/>
                      </w:rPr>
                      <w:delText>1872</w:delText>
                    </w:r>
                  </w:del>
                </w:p>
              </w:tc>
              <w:tc>
                <w:tcPr>
                  <w:tcW w:w="1300" w:type="dxa"/>
                  <w:shd w:val="clear" w:color="auto" w:fill="auto"/>
                  <w:noWrap/>
                  <w:vAlign w:val="bottom"/>
                  <w:hideMark/>
                </w:tcPr>
                <w:p w14:paraId="7D213465" w14:textId="77777777" w:rsidR="00296D3C" w:rsidRPr="00296D3C" w:rsidDel="000F7A8D" w:rsidRDefault="00296D3C">
                  <w:pPr>
                    <w:jc w:val="center"/>
                    <w:rPr>
                      <w:del w:id="399" w:author="Jonathan Cervas" w:date="2021-04-09T16:43:00Z"/>
                      <w:rFonts w:cs="Open Sans Light"/>
                      <w:sz w:val="16"/>
                      <w:szCs w:val="16"/>
                    </w:rPr>
                    <w:pPrChange w:id="400" w:author="Jonathan Cervas" w:date="2021-04-09T16:43:00Z">
                      <w:pPr>
                        <w:pStyle w:val="NoSpacing"/>
                      </w:pPr>
                    </w:pPrChange>
                  </w:pPr>
                  <w:del w:id="401" w:author="Jonathan Cervas" w:date="2021-04-09T16:43:00Z">
                    <w:r w:rsidRPr="00296D3C" w:rsidDel="000F7A8D">
                      <w:rPr>
                        <w:rFonts w:cs="Open Sans Light"/>
                        <w:sz w:val="16"/>
                        <w:szCs w:val="16"/>
                      </w:rPr>
                      <w:delText>12052</w:delText>
                    </w:r>
                  </w:del>
                </w:p>
              </w:tc>
              <w:tc>
                <w:tcPr>
                  <w:tcW w:w="1300" w:type="dxa"/>
                  <w:shd w:val="clear" w:color="auto" w:fill="auto"/>
                  <w:noWrap/>
                  <w:vAlign w:val="bottom"/>
                  <w:hideMark/>
                </w:tcPr>
                <w:p w14:paraId="7DE405FE" w14:textId="77777777" w:rsidR="00296D3C" w:rsidRPr="00296D3C" w:rsidDel="000F7A8D" w:rsidRDefault="00296D3C">
                  <w:pPr>
                    <w:jc w:val="center"/>
                    <w:rPr>
                      <w:del w:id="402" w:author="Jonathan Cervas" w:date="2021-04-09T16:43:00Z"/>
                      <w:rFonts w:cs="Open Sans Light"/>
                      <w:sz w:val="16"/>
                      <w:szCs w:val="16"/>
                    </w:rPr>
                    <w:pPrChange w:id="403" w:author="Jonathan Cervas" w:date="2021-04-09T16:43:00Z">
                      <w:pPr>
                        <w:pStyle w:val="NoSpacing"/>
                      </w:pPr>
                    </w:pPrChange>
                  </w:pPr>
                  <w:del w:id="404" w:author="Jonathan Cervas" w:date="2021-04-09T16:43:00Z">
                    <w:r w:rsidRPr="00296D3C" w:rsidDel="000F7A8D">
                      <w:rPr>
                        <w:rFonts w:cs="Open Sans Light"/>
                        <w:sz w:val="16"/>
                        <w:szCs w:val="16"/>
                      </w:rPr>
                      <w:delText>4907</w:delText>
                    </w:r>
                  </w:del>
                </w:p>
              </w:tc>
              <w:tc>
                <w:tcPr>
                  <w:tcW w:w="1300" w:type="dxa"/>
                  <w:shd w:val="clear" w:color="auto" w:fill="auto"/>
                  <w:noWrap/>
                  <w:vAlign w:val="bottom"/>
                  <w:hideMark/>
                </w:tcPr>
                <w:p w14:paraId="2FC6D27E" w14:textId="77777777" w:rsidR="00296D3C" w:rsidRPr="00296D3C" w:rsidDel="000F7A8D" w:rsidRDefault="00296D3C">
                  <w:pPr>
                    <w:jc w:val="center"/>
                    <w:rPr>
                      <w:del w:id="405" w:author="Jonathan Cervas" w:date="2021-04-09T16:43:00Z"/>
                      <w:rFonts w:cs="Open Sans Light"/>
                      <w:sz w:val="16"/>
                      <w:szCs w:val="16"/>
                    </w:rPr>
                    <w:pPrChange w:id="406" w:author="Jonathan Cervas" w:date="2021-04-09T16:43:00Z">
                      <w:pPr>
                        <w:pStyle w:val="NoSpacing"/>
                      </w:pPr>
                    </w:pPrChange>
                  </w:pPr>
                  <w:del w:id="407" w:author="Jonathan Cervas" w:date="2021-04-09T16:43:00Z">
                    <w:r w:rsidRPr="00296D3C" w:rsidDel="000F7A8D">
                      <w:rPr>
                        <w:rFonts w:cs="Open Sans Light"/>
                        <w:sz w:val="16"/>
                        <w:szCs w:val="16"/>
                      </w:rPr>
                      <w:delText>40.70%</w:delText>
                    </w:r>
                  </w:del>
                </w:p>
              </w:tc>
              <w:tc>
                <w:tcPr>
                  <w:tcW w:w="1300" w:type="dxa"/>
                  <w:shd w:val="clear" w:color="auto" w:fill="auto"/>
                  <w:noWrap/>
                  <w:vAlign w:val="bottom"/>
                  <w:hideMark/>
                </w:tcPr>
                <w:p w14:paraId="7985F0EE" w14:textId="77777777" w:rsidR="00296D3C" w:rsidRPr="00296D3C" w:rsidDel="000F7A8D" w:rsidRDefault="00296D3C">
                  <w:pPr>
                    <w:jc w:val="center"/>
                    <w:rPr>
                      <w:del w:id="408" w:author="Jonathan Cervas" w:date="2021-04-09T16:43:00Z"/>
                      <w:rFonts w:cs="Open Sans Light"/>
                      <w:sz w:val="16"/>
                      <w:szCs w:val="16"/>
                    </w:rPr>
                    <w:pPrChange w:id="409" w:author="Jonathan Cervas" w:date="2021-04-09T16:43:00Z">
                      <w:pPr>
                        <w:pStyle w:val="NoSpacing"/>
                      </w:pPr>
                    </w:pPrChange>
                  </w:pPr>
                  <w:del w:id="410" w:author="Jonathan Cervas" w:date="2021-04-09T16:43:00Z">
                    <w:r w:rsidRPr="00296D3C" w:rsidDel="000F7A8D">
                      <w:rPr>
                        <w:rFonts w:cs="Open Sans Light"/>
                        <w:sz w:val="16"/>
                        <w:szCs w:val="16"/>
                      </w:rPr>
                      <w:delText>7145</w:delText>
                    </w:r>
                  </w:del>
                </w:p>
              </w:tc>
              <w:tc>
                <w:tcPr>
                  <w:tcW w:w="1300" w:type="dxa"/>
                  <w:shd w:val="clear" w:color="auto" w:fill="auto"/>
                  <w:noWrap/>
                  <w:vAlign w:val="bottom"/>
                  <w:hideMark/>
                </w:tcPr>
                <w:p w14:paraId="2278CD67" w14:textId="77777777" w:rsidR="00296D3C" w:rsidRPr="00296D3C" w:rsidDel="000F7A8D" w:rsidRDefault="00296D3C">
                  <w:pPr>
                    <w:jc w:val="center"/>
                    <w:rPr>
                      <w:del w:id="411" w:author="Jonathan Cervas" w:date="2021-04-09T16:43:00Z"/>
                      <w:rFonts w:cs="Open Sans Light"/>
                      <w:sz w:val="16"/>
                      <w:szCs w:val="16"/>
                    </w:rPr>
                    <w:pPrChange w:id="412" w:author="Jonathan Cervas" w:date="2021-04-09T16:43:00Z">
                      <w:pPr>
                        <w:pStyle w:val="NoSpacing"/>
                      </w:pPr>
                    </w:pPrChange>
                  </w:pPr>
                  <w:del w:id="413" w:author="Jonathan Cervas" w:date="2021-04-09T16:43:00Z">
                    <w:r w:rsidRPr="00296D3C" w:rsidDel="000F7A8D">
                      <w:rPr>
                        <w:rFonts w:cs="Open Sans Light"/>
                        <w:sz w:val="16"/>
                        <w:szCs w:val="16"/>
                      </w:rPr>
                      <w:delText>59.30%</w:delText>
                    </w:r>
                  </w:del>
                </w:p>
              </w:tc>
              <w:tc>
                <w:tcPr>
                  <w:tcW w:w="1300" w:type="dxa"/>
                  <w:shd w:val="clear" w:color="auto" w:fill="auto"/>
                  <w:noWrap/>
                  <w:vAlign w:val="bottom"/>
                  <w:hideMark/>
                </w:tcPr>
                <w:p w14:paraId="0F6CB479" w14:textId="77777777" w:rsidR="00296D3C" w:rsidRPr="00296D3C" w:rsidDel="000F7A8D" w:rsidRDefault="00296D3C">
                  <w:pPr>
                    <w:jc w:val="center"/>
                    <w:rPr>
                      <w:del w:id="414" w:author="Jonathan Cervas" w:date="2021-04-09T16:43:00Z"/>
                      <w:rFonts w:cs="Open Sans Light"/>
                      <w:sz w:val="16"/>
                      <w:szCs w:val="16"/>
                    </w:rPr>
                    <w:pPrChange w:id="415" w:author="Jonathan Cervas" w:date="2021-04-09T16:43:00Z">
                      <w:pPr>
                        <w:pStyle w:val="NoSpacing"/>
                      </w:pPr>
                    </w:pPrChange>
                  </w:pPr>
                  <w:del w:id="416" w:author="Jonathan Cervas" w:date="2021-04-09T16:43:00Z">
                    <w:r w:rsidRPr="00296D3C" w:rsidDel="000F7A8D">
                      <w:rPr>
                        <w:rFonts w:cs="Open Sans Light"/>
                        <w:sz w:val="16"/>
                        <w:szCs w:val="16"/>
                      </w:rPr>
                      <w:delText>2.60%</w:delText>
                    </w:r>
                  </w:del>
                </w:p>
              </w:tc>
              <w:tc>
                <w:tcPr>
                  <w:tcW w:w="1300" w:type="dxa"/>
                  <w:shd w:val="clear" w:color="auto" w:fill="auto"/>
                  <w:noWrap/>
                  <w:vAlign w:val="bottom"/>
                  <w:hideMark/>
                </w:tcPr>
                <w:p w14:paraId="58544771" w14:textId="77777777" w:rsidR="00296D3C" w:rsidRPr="00296D3C" w:rsidDel="000F7A8D" w:rsidRDefault="00296D3C">
                  <w:pPr>
                    <w:jc w:val="center"/>
                    <w:rPr>
                      <w:del w:id="417" w:author="Jonathan Cervas" w:date="2021-04-09T16:43:00Z"/>
                      <w:rFonts w:cs="Open Sans Light"/>
                      <w:sz w:val="16"/>
                      <w:szCs w:val="16"/>
                    </w:rPr>
                    <w:pPrChange w:id="418" w:author="Jonathan Cervas" w:date="2021-04-09T16:43:00Z">
                      <w:pPr>
                        <w:pStyle w:val="NoSpacing"/>
                      </w:pPr>
                    </w:pPrChange>
                  </w:pPr>
                  <w:del w:id="419" w:author="Jonathan Cervas" w:date="2021-04-09T16:43:00Z">
                    <w:r w:rsidRPr="00296D3C" w:rsidDel="000F7A8D">
                      <w:rPr>
                        <w:rFonts w:cs="Open Sans Light"/>
                        <w:sz w:val="16"/>
                        <w:szCs w:val="16"/>
                      </w:rPr>
                      <w:delText>0.90%</w:delText>
                    </w:r>
                  </w:del>
                </w:p>
              </w:tc>
            </w:tr>
            <w:tr w:rsidR="00296D3C" w:rsidRPr="00296D3C" w:rsidDel="000F7A8D" w14:paraId="1A34DA8A" w14:textId="77777777" w:rsidTr="00C3725C">
              <w:trPr>
                <w:trHeight w:val="320"/>
                <w:del w:id="420" w:author="Jonathan Cervas" w:date="2021-04-09T16:43:00Z"/>
              </w:trPr>
              <w:tc>
                <w:tcPr>
                  <w:tcW w:w="1300" w:type="dxa"/>
                  <w:shd w:val="clear" w:color="auto" w:fill="auto"/>
                  <w:noWrap/>
                  <w:vAlign w:val="bottom"/>
                  <w:hideMark/>
                </w:tcPr>
                <w:p w14:paraId="709CF194" w14:textId="77777777" w:rsidR="00296D3C" w:rsidRPr="00296D3C" w:rsidDel="000F7A8D" w:rsidRDefault="00296D3C">
                  <w:pPr>
                    <w:jc w:val="center"/>
                    <w:rPr>
                      <w:del w:id="421" w:author="Jonathan Cervas" w:date="2021-04-09T16:43:00Z"/>
                      <w:rFonts w:cs="Open Sans Light"/>
                      <w:sz w:val="16"/>
                      <w:szCs w:val="16"/>
                    </w:rPr>
                    <w:pPrChange w:id="422" w:author="Jonathan Cervas" w:date="2021-04-09T16:43:00Z">
                      <w:pPr>
                        <w:pStyle w:val="NoSpacing"/>
                      </w:pPr>
                    </w:pPrChange>
                  </w:pPr>
                  <w:del w:id="423" w:author="Jonathan Cervas" w:date="2021-04-09T16:43:00Z">
                    <w:r w:rsidRPr="00296D3C" w:rsidDel="000F7A8D">
                      <w:rPr>
                        <w:rFonts w:cs="Open Sans Light"/>
                        <w:sz w:val="16"/>
                        <w:szCs w:val="16"/>
                      </w:rPr>
                      <w:delText>1876</w:delText>
                    </w:r>
                  </w:del>
                </w:p>
              </w:tc>
              <w:tc>
                <w:tcPr>
                  <w:tcW w:w="1300" w:type="dxa"/>
                  <w:shd w:val="clear" w:color="auto" w:fill="auto"/>
                  <w:noWrap/>
                  <w:vAlign w:val="bottom"/>
                  <w:hideMark/>
                </w:tcPr>
                <w:p w14:paraId="4FECA8AF" w14:textId="77777777" w:rsidR="00296D3C" w:rsidRPr="00296D3C" w:rsidDel="000F7A8D" w:rsidRDefault="00296D3C">
                  <w:pPr>
                    <w:jc w:val="center"/>
                    <w:rPr>
                      <w:del w:id="424" w:author="Jonathan Cervas" w:date="2021-04-09T16:43:00Z"/>
                      <w:rFonts w:cs="Open Sans Light"/>
                      <w:sz w:val="16"/>
                      <w:szCs w:val="16"/>
                    </w:rPr>
                    <w:pPrChange w:id="425" w:author="Jonathan Cervas" w:date="2021-04-09T16:43:00Z">
                      <w:pPr>
                        <w:pStyle w:val="NoSpacing"/>
                      </w:pPr>
                    </w:pPrChange>
                  </w:pPr>
                  <w:del w:id="426" w:author="Jonathan Cervas" w:date="2021-04-09T16:43:00Z">
                    <w:r w:rsidRPr="00296D3C" w:rsidDel="000F7A8D">
                      <w:rPr>
                        <w:rFonts w:cs="Open Sans Light"/>
                        <w:sz w:val="16"/>
                        <w:szCs w:val="16"/>
                      </w:rPr>
                      <w:delText>11987</w:delText>
                    </w:r>
                  </w:del>
                </w:p>
              </w:tc>
              <w:tc>
                <w:tcPr>
                  <w:tcW w:w="1300" w:type="dxa"/>
                  <w:shd w:val="clear" w:color="auto" w:fill="auto"/>
                  <w:noWrap/>
                  <w:vAlign w:val="bottom"/>
                  <w:hideMark/>
                </w:tcPr>
                <w:p w14:paraId="45102D65" w14:textId="77777777" w:rsidR="00296D3C" w:rsidRPr="00296D3C" w:rsidDel="000F7A8D" w:rsidRDefault="00296D3C">
                  <w:pPr>
                    <w:jc w:val="center"/>
                    <w:rPr>
                      <w:del w:id="427" w:author="Jonathan Cervas" w:date="2021-04-09T16:43:00Z"/>
                      <w:rFonts w:cs="Open Sans Light"/>
                      <w:sz w:val="16"/>
                      <w:szCs w:val="16"/>
                    </w:rPr>
                    <w:pPrChange w:id="428" w:author="Jonathan Cervas" w:date="2021-04-09T16:43:00Z">
                      <w:pPr>
                        <w:pStyle w:val="NoSpacing"/>
                      </w:pPr>
                    </w:pPrChange>
                  </w:pPr>
                  <w:del w:id="429" w:author="Jonathan Cervas" w:date="2021-04-09T16:43:00Z">
                    <w:r w:rsidRPr="00296D3C" w:rsidDel="000F7A8D">
                      <w:rPr>
                        <w:rFonts w:cs="Open Sans Light"/>
                        <w:sz w:val="16"/>
                        <w:szCs w:val="16"/>
                      </w:rPr>
                      <w:delText>6762</w:delText>
                    </w:r>
                  </w:del>
                </w:p>
              </w:tc>
              <w:tc>
                <w:tcPr>
                  <w:tcW w:w="1300" w:type="dxa"/>
                  <w:shd w:val="clear" w:color="auto" w:fill="auto"/>
                  <w:noWrap/>
                  <w:vAlign w:val="bottom"/>
                  <w:hideMark/>
                </w:tcPr>
                <w:p w14:paraId="18AA6425" w14:textId="77777777" w:rsidR="00296D3C" w:rsidRPr="00296D3C" w:rsidDel="000F7A8D" w:rsidRDefault="00296D3C">
                  <w:pPr>
                    <w:jc w:val="center"/>
                    <w:rPr>
                      <w:del w:id="430" w:author="Jonathan Cervas" w:date="2021-04-09T16:43:00Z"/>
                      <w:rFonts w:cs="Open Sans Light"/>
                      <w:sz w:val="16"/>
                      <w:szCs w:val="16"/>
                    </w:rPr>
                    <w:pPrChange w:id="431" w:author="Jonathan Cervas" w:date="2021-04-09T16:43:00Z">
                      <w:pPr>
                        <w:pStyle w:val="NoSpacing"/>
                      </w:pPr>
                    </w:pPrChange>
                  </w:pPr>
                  <w:del w:id="432" w:author="Jonathan Cervas" w:date="2021-04-09T16:43:00Z">
                    <w:r w:rsidRPr="00296D3C" w:rsidDel="000F7A8D">
                      <w:rPr>
                        <w:rFonts w:cs="Open Sans Light"/>
                        <w:sz w:val="16"/>
                        <w:szCs w:val="16"/>
                      </w:rPr>
                      <w:delText>56.40%</w:delText>
                    </w:r>
                  </w:del>
                </w:p>
              </w:tc>
              <w:tc>
                <w:tcPr>
                  <w:tcW w:w="1300" w:type="dxa"/>
                  <w:shd w:val="clear" w:color="auto" w:fill="auto"/>
                  <w:noWrap/>
                  <w:vAlign w:val="bottom"/>
                  <w:hideMark/>
                </w:tcPr>
                <w:p w14:paraId="5BD09ADC" w14:textId="77777777" w:rsidR="00296D3C" w:rsidRPr="00296D3C" w:rsidDel="000F7A8D" w:rsidRDefault="00296D3C">
                  <w:pPr>
                    <w:jc w:val="center"/>
                    <w:rPr>
                      <w:del w:id="433" w:author="Jonathan Cervas" w:date="2021-04-09T16:43:00Z"/>
                      <w:rFonts w:cs="Open Sans Light"/>
                      <w:sz w:val="16"/>
                      <w:szCs w:val="16"/>
                    </w:rPr>
                    <w:pPrChange w:id="434" w:author="Jonathan Cervas" w:date="2021-04-09T16:43:00Z">
                      <w:pPr>
                        <w:pStyle w:val="NoSpacing"/>
                      </w:pPr>
                    </w:pPrChange>
                  </w:pPr>
                  <w:del w:id="435" w:author="Jonathan Cervas" w:date="2021-04-09T16:43:00Z">
                    <w:r w:rsidRPr="00296D3C" w:rsidDel="000F7A8D">
                      <w:rPr>
                        <w:rFonts w:cs="Open Sans Light"/>
                        <w:sz w:val="16"/>
                        <w:szCs w:val="16"/>
                      </w:rPr>
                      <w:delText>5225</w:delText>
                    </w:r>
                  </w:del>
                </w:p>
              </w:tc>
              <w:tc>
                <w:tcPr>
                  <w:tcW w:w="1300" w:type="dxa"/>
                  <w:shd w:val="clear" w:color="auto" w:fill="auto"/>
                  <w:noWrap/>
                  <w:vAlign w:val="bottom"/>
                  <w:hideMark/>
                </w:tcPr>
                <w:p w14:paraId="6CD1C555" w14:textId="77777777" w:rsidR="00296D3C" w:rsidRPr="00296D3C" w:rsidDel="000F7A8D" w:rsidRDefault="00296D3C">
                  <w:pPr>
                    <w:jc w:val="center"/>
                    <w:rPr>
                      <w:del w:id="436" w:author="Jonathan Cervas" w:date="2021-04-09T16:43:00Z"/>
                      <w:rFonts w:cs="Open Sans Light"/>
                      <w:sz w:val="16"/>
                      <w:szCs w:val="16"/>
                    </w:rPr>
                    <w:pPrChange w:id="437" w:author="Jonathan Cervas" w:date="2021-04-09T16:43:00Z">
                      <w:pPr>
                        <w:pStyle w:val="NoSpacing"/>
                      </w:pPr>
                    </w:pPrChange>
                  </w:pPr>
                  <w:del w:id="438" w:author="Jonathan Cervas" w:date="2021-04-09T16:43:00Z">
                    <w:r w:rsidRPr="00296D3C" w:rsidDel="000F7A8D">
                      <w:rPr>
                        <w:rFonts w:cs="Open Sans Light"/>
                        <w:sz w:val="16"/>
                        <w:szCs w:val="16"/>
                      </w:rPr>
                      <w:delText>43.60%</w:delText>
                    </w:r>
                  </w:del>
                </w:p>
              </w:tc>
              <w:tc>
                <w:tcPr>
                  <w:tcW w:w="1300" w:type="dxa"/>
                  <w:shd w:val="clear" w:color="auto" w:fill="auto"/>
                  <w:noWrap/>
                  <w:vAlign w:val="bottom"/>
                  <w:hideMark/>
                </w:tcPr>
                <w:p w14:paraId="468C3ECC" w14:textId="77777777" w:rsidR="00296D3C" w:rsidRPr="00296D3C" w:rsidDel="000F7A8D" w:rsidRDefault="00296D3C">
                  <w:pPr>
                    <w:jc w:val="center"/>
                    <w:rPr>
                      <w:del w:id="439" w:author="Jonathan Cervas" w:date="2021-04-09T16:43:00Z"/>
                      <w:rFonts w:cs="Open Sans Light"/>
                      <w:sz w:val="16"/>
                      <w:szCs w:val="16"/>
                    </w:rPr>
                    <w:pPrChange w:id="440" w:author="Jonathan Cervas" w:date="2021-04-09T16:43:00Z">
                      <w:pPr>
                        <w:pStyle w:val="NoSpacing"/>
                      </w:pPr>
                    </w:pPrChange>
                  </w:pPr>
                  <w:del w:id="441" w:author="Jonathan Cervas" w:date="2021-04-09T16:43:00Z">
                    <w:r w:rsidRPr="00296D3C" w:rsidDel="000F7A8D">
                      <w:rPr>
                        <w:rFonts w:cs="Open Sans Light"/>
                        <w:sz w:val="16"/>
                        <w:szCs w:val="16"/>
                      </w:rPr>
                      <w:delText>-1.30%</w:delText>
                    </w:r>
                  </w:del>
                </w:p>
              </w:tc>
              <w:tc>
                <w:tcPr>
                  <w:tcW w:w="1300" w:type="dxa"/>
                  <w:shd w:val="clear" w:color="auto" w:fill="auto"/>
                  <w:noWrap/>
                  <w:vAlign w:val="bottom"/>
                  <w:hideMark/>
                </w:tcPr>
                <w:p w14:paraId="0D51E7C3" w14:textId="77777777" w:rsidR="00296D3C" w:rsidRPr="00296D3C" w:rsidDel="000F7A8D" w:rsidRDefault="00296D3C">
                  <w:pPr>
                    <w:jc w:val="center"/>
                    <w:rPr>
                      <w:del w:id="442" w:author="Jonathan Cervas" w:date="2021-04-09T16:43:00Z"/>
                      <w:rFonts w:cs="Open Sans Light"/>
                      <w:sz w:val="16"/>
                      <w:szCs w:val="16"/>
                    </w:rPr>
                    <w:pPrChange w:id="443" w:author="Jonathan Cervas" w:date="2021-04-09T16:43:00Z">
                      <w:pPr>
                        <w:pStyle w:val="NoSpacing"/>
                      </w:pPr>
                    </w:pPrChange>
                  </w:pPr>
                  <w:del w:id="444" w:author="Jonathan Cervas" w:date="2021-04-09T16:43:00Z">
                    <w:r w:rsidRPr="00296D3C" w:rsidDel="000F7A8D">
                      <w:rPr>
                        <w:rFonts w:cs="Open Sans Light"/>
                        <w:sz w:val="16"/>
                        <w:szCs w:val="16"/>
                      </w:rPr>
                      <w:delText>-0.80%</w:delText>
                    </w:r>
                  </w:del>
                </w:p>
              </w:tc>
            </w:tr>
            <w:tr w:rsidR="00296D3C" w:rsidRPr="00296D3C" w:rsidDel="000F7A8D" w14:paraId="34E3629F" w14:textId="77777777" w:rsidTr="00C3725C">
              <w:trPr>
                <w:trHeight w:val="320"/>
                <w:del w:id="445" w:author="Jonathan Cervas" w:date="2021-04-09T16:43:00Z"/>
              </w:trPr>
              <w:tc>
                <w:tcPr>
                  <w:tcW w:w="1300" w:type="dxa"/>
                  <w:shd w:val="clear" w:color="auto" w:fill="auto"/>
                  <w:noWrap/>
                  <w:vAlign w:val="bottom"/>
                  <w:hideMark/>
                </w:tcPr>
                <w:p w14:paraId="78B0AA89" w14:textId="77777777" w:rsidR="00296D3C" w:rsidRPr="00296D3C" w:rsidDel="000F7A8D" w:rsidRDefault="00296D3C">
                  <w:pPr>
                    <w:jc w:val="center"/>
                    <w:rPr>
                      <w:del w:id="446" w:author="Jonathan Cervas" w:date="2021-04-09T16:43:00Z"/>
                      <w:rFonts w:cs="Open Sans Light"/>
                      <w:sz w:val="16"/>
                      <w:szCs w:val="16"/>
                    </w:rPr>
                    <w:pPrChange w:id="447" w:author="Jonathan Cervas" w:date="2021-04-09T16:43:00Z">
                      <w:pPr>
                        <w:pStyle w:val="NoSpacing"/>
                      </w:pPr>
                    </w:pPrChange>
                  </w:pPr>
                  <w:del w:id="448" w:author="Jonathan Cervas" w:date="2021-04-09T16:43:00Z">
                    <w:r w:rsidRPr="00296D3C" w:rsidDel="000F7A8D">
                      <w:rPr>
                        <w:rFonts w:cs="Open Sans Light"/>
                        <w:sz w:val="16"/>
                        <w:szCs w:val="16"/>
                      </w:rPr>
                      <w:delText>1880</w:delText>
                    </w:r>
                  </w:del>
                </w:p>
              </w:tc>
              <w:tc>
                <w:tcPr>
                  <w:tcW w:w="1300" w:type="dxa"/>
                  <w:shd w:val="clear" w:color="auto" w:fill="auto"/>
                  <w:noWrap/>
                  <w:vAlign w:val="bottom"/>
                  <w:hideMark/>
                </w:tcPr>
                <w:p w14:paraId="2C8B31C6" w14:textId="77777777" w:rsidR="00296D3C" w:rsidRPr="00296D3C" w:rsidDel="000F7A8D" w:rsidRDefault="00296D3C">
                  <w:pPr>
                    <w:jc w:val="center"/>
                    <w:rPr>
                      <w:del w:id="449" w:author="Jonathan Cervas" w:date="2021-04-09T16:43:00Z"/>
                      <w:rFonts w:cs="Open Sans Light"/>
                      <w:sz w:val="16"/>
                      <w:szCs w:val="16"/>
                    </w:rPr>
                    <w:pPrChange w:id="450" w:author="Jonathan Cervas" w:date="2021-04-09T16:43:00Z">
                      <w:pPr>
                        <w:pStyle w:val="NoSpacing"/>
                      </w:pPr>
                    </w:pPrChange>
                  </w:pPr>
                  <w:del w:id="451" w:author="Jonathan Cervas" w:date="2021-04-09T16:43:00Z">
                    <w:r w:rsidRPr="00296D3C" w:rsidDel="000F7A8D">
                      <w:rPr>
                        <w:rFonts w:cs="Open Sans Light"/>
                        <w:sz w:val="16"/>
                        <w:szCs w:val="16"/>
                      </w:rPr>
                      <w:delText>12296</w:delText>
                    </w:r>
                  </w:del>
                </w:p>
              </w:tc>
              <w:tc>
                <w:tcPr>
                  <w:tcW w:w="1300" w:type="dxa"/>
                  <w:shd w:val="clear" w:color="auto" w:fill="auto"/>
                  <w:noWrap/>
                  <w:vAlign w:val="bottom"/>
                  <w:hideMark/>
                </w:tcPr>
                <w:p w14:paraId="730130E6" w14:textId="77777777" w:rsidR="00296D3C" w:rsidRPr="00296D3C" w:rsidDel="000F7A8D" w:rsidRDefault="00296D3C">
                  <w:pPr>
                    <w:jc w:val="center"/>
                    <w:rPr>
                      <w:del w:id="452" w:author="Jonathan Cervas" w:date="2021-04-09T16:43:00Z"/>
                      <w:rFonts w:cs="Open Sans Light"/>
                      <w:sz w:val="16"/>
                      <w:szCs w:val="16"/>
                    </w:rPr>
                    <w:pPrChange w:id="453" w:author="Jonathan Cervas" w:date="2021-04-09T16:43:00Z">
                      <w:pPr>
                        <w:pStyle w:val="NoSpacing"/>
                      </w:pPr>
                    </w:pPrChange>
                  </w:pPr>
                  <w:del w:id="454" w:author="Jonathan Cervas" w:date="2021-04-09T16:43:00Z">
                    <w:r w:rsidRPr="00296D3C" w:rsidDel="000F7A8D">
                      <w:rPr>
                        <w:rFonts w:cs="Open Sans Light"/>
                        <w:sz w:val="16"/>
                        <w:szCs w:val="16"/>
                      </w:rPr>
                      <w:delText>4153</w:delText>
                    </w:r>
                  </w:del>
                </w:p>
              </w:tc>
              <w:tc>
                <w:tcPr>
                  <w:tcW w:w="1300" w:type="dxa"/>
                  <w:shd w:val="clear" w:color="auto" w:fill="auto"/>
                  <w:noWrap/>
                  <w:vAlign w:val="bottom"/>
                  <w:hideMark/>
                </w:tcPr>
                <w:p w14:paraId="0FBDDBB2" w14:textId="77777777" w:rsidR="00296D3C" w:rsidRPr="00296D3C" w:rsidDel="000F7A8D" w:rsidRDefault="00296D3C">
                  <w:pPr>
                    <w:jc w:val="center"/>
                    <w:rPr>
                      <w:del w:id="455" w:author="Jonathan Cervas" w:date="2021-04-09T16:43:00Z"/>
                      <w:rFonts w:cs="Open Sans Light"/>
                      <w:sz w:val="16"/>
                      <w:szCs w:val="16"/>
                    </w:rPr>
                    <w:pPrChange w:id="456" w:author="Jonathan Cervas" w:date="2021-04-09T16:43:00Z">
                      <w:pPr>
                        <w:pStyle w:val="NoSpacing"/>
                      </w:pPr>
                    </w:pPrChange>
                  </w:pPr>
                  <w:del w:id="457" w:author="Jonathan Cervas" w:date="2021-04-09T16:43:00Z">
                    <w:r w:rsidRPr="00296D3C" w:rsidDel="000F7A8D">
                      <w:rPr>
                        <w:rFonts w:cs="Open Sans Light"/>
                        <w:sz w:val="16"/>
                        <w:szCs w:val="16"/>
                      </w:rPr>
                      <w:delText>33.80%</w:delText>
                    </w:r>
                  </w:del>
                </w:p>
              </w:tc>
              <w:tc>
                <w:tcPr>
                  <w:tcW w:w="1300" w:type="dxa"/>
                  <w:shd w:val="clear" w:color="auto" w:fill="auto"/>
                  <w:noWrap/>
                  <w:vAlign w:val="bottom"/>
                  <w:hideMark/>
                </w:tcPr>
                <w:p w14:paraId="01A20420" w14:textId="77777777" w:rsidR="00296D3C" w:rsidRPr="00296D3C" w:rsidDel="000F7A8D" w:rsidRDefault="00296D3C">
                  <w:pPr>
                    <w:jc w:val="center"/>
                    <w:rPr>
                      <w:del w:id="458" w:author="Jonathan Cervas" w:date="2021-04-09T16:43:00Z"/>
                      <w:rFonts w:cs="Open Sans Light"/>
                      <w:sz w:val="16"/>
                      <w:szCs w:val="16"/>
                    </w:rPr>
                    <w:pPrChange w:id="459" w:author="Jonathan Cervas" w:date="2021-04-09T16:43:00Z">
                      <w:pPr>
                        <w:pStyle w:val="NoSpacing"/>
                      </w:pPr>
                    </w:pPrChange>
                  </w:pPr>
                  <w:del w:id="460" w:author="Jonathan Cervas" w:date="2021-04-09T16:43:00Z">
                    <w:r w:rsidRPr="00296D3C" w:rsidDel="000F7A8D">
                      <w:rPr>
                        <w:rFonts w:cs="Open Sans Light"/>
                        <w:sz w:val="16"/>
                        <w:szCs w:val="16"/>
                      </w:rPr>
                      <w:delText>8143</w:delText>
                    </w:r>
                  </w:del>
                </w:p>
              </w:tc>
              <w:tc>
                <w:tcPr>
                  <w:tcW w:w="1300" w:type="dxa"/>
                  <w:shd w:val="clear" w:color="auto" w:fill="auto"/>
                  <w:noWrap/>
                  <w:vAlign w:val="bottom"/>
                  <w:hideMark/>
                </w:tcPr>
                <w:p w14:paraId="3F84E58A" w14:textId="77777777" w:rsidR="00296D3C" w:rsidRPr="00296D3C" w:rsidDel="000F7A8D" w:rsidRDefault="00296D3C">
                  <w:pPr>
                    <w:jc w:val="center"/>
                    <w:rPr>
                      <w:del w:id="461" w:author="Jonathan Cervas" w:date="2021-04-09T16:43:00Z"/>
                      <w:rFonts w:cs="Open Sans Light"/>
                      <w:sz w:val="16"/>
                      <w:szCs w:val="16"/>
                    </w:rPr>
                    <w:pPrChange w:id="462" w:author="Jonathan Cervas" w:date="2021-04-09T16:43:00Z">
                      <w:pPr>
                        <w:pStyle w:val="NoSpacing"/>
                      </w:pPr>
                    </w:pPrChange>
                  </w:pPr>
                  <w:del w:id="463" w:author="Jonathan Cervas" w:date="2021-04-09T16:43:00Z">
                    <w:r w:rsidRPr="00296D3C" w:rsidDel="000F7A8D">
                      <w:rPr>
                        <w:rFonts w:cs="Open Sans Light"/>
                        <w:sz w:val="16"/>
                        <w:szCs w:val="16"/>
                      </w:rPr>
                      <w:delText>66.20%</w:delText>
                    </w:r>
                  </w:del>
                </w:p>
              </w:tc>
              <w:tc>
                <w:tcPr>
                  <w:tcW w:w="1300" w:type="dxa"/>
                  <w:shd w:val="clear" w:color="auto" w:fill="auto"/>
                  <w:noWrap/>
                  <w:vAlign w:val="bottom"/>
                  <w:hideMark/>
                </w:tcPr>
                <w:p w14:paraId="6866B586" w14:textId="77777777" w:rsidR="00296D3C" w:rsidRPr="00296D3C" w:rsidDel="000F7A8D" w:rsidRDefault="00296D3C">
                  <w:pPr>
                    <w:jc w:val="center"/>
                    <w:rPr>
                      <w:del w:id="464" w:author="Jonathan Cervas" w:date="2021-04-09T16:43:00Z"/>
                      <w:rFonts w:cs="Open Sans Light"/>
                      <w:sz w:val="16"/>
                      <w:szCs w:val="16"/>
                    </w:rPr>
                    <w:pPrChange w:id="465" w:author="Jonathan Cervas" w:date="2021-04-09T16:43:00Z">
                      <w:pPr>
                        <w:pStyle w:val="NoSpacing"/>
                      </w:pPr>
                    </w:pPrChange>
                  </w:pPr>
                  <w:del w:id="466" w:author="Jonathan Cervas" w:date="2021-04-09T16:43:00Z">
                    <w:r w:rsidRPr="00296D3C" w:rsidDel="000F7A8D">
                      <w:rPr>
                        <w:rFonts w:cs="Open Sans Light"/>
                        <w:sz w:val="16"/>
                        <w:szCs w:val="16"/>
                      </w:rPr>
                      <w:delText>2.30%</w:delText>
                    </w:r>
                  </w:del>
                </w:p>
              </w:tc>
              <w:tc>
                <w:tcPr>
                  <w:tcW w:w="1300" w:type="dxa"/>
                  <w:shd w:val="clear" w:color="auto" w:fill="auto"/>
                  <w:noWrap/>
                  <w:vAlign w:val="bottom"/>
                  <w:hideMark/>
                </w:tcPr>
                <w:p w14:paraId="474ECB8B" w14:textId="77777777" w:rsidR="00296D3C" w:rsidRPr="00296D3C" w:rsidDel="000F7A8D" w:rsidRDefault="00296D3C">
                  <w:pPr>
                    <w:jc w:val="center"/>
                    <w:rPr>
                      <w:del w:id="467" w:author="Jonathan Cervas" w:date="2021-04-09T16:43:00Z"/>
                      <w:rFonts w:cs="Open Sans Light"/>
                      <w:sz w:val="16"/>
                      <w:szCs w:val="16"/>
                    </w:rPr>
                    <w:pPrChange w:id="468" w:author="Jonathan Cervas" w:date="2021-04-09T16:43:00Z">
                      <w:pPr>
                        <w:pStyle w:val="NoSpacing"/>
                      </w:pPr>
                    </w:pPrChange>
                  </w:pPr>
                  <w:del w:id="469" w:author="Jonathan Cervas" w:date="2021-04-09T16:43:00Z">
                    <w:r w:rsidRPr="00296D3C" w:rsidDel="000F7A8D">
                      <w:rPr>
                        <w:rFonts w:cs="Open Sans Light"/>
                        <w:sz w:val="16"/>
                        <w:szCs w:val="16"/>
                      </w:rPr>
                      <w:delText>1.70%</w:delText>
                    </w:r>
                  </w:del>
                </w:p>
              </w:tc>
            </w:tr>
            <w:tr w:rsidR="00296D3C" w:rsidRPr="00296D3C" w:rsidDel="000F7A8D" w14:paraId="431F50D8" w14:textId="77777777" w:rsidTr="00C3725C">
              <w:trPr>
                <w:trHeight w:val="320"/>
                <w:del w:id="470" w:author="Jonathan Cervas" w:date="2021-04-09T16:43:00Z"/>
              </w:trPr>
              <w:tc>
                <w:tcPr>
                  <w:tcW w:w="1300" w:type="dxa"/>
                  <w:shd w:val="clear" w:color="auto" w:fill="auto"/>
                  <w:noWrap/>
                  <w:vAlign w:val="bottom"/>
                  <w:hideMark/>
                </w:tcPr>
                <w:p w14:paraId="124B4069" w14:textId="77777777" w:rsidR="00296D3C" w:rsidRPr="00296D3C" w:rsidDel="000F7A8D" w:rsidRDefault="00296D3C">
                  <w:pPr>
                    <w:jc w:val="center"/>
                    <w:rPr>
                      <w:del w:id="471" w:author="Jonathan Cervas" w:date="2021-04-09T16:43:00Z"/>
                      <w:rFonts w:cs="Open Sans Light"/>
                      <w:sz w:val="16"/>
                      <w:szCs w:val="16"/>
                    </w:rPr>
                    <w:pPrChange w:id="472" w:author="Jonathan Cervas" w:date="2021-04-09T16:43:00Z">
                      <w:pPr>
                        <w:pStyle w:val="NoSpacing"/>
                      </w:pPr>
                    </w:pPrChange>
                  </w:pPr>
                  <w:del w:id="473" w:author="Jonathan Cervas" w:date="2021-04-09T16:43:00Z">
                    <w:r w:rsidRPr="00296D3C" w:rsidDel="000F7A8D">
                      <w:rPr>
                        <w:rFonts w:cs="Open Sans Light"/>
                        <w:sz w:val="16"/>
                        <w:szCs w:val="16"/>
                      </w:rPr>
                      <w:delText>1884</w:delText>
                    </w:r>
                  </w:del>
                </w:p>
              </w:tc>
              <w:tc>
                <w:tcPr>
                  <w:tcW w:w="1300" w:type="dxa"/>
                  <w:shd w:val="clear" w:color="auto" w:fill="auto"/>
                  <w:noWrap/>
                  <w:vAlign w:val="bottom"/>
                  <w:hideMark/>
                </w:tcPr>
                <w:p w14:paraId="6BF2BD08" w14:textId="77777777" w:rsidR="00296D3C" w:rsidRPr="00296D3C" w:rsidDel="000F7A8D" w:rsidRDefault="00296D3C">
                  <w:pPr>
                    <w:jc w:val="center"/>
                    <w:rPr>
                      <w:del w:id="474" w:author="Jonathan Cervas" w:date="2021-04-09T16:43:00Z"/>
                      <w:rFonts w:cs="Open Sans Light"/>
                      <w:sz w:val="16"/>
                      <w:szCs w:val="16"/>
                    </w:rPr>
                    <w:pPrChange w:id="475" w:author="Jonathan Cervas" w:date="2021-04-09T16:43:00Z">
                      <w:pPr>
                        <w:pStyle w:val="NoSpacing"/>
                      </w:pPr>
                    </w:pPrChange>
                  </w:pPr>
                  <w:del w:id="476" w:author="Jonathan Cervas" w:date="2021-04-09T16:43:00Z">
                    <w:r w:rsidRPr="00296D3C" w:rsidDel="000F7A8D">
                      <w:rPr>
                        <w:rFonts w:cs="Open Sans Light"/>
                        <w:sz w:val="16"/>
                        <w:szCs w:val="16"/>
                      </w:rPr>
                      <w:delText>9290</w:delText>
                    </w:r>
                  </w:del>
                </w:p>
              </w:tc>
              <w:tc>
                <w:tcPr>
                  <w:tcW w:w="1300" w:type="dxa"/>
                  <w:shd w:val="clear" w:color="auto" w:fill="auto"/>
                  <w:noWrap/>
                  <w:vAlign w:val="bottom"/>
                  <w:hideMark/>
                </w:tcPr>
                <w:p w14:paraId="5A4AC148" w14:textId="77777777" w:rsidR="00296D3C" w:rsidRPr="00296D3C" w:rsidDel="000F7A8D" w:rsidRDefault="00296D3C">
                  <w:pPr>
                    <w:jc w:val="center"/>
                    <w:rPr>
                      <w:del w:id="477" w:author="Jonathan Cervas" w:date="2021-04-09T16:43:00Z"/>
                      <w:rFonts w:cs="Open Sans Light"/>
                      <w:sz w:val="16"/>
                      <w:szCs w:val="16"/>
                    </w:rPr>
                    <w:pPrChange w:id="478" w:author="Jonathan Cervas" w:date="2021-04-09T16:43:00Z">
                      <w:pPr>
                        <w:pStyle w:val="NoSpacing"/>
                      </w:pPr>
                    </w:pPrChange>
                  </w:pPr>
                  <w:del w:id="479" w:author="Jonathan Cervas" w:date="2021-04-09T16:43:00Z">
                    <w:r w:rsidRPr="00296D3C" w:rsidDel="000F7A8D">
                      <w:rPr>
                        <w:rFonts w:cs="Open Sans Light"/>
                        <w:sz w:val="16"/>
                        <w:szCs w:val="16"/>
                      </w:rPr>
                      <w:delText>4930</w:delText>
                    </w:r>
                  </w:del>
                </w:p>
              </w:tc>
              <w:tc>
                <w:tcPr>
                  <w:tcW w:w="1300" w:type="dxa"/>
                  <w:shd w:val="clear" w:color="auto" w:fill="auto"/>
                  <w:noWrap/>
                  <w:vAlign w:val="bottom"/>
                  <w:hideMark/>
                </w:tcPr>
                <w:p w14:paraId="00E5DE39" w14:textId="77777777" w:rsidR="00296D3C" w:rsidRPr="00296D3C" w:rsidDel="000F7A8D" w:rsidRDefault="00296D3C">
                  <w:pPr>
                    <w:jc w:val="center"/>
                    <w:rPr>
                      <w:del w:id="480" w:author="Jonathan Cervas" w:date="2021-04-09T16:43:00Z"/>
                      <w:rFonts w:cs="Open Sans Light"/>
                      <w:sz w:val="16"/>
                      <w:szCs w:val="16"/>
                    </w:rPr>
                    <w:pPrChange w:id="481" w:author="Jonathan Cervas" w:date="2021-04-09T16:43:00Z">
                      <w:pPr>
                        <w:pStyle w:val="NoSpacing"/>
                      </w:pPr>
                    </w:pPrChange>
                  </w:pPr>
                  <w:del w:id="482" w:author="Jonathan Cervas" w:date="2021-04-09T16:43:00Z">
                    <w:r w:rsidRPr="00296D3C" w:rsidDel="000F7A8D">
                      <w:rPr>
                        <w:rFonts w:cs="Open Sans Light"/>
                        <w:sz w:val="16"/>
                        <w:szCs w:val="16"/>
                      </w:rPr>
                      <w:delText>53.10%</w:delText>
                    </w:r>
                  </w:del>
                </w:p>
              </w:tc>
              <w:tc>
                <w:tcPr>
                  <w:tcW w:w="1300" w:type="dxa"/>
                  <w:shd w:val="clear" w:color="auto" w:fill="auto"/>
                  <w:noWrap/>
                  <w:vAlign w:val="bottom"/>
                  <w:hideMark/>
                </w:tcPr>
                <w:p w14:paraId="0D8AD5E0" w14:textId="77777777" w:rsidR="00296D3C" w:rsidRPr="00296D3C" w:rsidDel="000F7A8D" w:rsidRDefault="00296D3C">
                  <w:pPr>
                    <w:jc w:val="center"/>
                    <w:rPr>
                      <w:del w:id="483" w:author="Jonathan Cervas" w:date="2021-04-09T16:43:00Z"/>
                      <w:rFonts w:cs="Open Sans Light"/>
                      <w:sz w:val="16"/>
                      <w:szCs w:val="16"/>
                    </w:rPr>
                    <w:pPrChange w:id="484" w:author="Jonathan Cervas" w:date="2021-04-09T16:43:00Z">
                      <w:pPr>
                        <w:pStyle w:val="NoSpacing"/>
                      </w:pPr>
                    </w:pPrChange>
                  </w:pPr>
                  <w:del w:id="485" w:author="Jonathan Cervas" w:date="2021-04-09T16:43:00Z">
                    <w:r w:rsidRPr="00296D3C" w:rsidDel="000F7A8D">
                      <w:rPr>
                        <w:rFonts w:cs="Open Sans Light"/>
                        <w:sz w:val="16"/>
                        <w:szCs w:val="16"/>
                      </w:rPr>
                      <w:delText>4360</w:delText>
                    </w:r>
                  </w:del>
                </w:p>
              </w:tc>
              <w:tc>
                <w:tcPr>
                  <w:tcW w:w="1300" w:type="dxa"/>
                  <w:shd w:val="clear" w:color="auto" w:fill="auto"/>
                  <w:noWrap/>
                  <w:vAlign w:val="bottom"/>
                  <w:hideMark/>
                </w:tcPr>
                <w:p w14:paraId="223BA973" w14:textId="77777777" w:rsidR="00296D3C" w:rsidRPr="00296D3C" w:rsidDel="000F7A8D" w:rsidRDefault="00296D3C">
                  <w:pPr>
                    <w:jc w:val="center"/>
                    <w:rPr>
                      <w:del w:id="486" w:author="Jonathan Cervas" w:date="2021-04-09T16:43:00Z"/>
                      <w:rFonts w:cs="Open Sans Light"/>
                      <w:sz w:val="16"/>
                      <w:szCs w:val="16"/>
                    </w:rPr>
                    <w:pPrChange w:id="487" w:author="Jonathan Cervas" w:date="2021-04-09T16:43:00Z">
                      <w:pPr>
                        <w:pStyle w:val="NoSpacing"/>
                      </w:pPr>
                    </w:pPrChange>
                  </w:pPr>
                  <w:del w:id="488" w:author="Jonathan Cervas" w:date="2021-04-09T16:43:00Z">
                    <w:r w:rsidRPr="00296D3C" w:rsidDel="000F7A8D">
                      <w:rPr>
                        <w:rFonts w:cs="Open Sans Light"/>
                        <w:sz w:val="16"/>
                        <w:szCs w:val="16"/>
                      </w:rPr>
                      <w:delText>46.90%</w:delText>
                    </w:r>
                  </w:del>
                </w:p>
              </w:tc>
              <w:tc>
                <w:tcPr>
                  <w:tcW w:w="1300" w:type="dxa"/>
                  <w:shd w:val="clear" w:color="auto" w:fill="auto"/>
                  <w:noWrap/>
                  <w:vAlign w:val="bottom"/>
                  <w:hideMark/>
                </w:tcPr>
                <w:p w14:paraId="65E07329" w14:textId="77777777" w:rsidR="00296D3C" w:rsidRPr="00296D3C" w:rsidDel="000F7A8D" w:rsidRDefault="00296D3C">
                  <w:pPr>
                    <w:jc w:val="center"/>
                    <w:rPr>
                      <w:del w:id="489" w:author="Jonathan Cervas" w:date="2021-04-09T16:43:00Z"/>
                      <w:rFonts w:cs="Open Sans Light"/>
                      <w:sz w:val="16"/>
                      <w:szCs w:val="16"/>
                    </w:rPr>
                    <w:pPrChange w:id="490" w:author="Jonathan Cervas" w:date="2021-04-09T16:43:00Z">
                      <w:pPr>
                        <w:pStyle w:val="NoSpacing"/>
                      </w:pPr>
                    </w:pPrChange>
                  </w:pPr>
                  <w:del w:id="491" w:author="Jonathan Cervas" w:date="2021-04-09T16:43:00Z">
                    <w:r w:rsidRPr="00296D3C" w:rsidDel="000F7A8D">
                      <w:rPr>
                        <w:rFonts w:cs="Open Sans Light"/>
                        <w:sz w:val="16"/>
                        <w:szCs w:val="16"/>
                      </w:rPr>
                      <w:delText>-1.50%</w:delText>
                    </w:r>
                  </w:del>
                </w:p>
              </w:tc>
              <w:tc>
                <w:tcPr>
                  <w:tcW w:w="1300" w:type="dxa"/>
                  <w:shd w:val="clear" w:color="auto" w:fill="auto"/>
                  <w:noWrap/>
                  <w:vAlign w:val="bottom"/>
                  <w:hideMark/>
                </w:tcPr>
                <w:p w14:paraId="6EAECDF0" w14:textId="77777777" w:rsidR="00296D3C" w:rsidRPr="00296D3C" w:rsidDel="000F7A8D" w:rsidRDefault="00296D3C">
                  <w:pPr>
                    <w:jc w:val="center"/>
                    <w:rPr>
                      <w:del w:id="492" w:author="Jonathan Cervas" w:date="2021-04-09T16:43:00Z"/>
                      <w:rFonts w:cs="Open Sans Light"/>
                      <w:sz w:val="16"/>
                      <w:szCs w:val="16"/>
                    </w:rPr>
                    <w:pPrChange w:id="493" w:author="Jonathan Cervas" w:date="2021-04-09T16:43:00Z">
                      <w:pPr>
                        <w:pStyle w:val="NoSpacing"/>
                      </w:pPr>
                    </w:pPrChange>
                  </w:pPr>
                  <w:del w:id="494" w:author="Jonathan Cervas" w:date="2021-04-09T16:43:00Z">
                    <w:r w:rsidRPr="00296D3C" w:rsidDel="000F7A8D">
                      <w:rPr>
                        <w:rFonts w:cs="Open Sans Light"/>
                        <w:sz w:val="16"/>
                        <w:szCs w:val="16"/>
                      </w:rPr>
                      <w:delText>-0.70%</w:delText>
                    </w:r>
                  </w:del>
                </w:p>
              </w:tc>
            </w:tr>
            <w:tr w:rsidR="00296D3C" w:rsidRPr="00296D3C" w:rsidDel="000F7A8D" w14:paraId="3AC2286B" w14:textId="77777777" w:rsidTr="00C3725C">
              <w:trPr>
                <w:trHeight w:val="320"/>
                <w:del w:id="495" w:author="Jonathan Cervas" w:date="2021-04-09T16:43:00Z"/>
              </w:trPr>
              <w:tc>
                <w:tcPr>
                  <w:tcW w:w="1300" w:type="dxa"/>
                  <w:shd w:val="clear" w:color="auto" w:fill="auto"/>
                  <w:noWrap/>
                  <w:vAlign w:val="bottom"/>
                  <w:hideMark/>
                </w:tcPr>
                <w:p w14:paraId="236D5499" w14:textId="77777777" w:rsidR="00296D3C" w:rsidRPr="00296D3C" w:rsidDel="000F7A8D" w:rsidRDefault="00296D3C">
                  <w:pPr>
                    <w:jc w:val="center"/>
                    <w:rPr>
                      <w:del w:id="496" w:author="Jonathan Cervas" w:date="2021-04-09T16:43:00Z"/>
                      <w:rFonts w:cs="Open Sans Light"/>
                      <w:sz w:val="16"/>
                      <w:szCs w:val="16"/>
                    </w:rPr>
                    <w:pPrChange w:id="497" w:author="Jonathan Cervas" w:date="2021-04-09T16:43:00Z">
                      <w:pPr>
                        <w:pStyle w:val="NoSpacing"/>
                      </w:pPr>
                    </w:pPrChange>
                  </w:pPr>
                  <w:del w:id="498" w:author="Jonathan Cervas" w:date="2021-04-09T16:43:00Z">
                    <w:r w:rsidRPr="00296D3C" w:rsidDel="000F7A8D">
                      <w:rPr>
                        <w:rFonts w:cs="Open Sans Light"/>
                        <w:sz w:val="16"/>
                        <w:szCs w:val="16"/>
                      </w:rPr>
                      <w:delText>1888</w:delText>
                    </w:r>
                  </w:del>
                </w:p>
              </w:tc>
              <w:tc>
                <w:tcPr>
                  <w:tcW w:w="1300" w:type="dxa"/>
                  <w:shd w:val="clear" w:color="auto" w:fill="auto"/>
                  <w:noWrap/>
                  <w:vAlign w:val="bottom"/>
                  <w:hideMark/>
                </w:tcPr>
                <w:p w14:paraId="34533B2A" w14:textId="77777777" w:rsidR="00296D3C" w:rsidRPr="00296D3C" w:rsidDel="000F7A8D" w:rsidRDefault="00296D3C">
                  <w:pPr>
                    <w:jc w:val="center"/>
                    <w:rPr>
                      <w:del w:id="499" w:author="Jonathan Cervas" w:date="2021-04-09T16:43:00Z"/>
                      <w:rFonts w:cs="Open Sans Light"/>
                      <w:sz w:val="16"/>
                      <w:szCs w:val="16"/>
                    </w:rPr>
                    <w:pPrChange w:id="500" w:author="Jonathan Cervas" w:date="2021-04-09T16:43:00Z">
                      <w:pPr>
                        <w:pStyle w:val="NoSpacing"/>
                      </w:pPr>
                    </w:pPrChange>
                  </w:pPr>
                  <w:del w:id="501" w:author="Jonathan Cervas" w:date="2021-04-09T16:43:00Z">
                    <w:r w:rsidRPr="00296D3C" w:rsidDel="000F7A8D">
                      <w:rPr>
                        <w:rFonts w:cs="Open Sans Light"/>
                        <w:sz w:val="16"/>
                        <w:szCs w:val="16"/>
                      </w:rPr>
                      <w:delText>9119</w:delText>
                    </w:r>
                  </w:del>
                </w:p>
              </w:tc>
              <w:tc>
                <w:tcPr>
                  <w:tcW w:w="1300" w:type="dxa"/>
                  <w:shd w:val="clear" w:color="auto" w:fill="auto"/>
                  <w:noWrap/>
                  <w:vAlign w:val="bottom"/>
                  <w:hideMark/>
                </w:tcPr>
                <w:p w14:paraId="78117BF8" w14:textId="77777777" w:rsidR="00296D3C" w:rsidRPr="00296D3C" w:rsidDel="000F7A8D" w:rsidRDefault="00296D3C">
                  <w:pPr>
                    <w:jc w:val="center"/>
                    <w:rPr>
                      <w:del w:id="502" w:author="Jonathan Cervas" w:date="2021-04-09T16:43:00Z"/>
                      <w:rFonts w:cs="Open Sans Light"/>
                      <w:sz w:val="16"/>
                      <w:szCs w:val="16"/>
                    </w:rPr>
                    <w:pPrChange w:id="503" w:author="Jonathan Cervas" w:date="2021-04-09T16:43:00Z">
                      <w:pPr>
                        <w:pStyle w:val="NoSpacing"/>
                      </w:pPr>
                    </w:pPrChange>
                  </w:pPr>
                  <w:del w:id="504" w:author="Jonathan Cervas" w:date="2021-04-09T16:43:00Z">
                    <w:r w:rsidRPr="00296D3C" w:rsidDel="000F7A8D">
                      <w:rPr>
                        <w:rFonts w:cs="Open Sans Light"/>
                        <w:sz w:val="16"/>
                        <w:szCs w:val="16"/>
                      </w:rPr>
                      <w:delText>7176</w:delText>
                    </w:r>
                  </w:del>
                </w:p>
              </w:tc>
              <w:tc>
                <w:tcPr>
                  <w:tcW w:w="1300" w:type="dxa"/>
                  <w:shd w:val="clear" w:color="auto" w:fill="auto"/>
                  <w:noWrap/>
                  <w:vAlign w:val="bottom"/>
                  <w:hideMark/>
                </w:tcPr>
                <w:p w14:paraId="51CDBE65" w14:textId="77777777" w:rsidR="00296D3C" w:rsidRPr="00296D3C" w:rsidDel="000F7A8D" w:rsidRDefault="00296D3C">
                  <w:pPr>
                    <w:jc w:val="center"/>
                    <w:rPr>
                      <w:del w:id="505" w:author="Jonathan Cervas" w:date="2021-04-09T16:43:00Z"/>
                      <w:rFonts w:cs="Open Sans Light"/>
                      <w:sz w:val="16"/>
                      <w:szCs w:val="16"/>
                    </w:rPr>
                    <w:pPrChange w:id="506" w:author="Jonathan Cervas" w:date="2021-04-09T16:43:00Z">
                      <w:pPr>
                        <w:pStyle w:val="NoSpacing"/>
                      </w:pPr>
                    </w:pPrChange>
                  </w:pPr>
                  <w:del w:id="507" w:author="Jonathan Cervas" w:date="2021-04-09T16:43:00Z">
                    <w:r w:rsidRPr="00296D3C" w:rsidDel="000F7A8D">
                      <w:rPr>
                        <w:rFonts w:cs="Open Sans Light"/>
                        <w:sz w:val="16"/>
                        <w:szCs w:val="16"/>
                      </w:rPr>
                      <w:delText>78.70%</w:delText>
                    </w:r>
                  </w:del>
                </w:p>
              </w:tc>
              <w:tc>
                <w:tcPr>
                  <w:tcW w:w="1300" w:type="dxa"/>
                  <w:shd w:val="clear" w:color="auto" w:fill="auto"/>
                  <w:noWrap/>
                  <w:vAlign w:val="bottom"/>
                  <w:hideMark/>
                </w:tcPr>
                <w:p w14:paraId="5D0E18B5" w14:textId="77777777" w:rsidR="00296D3C" w:rsidRPr="00296D3C" w:rsidDel="000F7A8D" w:rsidRDefault="00296D3C">
                  <w:pPr>
                    <w:jc w:val="center"/>
                    <w:rPr>
                      <w:del w:id="508" w:author="Jonathan Cervas" w:date="2021-04-09T16:43:00Z"/>
                      <w:rFonts w:cs="Open Sans Light"/>
                      <w:sz w:val="16"/>
                      <w:szCs w:val="16"/>
                    </w:rPr>
                    <w:pPrChange w:id="509" w:author="Jonathan Cervas" w:date="2021-04-09T16:43:00Z">
                      <w:pPr>
                        <w:pStyle w:val="NoSpacing"/>
                      </w:pPr>
                    </w:pPrChange>
                  </w:pPr>
                  <w:del w:id="510" w:author="Jonathan Cervas" w:date="2021-04-09T16:43:00Z">
                    <w:r w:rsidRPr="00296D3C" w:rsidDel="000F7A8D">
                      <w:rPr>
                        <w:rFonts w:cs="Open Sans Light"/>
                        <w:sz w:val="16"/>
                        <w:szCs w:val="16"/>
                      </w:rPr>
                      <w:delText>1943</w:delText>
                    </w:r>
                  </w:del>
                </w:p>
              </w:tc>
              <w:tc>
                <w:tcPr>
                  <w:tcW w:w="1300" w:type="dxa"/>
                  <w:shd w:val="clear" w:color="auto" w:fill="auto"/>
                  <w:noWrap/>
                  <w:vAlign w:val="bottom"/>
                  <w:hideMark/>
                </w:tcPr>
                <w:p w14:paraId="00D6C6CD" w14:textId="77777777" w:rsidR="00296D3C" w:rsidRPr="00296D3C" w:rsidDel="000F7A8D" w:rsidRDefault="00296D3C">
                  <w:pPr>
                    <w:jc w:val="center"/>
                    <w:rPr>
                      <w:del w:id="511" w:author="Jonathan Cervas" w:date="2021-04-09T16:43:00Z"/>
                      <w:rFonts w:cs="Open Sans Light"/>
                      <w:sz w:val="16"/>
                      <w:szCs w:val="16"/>
                    </w:rPr>
                    <w:pPrChange w:id="512" w:author="Jonathan Cervas" w:date="2021-04-09T16:43:00Z">
                      <w:pPr>
                        <w:pStyle w:val="NoSpacing"/>
                      </w:pPr>
                    </w:pPrChange>
                  </w:pPr>
                  <w:del w:id="513" w:author="Jonathan Cervas" w:date="2021-04-09T16:43:00Z">
                    <w:r w:rsidRPr="00296D3C" w:rsidDel="000F7A8D">
                      <w:rPr>
                        <w:rFonts w:cs="Open Sans Light"/>
                        <w:sz w:val="16"/>
                        <w:szCs w:val="16"/>
                      </w:rPr>
                      <w:delText>21.30%</w:delText>
                    </w:r>
                  </w:del>
                </w:p>
              </w:tc>
              <w:tc>
                <w:tcPr>
                  <w:tcW w:w="1300" w:type="dxa"/>
                  <w:shd w:val="clear" w:color="auto" w:fill="auto"/>
                  <w:noWrap/>
                  <w:vAlign w:val="bottom"/>
                  <w:hideMark/>
                </w:tcPr>
                <w:p w14:paraId="4A95614B" w14:textId="77777777" w:rsidR="00296D3C" w:rsidRPr="00296D3C" w:rsidDel="000F7A8D" w:rsidRDefault="00296D3C">
                  <w:pPr>
                    <w:jc w:val="center"/>
                    <w:rPr>
                      <w:del w:id="514" w:author="Jonathan Cervas" w:date="2021-04-09T16:43:00Z"/>
                      <w:rFonts w:cs="Open Sans Light"/>
                      <w:sz w:val="16"/>
                      <w:szCs w:val="16"/>
                    </w:rPr>
                    <w:pPrChange w:id="515" w:author="Jonathan Cervas" w:date="2021-04-09T16:43:00Z">
                      <w:pPr>
                        <w:pStyle w:val="NoSpacing"/>
                      </w:pPr>
                    </w:pPrChange>
                  </w:pPr>
                  <w:del w:id="516" w:author="Jonathan Cervas" w:date="2021-04-09T16:43:00Z">
                    <w:r w:rsidRPr="00296D3C" w:rsidDel="000F7A8D">
                      <w:rPr>
                        <w:rFonts w:cs="Open Sans Light"/>
                        <w:sz w:val="16"/>
                        <w:szCs w:val="16"/>
                      </w:rPr>
                      <w:delText>-4.60%</w:delText>
                    </w:r>
                  </w:del>
                </w:p>
              </w:tc>
              <w:tc>
                <w:tcPr>
                  <w:tcW w:w="1300" w:type="dxa"/>
                  <w:shd w:val="clear" w:color="auto" w:fill="auto"/>
                  <w:noWrap/>
                  <w:vAlign w:val="bottom"/>
                  <w:hideMark/>
                </w:tcPr>
                <w:p w14:paraId="5FC24446" w14:textId="77777777" w:rsidR="00296D3C" w:rsidRPr="00296D3C" w:rsidDel="000F7A8D" w:rsidRDefault="00296D3C">
                  <w:pPr>
                    <w:jc w:val="center"/>
                    <w:rPr>
                      <w:del w:id="517" w:author="Jonathan Cervas" w:date="2021-04-09T16:43:00Z"/>
                      <w:rFonts w:cs="Open Sans Light"/>
                      <w:sz w:val="16"/>
                      <w:szCs w:val="16"/>
                    </w:rPr>
                    <w:pPrChange w:id="518" w:author="Jonathan Cervas" w:date="2021-04-09T16:43:00Z">
                      <w:pPr>
                        <w:pStyle w:val="NoSpacing"/>
                      </w:pPr>
                    </w:pPrChange>
                  </w:pPr>
                  <w:del w:id="519" w:author="Jonathan Cervas" w:date="2021-04-09T16:43:00Z">
                    <w:r w:rsidRPr="00296D3C" w:rsidDel="000F7A8D">
                      <w:rPr>
                        <w:rFonts w:cs="Open Sans Light"/>
                        <w:sz w:val="16"/>
                        <w:szCs w:val="16"/>
                      </w:rPr>
                      <w:delText>-3.10%</w:delText>
                    </w:r>
                  </w:del>
                </w:p>
              </w:tc>
            </w:tr>
            <w:tr w:rsidR="00296D3C" w:rsidRPr="00296D3C" w:rsidDel="000F7A8D" w14:paraId="3BD335F4" w14:textId="77777777" w:rsidTr="00C3725C">
              <w:trPr>
                <w:trHeight w:val="320"/>
                <w:del w:id="520" w:author="Jonathan Cervas" w:date="2021-04-09T16:43:00Z"/>
              </w:trPr>
              <w:tc>
                <w:tcPr>
                  <w:tcW w:w="1300" w:type="dxa"/>
                  <w:shd w:val="clear" w:color="auto" w:fill="auto"/>
                  <w:noWrap/>
                  <w:vAlign w:val="bottom"/>
                  <w:hideMark/>
                </w:tcPr>
                <w:p w14:paraId="4595556E" w14:textId="77777777" w:rsidR="00296D3C" w:rsidRPr="00296D3C" w:rsidDel="000F7A8D" w:rsidRDefault="00296D3C">
                  <w:pPr>
                    <w:jc w:val="center"/>
                    <w:rPr>
                      <w:del w:id="521" w:author="Jonathan Cervas" w:date="2021-04-09T16:43:00Z"/>
                      <w:rFonts w:cs="Open Sans Light"/>
                      <w:sz w:val="16"/>
                      <w:szCs w:val="16"/>
                    </w:rPr>
                    <w:pPrChange w:id="522" w:author="Jonathan Cervas" w:date="2021-04-09T16:43:00Z">
                      <w:pPr>
                        <w:pStyle w:val="NoSpacing"/>
                      </w:pPr>
                    </w:pPrChange>
                  </w:pPr>
                  <w:del w:id="523" w:author="Jonathan Cervas" w:date="2021-04-09T16:43:00Z">
                    <w:r w:rsidRPr="00296D3C" w:rsidDel="000F7A8D">
                      <w:rPr>
                        <w:rFonts w:cs="Open Sans Light"/>
                        <w:sz w:val="16"/>
                        <w:szCs w:val="16"/>
                      </w:rPr>
                      <w:delText>1892</w:delText>
                    </w:r>
                  </w:del>
                </w:p>
              </w:tc>
              <w:tc>
                <w:tcPr>
                  <w:tcW w:w="1300" w:type="dxa"/>
                  <w:shd w:val="clear" w:color="auto" w:fill="auto"/>
                  <w:noWrap/>
                  <w:vAlign w:val="bottom"/>
                  <w:hideMark/>
                </w:tcPr>
                <w:p w14:paraId="0CFB3E85" w14:textId="77777777" w:rsidR="00296D3C" w:rsidRPr="00296D3C" w:rsidDel="000F7A8D" w:rsidRDefault="00296D3C">
                  <w:pPr>
                    <w:jc w:val="center"/>
                    <w:rPr>
                      <w:del w:id="524" w:author="Jonathan Cervas" w:date="2021-04-09T16:43:00Z"/>
                      <w:rFonts w:cs="Open Sans Light"/>
                      <w:sz w:val="16"/>
                      <w:szCs w:val="16"/>
                    </w:rPr>
                    <w:pPrChange w:id="525" w:author="Jonathan Cervas" w:date="2021-04-09T16:43:00Z">
                      <w:pPr>
                        <w:pStyle w:val="NoSpacing"/>
                      </w:pPr>
                    </w:pPrChange>
                  </w:pPr>
                  <w:del w:id="526" w:author="Jonathan Cervas" w:date="2021-04-09T16:43:00Z">
                    <w:r w:rsidRPr="00296D3C" w:rsidDel="000F7A8D">
                      <w:rPr>
                        <w:rFonts w:cs="Open Sans Light"/>
                        <w:sz w:val="16"/>
                        <w:szCs w:val="16"/>
                      </w:rPr>
                      <w:delText>11507</w:delText>
                    </w:r>
                  </w:del>
                </w:p>
              </w:tc>
              <w:tc>
                <w:tcPr>
                  <w:tcW w:w="1300" w:type="dxa"/>
                  <w:shd w:val="clear" w:color="auto" w:fill="auto"/>
                  <w:noWrap/>
                  <w:vAlign w:val="bottom"/>
                  <w:hideMark/>
                </w:tcPr>
                <w:p w14:paraId="1D9A3AD4" w14:textId="77777777" w:rsidR="00296D3C" w:rsidRPr="00296D3C" w:rsidDel="000F7A8D" w:rsidRDefault="00296D3C">
                  <w:pPr>
                    <w:jc w:val="center"/>
                    <w:rPr>
                      <w:del w:id="527" w:author="Jonathan Cervas" w:date="2021-04-09T16:43:00Z"/>
                      <w:rFonts w:cs="Open Sans Light"/>
                      <w:sz w:val="16"/>
                      <w:szCs w:val="16"/>
                    </w:rPr>
                    <w:pPrChange w:id="528" w:author="Jonathan Cervas" w:date="2021-04-09T16:43:00Z">
                      <w:pPr>
                        <w:pStyle w:val="NoSpacing"/>
                      </w:pPr>
                    </w:pPrChange>
                  </w:pPr>
                  <w:del w:id="529" w:author="Jonathan Cervas" w:date="2021-04-09T16:43:00Z">
                    <w:r w:rsidRPr="00296D3C" w:rsidDel="000F7A8D">
                      <w:rPr>
                        <w:rFonts w:cs="Open Sans Light"/>
                        <w:sz w:val="16"/>
                        <w:szCs w:val="16"/>
                      </w:rPr>
                      <w:delText>6220</w:delText>
                    </w:r>
                  </w:del>
                </w:p>
              </w:tc>
              <w:tc>
                <w:tcPr>
                  <w:tcW w:w="1300" w:type="dxa"/>
                  <w:shd w:val="clear" w:color="auto" w:fill="auto"/>
                  <w:noWrap/>
                  <w:vAlign w:val="bottom"/>
                  <w:hideMark/>
                </w:tcPr>
                <w:p w14:paraId="40CF8792" w14:textId="77777777" w:rsidR="00296D3C" w:rsidRPr="00296D3C" w:rsidDel="000F7A8D" w:rsidRDefault="00296D3C">
                  <w:pPr>
                    <w:jc w:val="center"/>
                    <w:rPr>
                      <w:del w:id="530" w:author="Jonathan Cervas" w:date="2021-04-09T16:43:00Z"/>
                      <w:rFonts w:cs="Open Sans Light"/>
                      <w:sz w:val="16"/>
                      <w:szCs w:val="16"/>
                    </w:rPr>
                    <w:pPrChange w:id="531" w:author="Jonathan Cervas" w:date="2021-04-09T16:43:00Z">
                      <w:pPr>
                        <w:pStyle w:val="NoSpacing"/>
                      </w:pPr>
                    </w:pPrChange>
                  </w:pPr>
                  <w:del w:id="532" w:author="Jonathan Cervas" w:date="2021-04-09T16:43:00Z">
                    <w:r w:rsidRPr="00296D3C" w:rsidDel="000F7A8D">
                      <w:rPr>
                        <w:rFonts w:cs="Open Sans Light"/>
                        <w:sz w:val="16"/>
                        <w:szCs w:val="16"/>
                      </w:rPr>
                      <w:delText>54.10%</w:delText>
                    </w:r>
                  </w:del>
                </w:p>
              </w:tc>
              <w:tc>
                <w:tcPr>
                  <w:tcW w:w="1300" w:type="dxa"/>
                  <w:shd w:val="clear" w:color="auto" w:fill="auto"/>
                  <w:noWrap/>
                  <w:vAlign w:val="bottom"/>
                  <w:hideMark/>
                </w:tcPr>
                <w:p w14:paraId="7490BA7C" w14:textId="77777777" w:rsidR="00296D3C" w:rsidRPr="00296D3C" w:rsidDel="000F7A8D" w:rsidRDefault="00296D3C">
                  <w:pPr>
                    <w:jc w:val="center"/>
                    <w:rPr>
                      <w:del w:id="533" w:author="Jonathan Cervas" w:date="2021-04-09T16:43:00Z"/>
                      <w:rFonts w:cs="Open Sans Light"/>
                      <w:sz w:val="16"/>
                      <w:szCs w:val="16"/>
                    </w:rPr>
                    <w:pPrChange w:id="534" w:author="Jonathan Cervas" w:date="2021-04-09T16:43:00Z">
                      <w:pPr>
                        <w:pStyle w:val="NoSpacing"/>
                      </w:pPr>
                    </w:pPrChange>
                  </w:pPr>
                  <w:del w:id="535" w:author="Jonathan Cervas" w:date="2021-04-09T16:43:00Z">
                    <w:r w:rsidRPr="00296D3C" w:rsidDel="000F7A8D">
                      <w:rPr>
                        <w:rFonts w:cs="Open Sans Light"/>
                        <w:sz w:val="16"/>
                        <w:szCs w:val="16"/>
                      </w:rPr>
                      <w:delText>5287</w:delText>
                    </w:r>
                  </w:del>
                </w:p>
              </w:tc>
              <w:tc>
                <w:tcPr>
                  <w:tcW w:w="1300" w:type="dxa"/>
                  <w:shd w:val="clear" w:color="auto" w:fill="auto"/>
                  <w:noWrap/>
                  <w:vAlign w:val="bottom"/>
                  <w:hideMark/>
                </w:tcPr>
                <w:p w14:paraId="6F4F2E11" w14:textId="77777777" w:rsidR="00296D3C" w:rsidRPr="00296D3C" w:rsidDel="000F7A8D" w:rsidRDefault="00296D3C">
                  <w:pPr>
                    <w:jc w:val="center"/>
                    <w:rPr>
                      <w:del w:id="536" w:author="Jonathan Cervas" w:date="2021-04-09T16:43:00Z"/>
                      <w:rFonts w:cs="Open Sans Light"/>
                      <w:sz w:val="16"/>
                      <w:szCs w:val="16"/>
                    </w:rPr>
                    <w:pPrChange w:id="537" w:author="Jonathan Cervas" w:date="2021-04-09T16:43:00Z">
                      <w:pPr>
                        <w:pStyle w:val="NoSpacing"/>
                      </w:pPr>
                    </w:pPrChange>
                  </w:pPr>
                  <w:del w:id="538" w:author="Jonathan Cervas" w:date="2021-04-09T16:43:00Z">
                    <w:r w:rsidRPr="00296D3C" w:rsidDel="000F7A8D">
                      <w:rPr>
                        <w:rFonts w:cs="Open Sans Light"/>
                        <w:sz w:val="16"/>
                        <w:szCs w:val="16"/>
                      </w:rPr>
                      <w:delText>45.90%</w:delText>
                    </w:r>
                  </w:del>
                </w:p>
              </w:tc>
              <w:tc>
                <w:tcPr>
                  <w:tcW w:w="1300" w:type="dxa"/>
                  <w:shd w:val="clear" w:color="auto" w:fill="auto"/>
                  <w:noWrap/>
                  <w:vAlign w:val="bottom"/>
                  <w:hideMark/>
                </w:tcPr>
                <w:p w14:paraId="4BA7284D" w14:textId="77777777" w:rsidR="00296D3C" w:rsidRPr="00296D3C" w:rsidDel="000F7A8D" w:rsidRDefault="00296D3C">
                  <w:pPr>
                    <w:jc w:val="center"/>
                    <w:rPr>
                      <w:del w:id="539" w:author="Jonathan Cervas" w:date="2021-04-09T16:43:00Z"/>
                      <w:rFonts w:cs="Open Sans Light"/>
                      <w:sz w:val="16"/>
                      <w:szCs w:val="16"/>
                    </w:rPr>
                    <w:pPrChange w:id="540" w:author="Jonathan Cervas" w:date="2021-04-09T16:43:00Z">
                      <w:pPr>
                        <w:pStyle w:val="NoSpacing"/>
                      </w:pPr>
                    </w:pPrChange>
                  </w:pPr>
                  <w:del w:id="541" w:author="Jonathan Cervas" w:date="2021-04-09T16:43:00Z">
                    <w:r w:rsidRPr="00296D3C" w:rsidDel="000F7A8D">
                      <w:rPr>
                        <w:rFonts w:cs="Open Sans Light"/>
                        <w:sz w:val="16"/>
                        <w:szCs w:val="16"/>
                      </w:rPr>
                      <w:delText>-2.40%</w:delText>
                    </w:r>
                  </w:del>
                </w:p>
              </w:tc>
              <w:tc>
                <w:tcPr>
                  <w:tcW w:w="1300" w:type="dxa"/>
                  <w:shd w:val="clear" w:color="auto" w:fill="auto"/>
                  <w:noWrap/>
                  <w:vAlign w:val="bottom"/>
                  <w:hideMark/>
                </w:tcPr>
                <w:p w14:paraId="66C201FD" w14:textId="77777777" w:rsidR="00296D3C" w:rsidRPr="00296D3C" w:rsidDel="000F7A8D" w:rsidRDefault="00296D3C">
                  <w:pPr>
                    <w:jc w:val="center"/>
                    <w:rPr>
                      <w:del w:id="542" w:author="Jonathan Cervas" w:date="2021-04-09T16:43:00Z"/>
                      <w:rFonts w:cs="Open Sans Light"/>
                      <w:sz w:val="16"/>
                      <w:szCs w:val="16"/>
                    </w:rPr>
                    <w:pPrChange w:id="543" w:author="Jonathan Cervas" w:date="2021-04-09T16:43:00Z">
                      <w:pPr>
                        <w:pStyle w:val="NoSpacing"/>
                      </w:pPr>
                    </w:pPrChange>
                  </w:pPr>
                  <w:del w:id="544" w:author="Jonathan Cervas" w:date="2021-04-09T16:43:00Z">
                    <w:r w:rsidRPr="00296D3C" w:rsidDel="000F7A8D">
                      <w:rPr>
                        <w:rFonts w:cs="Open Sans Light"/>
                        <w:sz w:val="16"/>
                        <w:szCs w:val="16"/>
                      </w:rPr>
                      <w:delText>-0.40%</w:delText>
                    </w:r>
                  </w:del>
                </w:p>
              </w:tc>
            </w:tr>
            <w:tr w:rsidR="00296D3C" w:rsidRPr="00296D3C" w:rsidDel="000F7A8D" w14:paraId="1BE25CF8" w14:textId="77777777" w:rsidTr="00C3725C">
              <w:trPr>
                <w:trHeight w:val="320"/>
                <w:del w:id="545" w:author="Jonathan Cervas" w:date="2021-04-09T16:43:00Z"/>
              </w:trPr>
              <w:tc>
                <w:tcPr>
                  <w:tcW w:w="1300" w:type="dxa"/>
                  <w:shd w:val="clear" w:color="auto" w:fill="auto"/>
                  <w:noWrap/>
                  <w:vAlign w:val="bottom"/>
                  <w:hideMark/>
                </w:tcPr>
                <w:p w14:paraId="30C9B2D3" w14:textId="77777777" w:rsidR="00296D3C" w:rsidRPr="00296D3C" w:rsidDel="000F7A8D" w:rsidRDefault="00296D3C">
                  <w:pPr>
                    <w:jc w:val="center"/>
                    <w:rPr>
                      <w:del w:id="546" w:author="Jonathan Cervas" w:date="2021-04-09T16:43:00Z"/>
                      <w:rFonts w:cs="Open Sans Light"/>
                      <w:sz w:val="16"/>
                      <w:szCs w:val="16"/>
                    </w:rPr>
                    <w:pPrChange w:id="547" w:author="Jonathan Cervas" w:date="2021-04-09T16:43:00Z">
                      <w:pPr>
                        <w:pStyle w:val="NoSpacing"/>
                      </w:pPr>
                    </w:pPrChange>
                  </w:pPr>
                  <w:del w:id="548" w:author="Jonathan Cervas" w:date="2021-04-09T16:43:00Z">
                    <w:r w:rsidRPr="00296D3C" w:rsidDel="000F7A8D">
                      <w:rPr>
                        <w:rFonts w:cs="Open Sans Light"/>
                        <w:sz w:val="16"/>
                        <w:szCs w:val="16"/>
                      </w:rPr>
                      <w:delText>1896</w:delText>
                    </w:r>
                  </w:del>
                </w:p>
              </w:tc>
              <w:tc>
                <w:tcPr>
                  <w:tcW w:w="1300" w:type="dxa"/>
                  <w:shd w:val="clear" w:color="auto" w:fill="auto"/>
                  <w:noWrap/>
                  <w:vAlign w:val="bottom"/>
                  <w:hideMark/>
                </w:tcPr>
                <w:p w14:paraId="44DE12AE" w14:textId="77777777" w:rsidR="00296D3C" w:rsidRPr="00296D3C" w:rsidDel="000F7A8D" w:rsidRDefault="00296D3C">
                  <w:pPr>
                    <w:jc w:val="center"/>
                    <w:rPr>
                      <w:del w:id="549" w:author="Jonathan Cervas" w:date="2021-04-09T16:43:00Z"/>
                      <w:rFonts w:cs="Open Sans Light"/>
                      <w:sz w:val="16"/>
                      <w:szCs w:val="16"/>
                    </w:rPr>
                    <w:pPrChange w:id="550" w:author="Jonathan Cervas" w:date="2021-04-09T16:43:00Z">
                      <w:pPr>
                        <w:pStyle w:val="NoSpacing"/>
                      </w:pPr>
                    </w:pPrChange>
                  </w:pPr>
                  <w:del w:id="551" w:author="Jonathan Cervas" w:date="2021-04-09T16:43:00Z">
                    <w:r w:rsidRPr="00296D3C" w:rsidDel="000F7A8D">
                      <w:rPr>
                        <w:rFonts w:cs="Open Sans Light"/>
                        <w:sz w:val="16"/>
                        <w:szCs w:val="16"/>
                      </w:rPr>
                      <w:delText>19789</w:delText>
                    </w:r>
                  </w:del>
                </w:p>
              </w:tc>
              <w:tc>
                <w:tcPr>
                  <w:tcW w:w="1300" w:type="dxa"/>
                  <w:shd w:val="clear" w:color="auto" w:fill="auto"/>
                  <w:noWrap/>
                  <w:vAlign w:val="bottom"/>
                  <w:hideMark/>
                </w:tcPr>
                <w:p w14:paraId="167F88BC" w14:textId="77777777" w:rsidR="00296D3C" w:rsidRPr="00296D3C" w:rsidDel="000F7A8D" w:rsidRDefault="00296D3C">
                  <w:pPr>
                    <w:jc w:val="center"/>
                    <w:rPr>
                      <w:del w:id="552" w:author="Jonathan Cervas" w:date="2021-04-09T16:43:00Z"/>
                      <w:rFonts w:cs="Open Sans Light"/>
                      <w:sz w:val="16"/>
                      <w:szCs w:val="16"/>
                    </w:rPr>
                    <w:pPrChange w:id="553" w:author="Jonathan Cervas" w:date="2021-04-09T16:43:00Z">
                      <w:pPr>
                        <w:pStyle w:val="NoSpacing"/>
                      </w:pPr>
                    </w:pPrChange>
                  </w:pPr>
                  <w:del w:id="554" w:author="Jonathan Cervas" w:date="2021-04-09T16:43:00Z">
                    <w:r w:rsidRPr="00296D3C" w:rsidDel="000F7A8D">
                      <w:rPr>
                        <w:rFonts w:cs="Open Sans Light"/>
                        <w:sz w:val="16"/>
                        <w:szCs w:val="16"/>
                      </w:rPr>
                      <w:delText>5577</w:delText>
                    </w:r>
                  </w:del>
                </w:p>
              </w:tc>
              <w:tc>
                <w:tcPr>
                  <w:tcW w:w="1300" w:type="dxa"/>
                  <w:shd w:val="clear" w:color="auto" w:fill="auto"/>
                  <w:noWrap/>
                  <w:vAlign w:val="bottom"/>
                  <w:hideMark/>
                </w:tcPr>
                <w:p w14:paraId="35AD60E0" w14:textId="77777777" w:rsidR="00296D3C" w:rsidRPr="00296D3C" w:rsidDel="000F7A8D" w:rsidRDefault="00296D3C">
                  <w:pPr>
                    <w:jc w:val="center"/>
                    <w:rPr>
                      <w:del w:id="555" w:author="Jonathan Cervas" w:date="2021-04-09T16:43:00Z"/>
                      <w:rFonts w:cs="Open Sans Light"/>
                      <w:sz w:val="16"/>
                      <w:szCs w:val="16"/>
                    </w:rPr>
                    <w:pPrChange w:id="556" w:author="Jonathan Cervas" w:date="2021-04-09T16:43:00Z">
                      <w:pPr>
                        <w:pStyle w:val="NoSpacing"/>
                      </w:pPr>
                    </w:pPrChange>
                  </w:pPr>
                  <w:del w:id="557" w:author="Jonathan Cervas" w:date="2021-04-09T16:43:00Z">
                    <w:r w:rsidRPr="00296D3C" w:rsidDel="000F7A8D">
                      <w:rPr>
                        <w:rFonts w:cs="Open Sans Light"/>
                        <w:sz w:val="16"/>
                        <w:szCs w:val="16"/>
                      </w:rPr>
                      <w:delText>28.20%</w:delText>
                    </w:r>
                  </w:del>
                </w:p>
              </w:tc>
              <w:tc>
                <w:tcPr>
                  <w:tcW w:w="1300" w:type="dxa"/>
                  <w:shd w:val="clear" w:color="auto" w:fill="auto"/>
                  <w:noWrap/>
                  <w:vAlign w:val="bottom"/>
                  <w:hideMark/>
                </w:tcPr>
                <w:p w14:paraId="576A3D47" w14:textId="77777777" w:rsidR="00296D3C" w:rsidRPr="00296D3C" w:rsidDel="000F7A8D" w:rsidRDefault="00296D3C">
                  <w:pPr>
                    <w:jc w:val="center"/>
                    <w:rPr>
                      <w:del w:id="558" w:author="Jonathan Cervas" w:date="2021-04-09T16:43:00Z"/>
                      <w:rFonts w:cs="Open Sans Light"/>
                      <w:sz w:val="16"/>
                      <w:szCs w:val="16"/>
                    </w:rPr>
                    <w:pPrChange w:id="559" w:author="Jonathan Cervas" w:date="2021-04-09T16:43:00Z">
                      <w:pPr>
                        <w:pStyle w:val="NoSpacing"/>
                      </w:pPr>
                    </w:pPrChange>
                  </w:pPr>
                  <w:del w:id="560" w:author="Jonathan Cervas" w:date="2021-04-09T16:43:00Z">
                    <w:r w:rsidRPr="00296D3C" w:rsidDel="000F7A8D">
                      <w:rPr>
                        <w:rFonts w:cs="Open Sans Light"/>
                        <w:sz w:val="16"/>
                        <w:szCs w:val="16"/>
                      </w:rPr>
                      <w:delText>14212</w:delText>
                    </w:r>
                  </w:del>
                </w:p>
              </w:tc>
              <w:tc>
                <w:tcPr>
                  <w:tcW w:w="1300" w:type="dxa"/>
                  <w:shd w:val="clear" w:color="auto" w:fill="auto"/>
                  <w:noWrap/>
                  <w:vAlign w:val="bottom"/>
                  <w:hideMark/>
                </w:tcPr>
                <w:p w14:paraId="21BDA6B6" w14:textId="77777777" w:rsidR="00296D3C" w:rsidRPr="00296D3C" w:rsidDel="000F7A8D" w:rsidRDefault="00296D3C">
                  <w:pPr>
                    <w:jc w:val="center"/>
                    <w:rPr>
                      <w:del w:id="561" w:author="Jonathan Cervas" w:date="2021-04-09T16:43:00Z"/>
                      <w:rFonts w:cs="Open Sans Light"/>
                      <w:sz w:val="16"/>
                      <w:szCs w:val="16"/>
                    </w:rPr>
                    <w:pPrChange w:id="562" w:author="Jonathan Cervas" w:date="2021-04-09T16:43:00Z">
                      <w:pPr>
                        <w:pStyle w:val="NoSpacing"/>
                      </w:pPr>
                    </w:pPrChange>
                  </w:pPr>
                  <w:del w:id="563" w:author="Jonathan Cervas" w:date="2021-04-09T16:43:00Z">
                    <w:r w:rsidRPr="00296D3C" w:rsidDel="000F7A8D">
                      <w:rPr>
                        <w:rFonts w:cs="Open Sans Light"/>
                        <w:sz w:val="16"/>
                        <w:szCs w:val="16"/>
                      </w:rPr>
                      <w:delText>71.80%</w:delText>
                    </w:r>
                  </w:del>
                </w:p>
              </w:tc>
              <w:tc>
                <w:tcPr>
                  <w:tcW w:w="1300" w:type="dxa"/>
                  <w:shd w:val="clear" w:color="auto" w:fill="auto"/>
                  <w:noWrap/>
                  <w:vAlign w:val="bottom"/>
                  <w:hideMark/>
                </w:tcPr>
                <w:p w14:paraId="03B14666" w14:textId="77777777" w:rsidR="00296D3C" w:rsidRPr="00296D3C" w:rsidDel="000F7A8D" w:rsidRDefault="00296D3C">
                  <w:pPr>
                    <w:jc w:val="center"/>
                    <w:rPr>
                      <w:del w:id="564" w:author="Jonathan Cervas" w:date="2021-04-09T16:43:00Z"/>
                      <w:rFonts w:cs="Open Sans Light"/>
                      <w:sz w:val="16"/>
                      <w:szCs w:val="16"/>
                    </w:rPr>
                    <w:pPrChange w:id="565" w:author="Jonathan Cervas" w:date="2021-04-09T16:43:00Z">
                      <w:pPr>
                        <w:pStyle w:val="NoSpacing"/>
                      </w:pPr>
                    </w:pPrChange>
                  </w:pPr>
                  <w:del w:id="566" w:author="Jonathan Cervas" w:date="2021-04-09T16:43:00Z">
                    <w:r w:rsidRPr="00296D3C" w:rsidDel="000F7A8D">
                      <w:rPr>
                        <w:rFonts w:cs="Open Sans Light"/>
                        <w:sz w:val="16"/>
                        <w:szCs w:val="16"/>
                      </w:rPr>
                      <w:delText>-1.10%</w:delText>
                    </w:r>
                  </w:del>
                </w:p>
              </w:tc>
              <w:tc>
                <w:tcPr>
                  <w:tcW w:w="1300" w:type="dxa"/>
                  <w:shd w:val="clear" w:color="auto" w:fill="auto"/>
                  <w:noWrap/>
                  <w:vAlign w:val="bottom"/>
                  <w:hideMark/>
                </w:tcPr>
                <w:p w14:paraId="42E665F6" w14:textId="77777777" w:rsidR="00296D3C" w:rsidRPr="00296D3C" w:rsidDel="000F7A8D" w:rsidRDefault="00296D3C">
                  <w:pPr>
                    <w:jc w:val="center"/>
                    <w:rPr>
                      <w:del w:id="567" w:author="Jonathan Cervas" w:date="2021-04-09T16:43:00Z"/>
                      <w:rFonts w:cs="Open Sans Light"/>
                      <w:sz w:val="16"/>
                      <w:szCs w:val="16"/>
                    </w:rPr>
                    <w:pPrChange w:id="568" w:author="Jonathan Cervas" w:date="2021-04-09T16:43:00Z">
                      <w:pPr>
                        <w:pStyle w:val="NoSpacing"/>
                      </w:pPr>
                    </w:pPrChange>
                  </w:pPr>
                  <w:del w:id="569" w:author="Jonathan Cervas" w:date="2021-04-09T16:43:00Z">
                    <w:r w:rsidRPr="00296D3C" w:rsidDel="000F7A8D">
                      <w:rPr>
                        <w:rFonts w:cs="Open Sans Light"/>
                        <w:sz w:val="16"/>
                        <w:szCs w:val="16"/>
                      </w:rPr>
                      <w:delText>1.90%</w:delText>
                    </w:r>
                  </w:del>
                </w:p>
              </w:tc>
            </w:tr>
            <w:tr w:rsidR="00296D3C" w:rsidRPr="00296D3C" w:rsidDel="000F7A8D" w14:paraId="25C7DF3F" w14:textId="77777777" w:rsidTr="00C3725C">
              <w:trPr>
                <w:trHeight w:val="320"/>
                <w:del w:id="570" w:author="Jonathan Cervas" w:date="2021-04-09T16:43:00Z"/>
              </w:trPr>
              <w:tc>
                <w:tcPr>
                  <w:tcW w:w="1300" w:type="dxa"/>
                  <w:shd w:val="clear" w:color="auto" w:fill="auto"/>
                  <w:noWrap/>
                  <w:vAlign w:val="bottom"/>
                  <w:hideMark/>
                </w:tcPr>
                <w:p w14:paraId="56155E53" w14:textId="77777777" w:rsidR="00296D3C" w:rsidRPr="00296D3C" w:rsidDel="000F7A8D" w:rsidRDefault="00296D3C">
                  <w:pPr>
                    <w:jc w:val="center"/>
                    <w:rPr>
                      <w:del w:id="571" w:author="Jonathan Cervas" w:date="2021-04-09T16:43:00Z"/>
                      <w:rFonts w:cs="Open Sans Light"/>
                      <w:sz w:val="16"/>
                      <w:szCs w:val="16"/>
                    </w:rPr>
                    <w:pPrChange w:id="572" w:author="Jonathan Cervas" w:date="2021-04-09T16:43:00Z">
                      <w:pPr>
                        <w:pStyle w:val="NoSpacing"/>
                      </w:pPr>
                    </w:pPrChange>
                  </w:pPr>
                  <w:del w:id="573" w:author="Jonathan Cervas" w:date="2021-04-09T16:43:00Z">
                    <w:r w:rsidRPr="00296D3C" w:rsidDel="000F7A8D">
                      <w:rPr>
                        <w:rFonts w:cs="Open Sans Light"/>
                        <w:sz w:val="16"/>
                        <w:szCs w:val="16"/>
                      </w:rPr>
                      <w:delText>1900</w:delText>
                    </w:r>
                  </w:del>
                </w:p>
              </w:tc>
              <w:tc>
                <w:tcPr>
                  <w:tcW w:w="1300" w:type="dxa"/>
                  <w:shd w:val="clear" w:color="auto" w:fill="auto"/>
                  <w:noWrap/>
                  <w:vAlign w:val="bottom"/>
                  <w:hideMark/>
                </w:tcPr>
                <w:p w14:paraId="0CD073E4" w14:textId="77777777" w:rsidR="00296D3C" w:rsidRPr="00296D3C" w:rsidDel="000F7A8D" w:rsidRDefault="00296D3C">
                  <w:pPr>
                    <w:jc w:val="center"/>
                    <w:rPr>
                      <w:del w:id="574" w:author="Jonathan Cervas" w:date="2021-04-09T16:43:00Z"/>
                      <w:rFonts w:cs="Open Sans Light"/>
                      <w:sz w:val="16"/>
                      <w:szCs w:val="16"/>
                    </w:rPr>
                    <w:pPrChange w:id="575" w:author="Jonathan Cervas" w:date="2021-04-09T16:43:00Z">
                      <w:pPr>
                        <w:pStyle w:val="NoSpacing"/>
                      </w:pPr>
                    </w:pPrChange>
                  </w:pPr>
                  <w:del w:id="576" w:author="Jonathan Cervas" w:date="2021-04-09T16:43:00Z">
                    <w:r w:rsidRPr="00296D3C" w:rsidDel="000F7A8D">
                      <w:rPr>
                        <w:rFonts w:cs="Open Sans Light"/>
                        <w:sz w:val="16"/>
                        <w:szCs w:val="16"/>
                      </w:rPr>
                      <w:delText>22256</w:delText>
                    </w:r>
                  </w:del>
                </w:p>
              </w:tc>
              <w:tc>
                <w:tcPr>
                  <w:tcW w:w="1300" w:type="dxa"/>
                  <w:shd w:val="clear" w:color="auto" w:fill="auto"/>
                  <w:noWrap/>
                  <w:vAlign w:val="bottom"/>
                  <w:hideMark/>
                </w:tcPr>
                <w:p w14:paraId="33FAAE39" w14:textId="77777777" w:rsidR="00296D3C" w:rsidRPr="00296D3C" w:rsidDel="000F7A8D" w:rsidRDefault="00296D3C">
                  <w:pPr>
                    <w:jc w:val="center"/>
                    <w:rPr>
                      <w:del w:id="577" w:author="Jonathan Cervas" w:date="2021-04-09T16:43:00Z"/>
                      <w:rFonts w:cs="Open Sans Light"/>
                      <w:sz w:val="16"/>
                      <w:szCs w:val="16"/>
                    </w:rPr>
                    <w:pPrChange w:id="578" w:author="Jonathan Cervas" w:date="2021-04-09T16:43:00Z">
                      <w:pPr>
                        <w:pStyle w:val="NoSpacing"/>
                      </w:pPr>
                    </w:pPrChange>
                  </w:pPr>
                  <w:del w:id="579" w:author="Jonathan Cervas" w:date="2021-04-09T16:43:00Z">
                    <w:r w:rsidRPr="00296D3C" w:rsidDel="000F7A8D">
                      <w:rPr>
                        <w:rFonts w:cs="Open Sans Light"/>
                        <w:sz w:val="16"/>
                        <w:szCs w:val="16"/>
                      </w:rPr>
                      <w:delText>3545</w:delText>
                    </w:r>
                  </w:del>
                </w:p>
              </w:tc>
              <w:tc>
                <w:tcPr>
                  <w:tcW w:w="1300" w:type="dxa"/>
                  <w:shd w:val="clear" w:color="auto" w:fill="auto"/>
                  <w:noWrap/>
                  <w:vAlign w:val="bottom"/>
                  <w:hideMark/>
                </w:tcPr>
                <w:p w14:paraId="32FA839E" w14:textId="77777777" w:rsidR="00296D3C" w:rsidRPr="00296D3C" w:rsidDel="000F7A8D" w:rsidRDefault="00296D3C">
                  <w:pPr>
                    <w:jc w:val="center"/>
                    <w:rPr>
                      <w:del w:id="580" w:author="Jonathan Cervas" w:date="2021-04-09T16:43:00Z"/>
                      <w:rFonts w:cs="Open Sans Light"/>
                      <w:sz w:val="16"/>
                      <w:szCs w:val="16"/>
                    </w:rPr>
                    <w:pPrChange w:id="581" w:author="Jonathan Cervas" w:date="2021-04-09T16:43:00Z">
                      <w:pPr>
                        <w:pStyle w:val="NoSpacing"/>
                      </w:pPr>
                    </w:pPrChange>
                  </w:pPr>
                  <w:del w:id="582" w:author="Jonathan Cervas" w:date="2021-04-09T16:43:00Z">
                    <w:r w:rsidRPr="00296D3C" w:rsidDel="000F7A8D">
                      <w:rPr>
                        <w:rFonts w:cs="Open Sans Light"/>
                        <w:sz w:val="16"/>
                        <w:szCs w:val="16"/>
                      </w:rPr>
                      <w:delText>15.90%</w:delText>
                    </w:r>
                  </w:del>
                </w:p>
              </w:tc>
              <w:tc>
                <w:tcPr>
                  <w:tcW w:w="1300" w:type="dxa"/>
                  <w:shd w:val="clear" w:color="auto" w:fill="auto"/>
                  <w:noWrap/>
                  <w:vAlign w:val="bottom"/>
                  <w:hideMark/>
                </w:tcPr>
                <w:p w14:paraId="4F98261B" w14:textId="77777777" w:rsidR="00296D3C" w:rsidRPr="00296D3C" w:rsidDel="000F7A8D" w:rsidRDefault="00296D3C">
                  <w:pPr>
                    <w:jc w:val="center"/>
                    <w:rPr>
                      <w:del w:id="583" w:author="Jonathan Cervas" w:date="2021-04-09T16:43:00Z"/>
                      <w:rFonts w:cs="Open Sans Light"/>
                      <w:sz w:val="16"/>
                      <w:szCs w:val="16"/>
                    </w:rPr>
                    <w:pPrChange w:id="584" w:author="Jonathan Cervas" w:date="2021-04-09T16:43:00Z">
                      <w:pPr>
                        <w:pStyle w:val="NoSpacing"/>
                      </w:pPr>
                    </w:pPrChange>
                  </w:pPr>
                  <w:del w:id="585" w:author="Jonathan Cervas" w:date="2021-04-09T16:43:00Z">
                    <w:r w:rsidRPr="00296D3C" w:rsidDel="000F7A8D">
                      <w:rPr>
                        <w:rFonts w:cs="Open Sans Light"/>
                        <w:sz w:val="16"/>
                        <w:szCs w:val="16"/>
                      </w:rPr>
                      <w:delText>18711</w:delText>
                    </w:r>
                  </w:del>
                </w:p>
              </w:tc>
              <w:tc>
                <w:tcPr>
                  <w:tcW w:w="1300" w:type="dxa"/>
                  <w:shd w:val="clear" w:color="auto" w:fill="auto"/>
                  <w:noWrap/>
                  <w:vAlign w:val="bottom"/>
                  <w:hideMark/>
                </w:tcPr>
                <w:p w14:paraId="1AFAAE41" w14:textId="77777777" w:rsidR="00296D3C" w:rsidRPr="00296D3C" w:rsidDel="000F7A8D" w:rsidRDefault="00296D3C">
                  <w:pPr>
                    <w:jc w:val="center"/>
                    <w:rPr>
                      <w:del w:id="586" w:author="Jonathan Cervas" w:date="2021-04-09T16:43:00Z"/>
                      <w:rFonts w:cs="Open Sans Light"/>
                      <w:sz w:val="16"/>
                      <w:szCs w:val="16"/>
                    </w:rPr>
                    <w:pPrChange w:id="587" w:author="Jonathan Cervas" w:date="2021-04-09T16:43:00Z">
                      <w:pPr>
                        <w:pStyle w:val="NoSpacing"/>
                      </w:pPr>
                    </w:pPrChange>
                  </w:pPr>
                  <w:del w:id="588" w:author="Jonathan Cervas" w:date="2021-04-09T16:43:00Z">
                    <w:r w:rsidRPr="00296D3C" w:rsidDel="000F7A8D">
                      <w:rPr>
                        <w:rFonts w:cs="Open Sans Light"/>
                        <w:sz w:val="16"/>
                        <w:szCs w:val="16"/>
                      </w:rPr>
                      <w:delText>84.10%</w:delText>
                    </w:r>
                  </w:del>
                </w:p>
              </w:tc>
              <w:tc>
                <w:tcPr>
                  <w:tcW w:w="1300" w:type="dxa"/>
                  <w:shd w:val="clear" w:color="auto" w:fill="auto"/>
                  <w:noWrap/>
                  <w:vAlign w:val="bottom"/>
                  <w:hideMark/>
                </w:tcPr>
                <w:p w14:paraId="1DFBC24A" w14:textId="77777777" w:rsidR="00296D3C" w:rsidRPr="00296D3C" w:rsidDel="000F7A8D" w:rsidRDefault="00296D3C">
                  <w:pPr>
                    <w:jc w:val="center"/>
                    <w:rPr>
                      <w:del w:id="589" w:author="Jonathan Cervas" w:date="2021-04-09T16:43:00Z"/>
                      <w:rFonts w:cs="Open Sans Light"/>
                      <w:sz w:val="16"/>
                      <w:szCs w:val="16"/>
                    </w:rPr>
                    <w:pPrChange w:id="590" w:author="Jonathan Cervas" w:date="2021-04-09T16:43:00Z">
                      <w:pPr>
                        <w:pStyle w:val="NoSpacing"/>
                      </w:pPr>
                    </w:pPrChange>
                  </w:pPr>
                  <w:del w:id="591" w:author="Jonathan Cervas" w:date="2021-04-09T16:43:00Z">
                    <w:r w:rsidRPr="00296D3C" w:rsidDel="000F7A8D">
                      <w:rPr>
                        <w:rFonts w:cs="Open Sans Light"/>
                        <w:sz w:val="16"/>
                        <w:szCs w:val="16"/>
                      </w:rPr>
                      <w:delText>-1.10%</w:delText>
                    </w:r>
                  </w:del>
                </w:p>
              </w:tc>
              <w:tc>
                <w:tcPr>
                  <w:tcW w:w="1300" w:type="dxa"/>
                  <w:shd w:val="clear" w:color="auto" w:fill="auto"/>
                  <w:noWrap/>
                  <w:vAlign w:val="bottom"/>
                  <w:hideMark/>
                </w:tcPr>
                <w:p w14:paraId="5E596015" w14:textId="77777777" w:rsidR="00296D3C" w:rsidRPr="00296D3C" w:rsidDel="000F7A8D" w:rsidRDefault="00296D3C">
                  <w:pPr>
                    <w:jc w:val="center"/>
                    <w:rPr>
                      <w:del w:id="592" w:author="Jonathan Cervas" w:date="2021-04-09T16:43:00Z"/>
                      <w:rFonts w:cs="Open Sans Light"/>
                      <w:sz w:val="16"/>
                      <w:szCs w:val="16"/>
                    </w:rPr>
                    <w:pPrChange w:id="593" w:author="Jonathan Cervas" w:date="2021-04-09T16:43:00Z">
                      <w:pPr>
                        <w:pStyle w:val="NoSpacing"/>
                      </w:pPr>
                    </w:pPrChange>
                  </w:pPr>
                  <w:del w:id="594" w:author="Jonathan Cervas" w:date="2021-04-09T16:43:00Z">
                    <w:r w:rsidRPr="00296D3C" w:rsidDel="000F7A8D">
                      <w:rPr>
                        <w:rFonts w:cs="Open Sans Light"/>
                        <w:sz w:val="16"/>
                        <w:szCs w:val="16"/>
                      </w:rPr>
                      <w:delText>3.40%</w:delText>
                    </w:r>
                  </w:del>
                </w:p>
              </w:tc>
            </w:tr>
            <w:tr w:rsidR="00296D3C" w:rsidRPr="00296D3C" w:rsidDel="000F7A8D" w14:paraId="2DF24FAC" w14:textId="77777777" w:rsidTr="00C3725C">
              <w:trPr>
                <w:trHeight w:val="320"/>
                <w:del w:id="595" w:author="Jonathan Cervas" w:date="2021-04-09T16:43:00Z"/>
              </w:trPr>
              <w:tc>
                <w:tcPr>
                  <w:tcW w:w="1300" w:type="dxa"/>
                  <w:shd w:val="clear" w:color="auto" w:fill="auto"/>
                  <w:noWrap/>
                  <w:vAlign w:val="bottom"/>
                  <w:hideMark/>
                </w:tcPr>
                <w:p w14:paraId="7FCC30A6" w14:textId="77777777" w:rsidR="00296D3C" w:rsidRPr="00296D3C" w:rsidDel="000F7A8D" w:rsidRDefault="00296D3C">
                  <w:pPr>
                    <w:jc w:val="center"/>
                    <w:rPr>
                      <w:del w:id="596" w:author="Jonathan Cervas" w:date="2021-04-09T16:43:00Z"/>
                      <w:rFonts w:cs="Open Sans Light"/>
                      <w:sz w:val="16"/>
                      <w:szCs w:val="16"/>
                    </w:rPr>
                    <w:pPrChange w:id="597" w:author="Jonathan Cervas" w:date="2021-04-09T16:43:00Z">
                      <w:pPr>
                        <w:pStyle w:val="NoSpacing"/>
                      </w:pPr>
                    </w:pPrChange>
                  </w:pPr>
                  <w:del w:id="598" w:author="Jonathan Cervas" w:date="2021-04-09T16:43:00Z">
                    <w:r w:rsidRPr="00296D3C" w:rsidDel="000F7A8D">
                      <w:rPr>
                        <w:rFonts w:cs="Open Sans Light"/>
                        <w:sz w:val="16"/>
                        <w:szCs w:val="16"/>
                      </w:rPr>
                      <w:delText>1904</w:delText>
                    </w:r>
                  </w:del>
                </w:p>
              </w:tc>
              <w:tc>
                <w:tcPr>
                  <w:tcW w:w="1300" w:type="dxa"/>
                  <w:shd w:val="clear" w:color="auto" w:fill="auto"/>
                  <w:noWrap/>
                  <w:vAlign w:val="bottom"/>
                  <w:hideMark/>
                </w:tcPr>
                <w:p w14:paraId="57735C6B" w14:textId="77777777" w:rsidR="00296D3C" w:rsidRPr="00296D3C" w:rsidDel="000F7A8D" w:rsidRDefault="00296D3C">
                  <w:pPr>
                    <w:jc w:val="center"/>
                    <w:rPr>
                      <w:del w:id="599" w:author="Jonathan Cervas" w:date="2021-04-09T16:43:00Z"/>
                      <w:rFonts w:cs="Open Sans Light"/>
                      <w:sz w:val="16"/>
                      <w:szCs w:val="16"/>
                    </w:rPr>
                    <w:pPrChange w:id="600" w:author="Jonathan Cervas" w:date="2021-04-09T16:43:00Z">
                      <w:pPr>
                        <w:pStyle w:val="NoSpacing"/>
                      </w:pPr>
                    </w:pPrChange>
                  </w:pPr>
                  <w:del w:id="601" w:author="Jonathan Cervas" w:date="2021-04-09T16:43:00Z">
                    <w:r w:rsidRPr="00296D3C" w:rsidDel="000F7A8D">
                      <w:rPr>
                        <w:rFonts w:cs="Open Sans Light"/>
                        <w:sz w:val="16"/>
                        <w:szCs w:val="16"/>
                      </w:rPr>
                      <w:delText>25619</w:delText>
                    </w:r>
                  </w:del>
                </w:p>
              </w:tc>
              <w:tc>
                <w:tcPr>
                  <w:tcW w:w="1300" w:type="dxa"/>
                  <w:shd w:val="clear" w:color="auto" w:fill="auto"/>
                  <w:noWrap/>
                  <w:vAlign w:val="bottom"/>
                  <w:hideMark/>
                </w:tcPr>
                <w:p w14:paraId="7FAD687B" w14:textId="77777777" w:rsidR="00296D3C" w:rsidRPr="00296D3C" w:rsidDel="000F7A8D" w:rsidRDefault="00296D3C">
                  <w:pPr>
                    <w:jc w:val="center"/>
                    <w:rPr>
                      <w:del w:id="602" w:author="Jonathan Cervas" w:date="2021-04-09T16:43:00Z"/>
                      <w:rFonts w:cs="Open Sans Light"/>
                      <w:sz w:val="16"/>
                      <w:szCs w:val="16"/>
                    </w:rPr>
                    <w:pPrChange w:id="603" w:author="Jonathan Cervas" w:date="2021-04-09T16:43:00Z">
                      <w:pPr>
                        <w:pStyle w:val="NoSpacing"/>
                      </w:pPr>
                    </w:pPrChange>
                  </w:pPr>
                  <w:del w:id="604" w:author="Jonathan Cervas" w:date="2021-04-09T16:43:00Z">
                    <w:r w:rsidRPr="00296D3C" w:rsidDel="000F7A8D">
                      <w:rPr>
                        <w:rFonts w:cs="Open Sans Light"/>
                        <w:sz w:val="16"/>
                        <w:szCs w:val="16"/>
                      </w:rPr>
                      <w:delText>2901</w:delText>
                    </w:r>
                  </w:del>
                </w:p>
              </w:tc>
              <w:tc>
                <w:tcPr>
                  <w:tcW w:w="1300" w:type="dxa"/>
                  <w:shd w:val="clear" w:color="auto" w:fill="auto"/>
                  <w:noWrap/>
                  <w:vAlign w:val="bottom"/>
                  <w:hideMark/>
                </w:tcPr>
                <w:p w14:paraId="3A8E414D" w14:textId="77777777" w:rsidR="00296D3C" w:rsidRPr="00296D3C" w:rsidDel="000F7A8D" w:rsidRDefault="00296D3C">
                  <w:pPr>
                    <w:jc w:val="center"/>
                    <w:rPr>
                      <w:del w:id="605" w:author="Jonathan Cervas" w:date="2021-04-09T16:43:00Z"/>
                      <w:rFonts w:cs="Open Sans Light"/>
                      <w:sz w:val="16"/>
                      <w:szCs w:val="16"/>
                    </w:rPr>
                    <w:pPrChange w:id="606" w:author="Jonathan Cervas" w:date="2021-04-09T16:43:00Z">
                      <w:pPr>
                        <w:pStyle w:val="NoSpacing"/>
                      </w:pPr>
                    </w:pPrChange>
                  </w:pPr>
                  <w:del w:id="607" w:author="Jonathan Cervas" w:date="2021-04-09T16:43:00Z">
                    <w:r w:rsidRPr="00296D3C" w:rsidDel="000F7A8D">
                      <w:rPr>
                        <w:rFonts w:cs="Open Sans Light"/>
                        <w:sz w:val="16"/>
                        <w:szCs w:val="16"/>
                      </w:rPr>
                      <w:delText>11.30%</w:delText>
                    </w:r>
                  </w:del>
                </w:p>
              </w:tc>
              <w:tc>
                <w:tcPr>
                  <w:tcW w:w="1300" w:type="dxa"/>
                  <w:shd w:val="clear" w:color="auto" w:fill="auto"/>
                  <w:noWrap/>
                  <w:vAlign w:val="bottom"/>
                  <w:hideMark/>
                </w:tcPr>
                <w:p w14:paraId="7E6C024F" w14:textId="77777777" w:rsidR="00296D3C" w:rsidRPr="00296D3C" w:rsidDel="000F7A8D" w:rsidRDefault="00296D3C">
                  <w:pPr>
                    <w:jc w:val="center"/>
                    <w:rPr>
                      <w:del w:id="608" w:author="Jonathan Cervas" w:date="2021-04-09T16:43:00Z"/>
                      <w:rFonts w:cs="Open Sans Light"/>
                      <w:sz w:val="16"/>
                      <w:szCs w:val="16"/>
                    </w:rPr>
                    <w:pPrChange w:id="609" w:author="Jonathan Cervas" w:date="2021-04-09T16:43:00Z">
                      <w:pPr>
                        <w:pStyle w:val="NoSpacing"/>
                      </w:pPr>
                    </w:pPrChange>
                  </w:pPr>
                  <w:del w:id="610" w:author="Jonathan Cervas" w:date="2021-04-09T16:43:00Z">
                    <w:r w:rsidRPr="00296D3C" w:rsidDel="000F7A8D">
                      <w:rPr>
                        <w:rFonts w:cs="Open Sans Light"/>
                        <w:sz w:val="16"/>
                        <w:szCs w:val="16"/>
                      </w:rPr>
                      <w:delText>22718</w:delText>
                    </w:r>
                  </w:del>
                </w:p>
              </w:tc>
              <w:tc>
                <w:tcPr>
                  <w:tcW w:w="1300" w:type="dxa"/>
                  <w:shd w:val="clear" w:color="auto" w:fill="auto"/>
                  <w:noWrap/>
                  <w:vAlign w:val="bottom"/>
                  <w:hideMark/>
                </w:tcPr>
                <w:p w14:paraId="10A17AA7" w14:textId="77777777" w:rsidR="00296D3C" w:rsidRPr="00296D3C" w:rsidDel="000F7A8D" w:rsidRDefault="00296D3C">
                  <w:pPr>
                    <w:jc w:val="center"/>
                    <w:rPr>
                      <w:del w:id="611" w:author="Jonathan Cervas" w:date="2021-04-09T16:43:00Z"/>
                      <w:rFonts w:cs="Open Sans Light"/>
                      <w:sz w:val="16"/>
                      <w:szCs w:val="16"/>
                    </w:rPr>
                    <w:pPrChange w:id="612" w:author="Jonathan Cervas" w:date="2021-04-09T16:43:00Z">
                      <w:pPr>
                        <w:pStyle w:val="NoSpacing"/>
                      </w:pPr>
                    </w:pPrChange>
                  </w:pPr>
                  <w:del w:id="613" w:author="Jonathan Cervas" w:date="2021-04-09T16:43:00Z">
                    <w:r w:rsidRPr="00296D3C" w:rsidDel="000F7A8D">
                      <w:rPr>
                        <w:rFonts w:cs="Open Sans Light"/>
                        <w:sz w:val="16"/>
                        <w:szCs w:val="16"/>
                      </w:rPr>
                      <w:delText>88.70%</w:delText>
                    </w:r>
                  </w:del>
                </w:p>
              </w:tc>
              <w:tc>
                <w:tcPr>
                  <w:tcW w:w="1300" w:type="dxa"/>
                  <w:shd w:val="clear" w:color="auto" w:fill="auto"/>
                  <w:noWrap/>
                  <w:vAlign w:val="bottom"/>
                  <w:hideMark/>
                </w:tcPr>
                <w:p w14:paraId="1DEB0627" w14:textId="77777777" w:rsidR="00296D3C" w:rsidRPr="00296D3C" w:rsidDel="000F7A8D" w:rsidRDefault="00296D3C">
                  <w:pPr>
                    <w:jc w:val="center"/>
                    <w:rPr>
                      <w:del w:id="614" w:author="Jonathan Cervas" w:date="2021-04-09T16:43:00Z"/>
                      <w:rFonts w:cs="Open Sans Light"/>
                      <w:sz w:val="16"/>
                      <w:szCs w:val="16"/>
                    </w:rPr>
                    <w:pPrChange w:id="615" w:author="Jonathan Cervas" w:date="2021-04-09T16:43:00Z">
                      <w:pPr>
                        <w:pStyle w:val="NoSpacing"/>
                      </w:pPr>
                    </w:pPrChange>
                  </w:pPr>
                  <w:del w:id="616" w:author="Jonathan Cervas" w:date="2021-04-09T16:43:00Z">
                    <w:r w:rsidRPr="00296D3C" w:rsidDel="000F7A8D">
                      <w:rPr>
                        <w:rFonts w:cs="Open Sans Light"/>
                        <w:sz w:val="16"/>
                        <w:szCs w:val="16"/>
                      </w:rPr>
                      <w:delText>0.90%</w:delText>
                    </w:r>
                  </w:del>
                </w:p>
              </w:tc>
              <w:tc>
                <w:tcPr>
                  <w:tcW w:w="1300" w:type="dxa"/>
                  <w:shd w:val="clear" w:color="auto" w:fill="auto"/>
                  <w:noWrap/>
                  <w:vAlign w:val="bottom"/>
                  <w:hideMark/>
                </w:tcPr>
                <w:p w14:paraId="5C57C375" w14:textId="77777777" w:rsidR="00296D3C" w:rsidRPr="00296D3C" w:rsidDel="000F7A8D" w:rsidRDefault="00296D3C">
                  <w:pPr>
                    <w:jc w:val="center"/>
                    <w:rPr>
                      <w:del w:id="617" w:author="Jonathan Cervas" w:date="2021-04-09T16:43:00Z"/>
                      <w:rFonts w:cs="Open Sans Light"/>
                      <w:sz w:val="16"/>
                      <w:szCs w:val="16"/>
                    </w:rPr>
                    <w:pPrChange w:id="618" w:author="Jonathan Cervas" w:date="2021-04-09T16:43:00Z">
                      <w:pPr>
                        <w:pStyle w:val="NoSpacing"/>
                      </w:pPr>
                    </w:pPrChange>
                  </w:pPr>
                  <w:del w:id="619" w:author="Jonathan Cervas" w:date="2021-04-09T16:43:00Z">
                    <w:r w:rsidRPr="00296D3C" w:rsidDel="000F7A8D">
                      <w:rPr>
                        <w:rFonts w:cs="Open Sans Light"/>
                        <w:sz w:val="16"/>
                        <w:szCs w:val="16"/>
                      </w:rPr>
                      <w:delText>3.90%</w:delText>
                    </w:r>
                  </w:del>
                </w:p>
              </w:tc>
            </w:tr>
            <w:tr w:rsidR="00296D3C" w:rsidRPr="00296D3C" w:rsidDel="000F7A8D" w14:paraId="3E149A52" w14:textId="77777777" w:rsidTr="00C3725C">
              <w:trPr>
                <w:trHeight w:val="320"/>
                <w:del w:id="620" w:author="Jonathan Cervas" w:date="2021-04-09T16:43:00Z"/>
              </w:trPr>
              <w:tc>
                <w:tcPr>
                  <w:tcW w:w="1300" w:type="dxa"/>
                  <w:shd w:val="clear" w:color="auto" w:fill="auto"/>
                  <w:noWrap/>
                  <w:vAlign w:val="bottom"/>
                  <w:hideMark/>
                </w:tcPr>
                <w:p w14:paraId="43E7501A" w14:textId="77777777" w:rsidR="00296D3C" w:rsidRPr="00296D3C" w:rsidDel="000F7A8D" w:rsidRDefault="00296D3C">
                  <w:pPr>
                    <w:jc w:val="center"/>
                    <w:rPr>
                      <w:del w:id="621" w:author="Jonathan Cervas" w:date="2021-04-09T16:43:00Z"/>
                      <w:rFonts w:cs="Open Sans Light"/>
                      <w:sz w:val="16"/>
                      <w:szCs w:val="16"/>
                    </w:rPr>
                    <w:pPrChange w:id="622" w:author="Jonathan Cervas" w:date="2021-04-09T16:43:00Z">
                      <w:pPr>
                        <w:pStyle w:val="NoSpacing"/>
                      </w:pPr>
                    </w:pPrChange>
                  </w:pPr>
                  <w:del w:id="623" w:author="Jonathan Cervas" w:date="2021-04-09T16:43:00Z">
                    <w:r w:rsidRPr="00296D3C" w:rsidDel="000F7A8D">
                      <w:rPr>
                        <w:rFonts w:cs="Open Sans Light"/>
                        <w:sz w:val="16"/>
                        <w:szCs w:val="16"/>
                      </w:rPr>
                      <w:delText>1908</w:delText>
                    </w:r>
                  </w:del>
                </w:p>
              </w:tc>
              <w:tc>
                <w:tcPr>
                  <w:tcW w:w="1300" w:type="dxa"/>
                  <w:shd w:val="clear" w:color="auto" w:fill="auto"/>
                  <w:noWrap/>
                  <w:vAlign w:val="bottom"/>
                  <w:hideMark/>
                </w:tcPr>
                <w:p w14:paraId="1BF8CE63" w14:textId="77777777" w:rsidR="00296D3C" w:rsidRPr="00296D3C" w:rsidDel="000F7A8D" w:rsidRDefault="00296D3C">
                  <w:pPr>
                    <w:jc w:val="center"/>
                    <w:rPr>
                      <w:del w:id="624" w:author="Jonathan Cervas" w:date="2021-04-09T16:43:00Z"/>
                      <w:rFonts w:cs="Open Sans Light"/>
                      <w:sz w:val="16"/>
                      <w:szCs w:val="16"/>
                    </w:rPr>
                    <w:pPrChange w:id="625" w:author="Jonathan Cervas" w:date="2021-04-09T16:43:00Z">
                      <w:pPr>
                        <w:pStyle w:val="NoSpacing"/>
                      </w:pPr>
                    </w:pPrChange>
                  </w:pPr>
                  <w:del w:id="626" w:author="Jonathan Cervas" w:date="2021-04-09T16:43:00Z">
                    <w:r w:rsidRPr="00296D3C" w:rsidDel="000F7A8D">
                      <w:rPr>
                        <w:rFonts w:cs="Open Sans Light"/>
                        <w:sz w:val="16"/>
                        <w:szCs w:val="16"/>
                      </w:rPr>
                      <w:delText>14837</w:delText>
                    </w:r>
                  </w:del>
                </w:p>
              </w:tc>
              <w:tc>
                <w:tcPr>
                  <w:tcW w:w="1300" w:type="dxa"/>
                  <w:shd w:val="clear" w:color="auto" w:fill="auto"/>
                  <w:noWrap/>
                  <w:vAlign w:val="bottom"/>
                  <w:hideMark/>
                </w:tcPr>
                <w:p w14:paraId="331276BF" w14:textId="77777777" w:rsidR="00296D3C" w:rsidRPr="00296D3C" w:rsidDel="000F7A8D" w:rsidRDefault="00296D3C">
                  <w:pPr>
                    <w:jc w:val="center"/>
                    <w:rPr>
                      <w:del w:id="627" w:author="Jonathan Cervas" w:date="2021-04-09T16:43:00Z"/>
                      <w:rFonts w:cs="Open Sans Light"/>
                      <w:sz w:val="16"/>
                      <w:szCs w:val="16"/>
                    </w:rPr>
                    <w:pPrChange w:id="628" w:author="Jonathan Cervas" w:date="2021-04-09T16:43:00Z">
                      <w:pPr>
                        <w:pStyle w:val="NoSpacing"/>
                      </w:pPr>
                    </w:pPrChange>
                  </w:pPr>
                  <w:del w:id="629" w:author="Jonathan Cervas" w:date="2021-04-09T16:43:00Z">
                    <w:r w:rsidRPr="00296D3C" w:rsidDel="000F7A8D">
                      <w:rPr>
                        <w:rFonts w:cs="Open Sans Light"/>
                        <w:sz w:val="16"/>
                        <w:szCs w:val="16"/>
                      </w:rPr>
                      <w:delText>3523</w:delText>
                    </w:r>
                  </w:del>
                </w:p>
              </w:tc>
              <w:tc>
                <w:tcPr>
                  <w:tcW w:w="1300" w:type="dxa"/>
                  <w:shd w:val="clear" w:color="auto" w:fill="auto"/>
                  <w:noWrap/>
                  <w:vAlign w:val="bottom"/>
                  <w:hideMark/>
                </w:tcPr>
                <w:p w14:paraId="66623B80" w14:textId="77777777" w:rsidR="00296D3C" w:rsidRPr="00296D3C" w:rsidDel="000F7A8D" w:rsidRDefault="00296D3C">
                  <w:pPr>
                    <w:jc w:val="center"/>
                    <w:rPr>
                      <w:del w:id="630" w:author="Jonathan Cervas" w:date="2021-04-09T16:43:00Z"/>
                      <w:rFonts w:cs="Open Sans Light"/>
                      <w:sz w:val="16"/>
                      <w:szCs w:val="16"/>
                    </w:rPr>
                    <w:pPrChange w:id="631" w:author="Jonathan Cervas" w:date="2021-04-09T16:43:00Z">
                      <w:pPr>
                        <w:pStyle w:val="NoSpacing"/>
                      </w:pPr>
                    </w:pPrChange>
                  </w:pPr>
                  <w:del w:id="632" w:author="Jonathan Cervas" w:date="2021-04-09T16:43:00Z">
                    <w:r w:rsidRPr="00296D3C" w:rsidDel="000F7A8D">
                      <w:rPr>
                        <w:rFonts w:cs="Open Sans Light"/>
                        <w:sz w:val="16"/>
                        <w:szCs w:val="16"/>
                      </w:rPr>
                      <w:delText>23.70%</w:delText>
                    </w:r>
                  </w:del>
                </w:p>
              </w:tc>
              <w:tc>
                <w:tcPr>
                  <w:tcW w:w="1300" w:type="dxa"/>
                  <w:shd w:val="clear" w:color="auto" w:fill="auto"/>
                  <w:noWrap/>
                  <w:vAlign w:val="bottom"/>
                  <w:hideMark/>
                </w:tcPr>
                <w:p w14:paraId="61918D97" w14:textId="77777777" w:rsidR="00296D3C" w:rsidRPr="00296D3C" w:rsidDel="000F7A8D" w:rsidRDefault="00296D3C">
                  <w:pPr>
                    <w:jc w:val="center"/>
                    <w:rPr>
                      <w:del w:id="633" w:author="Jonathan Cervas" w:date="2021-04-09T16:43:00Z"/>
                      <w:rFonts w:cs="Open Sans Light"/>
                      <w:sz w:val="16"/>
                      <w:szCs w:val="16"/>
                    </w:rPr>
                    <w:pPrChange w:id="634" w:author="Jonathan Cervas" w:date="2021-04-09T16:43:00Z">
                      <w:pPr>
                        <w:pStyle w:val="NoSpacing"/>
                      </w:pPr>
                    </w:pPrChange>
                  </w:pPr>
                  <w:del w:id="635" w:author="Jonathan Cervas" w:date="2021-04-09T16:43:00Z">
                    <w:r w:rsidRPr="00296D3C" w:rsidDel="000F7A8D">
                      <w:rPr>
                        <w:rFonts w:cs="Open Sans Light"/>
                        <w:sz w:val="16"/>
                        <w:szCs w:val="16"/>
                      </w:rPr>
                      <w:delText>11314</w:delText>
                    </w:r>
                  </w:del>
                </w:p>
              </w:tc>
              <w:tc>
                <w:tcPr>
                  <w:tcW w:w="1300" w:type="dxa"/>
                  <w:shd w:val="clear" w:color="auto" w:fill="auto"/>
                  <w:noWrap/>
                  <w:vAlign w:val="bottom"/>
                  <w:hideMark/>
                </w:tcPr>
                <w:p w14:paraId="27F1CFDF" w14:textId="77777777" w:rsidR="00296D3C" w:rsidRPr="00296D3C" w:rsidDel="000F7A8D" w:rsidRDefault="00296D3C">
                  <w:pPr>
                    <w:jc w:val="center"/>
                    <w:rPr>
                      <w:del w:id="636" w:author="Jonathan Cervas" w:date="2021-04-09T16:43:00Z"/>
                      <w:rFonts w:cs="Open Sans Light"/>
                      <w:sz w:val="16"/>
                      <w:szCs w:val="16"/>
                    </w:rPr>
                    <w:pPrChange w:id="637" w:author="Jonathan Cervas" w:date="2021-04-09T16:43:00Z">
                      <w:pPr>
                        <w:pStyle w:val="NoSpacing"/>
                      </w:pPr>
                    </w:pPrChange>
                  </w:pPr>
                  <w:del w:id="638" w:author="Jonathan Cervas" w:date="2021-04-09T16:43:00Z">
                    <w:r w:rsidRPr="00296D3C" w:rsidDel="000F7A8D">
                      <w:rPr>
                        <w:rFonts w:cs="Open Sans Light"/>
                        <w:sz w:val="16"/>
                        <w:szCs w:val="16"/>
                      </w:rPr>
                      <w:delText>76.30%</w:delText>
                    </w:r>
                  </w:del>
                </w:p>
              </w:tc>
              <w:tc>
                <w:tcPr>
                  <w:tcW w:w="1300" w:type="dxa"/>
                  <w:shd w:val="clear" w:color="auto" w:fill="auto"/>
                  <w:noWrap/>
                  <w:vAlign w:val="bottom"/>
                  <w:hideMark/>
                </w:tcPr>
                <w:p w14:paraId="02C054B7" w14:textId="77777777" w:rsidR="00296D3C" w:rsidRPr="00296D3C" w:rsidDel="000F7A8D" w:rsidRDefault="00296D3C">
                  <w:pPr>
                    <w:jc w:val="center"/>
                    <w:rPr>
                      <w:del w:id="639" w:author="Jonathan Cervas" w:date="2021-04-09T16:43:00Z"/>
                      <w:rFonts w:cs="Open Sans Light"/>
                      <w:sz w:val="16"/>
                      <w:szCs w:val="16"/>
                    </w:rPr>
                    <w:pPrChange w:id="640" w:author="Jonathan Cervas" w:date="2021-04-09T16:43:00Z">
                      <w:pPr>
                        <w:pStyle w:val="NoSpacing"/>
                      </w:pPr>
                    </w:pPrChange>
                  </w:pPr>
                  <w:del w:id="641" w:author="Jonathan Cervas" w:date="2021-04-09T16:43:00Z">
                    <w:r w:rsidRPr="00296D3C" w:rsidDel="000F7A8D">
                      <w:rPr>
                        <w:rFonts w:cs="Open Sans Light"/>
                        <w:sz w:val="16"/>
                        <w:szCs w:val="16"/>
                      </w:rPr>
                      <w:delText>-0.90%</w:delText>
                    </w:r>
                  </w:del>
                </w:p>
              </w:tc>
              <w:tc>
                <w:tcPr>
                  <w:tcW w:w="1300" w:type="dxa"/>
                  <w:shd w:val="clear" w:color="auto" w:fill="auto"/>
                  <w:noWrap/>
                  <w:vAlign w:val="bottom"/>
                  <w:hideMark/>
                </w:tcPr>
                <w:p w14:paraId="277E9486" w14:textId="77777777" w:rsidR="00296D3C" w:rsidRPr="00296D3C" w:rsidDel="000F7A8D" w:rsidRDefault="00296D3C">
                  <w:pPr>
                    <w:jc w:val="center"/>
                    <w:rPr>
                      <w:del w:id="642" w:author="Jonathan Cervas" w:date="2021-04-09T16:43:00Z"/>
                      <w:rFonts w:cs="Open Sans Light"/>
                      <w:sz w:val="16"/>
                      <w:szCs w:val="16"/>
                    </w:rPr>
                    <w:pPrChange w:id="643" w:author="Jonathan Cervas" w:date="2021-04-09T16:43:00Z">
                      <w:pPr>
                        <w:pStyle w:val="NoSpacing"/>
                      </w:pPr>
                    </w:pPrChange>
                  </w:pPr>
                  <w:del w:id="644" w:author="Jonathan Cervas" w:date="2021-04-09T16:43:00Z">
                    <w:r w:rsidRPr="00296D3C" w:rsidDel="000F7A8D">
                      <w:rPr>
                        <w:rFonts w:cs="Open Sans Light"/>
                        <w:sz w:val="16"/>
                        <w:szCs w:val="16"/>
                      </w:rPr>
                      <w:delText>2.20%</w:delText>
                    </w:r>
                  </w:del>
                </w:p>
              </w:tc>
            </w:tr>
            <w:tr w:rsidR="00296D3C" w:rsidRPr="00296D3C" w:rsidDel="000F7A8D" w14:paraId="6DC40DFE" w14:textId="77777777" w:rsidTr="00C3725C">
              <w:trPr>
                <w:trHeight w:val="320"/>
                <w:del w:id="645" w:author="Jonathan Cervas" w:date="2021-04-09T16:43:00Z"/>
              </w:trPr>
              <w:tc>
                <w:tcPr>
                  <w:tcW w:w="1300" w:type="dxa"/>
                  <w:shd w:val="clear" w:color="auto" w:fill="auto"/>
                  <w:noWrap/>
                  <w:vAlign w:val="bottom"/>
                  <w:hideMark/>
                </w:tcPr>
                <w:p w14:paraId="37710AC4" w14:textId="77777777" w:rsidR="00296D3C" w:rsidRPr="00296D3C" w:rsidDel="000F7A8D" w:rsidRDefault="00296D3C">
                  <w:pPr>
                    <w:jc w:val="center"/>
                    <w:rPr>
                      <w:del w:id="646" w:author="Jonathan Cervas" w:date="2021-04-09T16:43:00Z"/>
                      <w:rFonts w:cs="Open Sans Light"/>
                      <w:sz w:val="16"/>
                      <w:szCs w:val="16"/>
                    </w:rPr>
                    <w:pPrChange w:id="647" w:author="Jonathan Cervas" w:date="2021-04-09T16:43:00Z">
                      <w:pPr>
                        <w:pStyle w:val="NoSpacing"/>
                      </w:pPr>
                    </w:pPrChange>
                  </w:pPr>
                  <w:del w:id="648" w:author="Jonathan Cervas" w:date="2021-04-09T16:43:00Z">
                    <w:r w:rsidRPr="00296D3C" w:rsidDel="000F7A8D">
                      <w:rPr>
                        <w:rFonts w:cs="Open Sans Light"/>
                        <w:sz w:val="16"/>
                        <w:szCs w:val="16"/>
                      </w:rPr>
                      <w:delText>1912</w:delText>
                    </w:r>
                  </w:del>
                </w:p>
              </w:tc>
              <w:tc>
                <w:tcPr>
                  <w:tcW w:w="1300" w:type="dxa"/>
                  <w:shd w:val="clear" w:color="auto" w:fill="auto"/>
                  <w:noWrap/>
                  <w:vAlign w:val="bottom"/>
                  <w:hideMark/>
                </w:tcPr>
                <w:p w14:paraId="06B6C5EB" w14:textId="77777777" w:rsidR="00296D3C" w:rsidRPr="00296D3C" w:rsidDel="000F7A8D" w:rsidRDefault="00296D3C">
                  <w:pPr>
                    <w:jc w:val="center"/>
                    <w:rPr>
                      <w:del w:id="649" w:author="Jonathan Cervas" w:date="2021-04-09T16:43:00Z"/>
                      <w:rFonts w:cs="Open Sans Light"/>
                      <w:sz w:val="16"/>
                      <w:szCs w:val="16"/>
                    </w:rPr>
                    <w:pPrChange w:id="650" w:author="Jonathan Cervas" w:date="2021-04-09T16:43:00Z">
                      <w:pPr>
                        <w:pStyle w:val="NoSpacing"/>
                      </w:pPr>
                    </w:pPrChange>
                  </w:pPr>
                  <w:del w:id="651" w:author="Jonathan Cervas" w:date="2021-04-09T16:43:00Z">
                    <w:r w:rsidRPr="00296D3C" w:rsidDel="000F7A8D">
                      <w:rPr>
                        <w:rFonts w:cs="Open Sans Light"/>
                        <w:sz w:val="16"/>
                        <w:szCs w:val="16"/>
                      </w:rPr>
                      <w:delText>16991</w:delText>
                    </w:r>
                  </w:del>
                </w:p>
              </w:tc>
              <w:tc>
                <w:tcPr>
                  <w:tcW w:w="1300" w:type="dxa"/>
                  <w:shd w:val="clear" w:color="auto" w:fill="auto"/>
                  <w:noWrap/>
                  <w:vAlign w:val="bottom"/>
                  <w:hideMark/>
                </w:tcPr>
                <w:p w14:paraId="2CD36B24" w14:textId="77777777" w:rsidR="00296D3C" w:rsidRPr="00296D3C" w:rsidDel="000F7A8D" w:rsidRDefault="00296D3C">
                  <w:pPr>
                    <w:jc w:val="center"/>
                    <w:rPr>
                      <w:del w:id="652" w:author="Jonathan Cervas" w:date="2021-04-09T16:43:00Z"/>
                      <w:rFonts w:cs="Open Sans Light"/>
                      <w:sz w:val="16"/>
                      <w:szCs w:val="16"/>
                    </w:rPr>
                    <w:pPrChange w:id="653" w:author="Jonathan Cervas" w:date="2021-04-09T16:43:00Z">
                      <w:pPr>
                        <w:pStyle w:val="NoSpacing"/>
                      </w:pPr>
                    </w:pPrChange>
                  </w:pPr>
                  <w:del w:id="654" w:author="Jonathan Cervas" w:date="2021-04-09T16:43:00Z">
                    <w:r w:rsidRPr="00296D3C" w:rsidDel="000F7A8D">
                      <w:rPr>
                        <w:rFonts w:cs="Open Sans Light"/>
                        <w:sz w:val="16"/>
                        <w:szCs w:val="16"/>
                      </w:rPr>
                      <w:delText>2143</w:delText>
                    </w:r>
                  </w:del>
                </w:p>
              </w:tc>
              <w:tc>
                <w:tcPr>
                  <w:tcW w:w="1300" w:type="dxa"/>
                  <w:shd w:val="clear" w:color="auto" w:fill="auto"/>
                  <w:noWrap/>
                  <w:vAlign w:val="bottom"/>
                  <w:hideMark/>
                </w:tcPr>
                <w:p w14:paraId="45C20258" w14:textId="77777777" w:rsidR="00296D3C" w:rsidRPr="00296D3C" w:rsidDel="000F7A8D" w:rsidRDefault="00296D3C">
                  <w:pPr>
                    <w:jc w:val="center"/>
                    <w:rPr>
                      <w:del w:id="655" w:author="Jonathan Cervas" w:date="2021-04-09T16:43:00Z"/>
                      <w:rFonts w:cs="Open Sans Light"/>
                      <w:sz w:val="16"/>
                      <w:szCs w:val="16"/>
                    </w:rPr>
                    <w:pPrChange w:id="656" w:author="Jonathan Cervas" w:date="2021-04-09T16:43:00Z">
                      <w:pPr>
                        <w:pStyle w:val="NoSpacing"/>
                      </w:pPr>
                    </w:pPrChange>
                  </w:pPr>
                  <w:del w:id="657" w:author="Jonathan Cervas" w:date="2021-04-09T16:43:00Z">
                    <w:r w:rsidRPr="00296D3C" w:rsidDel="000F7A8D">
                      <w:rPr>
                        <w:rFonts w:cs="Open Sans Light"/>
                        <w:sz w:val="16"/>
                        <w:szCs w:val="16"/>
                      </w:rPr>
                      <w:delText>12.60%</w:delText>
                    </w:r>
                  </w:del>
                </w:p>
              </w:tc>
              <w:tc>
                <w:tcPr>
                  <w:tcW w:w="1300" w:type="dxa"/>
                  <w:shd w:val="clear" w:color="auto" w:fill="auto"/>
                  <w:noWrap/>
                  <w:vAlign w:val="bottom"/>
                  <w:hideMark/>
                </w:tcPr>
                <w:p w14:paraId="3EE0C1A3" w14:textId="77777777" w:rsidR="00296D3C" w:rsidRPr="00296D3C" w:rsidDel="000F7A8D" w:rsidRDefault="00296D3C">
                  <w:pPr>
                    <w:jc w:val="center"/>
                    <w:rPr>
                      <w:del w:id="658" w:author="Jonathan Cervas" w:date="2021-04-09T16:43:00Z"/>
                      <w:rFonts w:cs="Open Sans Light"/>
                      <w:sz w:val="16"/>
                      <w:szCs w:val="16"/>
                    </w:rPr>
                    <w:pPrChange w:id="659" w:author="Jonathan Cervas" w:date="2021-04-09T16:43:00Z">
                      <w:pPr>
                        <w:pStyle w:val="NoSpacing"/>
                      </w:pPr>
                    </w:pPrChange>
                  </w:pPr>
                  <w:del w:id="660" w:author="Jonathan Cervas" w:date="2021-04-09T16:43:00Z">
                    <w:r w:rsidRPr="00296D3C" w:rsidDel="000F7A8D">
                      <w:rPr>
                        <w:rFonts w:cs="Open Sans Light"/>
                        <w:sz w:val="16"/>
                        <w:szCs w:val="16"/>
                      </w:rPr>
                      <w:delText>14848</w:delText>
                    </w:r>
                  </w:del>
                </w:p>
              </w:tc>
              <w:tc>
                <w:tcPr>
                  <w:tcW w:w="1300" w:type="dxa"/>
                  <w:shd w:val="clear" w:color="auto" w:fill="auto"/>
                  <w:noWrap/>
                  <w:vAlign w:val="bottom"/>
                  <w:hideMark/>
                </w:tcPr>
                <w:p w14:paraId="4F71519F" w14:textId="77777777" w:rsidR="00296D3C" w:rsidRPr="00296D3C" w:rsidDel="000F7A8D" w:rsidRDefault="00296D3C">
                  <w:pPr>
                    <w:jc w:val="center"/>
                    <w:rPr>
                      <w:del w:id="661" w:author="Jonathan Cervas" w:date="2021-04-09T16:43:00Z"/>
                      <w:rFonts w:cs="Open Sans Light"/>
                      <w:sz w:val="16"/>
                      <w:szCs w:val="16"/>
                    </w:rPr>
                    <w:pPrChange w:id="662" w:author="Jonathan Cervas" w:date="2021-04-09T16:43:00Z">
                      <w:pPr>
                        <w:pStyle w:val="NoSpacing"/>
                      </w:pPr>
                    </w:pPrChange>
                  </w:pPr>
                  <w:del w:id="663" w:author="Jonathan Cervas" w:date="2021-04-09T16:43:00Z">
                    <w:r w:rsidRPr="00296D3C" w:rsidDel="000F7A8D">
                      <w:rPr>
                        <w:rFonts w:cs="Open Sans Light"/>
                        <w:sz w:val="16"/>
                        <w:szCs w:val="16"/>
                      </w:rPr>
                      <w:delText>87.40%</w:delText>
                    </w:r>
                  </w:del>
                </w:p>
              </w:tc>
              <w:tc>
                <w:tcPr>
                  <w:tcW w:w="1300" w:type="dxa"/>
                  <w:shd w:val="clear" w:color="auto" w:fill="auto"/>
                  <w:noWrap/>
                  <w:vAlign w:val="bottom"/>
                  <w:hideMark/>
                </w:tcPr>
                <w:p w14:paraId="49551E92" w14:textId="77777777" w:rsidR="00296D3C" w:rsidRPr="00296D3C" w:rsidDel="000F7A8D" w:rsidRDefault="00296D3C">
                  <w:pPr>
                    <w:jc w:val="center"/>
                    <w:rPr>
                      <w:del w:id="664" w:author="Jonathan Cervas" w:date="2021-04-09T16:43:00Z"/>
                      <w:rFonts w:cs="Open Sans Light"/>
                      <w:sz w:val="16"/>
                      <w:szCs w:val="16"/>
                    </w:rPr>
                    <w:pPrChange w:id="665" w:author="Jonathan Cervas" w:date="2021-04-09T16:43:00Z">
                      <w:pPr>
                        <w:pStyle w:val="NoSpacing"/>
                      </w:pPr>
                    </w:pPrChange>
                  </w:pPr>
                  <w:del w:id="666" w:author="Jonathan Cervas" w:date="2021-04-09T16:43:00Z">
                    <w:r w:rsidRPr="00296D3C" w:rsidDel="000F7A8D">
                      <w:rPr>
                        <w:rFonts w:cs="Open Sans Light"/>
                        <w:sz w:val="16"/>
                        <w:szCs w:val="16"/>
                      </w:rPr>
                      <w:delText>-7.60%</w:delText>
                    </w:r>
                  </w:del>
                </w:p>
              </w:tc>
              <w:tc>
                <w:tcPr>
                  <w:tcW w:w="1300" w:type="dxa"/>
                  <w:shd w:val="clear" w:color="auto" w:fill="auto"/>
                  <w:noWrap/>
                  <w:vAlign w:val="bottom"/>
                  <w:hideMark/>
                </w:tcPr>
                <w:p w14:paraId="6182B0C3" w14:textId="77777777" w:rsidR="00296D3C" w:rsidRPr="00296D3C" w:rsidDel="000F7A8D" w:rsidRDefault="00296D3C">
                  <w:pPr>
                    <w:jc w:val="center"/>
                    <w:rPr>
                      <w:del w:id="667" w:author="Jonathan Cervas" w:date="2021-04-09T16:43:00Z"/>
                      <w:rFonts w:cs="Open Sans Light"/>
                      <w:sz w:val="16"/>
                      <w:szCs w:val="16"/>
                    </w:rPr>
                    <w:pPrChange w:id="668" w:author="Jonathan Cervas" w:date="2021-04-09T16:43:00Z">
                      <w:pPr>
                        <w:pStyle w:val="NoSpacing"/>
                      </w:pPr>
                    </w:pPrChange>
                  </w:pPr>
                  <w:del w:id="669" w:author="Jonathan Cervas" w:date="2021-04-09T16:43:00Z">
                    <w:r w:rsidRPr="00296D3C" w:rsidDel="000F7A8D">
                      <w:rPr>
                        <w:rFonts w:cs="Open Sans Light"/>
                        <w:sz w:val="16"/>
                        <w:szCs w:val="16"/>
                      </w:rPr>
                      <w:delText>4.20%</w:delText>
                    </w:r>
                  </w:del>
                </w:p>
              </w:tc>
            </w:tr>
            <w:tr w:rsidR="00296D3C" w:rsidRPr="00296D3C" w:rsidDel="000F7A8D" w14:paraId="020763EC" w14:textId="77777777" w:rsidTr="00C3725C">
              <w:trPr>
                <w:trHeight w:val="320"/>
                <w:del w:id="670" w:author="Jonathan Cervas" w:date="2021-04-09T16:43:00Z"/>
              </w:trPr>
              <w:tc>
                <w:tcPr>
                  <w:tcW w:w="1300" w:type="dxa"/>
                  <w:shd w:val="clear" w:color="auto" w:fill="auto"/>
                  <w:noWrap/>
                  <w:vAlign w:val="bottom"/>
                  <w:hideMark/>
                </w:tcPr>
                <w:p w14:paraId="1559AB5C" w14:textId="77777777" w:rsidR="00296D3C" w:rsidRPr="00296D3C" w:rsidDel="000F7A8D" w:rsidRDefault="00296D3C">
                  <w:pPr>
                    <w:jc w:val="center"/>
                    <w:rPr>
                      <w:del w:id="671" w:author="Jonathan Cervas" w:date="2021-04-09T16:43:00Z"/>
                      <w:rFonts w:cs="Open Sans Light"/>
                      <w:sz w:val="16"/>
                      <w:szCs w:val="16"/>
                    </w:rPr>
                    <w:pPrChange w:id="672" w:author="Jonathan Cervas" w:date="2021-04-09T16:43:00Z">
                      <w:pPr>
                        <w:pStyle w:val="NoSpacing"/>
                      </w:pPr>
                    </w:pPrChange>
                  </w:pPr>
                  <w:del w:id="673" w:author="Jonathan Cervas" w:date="2021-04-09T16:43:00Z">
                    <w:r w:rsidRPr="00296D3C" w:rsidDel="000F7A8D">
                      <w:rPr>
                        <w:rFonts w:cs="Open Sans Light"/>
                        <w:sz w:val="16"/>
                        <w:szCs w:val="16"/>
                      </w:rPr>
                      <w:delText>1916</w:delText>
                    </w:r>
                  </w:del>
                </w:p>
              </w:tc>
              <w:tc>
                <w:tcPr>
                  <w:tcW w:w="1300" w:type="dxa"/>
                  <w:shd w:val="clear" w:color="auto" w:fill="auto"/>
                  <w:noWrap/>
                  <w:vAlign w:val="bottom"/>
                  <w:hideMark/>
                </w:tcPr>
                <w:p w14:paraId="2C0F930F" w14:textId="77777777" w:rsidR="00296D3C" w:rsidRPr="00296D3C" w:rsidDel="000F7A8D" w:rsidRDefault="00296D3C">
                  <w:pPr>
                    <w:jc w:val="center"/>
                    <w:rPr>
                      <w:del w:id="674" w:author="Jonathan Cervas" w:date="2021-04-09T16:43:00Z"/>
                      <w:rFonts w:cs="Open Sans Light"/>
                      <w:sz w:val="16"/>
                      <w:szCs w:val="16"/>
                    </w:rPr>
                    <w:pPrChange w:id="675" w:author="Jonathan Cervas" w:date="2021-04-09T16:43:00Z">
                      <w:pPr>
                        <w:pStyle w:val="NoSpacing"/>
                      </w:pPr>
                    </w:pPrChange>
                  </w:pPr>
                  <w:del w:id="676" w:author="Jonathan Cervas" w:date="2021-04-09T16:43:00Z">
                    <w:r w:rsidRPr="00296D3C" w:rsidDel="000F7A8D">
                      <w:rPr>
                        <w:rFonts w:cs="Open Sans Light"/>
                        <w:sz w:val="16"/>
                        <w:szCs w:val="16"/>
                      </w:rPr>
                      <w:delText>18349</w:delText>
                    </w:r>
                  </w:del>
                </w:p>
              </w:tc>
              <w:tc>
                <w:tcPr>
                  <w:tcW w:w="1300" w:type="dxa"/>
                  <w:shd w:val="clear" w:color="auto" w:fill="auto"/>
                  <w:noWrap/>
                  <w:vAlign w:val="bottom"/>
                  <w:hideMark/>
                </w:tcPr>
                <w:p w14:paraId="6C89677C" w14:textId="77777777" w:rsidR="00296D3C" w:rsidRPr="00296D3C" w:rsidDel="000F7A8D" w:rsidRDefault="00296D3C">
                  <w:pPr>
                    <w:jc w:val="center"/>
                    <w:rPr>
                      <w:del w:id="677" w:author="Jonathan Cervas" w:date="2021-04-09T16:43:00Z"/>
                      <w:rFonts w:cs="Open Sans Light"/>
                      <w:sz w:val="16"/>
                      <w:szCs w:val="16"/>
                    </w:rPr>
                    <w:pPrChange w:id="678" w:author="Jonathan Cervas" w:date="2021-04-09T16:43:00Z">
                      <w:pPr>
                        <w:pStyle w:val="NoSpacing"/>
                      </w:pPr>
                    </w:pPrChange>
                  </w:pPr>
                  <w:del w:id="679" w:author="Jonathan Cervas" w:date="2021-04-09T16:43:00Z">
                    <w:r w:rsidRPr="00296D3C" w:rsidDel="000F7A8D">
                      <w:rPr>
                        <w:rFonts w:cs="Open Sans Light"/>
                        <w:sz w:val="16"/>
                        <w:szCs w:val="16"/>
                      </w:rPr>
                      <w:delText>2142</w:delText>
                    </w:r>
                  </w:del>
                </w:p>
              </w:tc>
              <w:tc>
                <w:tcPr>
                  <w:tcW w:w="1300" w:type="dxa"/>
                  <w:shd w:val="clear" w:color="auto" w:fill="auto"/>
                  <w:noWrap/>
                  <w:vAlign w:val="bottom"/>
                  <w:hideMark/>
                </w:tcPr>
                <w:p w14:paraId="6E53F35C" w14:textId="77777777" w:rsidR="00296D3C" w:rsidRPr="00296D3C" w:rsidDel="000F7A8D" w:rsidRDefault="00296D3C">
                  <w:pPr>
                    <w:jc w:val="center"/>
                    <w:rPr>
                      <w:del w:id="680" w:author="Jonathan Cervas" w:date="2021-04-09T16:43:00Z"/>
                      <w:rFonts w:cs="Open Sans Light"/>
                      <w:sz w:val="16"/>
                      <w:szCs w:val="16"/>
                    </w:rPr>
                    <w:pPrChange w:id="681" w:author="Jonathan Cervas" w:date="2021-04-09T16:43:00Z">
                      <w:pPr>
                        <w:pStyle w:val="NoSpacing"/>
                      </w:pPr>
                    </w:pPrChange>
                  </w:pPr>
                  <w:del w:id="682" w:author="Jonathan Cervas" w:date="2021-04-09T16:43:00Z">
                    <w:r w:rsidRPr="00296D3C" w:rsidDel="000F7A8D">
                      <w:rPr>
                        <w:rFonts w:cs="Open Sans Light"/>
                        <w:sz w:val="16"/>
                        <w:szCs w:val="16"/>
                      </w:rPr>
                      <w:delText>11.70%</w:delText>
                    </w:r>
                  </w:del>
                </w:p>
              </w:tc>
              <w:tc>
                <w:tcPr>
                  <w:tcW w:w="1300" w:type="dxa"/>
                  <w:shd w:val="clear" w:color="auto" w:fill="auto"/>
                  <w:noWrap/>
                  <w:vAlign w:val="bottom"/>
                  <w:hideMark/>
                </w:tcPr>
                <w:p w14:paraId="25ABFF3E" w14:textId="77777777" w:rsidR="00296D3C" w:rsidRPr="00296D3C" w:rsidDel="000F7A8D" w:rsidRDefault="00296D3C">
                  <w:pPr>
                    <w:jc w:val="center"/>
                    <w:rPr>
                      <w:del w:id="683" w:author="Jonathan Cervas" w:date="2021-04-09T16:43:00Z"/>
                      <w:rFonts w:cs="Open Sans Light"/>
                      <w:sz w:val="16"/>
                      <w:szCs w:val="16"/>
                    </w:rPr>
                    <w:pPrChange w:id="684" w:author="Jonathan Cervas" w:date="2021-04-09T16:43:00Z">
                      <w:pPr>
                        <w:pStyle w:val="NoSpacing"/>
                      </w:pPr>
                    </w:pPrChange>
                  </w:pPr>
                  <w:del w:id="685" w:author="Jonathan Cervas" w:date="2021-04-09T16:43:00Z">
                    <w:r w:rsidRPr="00296D3C" w:rsidDel="000F7A8D">
                      <w:rPr>
                        <w:rFonts w:cs="Open Sans Light"/>
                        <w:sz w:val="16"/>
                        <w:szCs w:val="16"/>
                      </w:rPr>
                      <w:delText>16207</w:delText>
                    </w:r>
                  </w:del>
                </w:p>
              </w:tc>
              <w:tc>
                <w:tcPr>
                  <w:tcW w:w="1300" w:type="dxa"/>
                  <w:shd w:val="clear" w:color="auto" w:fill="auto"/>
                  <w:noWrap/>
                  <w:vAlign w:val="bottom"/>
                  <w:hideMark/>
                </w:tcPr>
                <w:p w14:paraId="526BB9E0" w14:textId="77777777" w:rsidR="00296D3C" w:rsidRPr="00296D3C" w:rsidDel="000F7A8D" w:rsidRDefault="00296D3C">
                  <w:pPr>
                    <w:jc w:val="center"/>
                    <w:rPr>
                      <w:del w:id="686" w:author="Jonathan Cervas" w:date="2021-04-09T16:43:00Z"/>
                      <w:rFonts w:cs="Open Sans Light"/>
                      <w:sz w:val="16"/>
                      <w:szCs w:val="16"/>
                    </w:rPr>
                    <w:pPrChange w:id="687" w:author="Jonathan Cervas" w:date="2021-04-09T16:43:00Z">
                      <w:pPr>
                        <w:pStyle w:val="NoSpacing"/>
                      </w:pPr>
                    </w:pPrChange>
                  </w:pPr>
                  <w:del w:id="688" w:author="Jonathan Cervas" w:date="2021-04-09T16:43:00Z">
                    <w:r w:rsidRPr="00296D3C" w:rsidDel="000F7A8D">
                      <w:rPr>
                        <w:rFonts w:cs="Open Sans Light"/>
                        <w:sz w:val="16"/>
                        <w:szCs w:val="16"/>
                      </w:rPr>
                      <w:delText>88.30%</w:delText>
                    </w:r>
                  </w:del>
                </w:p>
              </w:tc>
              <w:tc>
                <w:tcPr>
                  <w:tcW w:w="1300" w:type="dxa"/>
                  <w:shd w:val="clear" w:color="auto" w:fill="auto"/>
                  <w:noWrap/>
                  <w:vAlign w:val="bottom"/>
                  <w:hideMark/>
                </w:tcPr>
                <w:p w14:paraId="09C6A3BD" w14:textId="77777777" w:rsidR="00296D3C" w:rsidRPr="00296D3C" w:rsidDel="000F7A8D" w:rsidRDefault="00296D3C">
                  <w:pPr>
                    <w:jc w:val="center"/>
                    <w:rPr>
                      <w:del w:id="689" w:author="Jonathan Cervas" w:date="2021-04-09T16:43:00Z"/>
                      <w:rFonts w:cs="Open Sans Light"/>
                      <w:sz w:val="16"/>
                      <w:szCs w:val="16"/>
                    </w:rPr>
                    <w:pPrChange w:id="690" w:author="Jonathan Cervas" w:date="2021-04-09T16:43:00Z">
                      <w:pPr>
                        <w:pStyle w:val="NoSpacing"/>
                      </w:pPr>
                    </w:pPrChange>
                  </w:pPr>
                  <w:del w:id="691" w:author="Jonathan Cervas" w:date="2021-04-09T16:43:00Z">
                    <w:r w:rsidRPr="00296D3C" w:rsidDel="000F7A8D">
                      <w:rPr>
                        <w:rFonts w:cs="Open Sans Light"/>
                        <w:sz w:val="16"/>
                        <w:szCs w:val="16"/>
                      </w:rPr>
                      <w:delText>-3.20%</w:delText>
                    </w:r>
                  </w:del>
                </w:p>
              </w:tc>
              <w:tc>
                <w:tcPr>
                  <w:tcW w:w="1300" w:type="dxa"/>
                  <w:shd w:val="clear" w:color="auto" w:fill="auto"/>
                  <w:noWrap/>
                  <w:vAlign w:val="bottom"/>
                  <w:hideMark/>
                </w:tcPr>
                <w:p w14:paraId="24844993" w14:textId="77777777" w:rsidR="00296D3C" w:rsidRPr="00296D3C" w:rsidDel="000F7A8D" w:rsidRDefault="00296D3C">
                  <w:pPr>
                    <w:jc w:val="center"/>
                    <w:rPr>
                      <w:del w:id="692" w:author="Jonathan Cervas" w:date="2021-04-09T16:43:00Z"/>
                      <w:rFonts w:cs="Open Sans Light"/>
                      <w:sz w:val="16"/>
                      <w:szCs w:val="16"/>
                    </w:rPr>
                    <w:pPrChange w:id="693" w:author="Jonathan Cervas" w:date="2021-04-09T16:43:00Z">
                      <w:pPr>
                        <w:pStyle w:val="NoSpacing"/>
                      </w:pPr>
                    </w:pPrChange>
                  </w:pPr>
                  <w:del w:id="694" w:author="Jonathan Cervas" w:date="2021-04-09T16:43:00Z">
                    <w:r w:rsidRPr="00296D3C" w:rsidDel="000F7A8D">
                      <w:rPr>
                        <w:rFonts w:cs="Open Sans Light"/>
                        <w:sz w:val="16"/>
                        <w:szCs w:val="16"/>
                      </w:rPr>
                      <w:delText>3.90%</w:delText>
                    </w:r>
                  </w:del>
                </w:p>
              </w:tc>
            </w:tr>
            <w:tr w:rsidR="00296D3C" w:rsidRPr="00296D3C" w:rsidDel="000F7A8D" w14:paraId="2EF65DA8" w14:textId="77777777" w:rsidTr="00C3725C">
              <w:trPr>
                <w:trHeight w:val="320"/>
                <w:del w:id="695" w:author="Jonathan Cervas" w:date="2021-04-09T16:43:00Z"/>
              </w:trPr>
              <w:tc>
                <w:tcPr>
                  <w:tcW w:w="1300" w:type="dxa"/>
                  <w:shd w:val="clear" w:color="auto" w:fill="auto"/>
                  <w:noWrap/>
                  <w:vAlign w:val="bottom"/>
                  <w:hideMark/>
                </w:tcPr>
                <w:p w14:paraId="70910E34" w14:textId="77777777" w:rsidR="00296D3C" w:rsidRPr="00296D3C" w:rsidDel="000F7A8D" w:rsidRDefault="00296D3C">
                  <w:pPr>
                    <w:jc w:val="center"/>
                    <w:rPr>
                      <w:del w:id="696" w:author="Jonathan Cervas" w:date="2021-04-09T16:43:00Z"/>
                      <w:rFonts w:cs="Open Sans Light"/>
                      <w:sz w:val="16"/>
                      <w:szCs w:val="16"/>
                    </w:rPr>
                    <w:pPrChange w:id="697" w:author="Jonathan Cervas" w:date="2021-04-09T16:43:00Z">
                      <w:pPr>
                        <w:pStyle w:val="NoSpacing"/>
                      </w:pPr>
                    </w:pPrChange>
                  </w:pPr>
                  <w:del w:id="698" w:author="Jonathan Cervas" w:date="2021-04-09T16:43:00Z">
                    <w:r w:rsidRPr="00296D3C" w:rsidDel="000F7A8D">
                      <w:rPr>
                        <w:rFonts w:cs="Open Sans Light"/>
                        <w:sz w:val="16"/>
                        <w:szCs w:val="16"/>
                      </w:rPr>
                      <w:delText>1920</w:delText>
                    </w:r>
                  </w:del>
                </w:p>
              </w:tc>
              <w:tc>
                <w:tcPr>
                  <w:tcW w:w="1300" w:type="dxa"/>
                  <w:shd w:val="clear" w:color="auto" w:fill="auto"/>
                  <w:noWrap/>
                  <w:vAlign w:val="bottom"/>
                  <w:hideMark/>
                </w:tcPr>
                <w:p w14:paraId="07DAC6F3" w14:textId="77777777" w:rsidR="00296D3C" w:rsidRPr="00296D3C" w:rsidDel="000F7A8D" w:rsidRDefault="00296D3C">
                  <w:pPr>
                    <w:jc w:val="center"/>
                    <w:rPr>
                      <w:del w:id="699" w:author="Jonathan Cervas" w:date="2021-04-09T16:43:00Z"/>
                      <w:rFonts w:cs="Open Sans Light"/>
                      <w:sz w:val="16"/>
                      <w:szCs w:val="16"/>
                    </w:rPr>
                    <w:pPrChange w:id="700" w:author="Jonathan Cervas" w:date="2021-04-09T16:43:00Z">
                      <w:pPr>
                        <w:pStyle w:val="NoSpacing"/>
                      </w:pPr>
                    </w:pPrChange>
                  </w:pPr>
                  <w:del w:id="701" w:author="Jonathan Cervas" w:date="2021-04-09T16:43:00Z">
                    <w:r w:rsidRPr="00296D3C" w:rsidDel="000F7A8D">
                      <w:rPr>
                        <w:rFonts w:cs="Open Sans Light"/>
                        <w:sz w:val="16"/>
                        <w:szCs w:val="16"/>
                      </w:rPr>
                      <w:delText>18734</w:delText>
                    </w:r>
                  </w:del>
                </w:p>
              </w:tc>
              <w:tc>
                <w:tcPr>
                  <w:tcW w:w="1300" w:type="dxa"/>
                  <w:shd w:val="clear" w:color="auto" w:fill="auto"/>
                  <w:noWrap/>
                  <w:vAlign w:val="bottom"/>
                  <w:hideMark/>
                </w:tcPr>
                <w:p w14:paraId="6F0F0B9A" w14:textId="77777777" w:rsidR="00296D3C" w:rsidRPr="00296D3C" w:rsidDel="000F7A8D" w:rsidRDefault="00296D3C">
                  <w:pPr>
                    <w:jc w:val="center"/>
                    <w:rPr>
                      <w:del w:id="702" w:author="Jonathan Cervas" w:date="2021-04-09T16:43:00Z"/>
                      <w:rFonts w:cs="Open Sans Light"/>
                      <w:sz w:val="16"/>
                      <w:szCs w:val="16"/>
                    </w:rPr>
                    <w:pPrChange w:id="703" w:author="Jonathan Cervas" w:date="2021-04-09T16:43:00Z">
                      <w:pPr>
                        <w:pStyle w:val="NoSpacing"/>
                      </w:pPr>
                    </w:pPrChange>
                  </w:pPr>
                  <w:del w:id="704" w:author="Jonathan Cervas" w:date="2021-04-09T16:43:00Z">
                    <w:r w:rsidRPr="00296D3C" w:rsidDel="000F7A8D">
                      <w:rPr>
                        <w:rFonts w:cs="Open Sans Light"/>
                        <w:sz w:val="16"/>
                        <w:szCs w:val="16"/>
                      </w:rPr>
                      <w:delText>4977</w:delText>
                    </w:r>
                  </w:del>
                </w:p>
              </w:tc>
              <w:tc>
                <w:tcPr>
                  <w:tcW w:w="1300" w:type="dxa"/>
                  <w:shd w:val="clear" w:color="auto" w:fill="auto"/>
                  <w:noWrap/>
                  <w:vAlign w:val="bottom"/>
                  <w:hideMark/>
                </w:tcPr>
                <w:p w14:paraId="2F3CFD0C" w14:textId="77777777" w:rsidR="00296D3C" w:rsidRPr="00296D3C" w:rsidDel="000F7A8D" w:rsidRDefault="00296D3C">
                  <w:pPr>
                    <w:jc w:val="center"/>
                    <w:rPr>
                      <w:del w:id="705" w:author="Jonathan Cervas" w:date="2021-04-09T16:43:00Z"/>
                      <w:rFonts w:cs="Open Sans Light"/>
                      <w:sz w:val="16"/>
                      <w:szCs w:val="16"/>
                    </w:rPr>
                    <w:pPrChange w:id="706" w:author="Jonathan Cervas" w:date="2021-04-09T16:43:00Z">
                      <w:pPr>
                        <w:pStyle w:val="NoSpacing"/>
                      </w:pPr>
                    </w:pPrChange>
                  </w:pPr>
                  <w:del w:id="707" w:author="Jonathan Cervas" w:date="2021-04-09T16:43:00Z">
                    <w:r w:rsidRPr="00296D3C" w:rsidDel="000F7A8D">
                      <w:rPr>
                        <w:rFonts w:cs="Open Sans Light"/>
                        <w:sz w:val="16"/>
                        <w:szCs w:val="16"/>
                      </w:rPr>
                      <w:delText>26.60%</w:delText>
                    </w:r>
                  </w:del>
                </w:p>
              </w:tc>
              <w:tc>
                <w:tcPr>
                  <w:tcW w:w="1300" w:type="dxa"/>
                  <w:shd w:val="clear" w:color="auto" w:fill="auto"/>
                  <w:noWrap/>
                  <w:vAlign w:val="bottom"/>
                  <w:hideMark/>
                </w:tcPr>
                <w:p w14:paraId="51C470A0" w14:textId="77777777" w:rsidR="00296D3C" w:rsidRPr="00296D3C" w:rsidDel="000F7A8D" w:rsidRDefault="00296D3C">
                  <w:pPr>
                    <w:jc w:val="center"/>
                    <w:rPr>
                      <w:del w:id="708" w:author="Jonathan Cervas" w:date="2021-04-09T16:43:00Z"/>
                      <w:rFonts w:cs="Open Sans Light"/>
                      <w:sz w:val="16"/>
                      <w:szCs w:val="16"/>
                    </w:rPr>
                    <w:pPrChange w:id="709" w:author="Jonathan Cervas" w:date="2021-04-09T16:43:00Z">
                      <w:pPr>
                        <w:pStyle w:val="NoSpacing"/>
                      </w:pPr>
                    </w:pPrChange>
                  </w:pPr>
                  <w:del w:id="710" w:author="Jonathan Cervas" w:date="2021-04-09T16:43:00Z">
                    <w:r w:rsidRPr="00296D3C" w:rsidDel="000F7A8D">
                      <w:rPr>
                        <w:rFonts w:cs="Open Sans Light"/>
                        <w:sz w:val="16"/>
                        <w:szCs w:val="16"/>
                      </w:rPr>
                      <w:delText>13757</w:delText>
                    </w:r>
                  </w:del>
                </w:p>
              </w:tc>
              <w:tc>
                <w:tcPr>
                  <w:tcW w:w="1300" w:type="dxa"/>
                  <w:shd w:val="clear" w:color="auto" w:fill="auto"/>
                  <w:noWrap/>
                  <w:vAlign w:val="bottom"/>
                  <w:hideMark/>
                </w:tcPr>
                <w:p w14:paraId="78219DF6" w14:textId="77777777" w:rsidR="00296D3C" w:rsidRPr="00296D3C" w:rsidDel="000F7A8D" w:rsidRDefault="00296D3C">
                  <w:pPr>
                    <w:jc w:val="center"/>
                    <w:rPr>
                      <w:del w:id="711" w:author="Jonathan Cervas" w:date="2021-04-09T16:43:00Z"/>
                      <w:rFonts w:cs="Open Sans Light"/>
                      <w:sz w:val="16"/>
                      <w:szCs w:val="16"/>
                    </w:rPr>
                    <w:pPrChange w:id="712" w:author="Jonathan Cervas" w:date="2021-04-09T16:43:00Z">
                      <w:pPr>
                        <w:pStyle w:val="NoSpacing"/>
                      </w:pPr>
                    </w:pPrChange>
                  </w:pPr>
                  <w:del w:id="713" w:author="Jonathan Cervas" w:date="2021-04-09T16:43:00Z">
                    <w:r w:rsidRPr="00296D3C" w:rsidDel="000F7A8D">
                      <w:rPr>
                        <w:rFonts w:cs="Open Sans Light"/>
                        <w:sz w:val="16"/>
                        <w:szCs w:val="16"/>
                      </w:rPr>
                      <w:delText>73.40%</w:delText>
                    </w:r>
                  </w:del>
                </w:p>
              </w:tc>
              <w:tc>
                <w:tcPr>
                  <w:tcW w:w="1300" w:type="dxa"/>
                  <w:shd w:val="clear" w:color="auto" w:fill="auto"/>
                  <w:noWrap/>
                  <w:vAlign w:val="bottom"/>
                  <w:hideMark/>
                </w:tcPr>
                <w:p w14:paraId="3CB5DF87" w14:textId="77777777" w:rsidR="00296D3C" w:rsidRPr="00296D3C" w:rsidDel="000F7A8D" w:rsidRDefault="00296D3C">
                  <w:pPr>
                    <w:jc w:val="center"/>
                    <w:rPr>
                      <w:del w:id="714" w:author="Jonathan Cervas" w:date="2021-04-09T16:43:00Z"/>
                      <w:rFonts w:cs="Open Sans Light"/>
                      <w:sz w:val="16"/>
                      <w:szCs w:val="16"/>
                    </w:rPr>
                    <w:pPrChange w:id="715" w:author="Jonathan Cervas" w:date="2021-04-09T16:43:00Z">
                      <w:pPr>
                        <w:pStyle w:val="NoSpacing"/>
                      </w:pPr>
                    </w:pPrChange>
                  </w:pPr>
                  <w:del w:id="716" w:author="Jonathan Cervas" w:date="2021-04-09T16:43:00Z">
                    <w:r w:rsidRPr="00296D3C" w:rsidDel="000F7A8D">
                      <w:rPr>
                        <w:rFonts w:cs="Open Sans Light"/>
                        <w:sz w:val="16"/>
                        <w:szCs w:val="16"/>
                      </w:rPr>
                      <w:delText>-2.10%</w:delText>
                    </w:r>
                  </w:del>
                </w:p>
              </w:tc>
              <w:tc>
                <w:tcPr>
                  <w:tcW w:w="1300" w:type="dxa"/>
                  <w:shd w:val="clear" w:color="auto" w:fill="auto"/>
                  <w:noWrap/>
                  <w:vAlign w:val="bottom"/>
                  <w:hideMark/>
                </w:tcPr>
                <w:p w14:paraId="284D0CF2" w14:textId="77777777" w:rsidR="00296D3C" w:rsidRPr="00296D3C" w:rsidDel="000F7A8D" w:rsidRDefault="00296D3C">
                  <w:pPr>
                    <w:jc w:val="center"/>
                    <w:rPr>
                      <w:del w:id="717" w:author="Jonathan Cervas" w:date="2021-04-09T16:43:00Z"/>
                      <w:rFonts w:cs="Open Sans Light"/>
                      <w:sz w:val="16"/>
                      <w:szCs w:val="16"/>
                    </w:rPr>
                    <w:pPrChange w:id="718" w:author="Jonathan Cervas" w:date="2021-04-09T16:43:00Z">
                      <w:pPr>
                        <w:pStyle w:val="NoSpacing"/>
                      </w:pPr>
                    </w:pPrChange>
                  </w:pPr>
                  <w:del w:id="719" w:author="Jonathan Cervas" w:date="2021-04-09T16:43:00Z">
                    <w:r w:rsidRPr="00296D3C" w:rsidDel="000F7A8D">
                      <w:rPr>
                        <w:rFonts w:cs="Open Sans Light"/>
                        <w:sz w:val="16"/>
                        <w:szCs w:val="16"/>
                      </w:rPr>
                      <w:delText>2.10%</w:delText>
                    </w:r>
                  </w:del>
                </w:p>
              </w:tc>
            </w:tr>
            <w:tr w:rsidR="00296D3C" w:rsidRPr="00296D3C" w:rsidDel="000F7A8D" w14:paraId="72D4D9A2" w14:textId="77777777" w:rsidTr="00C3725C">
              <w:trPr>
                <w:trHeight w:val="320"/>
                <w:del w:id="720" w:author="Jonathan Cervas" w:date="2021-04-09T16:43:00Z"/>
              </w:trPr>
              <w:tc>
                <w:tcPr>
                  <w:tcW w:w="1300" w:type="dxa"/>
                  <w:shd w:val="clear" w:color="auto" w:fill="auto"/>
                  <w:noWrap/>
                  <w:vAlign w:val="bottom"/>
                  <w:hideMark/>
                </w:tcPr>
                <w:p w14:paraId="3C73C348" w14:textId="77777777" w:rsidR="00296D3C" w:rsidRPr="00296D3C" w:rsidDel="000F7A8D" w:rsidRDefault="00296D3C">
                  <w:pPr>
                    <w:jc w:val="center"/>
                    <w:rPr>
                      <w:del w:id="721" w:author="Jonathan Cervas" w:date="2021-04-09T16:43:00Z"/>
                      <w:rFonts w:cs="Open Sans Light"/>
                      <w:sz w:val="16"/>
                      <w:szCs w:val="16"/>
                    </w:rPr>
                    <w:pPrChange w:id="722" w:author="Jonathan Cervas" w:date="2021-04-09T16:43:00Z">
                      <w:pPr>
                        <w:pStyle w:val="NoSpacing"/>
                      </w:pPr>
                    </w:pPrChange>
                  </w:pPr>
                  <w:del w:id="723" w:author="Jonathan Cervas" w:date="2021-04-09T16:43:00Z">
                    <w:r w:rsidRPr="00296D3C" w:rsidDel="000F7A8D">
                      <w:rPr>
                        <w:rFonts w:cs="Open Sans Light"/>
                        <w:sz w:val="16"/>
                        <w:szCs w:val="16"/>
                      </w:rPr>
                      <w:delText>1924</w:delText>
                    </w:r>
                  </w:del>
                </w:p>
              </w:tc>
              <w:tc>
                <w:tcPr>
                  <w:tcW w:w="1300" w:type="dxa"/>
                  <w:shd w:val="clear" w:color="auto" w:fill="auto"/>
                  <w:noWrap/>
                  <w:vAlign w:val="bottom"/>
                  <w:hideMark/>
                </w:tcPr>
                <w:p w14:paraId="40178569" w14:textId="77777777" w:rsidR="00296D3C" w:rsidRPr="00296D3C" w:rsidDel="000F7A8D" w:rsidRDefault="00296D3C">
                  <w:pPr>
                    <w:jc w:val="center"/>
                    <w:rPr>
                      <w:del w:id="724" w:author="Jonathan Cervas" w:date="2021-04-09T16:43:00Z"/>
                      <w:rFonts w:cs="Open Sans Light"/>
                      <w:sz w:val="16"/>
                      <w:szCs w:val="16"/>
                    </w:rPr>
                    <w:pPrChange w:id="725" w:author="Jonathan Cervas" w:date="2021-04-09T16:43:00Z">
                      <w:pPr>
                        <w:pStyle w:val="NoSpacing"/>
                      </w:pPr>
                    </w:pPrChange>
                  </w:pPr>
                  <w:del w:id="726" w:author="Jonathan Cervas" w:date="2021-04-09T16:43:00Z">
                    <w:r w:rsidRPr="00296D3C" w:rsidDel="000F7A8D">
                      <w:rPr>
                        <w:rFonts w:cs="Open Sans Light"/>
                        <w:sz w:val="16"/>
                        <w:szCs w:val="16"/>
                      </w:rPr>
                      <w:delText>18124</w:delText>
                    </w:r>
                  </w:del>
                </w:p>
              </w:tc>
              <w:tc>
                <w:tcPr>
                  <w:tcW w:w="1300" w:type="dxa"/>
                  <w:shd w:val="clear" w:color="auto" w:fill="auto"/>
                  <w:noWrap/>
                  <w:vAlign w:val="bottom"/>
                  <w:hideMark/>
                </w:tcPr>
                <w:p w14:paraId="6165E855" w14:textId="77777777" w:rsidR="00296D3C" w:rsidRPr="00296D3C" w:rsidDel="000F7A8D" w:rsidRDefault="00296D3C">
                  <w:pPr>
                    <w:jc w:val="center"/>
                    <w:rPr>
                      <w:del w:id="727" w:author="Jonathan Cervas" w:date="2021-04-09T16:43:00Z"/>
                      <w:rFonts w:cs="Open Sans Light"/>
                      <w:sz w:val="16"/>
                      <w:szCs w:val="16"/>
                    </w:rPr>
                    <w:pPrChange w:id="728" w:author="Jonathan Cervas" w:date="2021-04-09T16:43:00Z">
                      <w:pPr>
                        <w:pStyle w:val="NoSpacing"/>
                      </w:pPr>
                    </w:pPrChange>
                  </w:pPr>
                  <w:del w:id="729" w:author="Jonathan Cervas" w:date="2021-04-09T16:43:00Z">
                    <w:r w:rsidRPr="00296D3C" w:rsidDel="000F7A8D">
                      <w:rPr>
                        <w:rFonts w:cs="Open Sans Light"/>
                        <w:sz w:val="16"/>
                        <w:szCs w:val="16"/>
                      </w:rPr>
                      <w:delText>11474</w:delText>
                    </w:r>
                  </w:del>
                </w:p>
              </w:tc>
              <w:tc>
                <w:tcPr>
                  <w:tcW w:w="1300" w:type="dxa"/>
                  <w:shd w:val="clear" w:color="auto" w:fill="auto"/>
                  <w:noWrap/>
                  <w:vAlign w:val="bottom"/>
                  <w:hideMark/>
                </w:tcPr>
                <w:p w14:paraId="1D8EE0E5" w14:textId="77777777" w:rsidR="00296D3C" w:rsidRPr="00296D3C" w:rsidDel="000F7A8D" w:rsidRDefault="00296D3C">
                  <w:pPr>
                    <w:jc w:val="center"/>
                    <w:rPr>
                      <w:del w:id="730" w:author="Jonathan Cervas" w:date="2021-04-09T16:43:00Z"/>
                      <w:rFonts w:cs="Open Sans Light"/>
                      <w:sz w:val="16"/>
                      <w:szCs w:val="16"/>
                    </w:rPr>
                    <w:pPrChange w:id="731" w:author="Jonathan Cervas" w:date="2021-04-09T16:43:00Z">
                      <w:pPr>
                        <w:pStyle w:val="NoSpacing"/>
                      </w:pPr>
                    </w:pPrChange>
                  </w:pPr>
                  <w:del w:id="732" w:author="Jonathan Cervas" w:date="2021-04-09T16:43:00Z">
                    <w:r w:rsidRPr="00296D3C" w:rsidDel="000F7A8D">
                      <w:rPr>
                        <w:rFonts w:cs="Open Sans Light"/>
                        <w:sz w:val="16"/>
                        <w:szCs w:val="16"/>
                      </w:rPr>
                      <w:delText>63.30%</w:delText>
                    </w:r>
                  </w:del>
                </w:p>
              </w:tc>
              <w:tc>
                <w:tcPr>
                  <w:tcW w:w="1300" w:type="dxa"/>
                  <w:shd w:val="clear" w:color="auto" w:fill="auto"/>
                  <w:noWrap/>
                  <w:vAlign w:val="bottom"/>
                  <w:hideMark/>
                </w:tcPr>
                <w:p w14:paraId="0D5666C5" w14:textId="77777777" w:rsidR="00296D3C" w:rsidRPr="00296D3C" w:rsidDel="000F7A8D" w:rsidRDefault="00296D3C">
                  <w:pPr>
                    <w:jc w:val="center"/>
                    <w:rPr>
                      <w:del w:id="733" w:author="Jonathan Cervas" w:date="2021-04-09T16:43:00Z"/>
                      <w:rFonts w:cs="Open Sans Light"/>
                      <w:sz w:val="16"/>
                      <w:szCs w:val="16"/>
                    </w:rPr>
                    <w:pPrChange w:id="734" w:author="Jonathan Cervas" w:date="2021-04-09T16:43:00Z">
                      <w:pPr>
                        <w:pStyle w:val="NoSpacing"/>
                      </w:pPr>
                    </w:pPrChange>
                  </w:pPr>
                  <w:del w:id="735" w:author="Jonathan Cervas" w:date="2021-04-09T16:43:00Z">
                    <w:r w:rsidRPr="00296D3C" w:rsidDel="000F7A8D">
                      <w:rPr>
                        <w:rFonts w:cs="Open Sans Light"/>
                        <w:sz w:val="16"/>
                        <w:szCs w:val="16"/>
                      </w:rPr>
                      <w:delText>6650</w:delText>
                    </w:r>
                  </w:del>
                </w:p>
              </w:tc>
              <w:tc>
                <w:tcPr>
                  <w:tcW w:w="1300" w:type="dxa"/>
                  <w:shd w:val="clear" w:color="auto" w:fill="auto"/>
                  <w:noWrap/>
                  <w:vAlign w:val="bottom"/>
                  <w:hideMark/>
                </w:tcPr>
                <w:p w14:paraId="46B1422C" w14:textId="77777777" w:rsidR="00296D3C" w:rsidRPr="00296D3C" w:rsidDel="000F7A8D" w:rsidRDefault="00296D3C">
                  <w:pPr>
                    <w:jc w:val="center"/>
                    <w:rPr>
                      <w:del w:id="736" w:author="Jonathan Cervas" w:date="2021-04-09T16:43:00Z"/>
                      <w:rFonts w:cs="Open Sans Light"/>
                      <w:sz w:val="16"/>
                      <w:szCs w:val="16"/>
                    </w:rPr>
                    <w:pPrChange w:id="737" w:author="Jonathan Cervas" w:date="2021-04-09T16:43:00Z">
                      <w:pPr>
                        <w:pStyle w:val="NoSpacing"/>
                      </w:pPr>
                    </w:pPrChange>
                  </w:pPr>
                  <w:del w:id="738" w:author="Jonathan Cervas" w:date="2021-04-09T16:43:00Z">
                    <w:r w:rsidRPr="00296D3C" w:rsidDel="000F7A8D">
                      <w:rPr>
                        <w:rFonts w:cs="Open Sans Light"/>
                        <w:sz w:val="16"/>
                        <w:szCs w:val="16"/>
                      </w:rPr>
                      <w:delText>36.70%</w:delText>
                    </w:r>
                  </w:del>
                </w:p>
              </w:tc>
              <w:tc>
                <w:tcPr>
                  <w:tcW w:w="1300" w:type="dxa"/>
                  <w:shd w:val="clear" w:color="auto" w:fill="auto"/>
                  <w:noWrap/>
                  <w:vAlign w:val="bottom"/>
                  <w:hideMark/>
                </w:tcPr>
                <w:p w14:paraId="19446B14" w14:textId="77777777" w:rsidR="00296D3C" w:rsidRPr="00296D3C" w:rsidDel="000F7A8D" w:rsidRDefault="00296D3C">
                  <w:pPr>
                    <w:jc w:val="center"/>
                    <w:rPr>
                      <w:del w:id="739" w:author="Jonathan Cervas" w:date="2021-04-09T16:43:00Z"/>
                      <w:rFonts w:cs="Open Sans Light"/>
                      <w:sz w:val="16"/>
                      <w:szCs w:val="16"/>
                    </w:rPr>
                    <w:pPrChange w:id="740" w:author="Jonathan Cervas" w:date="2021-04-09T16:43:00Z">
                      <w:pPr>
                        <w:pStyle w:val="NoSpacing"/>
                      </w:pPr>
                    </w:pPrChange>
                  </w:pPr>
                  <w:del w:id="741" w:author="Jonathan Cervas" w:date="2021-04-09T16:43:00Z">
                    <w:r w:rsidRPr="00296D3C" w:rsidDel="000F7A8D">
                      <w:rPr>
                        <w:rFonts w:cs="Open Sans Light"/>
                        <w:sz w:val="16"/>
                        <w:szCs w:val="16"/>
                      </w:rPr>
                      <w:delText>-2.70%</w:delText>
                    </w:r>
                  </w:del>
                </w:p>
              </w:tc>
              <w:tc>
                <w:tcPr>
                  <w:tcW w:w="1300" w:type="dxa"/>
                  <w:shd w:val="clear" w:color="auto" w:fill="auto"/>
                  <w:noWrap/>
                  <w:vAlign w:val="bottom"/>
                  <w:hideMark/>
                </w:tcPr>
                <w:p w14:paraId="70CC909D" w14:textId="77777777" w:rsidR="00296D3C" w:rsidRPr="00296D3C" w:rsidDel="000F7A8D" w:rsidRDefault="00296D3C">
                  <w:pPr>
                    <w:jc w:val="center"/>
                    <w:rPr>
                      <w:del w:id="742" w:author="Jonathan Cervas" w:date="2021-04-09T16:43:00Z"/>
                      <w:rFonts w:cs="Open Sans Light"/>
                      <w:sz w:val="16"/>
                      <w:szCs w:val="16"/>
                    </w:rPr>
                    <w:pPrChange w:id="743" w:author="Jonathan Cervas" w:date="2021-04-09T16:43:00Z">
                      <w:pPr>
                        <w:pStyle w:val="NoSpacing"/>
                      </w:pPr>
                    </w:pPrChange>
                  </w:pPr>
                  <w:del w:id="744" w:author="Jonathan Cervas" w:date="2021-04-09T16:43:00Z">
                    <w:r w:rsidRPr="00296D3C" w:rsidDel="000F7A8D">
                      <w:rPr>
                        <w:rFonts w:cs="Open Sans Light"/>
                        <w:sz w:val="16"/>
                        <w:szCs w:val="16"/>
                      </w:rPr>
                      <w:delText>-1.10%</w:delText>
                    </w:r>
                  </w:del>
                </w:p>
              </w:tc>
            </w:tr>
            <w:tr w:rsidR="00296D3C" w:rsidRPr="00296D3C" w:rsidDel="000F7A8D" w14:paraId="47C07EB6" w14:textId="77777777" w:rsidTr="00C3725C">
              <w:trPr>
                <w:trHeight w:val="320"/>
                <w:del w:id="745" w:author="Jonathan Cervas" w:date="2021-04-09T16:43:00Z"/>
              </w:trPr>
              <w:tc>
                <w:tcPr>
                  <w:tcW w:w="1300" w:type="dxa"/>
                  <w:shd w:val="clear" w:color="auto" w:fill="auto"/>
                  <w:noWrap/>
                  <w:vAlign w:val="bottom"/>
                  <w:hideMark/>
                </w:tcPr>
                <w:p w14:paraId="6AAE0CC4" w14:textId="77777777" w:rsidR="00296D3C" w:rsidRPr="00296D3C" w:rsidDel="000F7A8D" w:rsidRDefault="00296D3C">
                  <w:pPr>
                    <w:jc w:val="center"/>
                    <w:rPr>
                      <w:del w:id="746" w:author="Jonathan Cervas" w:date="2021-04-09T16:43:00Z"/>
                      <w:rFonts w:cs="Open Sans Light"/>
                      <w:sz w:val="16"/>
                      <w:szCs w:val="16"/>
                    </w:rPr>
                    <w:pPrChange w:id="747" w:author="Jonathan Cervas" w:date="2021-04-09T16:43:00Z">
                      <w:pPr>
                        <w:pStyle w:val="NoSpacing"/>
                      </w:pPr>
                    </w:pPrChange>
                  </w:pPr>
                  <w:del w:id="748" w:author="Jonathan Cervas" w:date="2021-04-09T16:43:00Z">
                    <w:r w:rsidRPr="00296D3C" w:rsidDel="000F7A8D">
                      <w:rPr>
                        <w:rFonts w:cs="Open Sans Light"/>
                        <w:sz w:val="16"/>
                        <w:szCs w:val="16"/>
                      </w:rPr>
                      <w:delText>1928</w:delText>
                    </w:r>
                  </w:del>
                </w:p>
              </w:tc>
              <w:tc>
                <w:tcPr>
                  <w:tcW w:w="1300" w:type="dxa"/>
                  <w:shd w:val="clear" w:color="auto" w:fill="auto"/>
                  <w:noWrap/>
                  <w:vAlign w:val="bottom"/>
                  <w:hideMark/>
                </w:tcPr>
                <w:p w14:paraId="322CB137" w14:textId="77777777" w:rsidR="00296D3C" w:rsidRPr="00296D3C" w:rsidDel="000F7A8D" w:rsidRDefault="00296D3C">
                  <w:pPr>
                    <w:jc w:val="center"/>
                    <w:rPr>
                      <w:del w:id="749" w:author="Jonathan Cervas" w:date="2021-04-09T16:43:00Z"/>
                      <w:rFonts w:cs="Open Sans Light"/>
                      <w:sz w:val="16"/>
                      <w:szCs w:val="16"/>
                    </w:rPr>
                    <w:pPrChange w:id="750" w:author="Jonathan Cervas" w:date="2021-04-09T16:43:00Z">
                      <w:pPr>
                        <w:pStyle w:val="NoSpacing"/>
                      </w:pPr>
                    </w:pPrChange>
                  </w:pPr>
                  <w:del w:id="751" w:author="Jonathan Cervas" w:date="2021-04-09T16:43:00Z">
                    <w:r w:rsidRPr="00296D3C" w:rsidDel="000F7A8D">
                      <w:rPr>
                        <w:rFonts w:cs="Open Sans Light"/>
                        <w:sz w:val="16"/>
                        <w:szCs w:val="16"/>
                      </w:rPr>
                      <w:delText>16621</w:delText>
                    </w:r>
                  </w:del>
                </w:p>
              </w:tc>
              <w:tc>
                <w:tcPr>
                  <w:tcW w:w="1300" w:type="dxa"/>
                  <w:shd w:val="clear" w:color="auto" w:fill="auto"/>
                  <w:noWrap/>
                  <w:vAlign w:val="bottom"/>
                  <w:hideMark/>
                </w:tcPr>
                <w:p w14:paraId="7797680A" w14:textId="77777777" w:rsidR="00296D3C" w:rsidRPr="00296D3C" w:rsidDel="000F7A8D" w:rsidRDefault="00296D3C">
                  <w:pPr>
                    <w:jc w:val="center"/>
                    <w:rPr>
                      <w:del w:id="752" w:author="Jonathan Cervas" w:date="2021-04-09T16:43:00Z"/>
                      <w:rFonts w:cs="Open Sans Light"/>
                      <w:sz w:val="16"/>
                      <w:szCs w:val="16"/>
                    </w:rPr>
                    <w:pPrChange w:id="753" w:author="Jonathan Cervas" w:date="2021-04-09T16:43:00Z">
                      <w:pPr>
                        <w:pStyle w:val="NoSpacing"/>
                      </w:pPr>
                    </w:pPrChange>
                  </w:pPr>
                  <w:del w:id="754" w:author="Jonathan Cervas" w:date="2021-04-09T16:43:00Z">
                    <w:r w:rsidRPr="00296D3C" w:rsidDel="000F7A8D">
                      <w:rPr>
                        <w:rFonts w:cs="Open Sans Light"/>
                        <w:sz w:val="16"/>
                        <w:szCs w:val="16"/>
                      </w:rPr>
                      <w:delText>1372</w:delText>
                    </w:r>
                  </w:del>
                </w:p>
              </w:tc>
              <w:tc>
                <w:tcPr>
                  <w:tcW w:w="1300" w:type="dxa"/>
                  <w:shd w:val="clear" w:color="auto" w:fill="auto"/>
                  <w:noWrap/>
                  <w:vAlign w:val="bottom"/>
                  <w:hideMark/>
                </w:tcPr>
                <w:p w14:paraId="067F3867" w14:textId="77777777" w:rsidR="00296D3C" w:rsidRPr="00296D3C" w:rsidDel="000F7A8D" w:rsidRDefault="00296D3C">
                  <w:pPr>
                    <w:jc w:val="center"/>
                    <w:rPr>
                      <w:del w:id="755" w:author="Jonathan Cervas" w:date="2021-04-09T16:43:00Z"/>
                      <w:rFonts w:cs="Open Sans Light"/>
                      <w:sz w:val="16"/>
                      <w:szCs w:val="16"/>
                    </w:rPr>
                    <w:pPrChange w:id="756" w:author="Jonathan Cervas" w:date="2021-04-09T16:43:00Z">
                      <w:pPr>
                        <w:pStyle w:val="NoSpacing"/>
                      </w:pPr>
                    </w:pPrChange>
                  </w:pPr>
                  <w:del w:id="757" w:author="Jonathan Cervas" w:date="2021-04-09T16:43:00Z">
                    <w:r w:rsidRPr="00296D3C" w:rsidDel="000F7A8D">
                      <w:rPr>
                        <w:rFonts w:cs="Open Sans Light"/>
                        <w:sz w:val="16"/>
                        <w:szCs w:val="16"/>
                      </w:rPr>
                      <w:delText>8.30%</w:delText>
                    </w:r>
                  </w:del>
                </w:p>
              </w:tc>
              <w:tc>
                <w:tcPr>
                  <w:tcW w:w="1300" w:type="dxa"/>
                  <w:shd w:val="clear" w:color="auto" w:fill="auto"/>
                  <w:noWrap/>
                  <w:vAlign w:val="bottom"/>
                  <w:hideMark/>
                </w:tcPr>
                <w:p w14:paraId="59A38921" w14:textId="77777777" w:rsidR="00296D3C" w:rsidRPr="00296D3C" w:rsidDel="000F7A8D" w:rsidRDefault="00296D3C">
                  <w:pPr>
                    <w:jc w:val="center"/>
                    <w:rPr>
                      <w:del w:id="758" w:author="Jonathan Cervas" w:date="2021-04-09T16:43:00Z"/>
                      <w:rFonts w:cs="Open Sans Light"/>
                      <w:sz w:val="16"/>
                      <w:szCs w:val="16"/>
                    </w:rPr>
                    <w:pPrChange w:id="759" w:author="Jonathan Cervas" w:date="2021-04-09T16:43:00Z">
                      <w:pPr>
                        <w:pStyle w:val="NoSpacing"/>
                      </w:pPr>
                    </w:pPrChange>
                  </w:pPr>
                  <w:del w:id="760" w:author="Jonathan Cervas" w:date="2021-04-09T16:43:00Z">
                    <w:r w:rsidRPr="00296D3C" w:rsidDel="000F7A8D">
                      <w:rPr>
                        <w:rFonts w:cs="Open Sans Light"/>
                        <w:sz w:val="16"/>
                        <w:szCs w:val="16"/>
                      </w:rPr>
                      <w:delText>15249</w:delText>
                    </w:r>
                  </w:del>
                </w:p>
              </w:tc>
              <w:tc>
                <w:tcPr>
                  <w:tcW w:w="1300" w:type="dxa"/>
                  <w:shd w:val="clear" w:color="auto" w:fill="auto"/>
                  <w:noWrap/>
                  <w:vAlign w:val="bottom"/>
                  <w:hideMark/>
                </w:tcPr>
                <w:p w14:paraId="71D09C4A" w14:textId="77777777" w:rsidR="00296D3C" w:rsidRPr="00296D3C" w:rsidDel="000F7A8D" w:rsidRDefault="00296D3C">
                  <w:pPr>
                    <w:jc w:val="center"/>
                    <w:rPr>
                      <w:del w:id="761" w:author="Jonathan Cervas" w:date="2021-04-09T16:43:00Z"/>
                      <w:rFonts w:cs="Open Sans Light"/>
                      <w:sz w:val="16"/>
                      <w:szCs w:val="16"/>
                    </w:rPr>
                    <w:pPrChange w:id="762" w:author="Jonathan Cervas" w:date="2021-04-09T16:43:00Z">
                      <w:pPr>
                        <w:pStyle w:val="NoSpacing"/>
                      </w:pPr>
                    </w:pPrChange>
                  </w:pPr>
                  <w:del w:id="763" w:author="Jonathan Cervas" w:date="2021-04-09T16:43:00Z">
                    <w:r w:rsidRPr="00296D3C" w:rsidDel="000F7A8D">
                      <w:rPr>
                        <w:rFonts w:cs="Open Sans Light"/>
                        <w:sz w:val="16"/>
                        <w:szCs w:val="16"/>
                      </w:rPr>
                      <w:delText>91.70%</w:delText>
                    </w:r>
                  </w:del>
                </w:p>
              </w:tc>
              <w:tc>
                <w:tcPr>
                  <w:tcW w:w="1300" w:type="dxa"/>
                  <w:shd w:val="clear" w:color="auto" w:fill="auto"/>
                  <w:noWrap/>
                  <w:vAlign w:val="bottom"/>
                  <w:hideMark/>
                </w:tcPr>
                <w:p w14:paraId="6B08B2E6" w14:textId="77777777" w:rsidR="00296D3C" w:rsidRPr="00296D3C" w:rsidDel="000F7A8D" w:rsidRDefault="00296D3C">
                  <w:pPr>
                    <w:jc w:val="center"/>
                    <w:rPr>
                      <w:del w:id="764" w:author="Jonathan Cervas" w:date="2021-04-09T16:43:00Z"/>
                      <w:rFonts w:cs="Open Sans Light"/>
                      <w:sz w:val="16"/>
                      <w:szCs w:val="16"/>
                    </w:rPr>
                    <w:pPrChange w:id="765" w:author="Jonathan Cervas" w:date="2021-04-09T16:43:00Z">
                      <w:pPr>
                        <w:pStyle w:val="NoSpacing"/>
                      </w:pPr>
                    </w:pPrChange>
                  </w:pPr>
                  <w:del w:id="766" w:author="Jonathan Cervas" w:date="2021-04-09T16:43:00Z">
                    <w:r w:rsidRPr="00296D3C" w:rsidDel="000F7A8D">
                      <w:rPr>
                        <w:rFonts w:cs="Open Sans Light"/>
                        <w:sz w:val="16"/>
                        <w:szCs w:val="16"/>
                      </w:rPr>
                      <w:delText>5.50%</w:delText>
                    </w:r>
                  </w:del>
                </w:p>
              </w:tc>
              <w:tc>
                <w:tcPr>
                  <w:tcW w:w="1300" w:type="dxa"/>
                  <w:shd w:val="clear" w:color="auto" w:fill="auto"/>
                  <w:noWrap/>
                  <w:vAlign w:val="bottom"/>
                  <w:hideMark/>
                </w:tcPr>
                <w:p w14:paraId="47C410AC" w14:textId="77777777" w:rsidR="00296D3C" w:rsidRPr="00296D3C" w:rsidDel="000F7A8D" w:rsidRDefault="00296D3C">
                  <w:pPr>
                    <w:jc w:val="center"/>
                    <w:rPr>
                      <w:del w:id="767" w:author="Jonathan Cervas" w:date="2021-04-09T16:43:00Z"/>
                      <w:rFonts w:cs="Open Sans Light"/>
                      <w:sz w:val="16"/>
                      <w:szCs w:val="16"/>
                    </w:rPr>
                    <w:pPrChange w:id="768" w:author="Jonathan Cervas" w:date="2021-04-09T16:43:00Z">
                      <w:pPr>
                        <w:pStyle w:val="NoSpacing"/>
                      </w:pPr>
                    </w:pPrChange>
                  </w:pPr>
                  <w:del w:id="769" w:author="Jonathan Cervas" w:date="2021-04-09T16:43:00Z">
                    <w:r w:rsidRPr="00296D3C" w:rsidDel="000F7A8D">
                      <w:rPr>
                        <w:rFonts w:cs="Open Sans Light"/>
                        <w:sz w:val="16"/>
                        <w:szCs w:val="16"/>
                      </w:rPr>
                      <w:delText>4.90%</w:delText>
                    </w:r>
                  </w:del>
                </w:p>
              </w:tc>
            </w:tr>
            <w:tr w:rsidR="00296D3C" w:rsidRPr="00296D3C" w:rsidDel="000F7A8D" w14:paraId="6B70D07B" w14:textId="77777777" w:rsidTr="00C3725C">
              <w:trPr>
                <w:trHeight w:val="320"/>
                <w:del w:id="770" w:author="Jonathan Cervas" w:date="2021-04-09T16:43:00Z"/>
              </w:trPr>
              <w:tc>
                <w:tcPr>
                  <w:tcW w:w="1300" w:type="dxa"/>
                  <w:shd w:val="clear" w:color="auto" w:fill="auto"/>
                  <w:noWrap/>
                  <w:vAlign w:val="bottom"/>
                  <w:hideMark/>
                </w:tcPr>
                <w:p w14:paraId="3EC9D8FE" w14:textId="77777777" w:rsidR="00296D3C" w:rsidRPr="00296D3C" w:rsidDel="000F7A8D" w:rsidRDefault="00296D3C">
                  <w:pPr>
                    <w:jc w:val="center"/>
                    <w:rPr>
                      <w:del w:id="771" w:author="Jonathan Cervas" w:date="2021-04-09T16:43:00Z"/>
                      <w:rFonts w:cs="Open Sans Light"/>
                      <w:sz w:val="16"/>
                      <w:szCs w:val="16"/>
                    </w:rPr>
                    <w:pPrChange w:id="772" w:author="Jonathan Cervas" w:date="2021-04-09T16:43:00Z">
                      <w:pPr>
                        <w:pStyle w:val="NoSpacing"/>
                      </w:pPr>
                    </w:pPrChange>
                  </w:pPr>
                  <w:del w:id="773" w:author="Jonathan Cervas" w:date="2021-04-09T16:43:00Z">
                    <w:r w:rsidRPr="00296D3C" w:rsidDel="000F7A8D">
                      <w:rPr>
                        <w:rFonts w:cs="Open Sans Light"/>
                        <w:sz w:val="16"/>
                        <w:szCs w:val="16"/>
                      </w:rPr>
                      <w:delText>1932</w:delText>
                    </w:r>
                  </w:del>
                </w:p>
              </w:tc>
              <w:tc>
                <w:tcPr>
                  <w:tcW w:w="1300" w:type="dxa"/>
                  <w:shd w:val="clear" w:color="auto" w:fill="auto"/>
                  <w:noWrap/>
                  <w:vAlign w:val="bottom"/>
                  <w:hideMark/>
                </w:tcPr>
                <w:p w14:paraId="6096700C" w14:textId="77777777" w:rsidR="00296D3C" w:rsidRPr="00296D3C" w:rsidDel="000F7A8D" w:rsidRDefault="00296D3C">
                  <w:pPr>
                    <w:jc w:val="center"/>
                    <w:rPr>
                      <w:del w:id="774" w:author="Jonathan Cervas" w:date="2021-04-09T16:43:00Z"/>
                      <w:rFonts w:cs="Open Sans Light"/>
                      <w:sz w:val="16"/>
                      <w:szCs w:val="16"/>
                    </w:rPr>
                    <w:pPrChange w:id="775" w:author="Jonathan Cervas" w:date="2021-04-09T16:43:00Z">
                      <w:pPr>
                        <w:pStyle w:val="NoSpacing"/>
                      </w:pPr>
                    </w:pPrChange>
                  </w:pPr>
                  <w:del w:id="776" w:author="Jonathan Cervas" w:date="2021-04-09T16:43:00Z">
                    <w:r w:rsidRPr="00296D3C" w:rsidDel="000F7A8D">
                      <w:rPr>
                        <w:rFonts w:cs="Open Sans Light"/>
                        <w:sz w:val="16"/>
                        <w:szCs w:val="16"/>
                      </w:rPr>
                      <w:delText>20140</w:delText>
                    </w:r>
                  </w:del>
                </w:p>
              </w:tc>
              <w:tc>
                <w:tcPr>
                  <w:tcW w:w="1300" w:type="dxa"/>
                  <w:shd w:val="clear" w:color="auto" w:fill="auto"/>
                  <w:noWrap/>
                  <w:vAlign w:val="bottom"/>
                  <w:hideMark/>
                </w:tcPr>
                <w:p w14:paraId="06556C28" w14:textId="77777777" w:rsidR="00296D3C" w:rsidRPr="00296D3C" w:rsidDel="000F7A8D" w:rsidRDefault="00296D3C">
                  <w:pPr>
                    <w:jc w:val="center"/>
                    <w:rPr>
                      <w:del w:id="777" w:author="Jonathan Cervas" w:date="2021-04-09T16:43:00Z"/>
                      <w:rFonts w:cs="Open Sans Light"/>
                      <w:sz w:val="16"/>
                      <w:szCs w:val="16"/>
                    </w:rPr>
                    <w:pPrChange w:id="778" w:author="Jonathan Cervas" w:date="2021-04-09T16:43:00Z">
                      <w:pPr>
                        <w:pStyle w:val="NoSpacing"/>
                      </w:pPr>
                    </w:pPrChange>
                  </w:pPr>
                  <w:del w:id="779" w:author="Jonathan Cervas" w:date="2021-04-09T16:43:00Z">
                    <w:r w:rsidRPr="00296D3C" w:rsidDel="000F7A8D">
                      <w:rPr>
                        <w:rFonts w:cs="Open Sans Light"/>
                        <w:sz w:val="16"/>
                        <w:szCs w:val="16"/>
                      </w:rPr>
                      <w:delText>1048</w:delText>
                    </w:r>
                  </w:del>
                </w:p>
              </w:tc>
              <w:tc>
                <w:tcPr>
                  <w:tcW w:w="1300" w:type="dxa"/>
                  <w:shd w:val="clear" w:color="auto" w:fill="auto"/>
                  <w:noWrap/>
                  <w:vAlign w:val="bottom"/>
                  <w:hideMark/>
                </w:tcPr>
                <w:p w14:paraId="1622EE4F" w14:textId="77777777" w:rsidR="00296D3C" w:rsidRPr="00296D3C" w:rsidDel="000F7A8D" w:rsidRDefault="00296D3C">
                  <w:pPr>
                    <w:jc w:val="center"/>
                    <w:rPr>
                      <w:del w:id="780" w:author="Jonathan Cervas" w:date="2021-04-09T16:43:00Z"/>
                      <w:rFonts w:cs="Open Sans Light"/>
                      <w:sz w:val="16"/>
                      <w:szCs w:val="16"/>
                    </w:rPr>
                    <w:pPrChange w:id="781" w:author="Jonathan Cervas" w:date="2021-04-09T16:43:00Z">
                      <w:pPr>
                        <w:pStyle w:val="NoSpacing"/>
                      </w:pPr>
                    </w:pPrChange>
                  </w:pPr>
                  <w:del w:id="782" w:author="Jonathan Cervas" w:date="2021-04-09T16:43:00Z">
                    <w:r w:rsidRPr="00296D3C" w:rsidDel="000F7A8D">
                      <w:rPr>
                        <w:rFonts w:cs="Open Sans Light"/>
                        <w:sz w:val="16"/>
                        <w:szCs w:val="16"/>
                      </w:rPr>
                      <w:delText>5.20%</w:delText>
                    </w:r>
                  </w:del>
                </w:p>
              </w:tc>
              <w:tc>
                <w:tcPr>
                  <w:tcW w:w="1300" w:type="dxa"/>
                  <w:shd w:val="clear" w:color="auto" w:fill="auto"/>
                  <w:noWrap/>
                  <w:vAlign w:val="bottom"/>
                  <w:hideMark/>
                </w:tcPr>
                <w:p w14:paraId="551D13E1" w14:textId="77777777" w:rsidR="00296D3C" w:rsidRPr="00296D3C" w:rsidDel="000F7A8D" w:rsidRDefault="00296D3C">
                  <w:pPr>
                    <w:jc w:val="center"/>
                    <w:rPr>
                      <w:del w:id="783" w:author="Jonathan Cervas" w:date="2021-04-09T16:43:00Z"/>
                      <w:rFonts w:cs="Open Sans Light"/>
                      <w:sz w:val="16"/>
                      <w:szCs w:val="16"/>
                    </w:rPr>
                    <w:pPrChange w:id="784" w:author="Jonathan Cervas" w:date="2021-04-09T16:43:00Z">
                      <w:pPr>
                        <w:pStyle w:val="NoSpacing"/>
                      </w:pPr>
                    </w:pPrChange>
                  </w:pPr>
                  <w:del w:id="785" w:author="Jonathan Cervas" w:date="2021-04-09T16:43:00Z">
                    <w:r w:rsidRPr="00296D3C" w:rsidDel="000F7A8D">
                      <w:rPr>
                        <w:rFonts w:cs="Open Sans Light"/>
                        <w:sz w:val="16"/>
                        <w:szCs w:val="16"/>
                      </w:rPr>
                      <w:delText>19092</w:delText>
                    </w:r>
                  </w:del>
                </w:p>
              </w:tc>
              <w:tc>
                <w:tcPr>
                  <w:tcW w:w="1300" w:type="dxa"/>
                  <w:shd w:val="clear" w:color="auto" w:fill="auto"/>
                  <w:noWrap/>
                  <w:vAlign w:val="bottom"/>
                  <w:hideMark/>
                </w:tcPr>
                <w:p w14:paraId="57908E01" w14:textId="77777777" w:rsidR="00296D3C" w:rsidRPr="00296D3C" w:rsidDel="000F7A8D" w:rsidRDefault="00296D3C">
                  <w:pPr>
                    <w:jc w:val="center"/>
                    <w:rPr>
                      <w:del w:id="786" w:author="Jonathan Cervas" w:date="2021-04-09T16:43:00Z"/>
                      <w:rFonts w:cs="Open Sans Light"/>
                      <w:sz w:val="16"/>
                      <w:szCs w:val="16"/>
                    </w:rPr>
                    <w:pPrChange w:id="787" w:author="Jonathan Cervas" w:date="2021-04-09T16:43:00Z">
                      <w:pPr>
                        <w:pStyle w:val="NoSpacing"/>
                      </w:pPr>
                    </w:pPrChange>
                  </w:pPr>
                  <w:del w:id="788" w:author="Jonathan Cervas" w:date="2021-04-09T16:43:00Z">
                    <w:r w:rsidRPr="00296D3C" w:rsidDel="000F7A8D">
                      <w:rPr>
                        <w:rFonts w:cs="Open Sans Light"/>
                        <w:sz w:val="16"/>
                        <w:szCs w:val="16"/>
                      </w:rPr>
                      <w:delText>94.80%</w:delText>
                    </w:r>
                  </w:del>
                </w:p>
              </w:tc>
              <w:tc>
                <w:tcPr>
                  <w:tcW w:w="1300" w:type="dxa"/>
                  <w:shd w:val="clear" w:color="auto" w:fill="auto"/>
                  <w:noWrap/>
                  <w:vAlign w:val="bottom"/>
                  <w:hideMark/>
                </w:tcPr>
                <w:p w14:paraId="5FA4B273" w14:textId="77777777" w:rsidR="00296D3C" w:rsidRPr="00296D3C" w:rsidDel="000F7A8D" w:rsidRDefault="00296D3C">
                  <w:pPr>
                    <w:jc w:val="center"/>
                    <w:rPr>
                      <w:del w:id="789" w:author="Jonathan Cervas" w:date="2021-04-09T16:43:00Z"/>
                      <w:rFonts w:cs="Open Sans Light"/>
                      <w:sz w:val="16"/>
                      <w:szCs w:val="16"/>
                    </w:rPr>
                    <w:pPrChange w:id="790" w:author="Jonathan Cervas" w:date="2021-04-09T16:43:00Z">
                      <w:pPr>
                        <w:pStyle w:val="NoSpacing"/>
                      </w:pPr>
                    </w:pPrChange>
                  </w:pPr>
                  <w:del w:id="791" w:author="Jonathan Cervas" w:date="2021-04-09T16:43:00Z">
                    <w:r w:rsidRPr="00296D3C" w:rsidDel="000F7A8D">
                      <w:rPr>
                        <w:rFonts w:cs="Open Sans Light"/>
                        <w:sz w:val="16"/>
                        <w:szCs w:val="16"/>
                      </w:rPr>
                      <w:delText>1.90%</w:delText>
                    </w:r>
                  </w:del>
                </w:p>
              </w:tc>
              <w:tc>
                <w:tcPr>
                  <w:tcW w:w="1300" w:type="dxa"/>
                  <w:shd w:val="clear" w:color="auto" w:fill="auto"/>
                  <w:noWrap/>
                  <w:vAlign w:val="bottom"/>
                  <w:hideMark/>
                </w:tcPr>
                <w:p w14:paraId="4C5EC9CE" w14:textId="77777777" w:rsidR="00296D3C" w:rsidRPr="00296D3C" w:rsidDel="000F7A8D" w:rsidRDefault="00296D3C">
                  <w:pPr>
                    <w:jc w:val="center"/>
                    <w:rPr>
                      <w:del w:id="792" w:author="Jonathan Cervas" w:date="2021-04-09T16:43:00Z"/>
                      <w:rFonts w:cs="Open Sans Light"/>
                      <w:sz w:val="16"/>
                      <w:szCs w:val="16"/>
                    </w:rPr>
                    <w:pPrChange w:id="793" w:author="Jonathan Cervas" w:date="2021-04-09T16:43:00Z">
                      <w:pPr>
                        <w:pStyle w:val="NoSpacing"/>
                      </w:pPr>
                    </w:pPrChange>
                  </w:pPr>
                  <w:del w:id="794" w:author="Jonathan Cervas" w:date="2021-04-09T16:43:00Z">
                    <w:r w:rsidRPr="00296D3C" w:rsidDel="000F7A8D">
                      <w:rPr>
                        <w:rFonts w:cs="Open Sans Light"/>
                        <w:sz w:val="16"/>
                        <w:szCs w:val="16"/>
                      </w:rPr>
                      <w:delText>5.80%</w:delText>
                    </w:r>
                  </w:del>
                </w:p>
              </w:tc>
            </w:tr>
            <w:tr w:rsidR="00296D3C" w:rsidRPr="00296D3C" w:rsidDel="000F7A8D" w14:paraId="63D03C4A" w14:textId="77777777" w:rsidTr="00C3725C">
              <w:trPr>
                <w:trHeight w:val="320"/>
                <w:del w:id="795" w:author="Jonathan Cervas" w:date="2021-04-09T16:43:00Z"/>
              </w:trPr>
              <w:tc>
                <w:tcPr>
                  <w:tcW w:w="1300" w:type="dxa"/>
                  <w:shd w:val="clear" w:color="auto" w:fill="auto"/>
                  <w:noWrap/>
                  <w:vAlign w:val="bottom"/>
                  <w:hideMark/>
                </w:tcPr>
                <w:p w14:paraId="61FAE70F" w14:textId="77777777" w:rsidR="00296D3C" w:rsidRPr="00296D3C" w:rsidDel="000F7A8D" w:rsidRDefault="00296D3C">
                  <w:pPr>
                    <w:jc w:val="center"/>
                    <w:rPr>
                      <w:del w:id="796" w:author="Jonathan Cervas" w:date="2021-04-09T16:43:00Z"/>
                      <w:rFonts w:cs="Open Sans Light"/>
                      <w:sz w:val="16"/>
                      <w:szCs w:val="16"/>
                    </w:rPr>
                    <w:pPrChange w:id="797" w:author="Jonathan Cervas" w:date="2021-04-09T16:43:00Z">
                      <w:pPr>
                        <w:pStyle w:val="NoSpacing"/>
                      </w:pPr>
                    </w:pPrChange>
                  </w:pPr>
                  <w:del w:id="798" w:author="Jonathan Cervas" w:date="2021-04-09T16:43:00Z">
                    <w:r w:rsidRPr="00296D3C" w:rsidDel="000F7A8D">
                      <w:rPr>
                        <w:rFonts w:cs="Open Sans Light"/>
                        <w:sz w:val="16"/>
                        <w:szCs w:val="16"/>
                      </w:rPr>
                      <w:delText>1936</w:delText>
                    </w:r>
                  </w:del>
                </w:p>
              </w:tc>
              <w:tc>
                <w:tcPr>
                  <w:tcW w:w="1300" w:type="dxa"/>
                  <w:shd w:val="clear" w:color="auto" w:fill="auto"/>
                  <w:noWrap/>
                  <w:vAlign w:val="bottom"/>
                  <w:hideMark/>
                </w:tcPr>
                <w:p w14:paraId="717F0556" w14:textId="77777777" w:rsidR="00296D3C" w:rsidRPr="00296D3C" w:rsidDel="000F7A8D" w:rsidRDefault="00296D3C">
                  <w:pPr>
                    <w:jc w:val="center"/>
                    <w:rPr>
                      <w:del w:id="799" w:author="Jonathan Cervas" w:date="2021-04-09T16:43:00Z"/>
                      <w:rFonts w:cs="Open Sans Light"/>
                      <w:sz w:val="16"/>
                      <w:szCs w:val="16"/>
                    </w:rPr>
                    <w:pPrChange w:id="800" w:author="Jonathan Cervas" w:date="2021-04-09T16:43:00Z">
                      <w:pPr>
                        <w:pStyle w:val="NoSpacing"/>
                      </w:pPr>
                    </w:pPrChange>
                  </w:pPr>
                  <w:del w:id="801" w:author="Jonathan Cervas" w:date="2021-04-09T16:43:00Z">
                    <w:r w:rsidRPr="00296D3C" w:rsidDel="000F7A8D">
                      <w:rPr>
                        <w:rFonts w:cs="Open Sans Light"/>
                        <w:sz w:val="16"/>
                        <w:szCs w:val="16"/>
                      </w:rPr>
                      <w:delText>18103</w:delText>
                    </w:r>
                  </w:del>
                </w:p>
              </w:tc>
              <w:tc>
                <w:tcPr>
                  <w:tcW w:w="1300" w:type="dxa"/>
                  <w:shd w:val="clear" w:color="auto" w:fill="auto"/>
                  <w:noWrap/>
                  <w:vAlign w:val="bottom"/>
                  <w:hideMark/>
                </w:tcPr>
                <w:p w14:paraId="30FC9ABF" w14:textId="77777777" w:rsidR="00296D3C" w:rsidRPr="00296D3C" w:rsidDel="000F7A8D" w:rsidRDefault="00296D3C">
                  <w:pPr>
                    <w:jc w:val="center"/>
                    <w:rPr>
                      <w:del w:id="802" w:author="Jonathan Cervas" w:date="2021-04-09T16:43:00Z"/>
                      <w:rFonts w:cs="Open Sans Light"/>
                      <w:sz w:val="16"/>
                      <w:szCs w:val="16"/>
                    </w:rPr>
                    <w:pPrChange w:id="803" w:author="Jonathan Cervas" w:date="2021-04-09T16:43:00Z">
                      <w:pPr>
                        <w:pStyle w:val="NoSpacing"/>
                      </w:pPr>
                    </w:pPrChange>
                  </w:pPr>
                  <w:del w:id="804" w:author="Jonathan Cervas" w:date="2021-04-09T16:43:00Z">
                    <w:r w:rsidRPr="00296D3C" w:rsidDel="000F7A8D">
                      <w:rPr>
                        <w:rFonts w:cs="Open Sans Light"/>
                        <w:sz w:val="16"/>
                        <w:szCs w:val="16"/>
                      </w:rPr>
                      <w:delText>794</w:delText>
                    </w:r>
                  </w:del>
                </w:p>
              </w:tc>
              <w:tc>
                <w:tcPr>
                  <w:tcW w:w="1300" w:type="dxa"/>
                  <w:shd w:val="clear" w:color="auto" w:fill="auto"/>
                  <w:noWrap/>
                  <w:vAlign w:val="bottom"/>
                  <w:hideMark/>
                </w:tcPr>
                <w:p w14:paraId="65C95771" w14:textId="77777777" w:rsidR="00296D3C" w:rsidRPr="00296D3C" w:rsidDel="000F7A8D" w:rsidRDefault="00296D3C">
                  <w:pPr>
                    <w:jc w:val="center"/>
                    <w:rPr>
                      <w:del w:id="805" w:author="Jonathan Cervas" w:date="2021-04-09T16:43:00Z"/>
                      <w:rFonts w:cs="Open Sans Light"/>
                      <w:sz w:val="16"/>
                      <w:szCs w:val="16"/>
                    </w:rPr>
                    <w:pPrChange w:id="806" w:author="Jonathan Cervas" w:date="2021-04-09T16:43:00Z">
                      <w:pPr>
                        <w:pStyle w:val="NoSpacing"/>
                      </w:pPr>
                    </w:pPrChange>
                  </w:pPr>
                  <w:del w:id="807" w:author="Jonathan Cervas" w:date="2021-04-09T16:43:00Z">
                    <w:r w:rsidRPr="00296D3C" w:rsidDel="000F7A8D">
                      <w:rPr>
                        <w:rFonts w:cs="Open Sans Light"/>
                        <w:sz w:val="16"/>
                        <w:szCs w:val="16"/>
                      </w:rPr>
                      <w:delText>4.40%</w:delText>
                    </w:r>
                  </w:del>
                </w:p>
              </w:tc>
              <w:tc>
                <w:tcPr>
                  <w:tcW w:w="1300" w:type="dxa"/>
                  <w:shd w:val="clear" w:color="auto" w:fill="auto"/>
                  <w:noWrap/>
                  <w:vAlign w:val="bottom"/>
                  <w:hideMark/>
                </w:tcPr>
                <w:p w14:paraId="782C83E2" w14:textId="77777777" w:rsidR="00296D3C" w:rsidRPr="00296D3C" w:rsidDel="000F7A8D" w:rsidRDefault="00296D3C">
                  <w:pPr>
                    <w:jc w:val="center"/>
                    <w:rPr>
                      <w:del w:id="808" w:author="Jonathan Cervas" w:date="2021-04-09T16:43:00Z"/>
                      <w:rFonts w:cs="Open Sans Light"/>
                      <w:sz w:val="16"/>
                      <w:szCs w:val="16"/>
                    </w:rPr>
                    <w:pPrChange w:id="809" w:author="Jonathan Cervas" w:date="2021-04-09T16:43:00Z">
                      <w:pPr>
                        <w:pStyle w:val="NoSpacing"/>
                      </w:pPr>
                    </w:pPrChange>
                  </w:pPr>
                  <w:del w:id="810" w:author="Jonathan Cervas" w:date="2021-04-09T16:43:00Z">
                    <w:r w:rsidRPr="00296D3C" w:rsidDel="000F7A8D">
                      <w:rPr>
                        <w:rFonts w:cs="Open Sans Light"/>
                        <w:sz w:val="16"/>
                        <w:szCs w:val="16"/>
                      </w:rPr>
                      <w:delText>17309</w:delText>
                    </w:r>
                  </w:del>
                </w:p>
              </w:tc>
              <w:tc>
                <w:tcPr>
                  <w:tcW w:w="1300" w:type="dxa"/>
                  <w:shd w:val="clear" w:color="auto" w:fill="auto"/>
                  <w:noWrap/>
                  <w:vAlign w:val="bottom"/>
                  <w:hideMark/>
                </w:tcPr>
                <w:p w14:paraId="5ECC5C47" w14:textId="77777777" w:rsidR="00296D3C" w:rsidRPr="00296D3C" w:rsidDel="000F7A8D" w:rsidRDefault="00296D3C">
                  <w:pPr>
                    <w:jc w:val="center"/>
                    <w:rPr>
                      <w:del w:id="811" w:author="Jonathan Cervas" w:date="2021-04-09T16:43:00Z"/>
                      <w:rFonts w:cs="Open Sans Light"/>
                      <w:sz w:val="16"/>
                      <w:szCs w:val="16"/>
                    </w:rPr>
                    <w:pPrChange w:id="812" w:author="Jonathan Cervas" w:date="2021-04-09T16:43:00Z">
                      <w:pPr>
                        <w:pStyle w:val="NoSpacing"/>
                      </w:pPr>
                    </w:pPrChange>
                  </w:pPr>
                  <w:del w:id="813" w:author="Jonathan Cervas" w:date="2021-04-09T16:43:00Z">
                    <w:r w:rsidRPr="00296D3C" w:rsidDel="000F7A8D">
                      <w:rPr>
                        <w:rFonts w:cs="Open Sans Light"/>
                        <w:sz w:val="16"/>
                        <w:szCs w:val="16"/>
                      </w:rPr>
                      <w:delText>95.60%</w:delText>
                    </w:r>
                  </w:del>
                </w:p>
              </w:tc>
              <w:tc>
                <w:tcPr>
                  <w:tcW w:w="1300" w:type="dxa"/>
                  <w:shd w:val="clear" w:color="auto" w:fill="auto"/>
                  <w:noWrap/>
                  <w:vAlign w:val="bottom"/>
                  <w:hideMark/>
                </w:tcPr>
                <w:p w14:paraId="60FCEE47" w14:textId="77777777" w:rsidR="00296D3C" w:rsidRPr="00296D3C" w:rsidDel="000F7A8D" w:rsidRDefault="00296D3C">
                  <w:pPr>
                    <w:jc w:val="center"/>
                    <w:rPr>
                      <w:del w:id="814" w:author="Jonathan Cervas" w:date="2021-04-09T16:43:00Z"/>
                      <w:rFonts w:cs="Open Sans Light"/>
                      <w:sz w:val="16"/>
                      <w:szCs w:val="16"/>
                    </w:rPr>
                    <w:pPrChange w:id="815" w:author="Jonathan Cervas" w:date="2021-04-09T16:43:00Z">
                      <w:pPr>
                        <w:pStyle w:val="NoSpacing"/>
                      </w:pPr>
                    </w:pPrChange>
                  </w:pPr>
                  <w:del w:id="816" w:author="Jonathan Cervas" w:date="2021-04-09T16:43:00Z">
                    <w:r w:rsidRPr="00296D3C" w:rsidDel="000F7A8D">
                      <w:rPr>
                        <w:rFonts w:cs="Open Sans Light"/>
                        <w:sz w:val="16"/>
                        <w:szCs w:val="16"/>
                      </w:rPr>
                      <w:delText>2.80%</w:delText>
                    </w:r>
                  </w:del>
                </w:p>
              </w:tc>
              <w:tc>
                <w:tcPr>
                  <w:tcW w:w="1300" w:type="dxa"/>
                  <w:shd w:val="clear" w:color="auto" w:fill="auto"/>
                  <w:noWrap/>
                  <w:vAlign w:val="bottom"/>
                  <w:hideMark/>
                </w:tcPr>
                <w:p w14:paraId="624DF581" w14:textId="77777777" w:rsidR="00296D3C" w:rsidRPr="00296D3C" w:rsidDel="000F7A8D" w:rsidRDefault="00296D3C">
                  <w:pPr>
                    <w:jc w:val="center"/>
                    <w:rPr>
                      <w:del w:id="817" w:author="Jonathan Cervas" w:date="2021-04-09T16:43:00Z"/>
                      <w:rFonts w:cs="Open Sans Light"/>
                      <w:sz w:val="16"/>
                      <w:szCs w:val="16"/>
                    </w:rPr>
                    <w:pPrChange w:id="818" w:author="Jonathan Cervas" w:date="2021-04-09T16:43:00Z">
                      <w:pPr>
                        <w:pStyle w:val="NoSpacing"/>
                      </w:pPr>
                    </w:pPrChange>
                  </w:pPr>
                  <w:del w:id="819" w:author="Jonathan Cervas" w:date="2021-04-09T16:43:00Z">
                    <w:r w:rsidRPr="00296D3C" w:rsidDel="000F7A8D">
                      <w:rPr>
                        <w:rFonts w:cs="Open Sans Light"/>
                        <w:sz w:val="16"/>
                        <w:szCs w:val="16"/>
                      </w:rPr>
                      <w:delText>6.30%</w:delText>
                    </w:r>
                  </w:del>
                </w:p>
              </w:tc>
            </w:tr>
            <w:tr w:rsidR="00296D3C" w:rsidRPr="00296D3C" w:rsidDel="000F7A8D" w14:paraId="7712AF6F" w14:textId="77777777" w:rsidTr="00C3725C">
              <w:trPr>
                <w:trHeight w:val="320"/>
                <w:del w:id="820" w:author="Jonathan Cervas" w:date="2021-04-09T16:43:00Z"/>
              </w:trPr>
              <w:tc>
                <w:tcPr>
                  <w:tcW w:w="1300" w:type="dxa"/>
                  <w:shd w:val="clear" w:color="auto" w:fill="auto"/>
                  <w:noWrap/>
                  <w:vAlign w:val="bottom"/>
                  <w:hideMark/>
                </w:tcPr>
                <w:p w14:paraId="46A5C856" w14:textId="77777777" w:rsidR="00296D3C" w:rsidRPr="00296D3C" w:rsidDel="000F7A8D" w:rsidRDefault="00296D3C">
                  <w:pPr>
                    <w:jc w:val="center"/>
                    <w:rPr>
                      <w:del w:id="821" w:author="Jonathan Cervas" w:date="2021-04-09T16:43:00Z"/>
                      <w:rFonts w:cs="Open Sans Light"/>
                      <w:sz w:val="16"/>
                      <w:szCs w:val="16"/>
                    </w:rPr>
                    <w:pPrChange w:id="822" w:author="Jonathan Cervas" w:date="2021-04-09T16:43:00Z">
                      <w:pPr>
                        <w:pStyle w:val="NoSpacing"/>
                      </w:pPr>
                    </w:pPrChange>
                  </w:pPr>
                  <w:del w:id="823" w:author="Jonathan Cervas" w:date="2021-04-09T16:43:00Z">
                    <w:r w:rsidRPr="00296D3C" w:rsidDel="000F7A8D">
                      <w:rPr>
                        <w:rFonts w:cs="Open Sans Light"/>
                        <w:sz w:val="16"/>
                        <w:szCs w:val="16"/>
                      </w:rPr>
                      <w:delText>1940</w:delText>
                    </w:r>
                  </w:del>
                </w:p>
              </w:tc>
              <w:tc>
                <w:tcPr>
                  <w:tcW w:w="1300" w:type="dxa"/>
                  <w:shd w:val="clear" w:color="auto" w:fill="auto"/>
                  <w:noWrap/>
                  <w:vAlign w:val="bottom"/>
                  <w:hideMark/>
                </w:tcPr>
                <w:p w14:paraId="610362D5" w14:textId="77777777" w:rsidR="00296D3C" w:rsidRPr="00296D3C" w:rsidDel="000F7A8D" w:rsidRDefault="00296D3C">
                  <w:pPr>
                    <w:jc w:val="center"/>
                    <w:rPr>
                      <w:del w:id="824" w:author="Jonathan Cervas" w:date="2021-04-09T16:43:00Z"/>
                      <w:rFonts w:cs="Open Sans Light"/>
                      <w:sz w:val="16"/>
                      <w:szCs w:val="16"/>
                    </w:rPr>
                    <w:pPrChange w:id="825" w:author="Jonathan Cervas" w:date="2021-04-09T16:43:00Z">
                      <w:pPr>
                        <w:pStyle w:val="NoSpacing"/>
                      </w:pPr>
                    </w:pPrChange>
                  </w:pPr>
                  <w:del w:id="826" w:author="Jonathan Cervas" w:date="2021-04-09T16:43:00Z">
                    <w:r w:rsidRPr="00296D3C" w:rsidDel="000F7A8D">
                      <w:rPr>
                        <w:rFonts w:cs="Open Sans Light"/>
                        <w:sz w:val="16"/>
                        <w:szCs w:val="16"/>
                      </w:rPr>
                      <w:delText>13604</w:delText>
                    </w:r>
                  </w:del>
                </w:p>
              </w:tc>
              <w:tc>
                <w:tcPr>
                  <w:tcW w:w="1300" w:type="dxa"/>
                  <w:shd w:val="clear" w:color="auto" w:fill="auto"/>
                  <w:noWrap/>
                  <w:vAlign w:val="bottom"/>
                  <w:hideMark/>
                </w:tcPr>
                <w:p w14:paraId="59F36C2E" w14:textId="77777777" w:rsidR="00296D3C" w:rsidRPr="00296D3C" w:rsidDel="000F7A8D" w:rsidRDefault="00296D3C">
                  <w:pPr>
                    <w:jc w:val="center"/>
                    <w:rPr>
                      <w:del w:id="827" w:author="Jonathan Cervas" w:date="2021-04-09T16:43:00Z"/>
                      <w:rFonts w:cs="Open Sans Light"/>
                      <w:sz w:val="16"/>
                      <w:szCs w:val="16"/>
                    </w:rPr>
                    <w:pPrChange w:id="828" w:author="Jonathan Cervas" w:date="2021-04-09T16:43:00Z">
                      <w:pPr>
                        <w:pStyle w:val="NoSpacing"/>
                      </w:pPr>
                    </w:pPrChange>
                  </w:pPr>
                  <w:del w:id="829" w:author="Jonathan Cervas" w:date="2021-04-09T16:43:00Z">
                    <w:r w:rsidRPr="00296D3C" w:rsidDel="000F7A8D">
                      <w:rPr>
                        <w:rFonts w:cs="Open Sans Light"/>
                        <w:sz w:val="16"/>
                        <w:szCs w:val="16"/>
                      </w:rPr>
                      <w:delText>1882</w:delText>
                    </w:r>
                  </w:del>
                </w:p>
              </w:tc>
              <w:tc>
                <w:tcPr>
                  <w:tcW w:w="1300" w:type="dxa"/>
                  <w:shd w:val="clear" w:color="auto" w:fill="auto"/>
                  <w:noWrap/>
                  <w:vAlign w:val="bottom"/>
                  <w:hideMark/>
                </w:tcPr>
                <w:p w14:paraId="6A8A02A4" w14:textId="77777777" w:rsidR="00296D3C" w:rsidRPr="00296D3C" w:rsidDel="000F7A8D" w:rsidRDefault="00296D3C">
                  <w:pPr>
                    <w:jc w:val="center"/>
                    <w:rPr>
                      <w:del w:id="830" w:author="Jonathan Cervas" w:date="2021-04-09T16:43:00Z"/>
                      <w:rFonts w:cs="Open Sans Light"/>
                      <w:sz w:val="16"/>
                      <w:szCs w:val="16"/>
                    </w:rPr>
                    <w:pPrChange w:id="831" w:author="Jonathan Cervas" w:date="2021-04-09T16:43:00Z">
                      <w:pPr>
                        <w:pStyle w:val="NoSpacing"/>
                      </w:pPr>
                    </w:pPrChange>
                  </w:pPr>
                  <w:del w:id="832" w:author="Jonathan Cervas" w:date="2021-04-09T16:43:00Z">
                    <w:r w:rsidRPr="00296D3C" w:rsidDel="000F7A8D">
                      <w:rPr>
                        <w:rFonts w:cs="Open Sans Light"/>
                        <w:sz w:val="16"/>
                        <w:szCs w:val="16"/>
                      </w:rPr>
                      <w:delText>13.80%</w:delText>
                    </w:r>
                  </w:del>
                </w:p>
              </w:tc>
              <w:tc>
                <w:tcPr>
                  <w:tcW w:w="1300" w:type="dxa"/>
                  <w:shd w:val="clear" w:color="auto" w:fill="auto"/>
                  <w:noWrap/>
                  <w:vAlign w:val="bottom"/>
                  <w:hideMark/>
                </w:tcPr>
                <w:p w14:paraId="4B9436ED" w14:textId="77777777" w:rsidR="00296D3C" w:rsidRPr="00296D3C" w:rsidDel="000F7A8D" w:rsidRDefault="00296D3C">
                  <w:pPr>
                    <w:jc w:val="center"/>
                    <w:rPr>
                      <w:del w:id="833" w:author="Jonathan Cervas" w:date="2021-04-09T16:43:00Z"/>
                      <w:rFonts w:cs="Open Sans Light"/>
                      <w:sz w:val="16"/>
                      <w:szCs w:val="16"/>
                    </w:rPr>
                    <w:pPrChange w:id="834" w:author="Jonathan Cervas" w:date="2021-04-09T16:43:00Z">
                      <w:pPr>
                        <w:pStyle w:val="NoSpacing"/>
                      </w:pPr>
                    </w:pPrChange>
                  </w:pPr>
                  <w:del w:id="835" w:author="Jonathan Cervas" w:date="2021-04-09T16:43:00Z">
                    <w:r w:rsidRPr="00296D3C" w:rsidDel="000F7A8D">
                      <w:rPr>
                        <w:rFonts w:cs="Open Sans Light"/>
                        <w:sz w:val="16"/>
                        <w:szCs w:val="16"/>
                      </w:rPr>
                      <w:delText>11722</w:delText>
                    </w:r>
                  </w:del>
                </w:p>
              </w:tc>
              <w:tc>
                <w:tcPr>
                  <w:tcW w:w="1300" w:type="dxa"/>
                  <w:shd w:val="clear" w:color="auto" w:fill="auto"/>
                  <w:noWrap/>
                  <w:vAlign w:val="bottom"/>
                  <w:hideMark/>
                </w:tcPr>
                <w:p w14:paraId="100C0AC7" w14:textId="77777777" w:rsidR="00296D3C" w:rsidRPr="00296D3C" w:rsidDel="000F7A8D" w:rsidRDefault="00296D3C">
                  <w:pPr>
                    <w:jc w:val="center"/>
                    <w:rPr>
                      <w:del w:id="836" w:author="Jonathan Cervas" w:date="2021-04-09T16:43:00Z"/>
                      <w:rFonts w:cs="Open Sans Light"/>
                      <w:sz w:val="16"/>
                      <w:szCs w:val="16"/>
                    </w:rPr>
                    <w:pPrChange w:id="837" w:author="Jonathan Cervas" w:date="2021-04-09T16:43:00Z">
                      <w:pPr>
                        <w:pStyle w:val="NoSpacing"/>
                      </w:pPr>
                    </w:pPrChange>
                  </w:pPr>
                  <w:del w:id="838" w:author="Jonathan Cervas" w:date="2021-04-09T16:43:00Z">
                    <w:r w:rsidRPr="00296D3C" w:rsidDel="000F7A8D">
                      <w:rPr>
                        <w:rFonts w:cs="Open Sans Light"/>
                        <w:sz w:val="16"/>
                        <w:szCs w:val="16"/>
                      </w:rPr>
                      <w:delText>86.20%</w:delText>
                    </w:r>
                  </w:del>
                </w:p>
              </w:tc>
              <w:tc>
                <w:tcPr>
                  <w:tcW w:w="1300" w:type="dxa"/>
                  <w:shd w:val="clear" w:color="auto" w:fill="auto"/>
                  <w:noWrap/>
                  <w:vAlign w:val="bottom"/>
                  <w:hideMark/>
                </w:tcPr>
                <w:p w14:paraId="39061E41" w14:textId="77777777" w:rsidR="00296D3C" w:rsidRPr="00296D3C" w:rsidDel="000F7A8D" w:rsidRDefault="00296D3C">
                  <w:pPr>
                    <w:jc w:val="center"/>
                    <w:rPr>
                      <w:del w:id="839" w:author="Jonathan Cervas" w:date="2021-04-09T16:43:00Z"/>
                      <w:rFonts w:cs="Open Sans Light"/>
                      <w:sz w:val="16"/>
                      <w:szCs w:val="16"/>
                    </w:rPr>
                    <w:pPrChange w:id="840" w:author="Jonathan Cervas" w:date="2021-04-09T16:43:00Z">
                      <w:pPr>
                        <w:pStyle w:val="NoSpacing"/>
                      </w:pPr>
                    </w:pPrChange>
                  </w:pPr>
                  <w:del w:id="841" w:author="Jonathan Cervas" w:date="2021-04-09T16:43:00Z">
                    <w:r w:rsidRPr="00296D3C" w:rsidDel="000F7A8D">
                      <w:rPr>
                        <w:rFonts w:cs="Open Sans Light"/>
                        <w:sz w:val="16"/>
                        <w:szCs w:val="16"/>
                      </w:rPr>
                      <w:delText>-1.50%</w:delText>
                    </w:r>
                  </w:del>
                </w:p>
              </w:tc>
              <w:tc>
                <w:tcPr>
                  <w:tcW w:w="1300" w:type="dxa"/>
                  <w:shd w:val="clear" w:color="auto" w:fill="auto"/>
                  <w:noWrap/>
                  <w:vAlign w:val="bottom"/>
                  <w:hideMark/>
                </w:tcPr>
                <w:p w14:paraId="3AC372AA" w14:textId="77777777" w:rsidR="00296D3C" w:rsidRPr="00296D3C" w:rsidDel="000F7A8D" w:rsidRDefault="00296D3C">
                  <w:pPr>
                    <w:jc w:val="center"/>
                    <w:rPr>
                      <w:del w:id="842" w:author="Jonathan Cervas" w:date="2021-04-09T16:43:00Z"/>
                      <w:rFonts w:cs="Open Sans Light"/>
                      <w:sz w:val="16"/>
                      <w:szCs w:val="16"/>
                    </w:rPr>
                    <w:pPrChange w:id="843" w:author="Jonathan Cervas" w:date="2021-04-09T16:43:00Z">
                      <w:pPr>
                        <w:pStyle w:val="NoSpacing"/>
                      </w:pPr>
                    </w:pPrChange>
                  </w:pPr>
                  <w:del w:id="844" w:author="Jonathan Cervas" w:date="2021-04-09T16:43:00Z">
                    <w:r w:rsidRPr="00296D3C" w:rsidDel="000F7A8D">
                      <w:rPr>
                        <w:rFonts w:cs="Open Sans Light"/>
                        <w:sz w:val="16"/>
                        <w:szCs w:val="16"/>
                      </w:rPr>
                      <w:delText>3.80%</w:delText>
                    </w:r>
                  </w:del>
                </w:p>
              </w:tc>
            </w:tr>
            <w:tr w:rsidR="00296D3C" w:rsidRPr="00296D3C" w:rsidDel="000F7A8D" w14:paraId="2DF47774" w14:textId="77777777" w:rsidTr="00C3725C">
              <w:trPr>
                <w:trHeight w:val="320"/>
                <w:del w:id="845" w:author="Jonathan Cervas" w:date="2021-04-09T16:43:00Z"/>
              </w:trPr>
              <w:tc>
                <w:tcPr>
                  <w:tcW w:w="1300" w:type="dxa"/>
                  <w:shd w:val="clear" w:color="auto" w:fill="auto"/>
                  <w:noWrap/>
                  <w:vAlign w:val="bottom"/>
                  <w:hideMark/>
                </w:tcPr>
                <w:p w14:paraId="22E120B3" w14:textId="77777777" w:rsidR="00296D3C" w:rsidRPr="00296D3C" w:rsidDel="000F7A8D" w:rsidRDefault="00296D3C">
                  <w:pPr>
                    <w:jc w:val="center"/>
                    <w:rPr>
                      <w:del w:id="846" w:author="Jonathan Cervas" w:date="2021-04-09T16:43:00Z"/>
                      <w:rFonts w:cs="Open Sans Light"/>
                      <w:sz w:val="16"/>
                      <w:szCs w:val="16"/>
                    </w:rPr>
                    <w:pPrChange w:id="847" w:author="Jonathan Cervas" w:date="2021-04-09T16:43:00Z">
                      <w:pPr>
                        <w:pStyle w:val="NoSpacing"/>
                      </w:pPr>
                    </w:pPrChange>
                  </w:pPr>
                  <w:del w:id="848" w:author="Jonathan Cervas" w:date="2021-04-09T16:43:00Z">
                    <w:r w:rsidRPr="00296D3C" w:rsidDel="000F7A8D">
                      <w:rPr>
                        <w:rFonts w:cs="Open Sans Light"/>
                        <w:sz w:val="16"/>
                        <w:szCs w:val="16"/>
                      </w:rPr>
                      <w:delText>1944</w:delText>
                    </w:r>
                  </w:del>
                </w:p>
              </w:tc>
              <w:tc>
                <w:tcPr>
                  <w:tcW w:w="1300" w:type="dxa"/>
                  <w:shd w:val="clear" w:color="auto" w:fill="auto"/>
                  <w:noWrap/>
                  <w:vAlign w:val="bottom"/>
                  <w:hideMark/>
                </w:tcPr>
                <w:p w14:paraId="31B031BE" w14:textId="77777777" w:rsidR="00296D3C" w:rsidRPr="00296D3C" w:rsidDel="000F7A8D" w:rsidRDefault="00296D3C">
                  <w:pPr>
                    <w:jc w:val="center"/>
                    <w:rPr>
                      <w:del w:id="849" w:author="Jonathan Cervas" w:date="2021-04-09T16:43:00Z"/>
                      <w:rFonts w:cs="Open Sans Light"/>
                      <w:sz w:val="16"/>
                      <w:szCs w:val="16"/>
                    </w:rPr>
                    <w:pPrChange w:id="850" w:author="Jonathan Cervas" w:date="2021-04-09T16:43:00Z">
                      <w:pPr>
                        <w:pStyle w:val="NoSpacing"/>
                      </w:pPr>
                    </w:pPrChange>
                  </w:pPr>
                  <w:del w:id="851" w:author="Jonathan Cervas" w:date="2021-04-09T16:43:00Z">
                    <w:r w:rsidRPr="00296D3C" w:rsidDel="000F7A8D">
                      <w:rPr>
                        <w:rFonts w:cs="Open Sans Light"/>
                        <w:sz w:val="16"/>
                        <w:szCs w:val="16"/>
                      </w:rPr>
                      <w:delText>8555</w:delText>
                    </w:r>
                  </w:del>
                </w:p>
              </w:tc>
              <w:tc>
                <w:tcPr>
                  <w:tcW w:w="1300" w:type="dxa"/>
                  <w:shd w:val="clear" w:color="auto" w:fill="auto"/>
                  <w:noWrap/>
                  <w:vAlign w:val="bottom"/>
                  <w:hideMark/>
                </w:tcPr>
                <w:p w14:paraId="4F712123" w14:textId="77777777" w:rsidR="00296D3C" w:rsidRPr="00296D3C" w:rsidDel="000F7A8D" w:rsidRDefault="00296D3C">
                  <w:pPr>
                    <w:jc w:val="center"/>
                    <w:rPr>
                      <w:del w:id="852" w:author="Jonathan Cervas" w:date="2021-04-09T16:43:00Z"/>
                      <w:rFonts w:cs="Open Sans Light"/>
                      <w:sz w:val="16"/>
                      <w:szCs w:val="16"/>
                    </w:rPr>
                    <w:pPrChange w:id="853" w:author="Jonathan Cervas" w:date="2021-04-09T16:43:00Z">
                      <w:pPr>
                        <w:pStyle w:val="NoSpacing"/>
                      </w:pPr>
                    </w:pPrChange>
                  </w:pPr>
                  <w:del w:id="854" w:author="Jonathan Cervas" w:date="2021-04-09T16:43:00Z">
                    <w:r w:rsidRPr="00296D3C" w:rsidDel="000F7A8D">
                      <w:rPr>
                        <w:rFonts w:cs="Open Sans Light"/>
                        <w:sz w:val="16"/>
                        <w:szCs w:val="16"/>
                      </w:rPr>
                      <w:delText>2310</w:delText>
                    </w:r>
                  </w:del>
                </w:p>
              </w:tc>
              <w:tc>
                <w:tcPr>
                  <w:tcW w:w="1300" w:type="dxa"/>
                  <w:shd w:val="clear" w:color="auto" w:fill="auto"/>
                  <w:noWrap/>
                  <w:vAlign w:val="bottom"/>
                  <w:hideMark/>
                </w:tcPr>
                <w:p w14:paraId="421110C2" w14:textId="77777777" w:rsidR="00296D3C" w:rsidRPr="00296D3C" w:rsidDel="000F7A8D" w:rsidRDefault="00296D3C">
                  <w:pPr>
                    <w:jc w:val="center"/>
                    <w:rPr>
                      <w:del w:id="855" w:author="Jonathan Cervas" w:date="2021-04-09T16:43:00Z"/>
                      <w:rFonts w:cs="Open Sans Light"/>
                      <w:sz w:val="16"/>
                      <w:szCs w:val="16"/>
                    </w:rPr>
                    <w:pPrChange w:id="856" w:author="Jonathan Cervas" w:date="2021-04-09T16:43:00Z">
                      <w:pPr>
                        <w:pStyle w:val="NoSpacing"/>
                      </w:pPr>
                    </w:pPrChange>
                  </w:pPr>
                  <w:del w:id="857" w:author="Jonathan Cervas" w:date="2021-04-09T16:43:00Z">
                    <w:r w:rsidRPr="00296D3C" w:rsidDel="000F7A8D">
                      <w:rPr>
                        <w:rFonts w:cs="Open Sans Light"/>
                        <w:sz w:val="16"/>
                        <w:szCs w:val="16"/>
                      </w:rPr>
                      <w:delText>27%</w:delText>
                    </w:r>
                  </w:del>
                </w:p>
              </w:tc>
              <w:tc>
                <w:tcPr>
                  <w:tcW w:w="1300" w:type="dxa"/>
                  <w:shd w:val="clear" w:color="auto" w:fill="auto"/>
                  <w:noWrap/>
                  <w:vAlign w:val="bottom"/>
                  <w:hideMark/>
                </w:tcPr>
                <w:p w14:paraId="23BCC289" w14:textId="77777777" w:rsidR="00296D3C" w:rsidRPr="00296D3C" w:rsidDel="000F7A8D" w:rsidRDefault="00296D3C">
                  <w:pPr>
                    <w:jc w:val="center"/>
                    <w:rPr>
                      <w:del w:id="858" w:author="Jonathan Cervas" w:date="2021-04-09T16:43:00Z"/>
                      <w:rFonts w:cs="Open Sans Light"/>
                      <w:sz w:val="16"/>
                      <w:szCs w:val="16"/>
                    </w:rPr>
                    <w:pPrChange w:id="859" w:author="Jonathan Cervas" w:date="2021-04-09T16:43:00Z">
                      <w:pPr>
                        <w:pStyle w:val="NoSpacing"/>
                      </w:pPr>
                    </w:pPrChange>
                  </w:pPr>
                  <w:del w:id="860" w:author="Jonathan Cervas" w:date="2021-04-09T16:43:00Z">
                    <w:r w:rsidRPr="00296D3C" w:rsidDel="000F7A8D">
                      <w:rPr>
                        <w:rFonts w:cs="Open Sans Light"/>
                        <w:sz w:val="16"/>
                        <w:szCs w:val="16"/>
                      </w:rPr>
                      <w:delText>6245</w:delText>
                    </w:r>
                  </w:del>
                </w:p>
              </w:tc>
              <w:tc>
                <w:tcPr>
                  <w:tcW w:w="1300" w:type="dxa"/>
                  <w:shd w:val="clear" w:color="auto" w:fill="auto"/>
                  <w:noWrap/>
                  <w:vAlign w:val="bottom"/>
                  <w:hideMark/>
                </w:tcPr>
                <w:p w14:paraId="1B7FD65E" w14:textId="77777777" w:rsidR="00296D3C" w:rsidRPr="00296D3C" w:rsidDel="000F7A8D" w:rsidRDefault="00296D3C">
                  <w:pPr>
                    <w:jc w:val="center"/>
                    <w:rPr>
                      <w:del w:id="861" w:author="Jonathan Cervas" w:date="2021-04-09T16:43:00Z"/>
                      <w:rFonts w:cs="Open Sans Light"/>
                      <w:sz w:val="16"/>
                      <w:szCs w:val="16"/>
                    </w:rPr>
                    <w:pPrChange w:id="862" w:author="Jonathan Cervas" w:date="2021-04-09T16:43:00Z">
                      <w:pPr>
                        <w:pStyle w:val="NoSpacing"/>
                      </w:pPr>
                    </w:pPrChange>
                  </w:pPr>
                  <w:del w:id="863" w:author="Jonathan Cervas" w:date="2021-04-09T16:43:00Z">
                    <w:r w:rsidRPr="00296D3C" w:rsidDel="000F7A8D">
                      <w:rPr>
                        <w:rFonts w:cs="Open Sans Light"/>
                        <w:sz w:val="16"/>
                        <w:szCs w:val="16"/>
                      </w:rPr>
                      <w:delText>73%</w:delText>
                    </w:r>
                  </w:del>
                </w:p>
              </w:tc>
              <w:tc>
                <w:tcPr>
                  <w:tcW w:w="1300" w:type="dxa"/>
                  <w:shd w:val="clear" w:color="auto" w:fill="auto"/>
                  <w:noWrap/>
                  <w:vAlign w:val="bottom"/>
                  <w:hideMark/>
                </w:tcPr>
                <w:p w14:paraId="124F8A66" w14:textId="77777777" w:rsidR="00296D3C" w:rsidRPr="00296D3C" w:rsidDel="000F7A8D" w:rsidRDefault="00296D3C">
                  <w:pPr>
                    <w:jc w:val="center"/>
                    <w:rPr>
                      <w:del w:id="864" w:author="Jonathan Cervas" w:date="2021-04-09T16:43:00Z"/>
                      <w:rFonts w:cs="Open Sans Light"/>
                      <w:sz w:val="16"/>
                      <w:szCs w:val="16"/>
                    </w:rPr>
                    <w:pPrChange w:id="865" w:author="Jonathan Cervas" w:date="2021-04-09T16:43:00Z">
                      <w:pPr>
                        <w:pStyle w:val="NoSpacing"/>
                      </w:pPr>
                    </w:pPrChange>
                  </w:pPr>
                  <w:del w:id="866" w:author="Jonathan Cervas" w:date="2021-04-09T16:43:00Z">
                    <w:r w:rsidRPr="00296D3C" w:rsidDel="000F7A8D">
                      <w:rPr>
                        <w:rFonts w:cs="Open Sans Light"/>
                        <w:sz w:val="16"/>
                        <w:szCs w:val="16"/>
                      </w:rPr>
                      <w:delText>1.20%</w:delText>
                    </w:r>
                  </w:del>
                </w:p>
              </w:tc>
              <w:tc>
                <w:tcPr>
                  <w:tcW w:w="1300" w:type="dxa"/>
                  <w:shd w:val="clear" w:color="auto" w:fill="auto"/>
                  <w:noWrap/>
                  <w:vAlign w:val="bottom"/>
                  <w:hideMark/>
                </w:tcPr>
                <w:p w14:paraId="107D3204" w14:textId="77777777" w:rsidR="00296D3C" w:rsidRPr="00296D3C" w:rsidDel="000F7A8D" w:rsidRDefault="00296D3C">
                  <w:pPr>
                    <w:jc w:val="center"/>
                    <w:rPr>
                      <w:del w:id="867" w:author="Jonathan Cervas" w:date="2021-04-09T16:43:00Z"/>
                      <w:rFonts w:cs="Open Sans Light"/>
                      <w:sz w:val="16"/>
                      <w:szCs w:val="16"/>
                    </w:rPr>
                    <w:pPrChange w:id="868" w:author="Jonathan Cervas" w:date="2021-04-09T16:43:00Z">
                      <w:pPr>
                        <w:pStyle w:val="NoSpacing"/>
                      </w:pPr>
                    </w:pPrChange>
                  </w:pPr>
                  <w:del w:id="869" w:author="Jonathan Cervas" w:date="2021-04-09T16:43:00Z">
                    <w:r w:rsidRPr="00296D3C" w:rsidDel="000F7A8D">
                      <w:rPr>
                        <w:rFonts w:cs="Open Sans Light"/>
                        <w:sz w:val="16"/>
                        <w:szCs w:val="16"/>
                      </w:rPr>
                      <w:delText>2.10%</w:delText>
                    </w:r>
                  </w:del>
                </w:p>
              </w:tc>
            </w:tr>
            <w:tr w:rsidR="00296D3C" w:rsidRPr="00296D3C" w:rsidDel="000F7A8D" w14:paraId="1A17FCF5" w14:textId="77777777" w:rsidTr="00C3725C">
              <w:trPr>
                <w:trHeight w:val="320"/>
                <w:del w:id="870" w:author="Jonathan Cervas" w:date="2021-04-09T16:43:00Z"/>
              </w:trPr>
              <w:tc>
                <w:tcPr>
                  <w:tcW w:w="1300" w:type="dxa"/>
                  <w:shd w:val="clear" w:color="auto" w:fill="auto"/>
                  <w:noWrap/>
                  <w:vAlign w:val="bottom"/>
                  <w:hideMark/>
                </w:tcPr>
                <w:p w14:paraId="1697793B" w14:textId="77777777" w:rsidR="00296D3C" w:rsidRPr="00296D3C" w:rsidDel="000F7A8D" w:rsidRDefault="00296D3C">
                  <w:pPr>
                    <w:jc w:val="center"/>
                    <w:rPr>
                      <w:del w:id="871" w:author="Jonathan Cervas" w:date="2021-04-09T16:43:00Z"/>
                      <w:rFonts w:cs="Open Sans Light"/>
                      <w:sz w:val="16"/>
                      <w:szCs w:val="16"/>
                    </w:rPr>
                    <w:pPrChange w:id="872" w:author="Jonathan Cervas" w:date="2021-04-09T16:43:00Z">
                      <w:pPr>
                        <w:pStyle w:val="NoSpacing"/>
                      </w:pPr>
                    </w:pPrChange>
                  </w:pPr>
                  <w:del w:id="873" w:author="Jonathan Cervas" w:date="2021-04-09T16:43:00Z">
                    <w:r w:rsidRPr="00296D3C" w:rsidDel="000F7A8D">
                      <w:rPr>
                        <w:rFonts w:cs="Open Sans Light"/>
                        <w:sz w:val="16"/>
                        <w:szCs w:val="16"/>
                      </w:rPr>
                      <w:delText>1948</w:delText>
                    </w:r>
                  </w:del>
                </w:p>
              </w:tc>
              <w:tc>
                <w:tcPr>
                  <w:tcW w:w="1300" w:type="dxa"/>
                  <w:shd w:val="clear" w:color="auto" w:fill="auto"/>
                  <w:noWrap/>
                  <w:vAlign w:val="bottom"/>
                  <w:hideMark/>
                </w:tcPr>
                <w:p w14:paraId="4C1288FA" w14:textId="77777777" w:rsidR="00296D3C" w:rsidRPr="00296D3C" w:rsidDel="000F7A8D" w:rsidRDefault="00296D3C">
                  <w:pPr>
                    <w:jc w:val="center"/>
                    <w:rPr>
                      <w:del w:id="874" w:author="Jonathan Cervas" w:date="2021-04-09T16:43:00Z"/>
                      <w:rFonts w:cs="Open Sans Light"/>
                      <w:sz w:val="16"/>
                      <w:szCs w:val="16"/>
                    </w:rPr>
                    <w:pPrChange w:id="875" w:author="Jonathan Cervas" w:date="2021-04-09T16:43:00Z">
                      <w:pPr>
                        <w:pStyle w:val="NoSpacing"/>
                      </w:pPr>
                    </w:pPrChange>
                  </w:pPr>
                  <w:del w:id="876" w:author="Jonathan Cervas" w:date="2021-04-09T16:43:00Z">
                    <w:r w:rsidRPr="00296D3C" w:rsidDel="000F7A8D">
                      <w:rPr>
                        <w:rFonts w:cs="Open Sans Light"/>
                        <w:sz w:val="16"/>
                        <w:szCs w:val="16"/>
                      </w:rPr>
                      <w:delText>11529</w:delText>
                    </w:r>
                  </w:del>
                </w:p>
              </w:tc>
              <w:tc>
                <w:tcPr>
                  <w:tcW w:w="1300" w:type="dxa"/>
                  <w:shd w:val="clear" w:color="auto" w:fill="auto"/>
                  <w:noWrap/>
                  <w:vAlign w:val="bottom"/>
                  <w:hideMark/>
                </w:tcPr>
                <w:p w14:paraId="7E1DAFAA" w14:textId="77777777" w:rsidR="00296D3C" w:rsidRPr="00296D3C" w:rsidDel="000F7A8D" w:rsidRDefault="00296D3C">
                  <w:pPr>
                    <w:jc w:val="center"/>
                    <w:rPr>
                      <w:del w:id="877" w:author="Jonathan Cervas" w:date="2021-04-09T16:43:00Z"/>
                      <w:rFonts w:cs="Open Sans Light"/>
                      <w:sz w:val="16"/>
                      <w:szCs w:val="16"/>
                    </w:rPr>
                    <w:pPrChange w:id="878" w:author="Jonathan Cervas" w:date="2021-04-09T16:43:00Z">
                      <w:pPr>
                        <w:pStyle w:val="NoSpacing"/>
                      </w:pPr>
                    </w:pPrChange>
                  </w:pPr>
                  <w:del w:id="879" w:author="Jonathan Cervas" w:date="2021-04-09T16:43:00Z">
                    <w:r w:rsidRPr="00296D3C" w:rsidDel="000F7A8D">
                      <w:rPr>
                        <w:rFonts w:cs="Open Sans Light"/>
                        <w:sz w:val="16"/>
                        <w:szCs w:val="16"/>
                      </w:rPr>
                      <w:delText>2600</w:delText>
                    </w:r>
                  </w:del>
                </w:p>
              </w:tc>
              <w:tc>
                <w:tcPr>
                  <w:tcW w:w="1300" w:type="dxa"/>
                  <w:shd w:val="clear" w:color="auto" w:fill="auto"/>
                  <w:noWrap/>
                  <w:vAlign w:val="bottom"/>
                  <w:hideMark/>
                </w:tcPr>
                <w:p w14:paraId="53E90C96" w14:textId="77777777" w:rsidR="00296D3C" w:rsidRPr="00296D3C" w:rsidDel="000F7A8D" w:rsidRDefault="00296D3C">
                  <w:pPr>
                    <w:jc w:val="center"/>
                    <w:rPr>
                      <w:del w:id="880" w:author="Jonathan Cervas" w:date="2021-04-09T16:43:00Z"/>
                      <w:rFonts w:cs="Open Sans Light"/>
                      <w:sz w:val="16"/>
                      <w:szCs w:val="16"/>
                    </w:rPr>
                    <w:pPrChange w:id="881" w:author="Jonathan Cervas" w:date="2021-04-09T16:43:00Z">
                      <w:pPr>
                        <w:pStyle w:val="NoSpacing"/>
                      </w:pPr>
                    </w:pPrChange>
                  </w:pPr>
                  <w:del w:id="882" w:author="Jonathan Cervas" w:date="2021-04-09T16:43:00Z">
                    <w:r w:rsidRPr="00296D3C" w:rsidDel="000F7A8D">
                      <w:rPr>
                        <w:rFonts w:cs="Open Sans Light"/>
                        <w:sz w:val="16"/>
                        <w:szCs w:val="16"/>
                      </w:rPr>
                      <w:delText>22.60%</w:delText>
                    </w:r>
                  </w:del>
                </w:p>
              </w:tc>
              <w:tc>
                <w:tcPr>
                  <w:tcW w:w="1300" w:type="dxa"/>
                  <w:shd w:val="clear" w:color="auto" w:fill="auto"/>
                  <w:noWrap/>
                  <w:vAlign w:val="bottom"/>
                  <w:hideMark/>
                </w:tcPr>
                <w:p w14:paraId="2E94ABD6" w14:textId="77777777" w:rsidR="00296D3C" w:rsidRPr="00296D3C" w:rsidDel="000F7A8D" w:rsidRDefault="00296D3C">
                  <w:pPr>
                    <w:jc w:val="center"/>
                    <w:rPr>
                      <w:del w:id="883" w:author="Jonathan Cervas" w:date="2021-04-09T16:43:00Z"/>
                      <w:rFonts w:cs="Open Sans Light"/>
                      <w:sz w:val="16"/>
                      <w:szCs w:val="16"/>
                    </w:rPr>
                    <w:pPrChange w:id="884" w:author="Jonathan Cervas" w:date="2021-04-09T16:43:00Z">
                      <w:pPr>
                        <w:pStyle w:val="NoSpacing"/>
                      </w:pPr>
                    </w:pPrChange>
                  </w:pPr>
                  <w:del w:id="885" w:author="Jonathan Cervas" w:date="2021-04-09T16:43:00Z">
                    <w:r w:rsidRPr="00296D3C" w:rsidDel="000F7A8D">
                      <w:rPr>
                        <w:rFonts w:cs="Open Sans Light"/>
                        <w:sz w:val="16"/>
                        <w:szCs w:val="16"/>
                      </w:rPr>
                      <w:delText>8929</w:delText>
                    </w:r>
                  </w:del>
                </w:p>
              </w:tc>
              <w:tc>
                <w:tcPr>
                  <w:tcW w:w="1300" w:type="dxa"/>
                  <w:shd w:val="clear" w:color="auto" w:fill="auto"/>
                  <w:noWrap/>
                  <w:vAlign w:val="bottom"/>
                  <w:hideMark/>
                </w:tcPr>
                <w:p w14:paraId="18910650" w14:textId="77777777" w:rsidR="00296D3C" w:rsidRPr="00296D3C" w:rsidDel="000F7A8D" w:rsidRDefault="00296D3C">
                  <w:pPr>
                    <w:jc w:val="center"/>
                    <w:rPr>
                      <w:del w:id="886" w:author="Jonathan Cervas" w:date="2021-04-09T16:43:00Z"/>
                      <w:rFonts w:cs="Open Sans Light"/>
                      <w:sz w:val="16"/>
                      <w:szCs w:val="16"/>
                    </w:rPr>
                    <w:pPrChange w:id="887" w:author="Jonathan Cervas" w:date="2021-04-09T16:43:00Z">
                      <w:pPr>
                        <w:pStyle w:val="NoSpacing"/>
                      </w:pPr>
                    </w:pPrChange>
                  </w:pPr>
                  <w:del w:id="888" w:author="Jonathan Cervas" w:date="2021-04-09T16:43:00Z">
                    <w:r w:rsidRPr="00296D3C" w:rsidDel="000F7A8D">
                      <w:rPr>
                        <w:rFonts w:cs="Open Sans Light"/>
                        <w:sz w:val="16"/>
                        <w:szCs w:val="16"/>
                      </w:rPr>
                      <w:delText>77.40%</w:delText>
                    </w:r>
                  </w:del>
                </w:p>
              </w:tc>
              <w:tc>
                <w:tcPr>
                  <w:tcW w:w="1300" w:type="dxa"/>
                  <w:shd w:val="clear" w:color="auto" w:fill="auto"/>
                  <w:noWrap/>
                  <w:vAlign w:val="bottom"/>
                  <w:hideMark/>
                </w:tcPr>
                <w:p w14:paraId="0EABEF2D" w14:textId="77777777" w:rsidR="00296D3C" w:rsidRPr="00296D3C" w:rsidDel="000F7A8D" w:rsidRDefault="00296D3C">
                  <w:pPr>
                    <w:jc w:val="center"/>
                    <w:rPr>
                      <w:del w:id="889" w:author="Jonathan Cervas" w:date="2021-04-09T16:43:00Z"/>
                      <w:rFonts w:cs="Open Sans Light"/>
                      <w:sz w:val="16"/>
                      <w:szCs w:val="16"/>
                    </w:rPr>
                    <w:pPrChange w:id="890" w:author="Jonathan Cervas" w:date="2021-04-09T16:43:00Z">
                      <w:pPr>
                        <w:pStyle w:val="NoSpacing"/>
                      </w:pPr>
                    </w:pPrChange>
                  </w:pPr>
                  <w:del w:id="891" w:author="Jonathan Cervas" w:date="2021-04-09T16:43:00Z">
                    <w:r w:rsidRPr="00296D3C" w:rsidDel="000F7A8D">
                      <w:rPr>
                        <w:rFonts w:cs="Open Sans Light"/>
                        <w:sz w:val="16"/>
                        <w:szCs w:val="16"/>
                      </w:rPr>
                      <w:delText>2.70%</w:delText>
                    </w:r>
                  </w:del>
                </w:p>
              </w:tc>
              <w:tc>
                <w:tcPr>
                  <w:tcW w:w="1300" w:type="dxa"/>
                  <w:shd w:val="clear" w:color="auto" w:fill="auto"/>
                  <w:noWrap/>
                  <w:vAlign w:val="bottom"/>
                  <w:hideMark/>
                </w:tcPr>
                <w:p w14:paraId="75034917" w14:textId="77777777" w:rsidR="00296D3C" w:rsidRPr="00296D3C" w:rsidDel="000F7A8D" w:rsidRDefault="00296D3C">
                  <w:pPr>
                    <w:jc w:val="center"/>
                    <w:rPr>
                      <w:del w:id="892" w:author="Jonathan Cervas" w:date="2021-04-09T16:43:00Z"/>
                      <w:rFonts w:cs="Open Sans Light"/>
                      <w:sz w:val="16"/>
                      <w:szCs w:val="16"/>
                    </w:rPr>
                    <w:pPrChange w:id="893" w:author="Jonathan Cervas" w:date="2021-04-09T16:43:00Z">
                      <w:pPr>
                        <w:pStyle w:val="NoSpacing"/>
                      </w:pPr>
                    </w:pPrChange>
                  </w:pPr>
                  <w:del w:id="894" w:author="Jonathan Cervas" w:date="2021-04-09T16:43:00Z">
                    <w:r w:rsidRPr="00296D3C" w:rsidDel="000F7A8D">
                      <w:rPr>
                        <w:rFonts w:cs="Open Sans Light"/>
                        <w:sz w:val="16"/>
                        <w:szCs w:val="16"/>
                      </w:rPr>
                      <w:delText>2.50%</w:delText>
                    </w:r>
                  </w:del>
                </w:p>
              </w:tc>
            </w:tr>
            <w:tr w:rsidR="00296D3C" w:rsidRPr="00296D3C" w:rsidDel="000F7A8D" w14:paraId="7A628586" w14:textId="77777777" w:rsidTr="00C3725C">
              <w:trPr>
                <w:trHeight w:val="320"/>
                <w:del w:id="895" w:author="Jonathan Cervas" w:date="2021-04-09T16:43:00Z"/>
              </w:trPr>
              <w:tc>
                <w:tcPr>
                  <w:tcW w:w="1300" w:type="dxa"/>
                  <w:shd w:val="clear" w:color="auto" w:fill="auto"/>
                  <w:noWrap/>
                  <w:vAlign w:val="bottom"/>
                  <w:hideMark/>
                </w:tcPr>
                <w:p w14:paraId="254FF163" w14:textId="77777777" w:rsidR="00296D3C" w:rsidRPr="00296D3C" w:rsidDel="000F7A8D" w:rsidRDefault="00296D3C">
                  <w:pPr>
                    <w:jc w:val="center"/>
                    <w:rPr>
                      <w:del w:id="896" w:author="Jonathan Cervas" w:date="2021-04-09T16:43:00Z"/>
                      <w:rFonts w:cs="Open Sans Light"/>
                      <w:sz w:val="16"/>
                      <w:szCs w:val="16"/>
                    </w:rPr>
                    <w:pPrChange w:id="897" w:author="Jonathan Cervas" w:date="2021-04-09T16:43:00Z">
                      <w:pPr>
                        <w:pStyle w:val="NoSpacing"/>
                      </w:pPr>
                    </w:pPrChange>
                  </w:pPr>
                  <w:del w:id="898" w:author="Jonathan Cervas" w:date="2021-04-09T16:43:00Z">
                    <w:r w:rsidRPr="00296D3C" w:rsidDel="000F7A8D">
                      <w:rPr>
                        <w:rFonts w:cs="Open Sans Light"/>
                        <w:sz w:val="16"/>
                        <w:szCs w:val="16"/>
                      </w:rPr>
                      <w:delText>1952</w:delText>
                    </w:r>
                  </w:del>
                </w:p>
              </w:tc>
              <w:tc>
                <w:tcPr>
                  <w:tcW w:w="1300" w:type="dxa"/>
                  <w:shd w:val="clear" w:color="auto" w:fill="auto"/>
                  <w:noWrap/>
                  <w:vAlign w:val="bottom"/>
                  <w:hideMark/>
                </w:tcPr>
                <w:p w14:paraId="06EC2727" w14:textId="77777777" w:rsidR="00296D3C" w:rsidRPr="00296D3C" w:rsidDel="000F7A8D" w:rsidRDefault="00296D3C">
                  <w:pPr>
                    <w:jc w:val="center"/>
                    <w:rPr>
                      <w:del w:id="899" w:author="Jonathan Cervas" w:date="2021-04-09T16:43:00Z"/>
                      <w:rFonts w:cs="Open Sans Light"/>
                      <w:sz w:val="16"/>
                      <w:szCs w:val="16"/>
                    </w:rPr>
                    <w:pPrChange w:id="900" w:author="Jonathan Cervas" w:date="2021-04-09T16:43:00Z">
                      <w:pPr>
                        <w:pStyle w:val="NoSpacing"/>
                      </w:pPr>
                    </w:pPrChange>
                  </w:pPr>
                  <w:del w:id="901" w:author="Jonathan Cervas" w:date="2021-04-09T16:43:00Z">
                    <w:r w:rsidRPr="00296D3C" w:rsidDel="000F7A8D">
                      <w:rPr>
                        <w:rFonts w:cs="Open Sans Light"/>
                        <w:sz w:val="16"/>
                        <w:szCs w:val="16"/>
                      </w:rPr>
                      <w:delText>11015</w:delText>
                    </w:r>
                  </w:del>
                </w:p>
              </w:tc>
              <w:tc>
                <w:tcPr>
                  <w:tcW w:w="1300" w:type="dxa"/>
                  <w:shd w:val="clear" w:color="auto" w:fill="auto"/>
                  <w:noWrap/>
                  <w:vAlign w:val="bottom"/>
                  <w:hideMark/>
                </w:tcPr>
                <w:p w14:paraId="2CA6C1E2" w14:textId="77777777" w:rsidR="00296D3C" w:rsidRPr="00296D3C" w:rsidDel="000F7A8D" w:rsidRDefault="00296D3C">
                  <w:pPr>
                    <w:jc w:val="center"/>
                    <w:rPr>
                      <w:del w:id="902" w:author="Jonathan Cervas" w:date="2021-04-09T16:43:00Z"/>
                      <w:rFonts w:cs="Open Sans Light"/>
                      <w:sz w:val="16"/>
                      <w:szCs w:val="16"/>
                    </w:rPr>
                    <w:pPrChange w:id="903" w:author="Jonathan Cervas" w:date="2021-04-09T16:43:00Z">
                      <w:pPr>
                        <w:pStyle w:val="NoSpacing"/>
                      </w:pPr>
                    </w:pPrChange>
                  </w:pPr>
                  <w:del w:id="904" w:author="Jonathan Cervas" w:date="2021-04-09T16:43:00Z">
                    <w:r w:rsidRPr="00296D3C" w:rsidDel="000F7A8D">
                      <w:rPr>
                        <w:rFonts w:cs="Open Sans Light"/>
                        <w:sz w:val="16"/>
                        <w:szCs w:val="16"/>
                      </w:rPr>
                      <w:delText>3211</w:delText>
                    </w:r>
                  </w:del>
                </w:p>
              </w:tc>
              <w:tc>
                <w:tcPr>
                  <w:tcW w:w="1300" w:type="dxa"/>
                  <w:shd w:val="clear" w:color="auto" w:fill="auto"/>
                  <w:noWrap/>
                  <w:vAlign w:val="bottom"/>
                  <w:hideMark/>
                </w:tcPr>
                <w:p w14:paraId="1468D638" w14:textId="77777777" w:rsidR="00296D3C" w:rsidRPr="00296D3C" w:rsidDel="000F7A8D" w:rsidRDefault="00296D3C">
                  <w:pPr>
                    <w:jc w:val="center"/>
                    <w:rPr>
                      <w:del w:id="905" w:author="Jonathan Cervas" w:date="2021-04-09T16:43:00Z"/>
                      <w:rFonts w:cs="Open Sans Light"/>
                      <w:sz w:val="16"/>
                      <w:szCs w:val="16"/>
                    </w:rPr>
                    <w:pPrChange w:id="906" w:author="Jonathan Cervas" w:date="2021-04-09T16:43:00Z">
                      <w:pPr>
                        <w:pStyle w:val="NoSpacing"/>
                      </w:pPr>
                    </w:pPrChange>
                  </w:pPr>
                  <w:del w:id="907" w:author="Jonathan Cervas" w:date="2021-04-09T16:43:00Z">
                    <w:r w:rsidRPr="00296D3C" w:rsidDel="000F7A8D">
                      <w:rPr>
                        <w:rFonts w:cs="Open Sans Light"/>
                        <w:sz w:val="16"/>
                        <w:szCs w:val="16"/>
                      </w:rPr>
                      <w:delText>29.20%</w:delText>
                    </w:r>
                  </w:del>
                </w:p>
              </w:tc>
              <w:tc>
                <w:tcPr>
                  <w:tcW w:w="1300" w:type="dxa"/>
                  <w:shd w:val="clear" w:color="auto" w:fill="auto"/>
                  <w:noWrap/>
                  <w:vAlign w:val="bottom"/>
                  <w:hideMark/>
                </w:tcPr>
                <w:p w14:paraId="14EED107" w14:textId="77777777" w:rsidR="00296D3C" w:rsidRPr="00296D3C" w:rsidDel="000F7A8D" w:rsidRDefault="00296D3C">
                  <w:pPr>
                    <w:jc w:val="center"/>
                    <w:rPr>
                      <w:del w:id="908" w:author="Jonathan Cervas" w:date="2021-04-09T16:43:00Z"/>
                      <w:rFonts w:cs="Open Sans Light"/>
                      <w:sz w:val="16"/>
                      <w:szCs w:val="16"/>
                    </w:rPr>
                    <w:pPrChange w:id="909" w:author="Jonathan Cervas" w:date="2021-04-09T16:43:00Z">
                      <w:pPr>
                        <w:pStyle w:val="NoSpacing"/>
                      </w:pPr>
                    </w:pPrChange>
                  </w:pPr>
                  <w:del w:id="910" w:author="Jonathan Cervas" w:date="2021-04-09T16:43:00Z">
                    <w:r w:rsidRPr="00296D3C" w:rsidDel="000F7A8D">
                      <w:rPr>
                        <w:rFonts w:cs="Open Sans Light"/>
                        <w:sz w:val="16"/>
                        <w:szCs w:val="16"/>
                      </w:rPr>
                      <w:delText>7804</w:delText>
                    </w:r>
                  </w:del>
                </w:p>
              </w:tc>
              <w:tc>
                <w:tcPr>
                  <w:tcW w:w="1300" w:type="dxa"/>
                  <w:shd w:val="clear" w:color="auto" w:fill="auto"/>
                  <w:noWrap/>
                  <w:vAlign w:val="bottom"/>
                  <w:hideMark/>
                </w:tcPr>
                <w:p w14:paraId="28D5B33D" w14:textId="77777777" w:rsidR="00296D3C" w:rsidRPr="00296D3C" w:rsidDel="000F7A8D" w:rsidRDefault="00296D3C">
                  <w:pPr>
                    <w:jc w:val="center"/>
                    <w:rPr>
                      <w:del w:id="911" w:author="Jonathan Cervas" w:date="2021-04-09T16:43:00Z"/>
                      <w:rFonts w:cs="Open Sans Light"/>
                      <w:sz w:val="16"/>
                      <w:szCs w:val="16"/>
                    </w:rPr>
                    <w:pPrChange w:id="912" w:author="Jonathan Cervas" w:date="2021-04-09T16:43:00Z">
                      <w:pPr>
                        <w:pStyle w:val="NoSpacing"/>
                      </w:pPr>
                    </w:pPrChange>
                  </w:pPr>
                  <w:del w:id="913" w:author="Jonathan Cervas" w:date="2021-04-09T16:43:00Z">
                    <w:r w:rsidRPr="00296D3C" w:rsidDel="000F7A8D">
                      <w:rPr>
                        <w:rFonts w:cs="Open Sans Light"/>
                        <w:sz w:val="16"/>
                        <w:szCs w:val="16"/>
                      </w:rPr>
                      <w:delText>70.80%</w:delText>
                    </w:r>
                  </w:del>
                </w:p>
              </w:tc>
              <w:tc>
                <w:tcPr>
                  <w:tcW w:w="1300" w:type="dxa"/>
                  <w:shd w:val="clear" w:color="auto" w:fill="auto"/>
                  <w:noWrap/>
                  <w:vAlign w:val="bottom"/>
                  <w:hideMark/>
                </w:tcPr>
                <w:p w14:paraId="2949FFC2" w14:textId="77777777" w:rsidR="00296D3C" w:rsidRPr="00296D3C" w:rsidDel="000F7A8D" w:rsidRDefault="00296D3C">
                  <w:pPr>
                    <w:jc w:val="center"/>
                    <w:rPr>
                      <w:del w:id="914" w:author="Jonathan Cervas" w:date="2021-04-09T16:43:00Z"/>
                      <w:rFonts w:cs="Open Sans Light"/>
                      <w:sz w:val="16"/>
                      <w:szCs w:val="16"/>
                    </w:rPr>
                    <w:pPrChange w:id="915" w:author="Jonathan Cervas" w:date="2021-04-09T16:43:00Z">
                      <w:pPr>
                        <w:pStyle w:val="NoSpacing"/>
                      </w:pPr>
                    </w:pPrChange>
                  </w:pPr>
                  <w:del w:id="916" w:author="Jonathan Cervas" w:date="2021-04-09T16:43:00Z">
                    <w:r w:rsidRPr="00296D3C" w:rsidDel="000F7A8D">
                      <w:rPr>
                        <w:rFonts w:cs="Open Sans Light"/>
                        <w:sz w:val="16"/>
                        <w:szCs w:val="16"/>
                      </w:rPr>
                      <w:delText>3.10%</w:delText>
                    </w:r>
                  </w:del>
                </w:p>
              </w:tc>
              <w:tc>
                <w:tcPr>
                  <w:tcW w:w="1300" w:type="dxa"/>
                  <w:shd w:val="clear" w:color="auto" w:fill="auto"/>
                  <w:noWrap/>
                  <w:vAlign w:val="bottom"/>
                  <w:hideMark/>
                </w:tcPr>
                <w:p w14:paraId="16E56BBA" w14:textId="77777777" w:rsidR="00296D3C" w:rsidRPr="00296D3C" w:rsidDel="000F7A8D" w:rsidRDefault="00296D3C">
                  <w:pPr>
                    <w:jc w:val="center"/>
                    <w:rPr>
                      <w:del w:id="917" w:author="Jonathan Cervas" w:date="2021-04-09T16:43:00Z"/>
                      <w:rFonts w:cs="Open Sans Light"/>
                      <w:sz w:val="16"/>
                      <w:szCs w:val="16"/>
                    </w:rPr>
                    <w:pPrChange w:id="918" w:author="Jonathan Cervas" w:date="2021-04-09T16:43:00Z">
                      <w:pPr>
                        <w:pStyle w:val="NoSpacing"/>
                      </w:pPr>
                    </w:pPrChange>
                  </w:pPr>
                  <w:del w:id="919" w:author="Jonathan Cervas" w:date="2021-04-09T16:43:00Z">
                    <w:r w:rsidRPr="00296D3C" w:rsidDel="000F7A8D">
                      <w:rPr>
                        <w:rFonts w:cs="Open Sans Light"/>
                        <w:sz w:val="16"/>
                        <w:szCs w:val="16"/>
                      </w:rPr>
                      <w:delText>1.60%</w:delText>
                    </w:r>
                  </w:del>
                </w:p>
              </w:tc>
            </w:tr>
            <w:tr w:rsidR="00296D3C" w:rsidRPr="00296D3C" w:rsidDel="000F7A8D" w14:paraId="1192AFCE" w14:textId="77777777" w:rsidTr="00C3725C">
              <w:trPr>
                <w:trHeight w:val="320"/>
                <w:del w:id="920" w:author="Jonathan Cervas" w:date="2021-04-09T16:43:00Z"/>
              </w:trPr>
              <w:tc>
                <w:tcPr>
                  <w:tcW w:w="1300" w:type="dxa"/>
                  <w:shd w:val="clear" w:color="auto" w:fill="auto"/>
                  <w:noWrap/>
                  <w:vAlign w:val="bottom"/>
                  <w:hideMark/>
                </w:tcPr>
                <w:p w14:paraId="30A96668" w14:textId="77777777" w:rsidR="00296D3C" w:rsidRPr="00296D3C" w:rsidDel="000F7A8D" w:rsidRDefault="00296D3C">
                  <w:pPr>
                    <w:jc w:val="center"/>
                    <w:rPr>
                      <w:del w:id="921" w:author="Jonathan Cervas" w:date="2021-04-09T16:43:00Z"/>
                      <w:rFonts w:cs="Open Sans Light"/>
                      <w:sz w:val="16"/>
                      <w:szCs w:val="16"/>
                    </w:rPr>
                    <w:pPrChange w:id="922" w:author="Jonathan Cervas" w:date="2021-04-09T16:43:00Z">
                      <w:pPr>
                        <w:pStyle w:val="NoSpacing"/>
                      </w:pPr>
                    </w:pPrChange>
                  </w:pPr>
                  <w:del w:id="923" w:author="Jonathan Cervas" w:date="2021-04-09T16:43:00Z">
                    <w:r w:rsidRPr="00296D3C" w:rsidDel="000F7A8D">
                      <w:rPr>
                        <w:rFonts w:cs="Open Sans Light"/>
                        <w:sz w:val="16"/>
                        <w:szCs w:val="16"/>
                      </w:rPr>
                      <w:delText>1956</w:delText>
                    </w:r>
                  </w:del>
                </w:p>
              </w:tc>
              <w:tc>
                <w:tcPr>
                  <w:tcW w:w="1300" w:type="dxa"/>
                  <w:shd w:val="clear" w:color="auto" w:fill="auto"/>
                  <w:noWrap/>
                  <w:vAlign w:val="bottom"/>
                  <w:hideMark/>
                </w:tcPr>
                <w:p w14:paraId="6DCA8004" w14:textId="77777777" w:rsidR="00296D3C" w:rsidRPr="00296D3C" w:rsidDel="000F7A8D" w:rsidRDefault="00296D3C">
                  <w:pPr>
                    <w:jc w:val="center"/>
                    <w:rPr>
                      <w:del w:id="924" w:author="Jonathan Cervas" w:date="2021-04-09T16:43:00Z"/>
                      <w:rFonts w:cs="Open Sans Light"/>
                      <w:sz w:val="16"/>
                      <w:szCs w:val="16"/>
                    </w:rPr>
                    <w:pPrChange w:id="925" w:author="Jonathan Cervas" w:date="2021-04-09T16:43:00Z">
                      <w:pPr>
                        <w:pStyle w:val="NoSpacing"/>
                      </w:pPr>
                    </w:pPrChange>
                  </w:pPr>
                  <w:del w:id="926" w:author="Jonathan Cervas" w:date="2021-04-09T16:43:00Z">
                    <w:r w:rsidRPr="00296D3C" w:rsidDel="000F7A8D">
                      <w:rPr>
                        <w:rFonts w:cs="Open Sans Light"/>
                        <w:sz w:val="16"/>
                        <w:szCs w:val="16"/>
                      </w:rPr>
                      <w:delText>12159</w:delText>
                    </w:r>
                  </w:del>
                </w:p>
              </w:tc>
              <w:tc>
                <w:tcPr>
                  <w:tcW w:w="1300" w:type="dxa"/>
                  <w:shd w:val="clear" w:color="auto" w:fill="auto"/>
                  <w:noWrap/>
                  <w:vAlign w:val="bottom"/>
                  <w:hideMark/>
                </w:tcPr>
                <w:p w14:paraId="0C9E0A4C" w14:textId="77777777" w:rsidR="00296D3C" w:rsidRPr="00296D3C" w:rsidDel="000F7A8D" w:rsidRDefault="00296D3C">
                  <w:pPr>
                    <w:jc w:val="center"/>
                    <w:rPr>
                      <w:del w:id="927" w:author="Jonathan Cervas" w:date="2021-04-09T16:43:00Z"/>
                      <w:rFonts w:cs="Open Sans Light"/>
                      <w:sz w:val="16"/>
                      <w:szCs w:val="16"/>
                    </w:rPr>
                    <w:pPrChange w:id="928" w:author="Jonathan Cervas" w:date="2021-04-09T16:43:00Z">
                      <w:pPr>
                        <w:pStyle w:val="NoSpacing"/>
                      </w:pPr>
                    </w:pPrChange>
                  </w:pPr>
                  <w:del w:id="929" w:author="Jonathan Cervas" w:date="2021-04-09T16:43:00Z">
                    <w:r w:rsidRPr="00296D3C" w:rsidDel="000F7A8D">
                      <w:rPr>
                        <w:rFonts w:cs="Open Sans Light"/>
                        <w:sz w:val="16"/>
                        <w:szCs w:val="16"/>
                      </w:rPr>
                      <w:delText>3572</w:delText>
                    </w:r>
                  </w:del>
                </w:p>
              </w:tc>
              <w:tc>
                <w:tcPr>
                  <w:tcW w:w="1300" w:type="dxa"/>
                  <w:shd w:val="clear" w:color="auto" w:fill="auto"/>
                  <w:noWrap/>
                  <w:vAlign w:val="bottom"/>
                  <w:hideMark/>
                </w:tcPr>
                <w:p w14:paraId="25FDCE5E" w14:textId="77777777" w:rsidR="00296D3C" w:rsidRPr="00296D3C" w:rsidDel="000F7A8D" w:rsidRDefault="00296D3C">
                  <w:pPr>
                    <w:jc w:val="center"/>
                    <w:rPr>
                      <w:del w:id="930" w:author="Jonathan Cervas" w:date="2021-04-09T16:43:00Z"/>
                      <w:rFonts w:cs="Open Sans Light"/>
                      <w:sz w:val="16"/>
                      <w:szCs w:val="16"/>
                    </w:rPr>
                    <w:pPrChange w:id="931" w:author="Jonathan Cervas" w:date="2021-04-09T16:43:00Z">
                      <w:pPr>
                        <w:pStyle w:val="NoSpacing"/>
                      </w:pPr>
                    </w:pPrChange>
                  </w:pPr>
                  <w:del w:id="932" w:author="Jonathan Cervas" w:date="2021-04-09T16:43:00Z">
                    <w:r w:rsidRPr="00296D3C" w:rsidDel="000F7A8D">
                      <w:rPr>
                        <w:rFonts w:cs="Open Sans Light"/>
                        <w:sz w:val="16"/>
                        <w:szCs w:val="16"/>
                      </w:rPr>
                      <w:delText>29.40%</w:delText>
                    </w:r>
                  </w:del>
                </w:p>
              </w:tc>
              <w:tc>
                <w:tcPr>
                  <w:tcW w:w="1300" w:type="dxa"/>
                  <w:shd w:val="clear" w:color="auto" w:fill="auto"/>
                  <w:noWrap/>
                  <w:vAlign w:val="bottom"/>
                  <w:hideMark/>
                </w:tcPr>
                <w:p w14:paraId="14E2ADF0" w14:textId="77777777" w:rsidR="00296D3C" w:rsidRPr="00296D3C" w:rsidDel="000F7A8D" w:rsidRDefault="00296D3C">
                  <w:pPr>
                    <w:jc w:val="center"/>
                    <w:rPr>
                      <w:del w:id="933" w:author="Jonathan Cervas" w:date="2021-04-09T16:43:00Z"/>
                      <w:rFonts w:cs="Open Sans Light"/>
                      <w:sz w:val="16"/>
                      <w:szCs w:val="16"/>
                    </w:rPr>
                    <w:pPrChange w:id="934" w:author="Jonathan Cervas" w:date="2021-04-09T16:43:00Z">
                      <w:pPr>
                        <w:pStyle w:val="NoSpacing"/>
                      </w:pPr>
                    </w:pPrChange>
                  </w:pPr>
                  <w:del w:id="935" w:author="Jonathan Cervas" w:date="2021-04-09T16:43:00Z">
                    <w:r w:rsidRPr="00296D3C" w:rsidDel="000F7A8D">
                      <w:rPr>
                        <w:rFonts w:cs="Open Sans Light"/>
                        <w:sz w:val="16"/>
                        <w:szCs w:val="16"/>
                      </w:rPr>
                      <w:delText>8587</w:delText>
                    </w:r>
                  </w:del>
                </w:p>
              </w:tc>
              <w:tc>
                <w:tcPr>
                  <w:tcW w:w="1300" w:type="dxa"/>
                  <w:shd w:val="clear" w:color="auto" w:fill="auto"/>
                  <w:noWrap/>
                  <w:vAlign w:val="bottom"/>
                  <w:hideMark/>
                </w:tcPr>
                <w:p w14:paraId="57379618" w14:textId="77777777" w:rsidR="00296D3C" w:rsidRPr="00296D3C" w:rsidDel="000F7A8D" w:rsidRDefault="00296D3C">
                  <w:pPr>
                    <w:jc w:val="center"/>
                    <w:rPr>
                      <w:del w:id="936" w:author="Jonathan Cervas" w:date="2021-04-09T16:43:00Z"/>
                      <w:rFonts w:cs="Open Sans Light"/>
                      <w:sz w:val="16"/>
                      <w:szCs w:val="16"/>
                    </w:rPr>
                    <w:pPrChange w:id="937" w:author="Jonathan Cervas" w:date="2021-04-09T16:43:00Z">
                      <w:pPr>
                        <w:pStyle w:val="NoSpacing"/>
                      </w:pPr>
                    </w:pPrChange>
                  </w:pPr>
                  <w:del w:id="938" w:author="Jonathan Cervas" w:date="2021-04-09T16:43:00Z">
                    <w:r w:rsidRPr="00296D3C" w:rsidDel="000F7A8D">
                      <w:rPr>
                        <w:rFonts w:cs="Open Sans Light"/>
                        <w:sz w:val="16"/>
                        <w:szCs w:val="16"/>
                      </w:rPr>
                      <w:delText>70.60%</w:delText>
                    </w:r>
                  </w:del>
                </w:p>
              </w:tc>
              <w:tc>
                <w:tcPr>
                  <w:tcW w:w="1300" w:type="dxa"/>
                  <w:shd w:val="clear" w:color="auto" w:fill="auto"/>
                  <w:noWrap/>
                  <w:vAlign w:val="bottom"/>
                  <w:hideMark/>
                </w:tcPr>
                <w:p w14:paraId="0A86029E" w14:textId="77777777" w:rsidR="00296D3C" w:rsidRPr="00296D3C" w:rsidDel="000F7A8D" w:rsidRDefault="00296D3C">
                  <w:pPr>
                    <w:jc w:val="center"/>
                    <w:rPr>
                      <w:del w:id="939" w:author="Jonathan Cervas" w:date="2021-04-09T16:43:00Z"/>
                      <w:rFonts w:cs="Open Sans Light"/>
                      <w:sz w:val="16"/>
                      <w:szCs w:val="16"/>
                    </w:rPr>
                    <w:pPrChange w:id="940" w:author="Jonathan Cervas" w:date="2021-04-09T16:43:00Z">
                      <w:pPr>
                        <w:pStyle w:val="NoSpacing"/>
                      </w:pPr>
                    </w:pPrChange>
                  </w:pPr>
                  <w:del w:id="941" w:author="Jonathan Cervas" w:date="2021-04-09T16:43:00Z">
                    <w:r w:rsidRPr="00296D3C" w:rsidDel="000F7A8D">
                      <w:rPr>
                        <w:rFonts w:cs="Open Sans Light"/>
                        <w:sz w:val="16"/>
                        <w:szCs w:val="16"/>
                      </w:rPr>
                      <w:delText>1.90%</w:delText>
                    </w:r>
                  </w:del>
                </w:p>
              </w:tc>
              <w:tc>
                <w:tcPr>
                  <w:tcW w:w="1300" w:type="dxa"/>
                  <w:shd w:val="clear" w:color="auto" w:fill="auto"/>
                  <w:noWrap/>
                  <w:vAlign w:val="bottom"/>
                  <w:hideMark/>
                </w:tcPr>
                <w:p w14:paraId="521F3074" w14:textId="77777777" w:rsidR="00296D3C" w:rsidRPr="00296D3C" w:rsidDel="000F7A8D" w:rsidRDefault="00296D3C">
                  <w:pPr>
                    <w:jc w:val="center"/>
                    <w:rPr>
                      <w:del w:id="942" w:author="Jonathan Cervas" w:date="2021-04-09T16:43:00Z"/>
                      <w:rFonts w:cs="Open Sans Light"/>
                      <w:sz w:val="16"/>
                      <w:szCs w:val="16"/>
                    </w:rPr>
                    <w:pPrChange w:id="943" w:author="Jonathan Cervas" w:date="2021-04-09T16:43:00Z">
                      <w:pPr>
                        <w:pStyle w:val="NoSpacing"/>
                      </w:pPr>
                    </w:pPrChange>
                  </w:pPr>
                  <w:del w:id="944" w:author="Jonathan Cervas" w:date="2021-04-09T16:43:00Z">
                    <w:r w:rsidRPr="00296D3C" w:rsidDel="000F7A8D">
                      <w:rPr>
                        <w:rFonts w:cs="Open Sans Light"/>
                        <w:sz w:val="16"/>
                        <w:szCs w:val="16"/>
                      </w:rPr>
                      <w:delText>2.20%</w:delText>
                    </w:r>
                  </w:del>
                </w:p>
              </w:tc>
            </w:tr>
            <w:tr w:rsidR="00296D3C" w:rsidRPr="00296D3C" w:rsidDel="000F7A8D" w14:paraId="4DF0A117" w14:textId="77777777" w:rsidTr="00C3725C">
              <w:trPr>
                <w:trHeight w:val="320"/>
                <w:del w:id="945" w:author="Jonathan Cervas" w:date="2021-04-09T16:43:00Z"/>
              </w:trPr>
              <w:tc>
                <w:tcPr>
                  <w:tcW w:w="1300" w:type="dxa"/>
                  <w:shd w:val="clear" w:color="auto" w:fill="auto"/>
                  <w:noWrap/>
                  <w:vAlign w:val="bottom"/>
                  <w:hideMark/>
                </w:tcPr>
                <w:p w14:paraId="436F2743" w14:textId="77777777" w:rsidR="00296D3C" w:rsidRPr="00296D3C" w:rsidDel="000F7A8D" w:rsidRDefault="00296D3C">
                  <w:pPr>
                    <w:jc w:val="center"/>
                    <w:rPr>
                      <w:del w:id="946" w:author="Jonathan Cervas" w:date="2021-04-09T16:43:00Z"/>
                      <w:rFonts w:cs="Open Sans Light"/>
                      <w:sz w:val="16"/>
                      <w:szCs w:val="16"/>
                    </w:rPr>
                    <w:pPrChange w:id="947" w:author="Jonathan Cervas" w:date="2021-04-09T16:43:00Z">
                      <w:pPr>
                        <w:pStyle w:val="NoSpacing"/>
                      </w:pPr>
                    </w:pPrChange>
                  </w:pPr>
                  <w:del w:id="948" w:author="Jonathan Cervas" w:date="2021-04-09T16:43:00Z">
                    <w:r w:rsidRPr="00296D3C" w:rsidDel="000F7A8D">
                      <w:rPr>
                        <w:rFonts w:cs="Open Sans Light"/>
                        <w:sz w:val="16"/>
                        <w:szCs w:val="16"/>
                      </w:rPr>
                      <w:delText>1960</w:delText>
                    </w:r>
                  </w:del>
                </w:p>
              </w:tc>
              <w:tc>
                <w:tcPr>
                  <w:tcW w:w="1300" w:type="dxa"/>
                  <w:shd w:val="clear" w:color="auto" w:fill="auto"/>
                  <w:noWrap/>
                  <w:vAlign w:val="bottom"/>
                  <w:hideMark/>
                </w:tcPr>
                <w:p w14:paraId="1A41FC60" w14:textId="77777777" w:rsidR="00296D3C" w:rsidRPr="00296D3C" w:rsidDel="000F7A8D" w:rsidRDefault="00296D3C">
                  <w:pPr>
                    <w:jc w:val="center"/>
                    <w:rPr>
                      <w:del w:id="949" w:author="Jonathan Cervas" w:date="2021-04-09T16:43:00Z"/>
                      <w:rFonts w:cs="Open Sans Light"/>
                      <w:sz w:val="16"/>
                      <w:szCs w:val="16"/>
                    </w:rPr>
                    <w:pPrChange w:id="950" w:author="Jonathan Cervas" w:date="2021-04-09T16:43:00Z">
                      <w:pPr>
                        <w:pStyle w:val="NoSpacing"/>
                      </w:pPr>
                    </w:pPrChange>
                  </w:pPr>
                  <w:del w:id="951" w:author="Jonathan Cervas" w:date="2021-04-09T16:43:00Z">
                    <w:r w:rsidRPr="00296D3C" w:rsidDel="000F7A8D">
                      <w:rPr>
                        <w:rFonts w:cs="Open Sans Light"/>
                        <w:sz w:val="16"/>
                        <w:szCs w:val="16"/>
                      </w:rPr>
                      <w:delText>8921</w:delText>
                    </w:r>
                  </w:del>
                </w:p>
              </w:tc>
              <w:tc>
                <w:tcPr>
                  <w:tcW w:w="1300" w:type="dxa"/>
                  <w:shd w:val="clear" w:color="auto" w:fill="auto"/>
                  <w:noWrap/>
                  <w:vAlign w:val="bottom"/>
                  <w:hideMark/>
                </w:tcPr>
                <w:p w14:paraId="707BA9D7" w14:textId="77777777" w:rsidR="00296D3C" w:rsidRPr="00296D3C" w:rsidDel="000F7A8D" w:rsidRDefault="00296D3C">
                  <w:pPr>
                    <w:jc w:val="center"/>
                    <w:rPr>
                      <w:del w:id="952" w:author="Jonathan Cervas" w:date="2021-04-09T16:43:00Z"/>
                      <w:rFonts w:cs="Open Sans Light"/>
                      <w:sz w:val="16"/>
                      <w:szCs w:val="16"/>
                    </w:rPr>
                    <w:pPrChange w:id="953" w:author="Jonathan Cervas" w:date="2021-04-09T16:43:00Z">
                      <w:pPr>
                        <w:pStyle w:val="NoSpacing"/>
                      </w:pPr>
                    </w:pPrChange>
                  </w:pPr>
                  <w:del w:id="954" w:author="Jonathan Cervas" w:date="2021-04-09T16:43:00Z">
                    <w:r w:rsidRPr="00296D3C" w:rsidDel="000F7A8D">
                      <w:rPr>
                        <w:rFonts w:cs="Open Sans Light"/>
                        <w:sz w:val="16"/>
                        <w:szCs w:val="16"/>
                      </w:rPr>
                      <w:delText>3963</w:delText>
                    </w:r>
                  </w:del>
                </w:p>
              </w:tc>
              <w:tc>
                <w:tcPr>
                  <w:tcW w:w="1300" w:type="dxa"/>
                  <w:shd w:val="clear" w:color="auto" w:fill="auto"/>
                  <w:noWrap/>
                  <w:vAlign w:val="bottom"/>
                  <w:hideMark/>
                </w:tcPr>
                <w:p w14:paraId="532F9B6F" w14:textId="77777777" w:rsidR="00296D3C" w:rsidRPr="00296D3C" w:rsidDel="000F7A8D" w:rsidRDefault="00296D3C">
                  <w:pPr>
                    <w:jc w:val="center"/>
                    <w:rPr>
                      <w:del w:id="955" w:author="Jonathan Cervas" w:date="2021-04-09T16:43:00Z"/>
                      <w:rFonts w:cs="Open Sans Light"/>
                      <w:sz w:val="16"/>
                      <w:szCs w:val="16"/>
                    </w:rPr>
                    <w:pPrChange w:id="956" w:author="Jonathan Cervas" w:date="2021-04-09T16:43:00Z">
                      <w:pPr>
                        <w:pStyle w:val="NoSpacing"/>
                      </w:pPr>
                    </w:pPrChange>
                  </w:pPr>
                  <w:del w:id="957" w:author="Jonathan Cervas" w:date="2021-04-09T16:43:00Z">
                    <w:r w:rsidRPr="00296D3C" w:rsidDel="000F7A8D">
                      <w:rPr>
                        <w:rFonts w:cs="Open Sans Light"/>
                        <w:sz w:val="16"/>
                        <w:szCs w:val="16"/>
                      </w:rPr>
                      <w:delText>44.40%</w:delText>
                    </w:r>
                  </w:del>
                </w:p>
              </w:tc>
              <w:tc>
                <w:tcPr>
                  <w:tcW w:w="1300" w:type="dxa"/>
                  <w:shd w:val="clear" w:color="auto" w:fill="auto"/>
                  <w:noWrap/>
                  <w:vAlign w:val="bottom"/>
                  <w:hideMark/>
                </w:tcPr>
                <w:p w14:paraId="646AD4C1" w14:textId="77777777" w:rsidR="00296D3C" w:rsidRPr="00296D3C" w:rsidDel="000F7A8D" w:rsidRDefault="00296D3C">
                  <w:pPr>
                    <w:jc w:val="center"/>
                    <w:rPr>
                      <w:del w:id="958" w:author="Jonathan Cervas" w:date="2021-04-09T16:43:00Z"/>
                      <w:rFonts w:cs="Open Sans Light"/>
                      <w:sz w:val="16"/>
                      <w:szCs w:val="16"/>
                    </w:rPr>
                    <w:pPrChange w:id="959" w:author="Jonathan Cervas" w:date="2021-04-09T16:43:00Z">
                      <w:pPr>
                        <w:pStyle w:val="NoSpacing"/>
                      </w:pPr>
                    </w:pPrChange>
                  </w:pPr>
                  <w:del w:id="960" w:author="Jonathan Cervas" w:date="2021-04-09T16:43:00Z">
                    <w:r w:rsidRPr="00296D3C" w:rsidDel="000F7A8D">
                      <w:rPr>
                        <w:rFonts w:cs="Open Sans Light"/>
                        <w:sz w:val="16"/>
                        <w:szCs w:val="16"/>
                      </w:rPr>
                      <w:delText>4958</w:delText>
                    </w:r>
                  </w:del>
                </w:p>
              </w:tc>
              <w:tc>
                <w:tcPr>
                  <w:tcW w:w="1300" w:type="dxa"/>
                  <w:shd w:val="clear" w:color="auto" w:fill="auto"/>
                  <w:noWrap/>
                  <w:vAlign w:val="bottom"/>
                  <w:hideMark/>
                </w:tcPr>
                <w:p w14:paraId="7170CB60" w14:textId="77777777" w:rsidR="00296D3C" w:rsidRPr="00296D3C" w:rsidDel="000F7A8D" w:rsidRDefault="00296D3C">
                  <w:pPr>
                    <w:jc w:val="center"/>
                    <w:rPr>
                      <w:del w:id="961" w:author="Jonathan Cervas" w:date="2021-04-09T16:43:00Z"/>
                      <w:rFonts w:cs="Open Sans Light"/>
                      <w:sz w:val="16"/>
                      <w:szCs w:val="16"/>
                    </w:rPr>
                    <w:pPrChange w:id="962" w:author="Jonathan Cervas" w:date="2021-04-09T16:43:00Z">
                      <w:pPr>
                        <w:pStyle w:val="NoSpacing"/>
                      </w:pPr>
                    </w:pPrChange>
                  </w:pPr>
                  <w:del w:id="963" w:author="Jonathan Cervas" w:date="2021-04-09T16:43:00Z">
                    <w:r w:rsidRPr="00296D3C" w:rsidDel="000F7A8D">
                      <w:rPr>
                        <w:rFonts w:cs="Open Sans Light"/>
                        <w:sz w:val="16"/>
                        <w:szCs w:val="16"/>
                      </w:rPr>
                      <w:delText>55.60%</w:delText>
                    </w:r>
                  </w:del>
                </w:p>
              </w:tc>
              <w:tc>
                <w:tcPr>
                  <w:tcW w:w="1300" w:type="dxa"/>
                  <w:shd w:val="clear" w:color="auto" w:fill="auto"/>
                  <w:noWrap/>
                  <w:vAlign w:val="bottom"/>
                  <w:hideMark/>
                </w:tcPr>
                <w:p w14:paraId="0F3704DC" w14:textId="77777777" w:rsidR="00296D3C" w:rsidRPr="00296D3C" w:rsidDel="000F7A8D" w:rsidRDefault="00296D3C">
                  <w:pPr>
                    <w:jc w:val="center"/>
                    <w:rPr>
                      <w:del w:id="964" w:author="Jonathan Cervas" w:date="2021-04-09T16:43:00Z"/>
                      <w:rFonts w:cs="Open Sans Light"/>
                      <w:sz w:val="16"/>
                      <w:szCs w:val="16"/>
                    </w:rPr>
                    <w:pPrChange w:id="965" w:author="Jonathan Cervas" w:date="2021-04-09T16:43:00Z">
                      <w:pPr>
                        <w:pStyle w:val="NoSpacing"/>
                      </w:pPr>
                    </w:pPrChange>
                  </w:pPr>
                  <w:del w:id="966" w:author="Jonathan Cervas" w:date="2021-04-09T16:43:00Z">
                    <w:r w:rsidRPr="00296D3C" w:rsidDel="000F7A8D">
                      <w:rPr>
                        <w:rFonts w:cs="Open Sans Light"/>
                        <w:sz w:val="16"/>
                        <w:szCs w:val="16"/>
                      </w:rPr>
                      <w:delText>-1%</w:delText>
                    </w:r>
                  </w:del>
                </w:p>
              </w:tc>
              <w:tc>
                <w:tcPr>
                  <w:tcW w:w="1300" w:type="dxa"/>
                  <w:shd w:val="clear" w:color="auto" w:fill="auto"/>
                  <w:noWrap/>
                  <w:vAlign w:val="bottom"/>
                  <w:hideMark/>
                </w:tcPr>
                <w:p w14:paraId="4CC21D73" w14:textId="77777777" w:rsidR="00296D3C" w:rsidRPr="00296D3C" w:rsidDel="000F7A8D" w:rsidRDefault="00296D3C">
                  <w:pPr>
                    <w:jc w:val="center"/>
                    <w:rPr>
                      <w:del w:id="967" w:author="Jonathan Cervas" w:date="2021-04-09T16:43:00Z"/>
                      <w:rFonts w:cs="Open Sans Light"/>
                      <w:sz w:val="16"/>
                      <w:szCs w:val="16"/>
                    </w:rPr>
                    <w:pPrChange w:id="968" w:author="Jonathan Cervas" w:date="2021-04-09T16:43:00Z">
                      <w:pPr>
                        <w:pStyle w:val="NoSpacing"/>
                      </w:pPr>
                    </w:pPrChange>
                  </w:pPr>
                  <w:del w:id="969" w:author="Jonathan Cervas" w:date="2021-04-09T16:43:00Z">
                    <w:r w:rsidRPr="00296D3C" w:rsidDel="000F7A8D">
                      <w:rPr>
                        <w:rFonts w:cs="Open Sans Light"/>
                        <w:sz w:val="16"/>
                        <w:szCs w:val="16"/>
                      </w:rPr>
                      <w:delText>0.70%</w:delText>
                    </w:r>
                  </w:del>
                </w:p>
              </w:tc>
            </w:tr>
            <w:tr w:rsidR="00296D3C" w:rsidRPr="00296D3C" w:rsidDel="000F7A8D" w14:paraId="0BF8A72B" w14:textId="77777777" w:rsidTr="00C3725C">
              <w:trPr>
                <w:trHeight w:val="320"/>
                <w:del w:id="970" w:author="Jonathan Cervas" w:date="2021-04-09T16:43:00Z"/>
              </w:trPr>
              <w:tc>
                <w:tcPr>
                  <w:tcW w:w="1300" w:type="dxa"/>
                  <w:shd w:val="clear" w:color="auto" w:fill="auto"/>
                  <w:noWrap/>
                  <w:vAlign w:val="bottom"/>
                  <w:hideMark/>
                </w:tcPr>
                <w:p w14:paraId="2360C0CE" w14:textId="77777777" w:rsidR="00296D3C" w:rsidRPr="00296D3C" w:rsidDel="000F7A8D" w:rsidRDefault="00296D3C">
                  <w:pPr>
                    <w:jc w:val="center"/>
                    <w:rPr>
                      <w:del w:id="971" w:author="Jonathan Cervas" w:date="2021-04-09T16:43:00Z"/>
                      <w:rFonts w:cs="Open Sans Light"/>
                      <w:sz w:val="16"/>
                      <w:szCs w:val="16"/>
                    </w:rPr>
                    <w:pPrChange w:id="972" w:author="Jonathan Cervas" w:date="2021-04-09T16:43:00Z">
                      <w:pPr>
                        <w:pStyle w:val="NoSpacing"/>
                      </w:pPr>
                    </w:pPrChange>
                  </w:pPr>
                  <w:del w:id="973" w:author="Jonathan Cervas" w:date="2021-04-09T16:43:00Z">
                    <w:r w:rsidRPr="00296D3C" w:rsidDel="000F7A8D">
                      <w:rPr>
                        <w:rFonts w:cs="Open Sans Light"/>
                        <w:sz w:val="16"/>
                        <w:szCs w:val="16"/>
                      </w:rPr>
                      <w:delText>1964</w:delText>
                    </w:r>
                  </w:del>
                </w:p>
              </w:tc>
              <w:tc>
                <w:tcPr>
                  <w:tcW w:w="1300" w:type="dxa"/>
                  <w:shd w:val="clear" w:color="auto" w:fill="auto"/>
                  <w:noWrap/>
                  <w:vAlign w:val="bottom"/>
                  <w:hideMark/>
                </w:tcPr>
                <w:p w14:paraId="51D16352" w14:textId="77777777" w:rsidR="00296D3C" w:rsidRPr="00296D3C" w:rsidDel="000F7A8D" w:rsidRDefault="00296D3C">
                  <w:pPr>
                    <w:jc w:val="center"/>
                    <w:rPr>
                      <w:del w:id="974" w:author="Jonathan Cervas" w:date="2021-04-09T16:43:00Z"/>
                      <w:rFonts w:cs="Open Sans Light"/>
                      <w:sz w:val="16"/>
                      <w:szCs w:val="16"/>
                    </w:rPr>
                    <w:pPrChange w:id="975" w:author="Jonathan Cervas" w:date="2021-04-09T16:43:00Z">
                      <w:pPr>
                        <w:pStyle w:val="NoSpacing"/>
                      </w:pPr>
                    </w:pPrChange>
                  </w:pPr>
                  <w:del w:id="976" w:author="Jonathan Cervas" w:date="2021-04-09T16:43:00Z">
                    <w:r w:rsidRPr="00296D3C" w:rsidDel="000F7A8D">
                      <w:rPr>
                        <w:rFonts w:cs="Open Sans Light"/>
                        <w:sz w:val="16"/>
                        <w:szCs w:val="16"/>
                      </w:rPr>
                      <w:delText>12193</w:delText>
                    </w:r>
                  </w:del>
                </w:p>
              </w:tc>
              <w:tc>
                <w:tcPr>
                  <w:tcW w:w="1300" w:type="dxa"/>
                  <w:shd w:val="clear" w:color="auto" w:fill="auto"/>
                  <w:noWrap/>
                  <w:vAlign w:val="bottom"/>
                  <w:hideMark/>
                </w:tcPr>
                <w:p w14:paraId="68DC1B60" w14:textId="77777777" w:rsidR="00296D3C" w:rsidRPr="00296D3C" w:rsidDel="000F7A8D" w:rsidRDefault="00296D3C">
                  <w:pPr>
                    <w:jc w:val="center"/>
                    <w:rPr>
                      <w:del w:id="977" w:author="Jonathan Cervas" w:date="2021-04-09T16:43:00Z"/>
                      <w:rFonts w:cs="Open Sans Light"/>
                      <w:sz w:val="16"/>
                      <w:szCs w:val="16"/>
                    </w:rPr>
                    <w:pPrChange w:id="978" w:author="Jonathan Cervas" w:date="2021-04-09T16:43:00Z">
                      <w:pPr>
                        <w:pStyle w:val="NoSpacing"/>
                      </w:pPr>
                    </w:pPrChange>
                  </w:pPr>
                  <w:del w:id="979" w:author="Jonathan Cervas" w:date="2021-04-09T16:43:00Z">
                    <w:r w:rsidRPr="00296D3C" w:rsidDel="000F7A8D">
                      <w:rPr>
                        <w:rFonts w:cs="Open Sans Light"/>
                        <w:sz w:val="16"/>
                        <w:szCs w:val="16"/>
                      </w:rPr>
                      <w:delText>7643</w:delText>
                    </w:r>
                  </w:del>
                </w:p>
              </w:tc>
              <w:tc>
                <w:tcPr>
                  <w:tcW w:w="1300" w:type="dxa"/>
                  <w:shd w:val="clear" w:color="auto" w:fill="auto"/>
                  <w:noWrap/>
                  <w:vAlign w:val="bottom"/>
                  <w:hideMark/>
                </w:tcPr>
                <w:p w14:paraId="5F1322DE" w14:textId="77777777" w:rsidR="00296D3C" w:rsidRPr="00296D3C" w:rsidDel="000F7A8D" w:rsidRDefault="00296D3C">
                  <w:pPr>
                    <w:jc w:val="center"/>
                    <w:rPr>
                      <w:del w:id="980" w:author="Jonathan Cervas" w:date="2021-04-09T16:43:00Z"/>
                      <w:rFonts w:cs="Open Sans Light"/>
                      <w:sz w:val="16"/>
                      <w:szCs w:val="16"/>
                    </w:rPr>
                    <w:pPrChange w:id="981" w:author="Jonathan Cervas" w:date="2021-04-09T16:43:00Z">
                      <w:pPr>
                        <w:pStyle w:val="NoSpacing"/>
                      </w:pPr>
                    </w:pPrChange>
                  </w:pPr>
                  <w:del w:id="982" w:author="Jonathan Cervas" w:date="2021-04-09T16:43:00Z">
                    <w:r w:rsidRPr="00296D3C" w:rsidDel="000F7A8D">
                      <w:rPr>
                        <w:rFonts w:cs="Open Sans Light"/>
                        <w:sz w:val="16"/>
                        <w:szCs w:val="16"/>
                      </w:rPr>
                      <w:delText>62.70%</w:delText>
                    </w:r>
                  </w:del>
                </w:p>
              </w:tc>
              <w:tc>
                <w:tcPr>
                  <w:tcW w:w="1300" w:type="dxa"/>
                  <w:shd w:val="clear" w:color="auto" w:fill="auto"/>
                  <w:noWrap/>
                  <w:vAlign w:val="bottom"/>
                  <w:hideMark/>
                </w:tcPr>
                <w:p w14:paraId="7C2D7530" w14:textId="77777777" w:rsidR="00296D3C" w:rsidRPr="00296D3C" w:rsidDel="000F7A8D" w:rsidRDefault="00296D3C">
                  <w:pPr>
                    <w:jc w:val="center"/>
                    <w:rPr>
                      <w:del w:id="983" w:author="Jonathan Cervas" w:date="2021-04-09T16:43:00Z"/>
                      <w:rFonts w:cs="Open Sans Light"/>
                      <w:sz w:val="16"/>
                      <w:szCs w:val="16"/>
                    </w:rPr>
                    <w:pPrChange w:id="984" w:author="Jonathan Cervas" w:date="2021-04-09T16:43:00Z">
                      <w:pPr>
                        <w:pStyle w:val="NoSpacing"/>
                      </w:pPr>
                    </w:pPrChange>
                  </w:pPr>
                  <w:del w:id="985" w:author="Jonathan Cervas" w:date="2021-04-09T16:43:00Z">
                    <w:r w:rsidRPr="00296D3C" w:rsidDel="000F7A8D">
                      <w:rPr>
                        <w:rFonts w:cs="Open Sans Light"/>
                        <w:sz w:val="16"/>
                        <w:szCs w:val="16"/>
                      </w:rPr>
                      <w:delText>4550</w:delText>
                    </w:r>
                  </w:del>
                </w:p>
              </w:tc>
              <w:tc>
                <w:tcPr>
                  <w:tcW w:w="1300" w:type="dxa"/>
                  <w:shd w:val="clear" w:color="auto" w:fill="auto"/>
                  <w:noWrap/>
                  <w:vAlign w:val="bottom"/>
                  <w:hideMark/>
                </w:tcPr>
                <w:p w14:paraId="76F5AAC5" w14:textId="77777777" w:rsidR="00296D3C" w:rsidRPr="00296D3C" w:rsidDel="000F7A8D" w:rsidRDefault="00296D3C">
                  <w:pPr>
                    <w:jc w:val="center"/>
                    <w:rPr>
                      <w:del w:id="986" w:author="Jonathan Cervas" w:date="2021-04-09T16:43:00Z"/>
                      <w:rFonts w:cs="Open Sans Light"/>
                      <w:sz w:val="16"/>
                      <w:szCs w:val="16"/>
                    </w:rPr>
                    <w:pPrChange w:id="987" w:author="Jonathan Cervas" w:date="2021-04-09T16:43:00Z">
                      <w:pPr>
                        <w:pStyle w:val="NoSpacing"/>
                      </w:pPr>
                    </w:pPrChange>
                  </w:pPr>
                  <w:del w:id="988" w:author="Jonathan Cervas" w:date="2021-04-09T16:43:00Z">
                    <w:r w:rsidRPr="00296D3C" w:rsidDel="000F7A8D">
                      <w:rPr>
                        <w:rFonts w:cs="Open Sans Light"/>
                        <w:sz w:val="16"/>
                        <w:szCs w:val="16"/>
                      </w:rPr>
                      <w:delText>37.30%</w:delText>
                    </w:r>
                  </w:del>
                </w:p>
              </w:tc>
              <w:tc>
                <w:tcPr>
                  <w:tcW w:w="1300" w:type="dxa"/>
                  <w:shd w:val="clear" w:color="auto" w:fill="auto"/>
                  <w:noWrap/>
                  <w:vAlign w:val="bottom"/>
                  <w:hideMark/>
                </w:tcPr>
                <w:p w14:paraId="49A53CFB" w14:textId="77777777" w:rsidR="00296D3C" w:rsidRPr="00296D3C" w:rsidDel="000F7A8D" w:rsidRDefault="00296D3C">
                  <w:pPr>
                    <w:jc w:val="center"/>
                    <w:rPr>
                      <w:del w:id="989" w:author="Jonathan Cervas" w:date="2021-04-09T16:43:00Z"/>
                      <w:rFonts w:cs="Open Sans Light"/>
                      <w:sz w:val="16"/>
                      <w:szCs w:val="16"/>
                    </w:rPr>
                    <w:pPrChange w:id="990" w:author="Jonathan Cervas" w:date="2021-04-09T16:43:00Z">
                      <w:pPr>
                        <w:pStyle w:val="NoSpacing"/>
                      </w:pPr>
                    </w:pPrChange>
                  </w:pPr>
                  <w:del w:id="991" w:author="Jonathan Cervas" w:date="2021-04-09T16:43:00Z">
                    <w:r w:rsidRPr="00296D3C" w:rsidDel="000F7A8D">
                      <w:rPr>
                        <w:rFonts w:cs="Open Sans Light"/>
                        <w:sz w:val="16"/>
                        <w:szCs w:val="16"/>
                      </w:rPr>
                      <w:delText>0.90%</w:delText>
                    </w:r>
                  </w:del>
                </w:p>
              </w:tc>
              <w:tc>
                <w:tcPr>
                  <w:tcW w:w="1300" w:type="dxa"/>
                  <w:shd w:val="clear" w:color="auto" w:fill="auto"/>
                  <w:noWrap/>
                  <w:vAlign w:val="bottom"/>
                  <w:hideMark/>
                </w:tcPr>
                <w:p w14:paraId="632134EF" w14:textId="77777777" w:rsidR="00296D3C" w:rsidRPr="00296D3C" w:rsidDel="000F7A8D" w:rsidRDefault="00296D3C">
                  <w:pPr>
                    <w:jc w:val="center"/>
                    <w:rPr>
                      <w:del w:id="992" w:author="Jonathan Cervas" w:date="2021-04-09T16:43:00Z"/>
                      <w:rFonts w:cs="Open Sans Light"/>
                      <w:sz w:val="16"/>
                      <w:szCs w:val="16"/>
                    </w:rPr>
                    <w:pPrChange w:id="993" w:author="Jonathan Cervas" w:date="2021-04-09T16:43:00Z">
                      <w:pPr>
                        <w:pStyle w:val="NoSpacing"/>
                      </w:pPr>
                    </w:pPrChange>
                  </w:pPr>
                  <w:del w:id="994" w:author="Jonathan Cervas" w:date="2021-04-09T16:43:00Z">
                    <w:r w:rsidRPr="00296D3C" w:rsidDel="000F7A8D">
                      <w:rPr>
                        <w:rFonts w:cs="Open Sans Light"/>
                        <w:sz w:val="16"/>
                        <w:szCs w:val="16"/>
                      </w:rPr>
                      <w:delText>-1.10%</w:delText>
                    </w:r>
                  </w:del>
                </w:p>
              </w:tc>
            </w:tr>
            <w:tr w:rsidR="00296D3C" w:rsidRPr="00296D3C" w:rsidDel="000F7A8D" w14:paraId="670D6D6B" w14:textId="77777777" w:rsidTr="00C3725C">
              <w:trPr>
                <w:trHeight w:val="320"/>
                <w:del w:id="995" w:author="Jonathan Cervas" w:date="2021-04-09T16:43:00Z"/>
              </w:trPr>
              <w:tc>
                <w:tcPr>
                  <w:tcW w:w="1300" w:type="dxa"/>
                  <w:shd w:val="clear" w:color="auto" w:fill="auto"/>
                  <w:noWrap/>
                  <w:vAlign w:val="bottom"/>
                  <w:hideMark/>
                </w:tcPr>
                <w:p w14:paraId="5D31D723" w14:textId="77777777" w:rsidR="00296D3C" w:rsidRPr="00296D3C" w:rsidDel="000F7A8D" w:rsidRDefault="00296D3C">
                  <w:pPr>
                    <w:jc w:val="center"/>
                    <w:rPr>
                      <w:del w:id="996" w:author="Jonathan Cervas" w:date="2021-04-09T16:43:00Z"/>
                      <w:rFonts w:cs="Open Sans Light"/>
                      <w:sz w:val="16"/>
                      <w:szCs w:val="16"/>
                    </w:rPr>
                    <w:pPrChange w:id="997" w:author="Jonathan Cervas" w:date="2021-04-09T16:43:00Z">
                      <w:pPr>
                        <w:pStyle w:val="NoSpacing"/>
                      </w:pPr>
                    </w:pPrChange>
                  </w:pPr>
                  <w:del w:id="998" w:author="Jonathan Cervas" w:date="2021-04-09T16:43:00Z">
                    <w:r w:rsidRPr="00296D3C" w:rsidDel="000F7A8D">
                      <w:rPr>
                        <w:rFonts w:cs="Open Sans Light"/>
                        <w:sz w:val="16"/>
                        <w:szCs w:val="16"/>
                      </w:rPr>
                      <w:delText>1968</w:delText>
                    </w:r>
                  </w:del>
                </w:p>
              </w:tc>
              <w:tc>
                <w:tcPr>
                  <w:tcW w:w="1300" w:type="dxa"/>
                  <w:shd w:val="clear" w:color="auto" w:fill="auto"/>
                  <w:noWrap/>
                  <w:vAlign w:val="bottom"/>
                  <w:hideMark/>
                </w:tcPr>
                <w:p w14:paraId="5C175499" w14:textId="77777777" w:rsidR="00296D3C" w:rsidRPr="00296D3C" w:rsidDel="000F7A8D" w:rsidRDefault="00296D3C">
                  <w:pPr>
                    <w:jc w:val="center"/>
                    <w:rPr>
                      <w:del w:id="999" w:author="Jonathan Cervas" w:date="2021-04-09T16:43:00Z"/>
                      <w:rFonts w:cs="Open Sans Light"/>
                      <w:sz w:val="16"/>
                      <w:szCs w:val="16"/>
                    </w:rPr>
                    <w:pPrChange w:id="1000" w:author="Jonathan Cervas" w:date="2021-04-09T16:43:00Z">
                      <w:pPr>
                        <w:pStyle w:val="NoSpacing"/>
                      </w:pPr>
                    </w:pPrChange>
                  </w:pPr>
                  <w:del w:id="1001" w:author="Jonathan Cervas" w:date="2021-04-09T16:43:00Z">
                    <w:r w:rsidRPr="00296D3C" w:rsidDel="000F7A8D">
                      <w:rPr>
                        <w:rFonts w:cs="Open Sans Light"/>
                        <w:sz w:val="16"/>
                        <w:szCs w:val="16"/>
                      </w:rPr>
                      <w:delText>12916</w:delText>
                    </w:r>
                  </w:del>
                </w:p>
              </w:tc>
              <w:tc>
                <w:tcPr>
                  <w:tcW w:w="1300" w:type="dxa"/>
                  <w:shd w:val="clear" w:color="auto" w:fill="auto"/>
                  <w:noWrap/>
                  <w:vAlign w:val="bottom"/>
                  <w:hideMark/>
                </w:tcPr>
                <w:p w14:paraId="0615473B" w14:textId="77777777" w:rsidR="00296D3C" w:rsidRPr="00296D3C" w:rsidDel="000F7A8D" w:rsidRDefault="00296D3C">
                  <w:pPr>
                    <w:jc w:val="center"/>
                    <w:rPr>
                      <w:del w:id="1002" w:author="Jonathan Cervas" w:date="2021-04-09T16:43:00Z"/>
                      <w:rFonts w:cs="Open Sans Light"/>
                      <w:sz w:val="16"/>
                      <w:szCs w:val="16"/>
                    </w:rPr>
                    <w:pPrChange w:id="1003" w:author="Jonathan Cervas" w:date="2021-04-09T16:43:00Z">
                      <w:pPr>
                        <w:pStyle w:val="NoSpacing"/>
                      </w:pPr>
                    </w:pPrChange>
                  </w:pPr>
                  <w:del w:id="1004" w:author="Jonathan Cervas" w:date="2021-04-09T16:43:00Z">
                    <w:r w:rsidRPr="00296D3C" w:rsidDel="000F7A8D">
                      <w:rPr>
                        <w:rFonts w:cs="Open Sans Light"/>
                        <w:sz w:val="16"/>
                        <w:szCs w:val="16"/>
                      </w:rPr>
                      <w:delText>8876</w:delText>
                    </w:r>
                  </w:del>
                </w:p>
              </w:tc>
              <w:tc>
                <w:tcPr>
                  <w:tcW w:w="1300" w:type="dxa"/>
                  <w:shd w:val="clear" w:color="auto" w:fill="auto"/>
                  <w:noWrap/>
                  <w:vAlign w:val="bottom"/>
                  <w:hideMark/>
                </w:tcPr>
                <w:p w14:paraId="795A4725" w14:textId="77777777" w:rsidR="00296D3C" w:rsidRPr="00296D3C" w:rsidDel="000F7A8D" w:rsidRDefault="00296D3C">
                  <w:pPr>
                    <w:jc w:val="center"/>
                    <w:rPr>
                      <w:del w:id="1005" w:author="Jonathan Cervas" w:date="2021-04-09T16:43:00Z"/>
                      <w:rFonts w:cs="Open Sans Light"/>
                      <w:sz w:val="16"/>
                      <w:szCs w:val="16"/>
                    </w:rPr>
                    <w:pPrChange w:id="1006" w:author="Jonathan Cervas" w:date="2021-04-09T16:43:00Z">
                      <w:pPr>
                        <w:pStyle w:val="NoSpacing"/>
                      </w:pPr>
                    </w:pPrChange>
                  </w:pPr>
                  <w:del w:id="1007" w:author="Jonathan Cervas" w:date="2021-04-09T16:43:00Z">
                    <w:r w:rsidRPr="00296D3C" w:rsidDel="000F7A8D">
                      <w:rPr>
                        <w:rFonts w:cs="Open Sans Light"/>
                        <w:sz w:val="16"/>
                        <w:szCs w:val="16"/>
                      </w:rPr>
                      <w:delText>68.70%</w:delText>
                    </w:r>
                  </w:del>
                </w:p>
              </w:tc>
              <w:tc>
                <w:tcPr>
                  <w:tcW w:w="1300" w:type="dxa"/>
                  <w:shd w:val="clear" w:color="auto" w:fill="auto"/>
                  <w:noWrap/>
                  <w:vAlign w:val="bottom"/>
                  <w:hideMark/>
                </w:tcPr>
                <w:p w14:paraId="176856CC" w14:textId="77777777" w:rsidR="00296D3C" w:rsidRPr="00296D3C" w:rsidDel="000F7A8D" w:rsidRDefault="00296D3C">
                  <w:pPr>
                    <w:jc w:val="center"/>
                    <w:rPr>
                      <w:del w:id="1008" w:author="Jonathan Cervas" w:date="2021-04-09T16:43:00Z"/>
                      <w:rFonts w:cs="Open Sans Light"/>
                      <w:sz w:val="16"/>
                      <w:szCs w:val="16"/>
                    </w:rPr>
                    <w:pPrChange w:id="1009" w:author="Jonathan Cervas" w:date="2021-04-09T16:43:00Z">
                      <w:pPr>
                        <w:pStyle w:val="NoSpacing"/>
                      </w:pPr>
                    </w:pPrChange>
                  </w:pPr>
                  <w:del w:id="1010" w:author="Jonathan Cervas" w:date="2021-04-09T16:43:00Z">
                    <w:r w:rsidRPr="00296D3C" w:rsidDel="000F7A8D">
                      <w:rPr>
                        <w:rFonts w:cs="Open Sans Light"/>
                        <w:sz w:val="16"/>
                        <w:szCs w:val="16"/>
                      </w:rPr>
                      <w:delText>4040</w:delText>
                    </w:r>
                  </w:del>
                </w:p>
              </w:tc>
              <w:tc>
                <w:tcPr>
                  <w:tcW w:w="1300" w:type="dxa"/>
                  <w:shd w:val="clear" w:color="auto" w:fill="auto"/>
                  <w:noWrap/>
                  <w:vAlign w:val="bottom"/>
                  <w:hideMark/>
                </w:tcPr>
                <w:p w14:paraId="18D6896F" w14:textId="77777777" w:rsidR="00296D3C" w:rsidRPr="00296D3C" w:rsidDel="000F7A8D" w:rsidRDefault="00296D3C">
                  <w:pPr>
                    <w:jc w:val="center"/>
                    <w:rPr>
                      <w:del w:id="1011" w:author="Jonathan Cervas" w:date="2021-04-09T16:43:00Z"/>
                      <w:rFonts w:cs="Open Sans Light"/>
                      <w:sz w:val="16"/>
                      <w:szCs w:val="16"/>
                    </w:rPr>
                    <w:pPrChange w:id="1012" w:author="Jonathan Cervas" w:date="2021-04-09T16:43:00Z">
                      <w:pPr>
                        <w:pStyle w:val="NoSpacing"/>
                      </w:pPr>
                    </w:pPrChange>
                  </w:pPr>
                  <w:del w:id="1013" w:author="Jonathan Cervas" w:date="2021-04-09T16:43:00Z">
                    <w:r w:rsidRPr="00296D3C" w:rsidDel="000F7A8D">
                      <w:rPr>
                        <w:rFonts w:cs="Open Sans Light"/>
                        <w:sz w:val="16"/>
                        <w:szCs w:val="16"/>
                      </w:rPr>
                      <w:delText>31.30%</w:delText>
                    </w:r>
                  </w:del>
                </w:p>
              </w:tc>
              <w:tc>
                <w:tcPr>
                  <w:tcW w:w="1300" w:type="dxa"/>
                  <w:shd w:val="clear" w:color="auto" w:fill="auto"/>
                  <w:noWrap/>
                  <w:vAlign w:val="bottom"/>
                  <w:hideMark/>
                </w:tcPr>
                <w:p w14:paraId="79631913" w14:textId="77777777" w:rsidR="00296D3C" w:rsidRPr="00296D3C" w:rsidDel="000F7A8D" w:rsidRDefault="00296D3C">
                  <w:pPr>
                    <w:jc w:val="center"/>
                    <w:rPr>
                      <w:del w:id="1014" w:author="Jonathan Cervas" w:date="2021-04-09T16:43:00Z"/>
                      <w:rFonts w:cs="Open Sans Light"/>
                      <w:sz w:val="16"/>
                      <w:szCs w:val="16"/>
                    </w:rPr>
                    <w:pPrChange w:id="1015" w:author="Jonathan Cervas" w:date="2021-04-09T16:43:00Z">
                      <w:pPr>
                        <w:pStyle w:val="NoSpacing"/>
                      </w:pPr>
                    </w:pPrChange>
                  </w:pPr>
                  <w:del w:id="1016" w:author="Jonathan Cervas" w:date="2021-04-09T16:43:00Z">
                    <w:r w:rsidRPr="00296D3C" w:rsidDel="000F7A8D">
                      <w:rPr>
                        <w:rFonts w:cs="Open Sans Light"/>
                        <w:sz w:val="16"/>
                        <w:szCs w:val="16"/>
                      </w:rPr>
                      <w:delText>-5.30%</w:delText>
                    </w:r>
                  </w:del>
                </w:p>
              </w:tc>
              <w:tc>
                <w:tcPr>
                  <w:tcW w:w="1300" w:type="dxa"/>
                  <w:shd w:val="clear" w:color="auto" w:fill="auto"/>
                  <w:noWrap/>
                  <w:vAlign w:val="bottom"/>
                  <w:hideMark/>
                </w:tcPr>
                <w:p w14:paraId="69C5DF1E" w14:textId="77777777" w:rsidR="00296D3C" w:rsidRPr="00296D3C" w:rsidDel="000F7A8D" w:rsidRDefault="00296D3C">
                  <w:pPr>
                    <w:jc w:val="center"/>
                    <w:rPr>
                      <w:del w:id="1017" w:author="Jonathan Cervas" w:date="2021-04-09T16:43:00Z"/>
                      <w:rFonts w:cs="Open Sans Light"/>
                      <w:sz w:val="16"/>
                      <w:szCs w:val="16"/>
                    </w:rPr>
                    <w:pPrChange w:id="1018" w:author="Jonathan Cervas" w:date="2021-04-09T16:43:00Z">
                      <w:pPr>
                        <w:pStyle w:val="NoSpacing"/>
                      </w:pPr>
                    </w:pPrChange>
                  </w:pPr>
                  <w:del w:id="1019" w:author="Jonathan Cervas" w:date="2021-04-09T16:43:00Z">
                    <w:r w:rsidRPr="00296D3C" w:rsidDel="000F7A8D">
                      <w:rPr>
                        <w:rFonts w:cs="Open Sans Light"/>
                        <w:sz w:val="16"/>
                        <w:szCs w:val="16"/>
                      </w:rPr>
                      <w:delText>-1.50%</w:delText>
                    </w:r>
                  </w:del>
                </w:p>
              </w:tc>
            </w:tr>
            <w:tr w:rsidR="00296D3C" w:rsidRPr="00296D3C" w:rsidDel="000F7A8D" w14:paraId="509BD828" w14:textId="77777777" w:rsidTr="00C3725C">
              <w:trPr>
                <w:trHeight w:val="320"/>
                <w:del w:id="1020" w:author="Jonathan Cervas" w:date="2021-04-09T16:43:00Z"/>
              </w:trPr>
              <w:tc>
                <w:tcPr>
                  <w:tcW w:w="1300" w:type="dxa"/>
                  <w:shd w:val="clear" w:color="auto" w:fill="auto"/>
                  <w:noWrap/>
                  <w:vAlign w:val="bottom"/>
                  <w:hideMark/>
                </w:tcPr>
                <w:p w14:paraId="092B94D1" w14:textId="77777777" w:rsidR="00296D3C" w:rsidRPr="00296D3C" w:rsidDel="000F7A8D" w:rsidRDefault="00296D3C">
                  <w:pPr>
                    <w:jc w:val="center"/>
                    <w:rPr>
                      <w:del w:id="1021" w:author="Jonathan Cervas" w:date="2021-04-09T16:43:00Z"/>
                      <w:rFonts w:cs="Open Sans Light"/>
                      <w:sz w:val="16"/>
                      <w:szCs w:val="16"/>
                    </w:rPr>
                    <w:pPrChange w:id="1022" w:author="Jonathan Cervas" w:date="2021-04-09T16:43:00Z">
                      <w:pPr>
                        <w:pStyle w:val="NoSpacing"/>
                      </w:pPr>
                    </w:pPrChange>
                  </w:pPr>
                  <w:del w:id="1023" w:author="Jonathan Cervas" w:date="2021-04-09T16:43:00Z">
                    <w:r w:rsidRPr="00296D3C" w:rsidDel="000F7A8D">
                      <w:rPr>
                        <w:rFonts w:cs="Open Sans Light"/>
                        <w:sz w:val="16"/>
                        <w:szCs w:val="16"/>
                      </w:rPr>
                      <w:delText>1972</w:delText>
                    </w:r>
                  </w:del>
                </w:p>
              </w:tc>
              <w:tc>
                <w:tcPr>
                  <w:tcW w:w="1300" w:type="dxa"/>
                  <w:shd w:val="clear" w:color="auto" w:fill="auto"/>
                  <w:noWrap/>
                  <w:vAlign w:val="bottom"/>
                  <w:hideMark/>
                </w:tcPr>
                <w:p w14:paraId="67F8BB76" w14:textId="77777777" w:rsidR="00296D3C" w:rsidRPr="00296D3C" w:rsidDel="000F7A8D" w:rsidRDefault="00296D3C">
                  <w:pPr>
                    <w:jc w:val="center"/>
                    <w:rPr>
                      <w:del w:id="1024" w:author="Jonathan Cervas" w:date="2021-04-09T16:43:00Z"/>
                      <w:rFonts w:cs="Open Sans Light"/>
                      <w:sz w:val="16"/>
                      <w:szCs w:val="16"/>
                    </w:rPr>
                    <w:pPrChange w:id="1025" w:author="Jonathan Cervas" w:date="2021-04-09T16:43:00Z">
                      <w:pPr>
                        <w:pStyle w:val="NoSpacing"/>
                      </w:pPr>
                    </w:pPrChange>
                  </w:pPr>
                  <w:del w:id="1026" w:author="Jonathan Cervas" w:date="2021-04-09T16:43:00Z">
                    <w:r w:rsidRPr="00296D3C" w:rsidDel="000F7A8D">
                      <w:rPr>
                        <w:rFonts w:cs="Open Sans Light"/>
                        <w:sz w:val="16"/>
                        <w:szCs w:val="16"/>
                      </w:rPr>
                      <w:delText>14770</w:delText>
                    </w:r>
                  </w:del>
                </w:p>
              </w:tc>
              <w:tc>
                <w:tcPr>
                  <w:tcW w:w="1300" w:type="dxa"/>
                  <w:shd w:val="clear" w:color="auto" w:fill="auto"/>
                  <w:noWrap/>
                  <w:vAlign w:val="bottom"/>
                  <w:hideMark/>
                </w:tcPr>
                <w:p w14:paraId="4C3C9E25" w14:textId="77777777" w:rsidR="00296D3C" w:rsidRPr="00296D3C" w:rsidDel="000F7A8D" w:rsidRDefault="00296D3C">
                  <w:pPr>
                    <w:jc w:val="center"/>
                    <w:rPr>
                      <w:del w:id="1027" w:author="Jonathan Cervas" w:date="2021-04-09T16:43:00Z"/>
                      <w:rFonts w:cs="Open Sans Light"/>
                      <w:sz w:val="16"/>
                      <w:szCs w:val="16"/>
                    </w:rPr>
                    <w:pPrChange w:id="1028" w:author="Jonathan Cervas" w:date="2021-04-09T16:43:00Z">
                      <w:pPr>
                        <w:pStyle w:val="NoSpacing"/>
                      </w:pPr>
                    </w:pPrChange>
                  </w:pPr>
                  <w:del w:id="1029" w:author="Jonathan Cervas" w:date="2021-04-09T16:43:00Z">
                    <w:r w:rsidRPr="00296D3C" w:rsidDel="000F7A8D">
                      <w:rPr>
                        <w:rFonts w:cs="Open Sans Light"/>
                        <w:sz w:val="16"/>
                        <w:szCs w:val="16"/>
                      </w:rPr>
                      <w:delText>11474</w:delText>
                    </w:r>
                  </w:del>
                </w:p>
              </w:tc>
              <w:tc>
                <w:tcPr>
                  <w:tcW w:w="1300" w:type="dxa"/>
                  <w:shd w:val="clear" w:color="auto" w:fill="auto"/>
                  <w:noWrap/>
                  <w:vAlign w:val="bottom"/>
                  <w:hideMark/>
                </w:tcPr>
                <w:p w14:paraId="4C8BCA15" w14:textId="77777777" w:rsidR="00296D3C" w:rsidRPr="00296D3C" w:rsidDel="000F7A8D" w:rsidRDefault="00296D3C">
                  <w:pPr>
                    <w:jc w:val="center"/>
                    <w:rPr>
                      <w:del w:id="1030" w:author="Jonathan Cervas" w:date="2021-04-09T16:43:00Z"/>
                      <w:rFonts w:cs="Open Sans Light"/>
                      <w:sz w:val="16"/>
                      <w:szCs w:val="16"/>
                    </w:rPr>
                    <w:pPrChange w:id="1031" w:author="Jonathan Cervas" w:date="2021-04-09T16:43:00Z">
                      <w:pPr>
                        <w:pStyle w:val="NoSpacing"/>
                      </w:pPr>
                    </w:pPrChange>
                  </w:pPr>
                  <w:del w:id="1032" w:author="Jonathan Cervas" w:date="2021-04-09T16:43:00Z">
                    <w:r w:rsidRPr="00296D3C" w:rsidDel="000F7A8D">
                      <w:rPr>
                        <w:rFonts w:cs="Open Sans Light"/>
                        <w:sz w:val="16"/>
                        <w:szCs w:val="16"/>
                      </w:rPr>
                      <w:delText>77.70%</w:delText>
                    </w:r>
                  </w:del>
                </w:p>
              </w:tc>
              <w:tc>
                <w:tcPr>
                  <w:tcW w:w="1300" w:type="dxa"/>
                  <w:shd w:val="clear" w:color="auto" w:fill="auto"/>
                  <w:noWrap/>
                  <w:vAlign w:val="bottom"/>
                  <w:hideMark/>
                </w:tcPr>
                <w:p w14:paraId="29D45CE6" w14:textId="77777777" w:rsidR="00296D3C" w:rsidRPr="00296D3C" w:rsidDel="000F7A8D" w:rsidRDefault="00296D3C">
                  <w:pPr>
                    <w:jc w:val="center"/>
                    <w:rPr>
                      <w:del w:id="1033" w:author="Jonathan Cervas" w:date="2021-04-09T16:43:00Z"/>
                      <w:rFonts w:cs="Open Sans Light"/>
                      <w:sz w:val="16"/>
                      <w:szCs w:val="16"/>
                    </w:rPr>
                    <w:pPrChange w:id="1034" w:author="Jonathan Cervas" w:date="2021-04-09T16:43:00Z">
                      <w:pPr>
                        <w:pStyle w:val="NoSpacing"/>
                      </w:pPr>
                    </w:pPrChange>
                  </w:pPr>
                  <w:del w:id="1035" w:author="Jonathan Cervas" w:date="2021-04-09T16:43:00Z">
                    <w:r w:rsidRPr="00296D3C" w:rsidDel="000F7A8D">
                      <w:rPr>
                        <w:rFonts w:cs="Open Sans Light"/>
                        <w:sz w:val="16"/>
                        <w:szCs w:val="16"/>
                      </w:rPr>
                      <w:delText>3296</w:delText>
                    </w:r>
                  </w:del>
                </w:p>
              </w:tc>
              <w:tc>
                <w:tcPr>
                  <w:tcW w:w="1300" w:type="dxa"/>
                  <w:shd w:val="clear" w:color="auto" w:fill="auto"/>
                  <w:noWrap/>
                  <w:vAlign w:val="bottom"/>
                  <w:hideMark/>
                </w:tcPr>
                <w:p w14:paraId="52FCB227" w14:textId="77777777" w:rsidR="00296D3C" w:rsidRPr="00296D3C" w:rsidDel="000F7A8D" w:rsidRDefault="00296D3C">
                  <w:pPr>
                    <w:jc w:val="center"/>
                    <w:rPr>
                      <w:del w:id="1036" w:author="Jonathan Cervas" w:date="2021-04-09T16:43:00Z"/>
                      <w:rFonts w:cs="Open Sans Light"/>
                      <w:sz w:val="16"/>
                      <w:szCs w:val="16"/>
                    </w:rPr>
                    <w:pPrChange w:id="1037" w:author="Jonathan Cervas" w:date="2021-04-09T16:43:00Z">
                      <w:pPr>
                        <w:pStyle w:val="NoSpacing"/>
                      </w:pPr>
                    </w:pPrChange>
                  </w:pPr>
                  <w:del w:id="1038" w:author="Jonathan Cervas" w:date="2021-04-09T16:43:00Z">
                    <w:r w:rsidRPr="00296D3C" w:rsidDel="000F7A8D">
                      <w:rPr>
                        <w:rFonts w:cs="Open Sans Light"/>
                        <w:sz w:val="16"/>
                        <w:szCs w:val="16"/>
                      </w:rPr>
                      <w:delText>22.30%</w:delText>
                    </w:r>
                  </w:del>
                </w:p>
              </w:tc>
              <w:tc>
                <w:tcPr>
                  <w:tcW w:w="1300" w:type="dxa"/>
                  <w:shd w:val="clear" w:color="auto" w:fill="auto"/>
                  <w:noWrap/>
                  <w:vAlign w:val="bottom"/>
                  <w:hideMark/>
                </w:tcPr>
                <w:p w14:paraId="434B70C3" w14:textId="77777777" w:rsidR="00296D3C" w:rsidRPr="00296D3C" w:rsidDel="000F7A8D" w:rsidRDefault="00296D3C">
                  <w:pPr>
                    <w:jc w:val="center"/>
                    <w:rPr>
                      <w:del w:id="1039" w:author="Jonathan Cervas" w:date="2021-04-09T16:43:00Z"/>
                      <w:rFonts w:cs="Open Sans Light"/>
                      <w:sz w:val="16"/>
                      <w:szCs w:val="16"/>
                    </w:rPr>
                    <w:pPrChange w:id="1040" w:author="Jonathan Cervas" w:date="2021-04-09T16:43:00Z">
                      <w:pPr>
                        <w:pStyle w:val="NoSpacing"/>
                      </w:pPr>
                    </w:pPrChange>
                  </w:pPr>
                  <w:del w:id="1041" w:author="Jonathan Cervas" w:date="2021-04-09T16:43:00Z">
                    <w:r w:rsidRPr="00296D3C" w:rsidDel="000F7A8D">
                      <w:rPr>
                        <w:rFonts w:cs="Open Sans Light"/>
                        <w:sz w:val="16"/>
                        <w:szCs w:val="16"/>
                      </w:rPr>
                      <w:delText>-3.50%</w:delText>
                    </w:r>
                  </w:del>
                </w:p>
              </w:tc>
              <w:tc>
                <w:tcPr>
                  <w:tcW w:w="1300" w:type="dxa"/>
                  <w:shd w:val="clear" w:color="auto" w:fill="auto"/>
                  <w:noWrap/>
                  <w:vAlign w:val="bottom"/>
                  <w:hideMark/>
                </w:tcPr>
                <w:p w14:paraId="4031C693" w14:textId="77777777" w:rsidR="00296D3C" w:rsidRPr="00296D3C" w:rsidDel="000F7A8D" w:rsidRDefault="00296D3C">
                  <w:pPr>
                    <w:jc w:val="center"/>
                    <w:rPr>
                      <w:del w:id="1042" w:author="Jonathan Cervas" w:date="2021-04-09T16:43:00Z"/>
                      <w:rFonts w:cs="Open Sans Light"/>
                      <w:sz w:val="16"/>
                      <w:szCs w:val="16"/>
                    </w:rPr>
                    <w:pPrChange w:id="1043" w:author="Jonathan Cervas" w:date="2021-04-09T16:43:00Z">
                      <w:pPr>
                        <w:pStyle w:val="NoSpacing"/>
                      </w:pPr>
                    </w:pPrChange>
                  </w:pPr>
                  <w:del w:id="1044" w:author="Jonathan Cervas" w:date="2021-04-09T16:43:00Z">
                    <w:r w:rsidRPr="00296D3C" w:rsidDel="000F7A8D">
                      <w:rPr>
                        <w:rFonts w:cs="Open Sans Light"/>
                        <w:sz w:val="16"/>
                        <w:szCs w:val="16"/>
                      </w:rPr>
                      <w:delText>-2.70%</w:delText>
                    </w:r>
                  </w:del>
                </w:p>
              </w:tc>
            </w:tr>
            <w:tr w:rsidR="00296D3C" w:rsidRPr="00296D3C" w:rsidDel="000F7A8D" w14:paraId="5C984278" w14:textId="77777777" w:rsidTr="00C3725C">
              <w:trPr>
                <w:trHeight w:val="320"/>
                <w:del w:id="1045" w:author="Jonathan Cervas" w:date="2021-04-09T16:43:00Z"/>
              </w:trPr>
              <w:tc>
                <w:tcPr>
                  <w:tcW w:w="1300" w:type="dxa"/>
                  <w:shd w:val="clear" w:color="auto" w:fill="auto"/>
                  <w:noWrap/>
                  <w:vAlign w:val="bottom"/>
                  <w:hideMark/>
                </w:tcPr>
                <w:p w14:paraId="05C05FCF" w14:textId="77777777" w:rsidR="00296D3C" w:rsidRPr="00296D3C" w:rsidDel="000F7A8D" w:rsidRDefault="00296D3C">
                  <w:pPr>
                    <w:jc w:val="center"/>
                    <w:rPr>
                      <w:del w:id="1046" w:author="Jonathan Cervas" w:date="2021-04-09T16:43:00Z"/>
                      <w:rFonts w:cs="Open Sans Light"/>
                      <w:sz w:val="16"/>
                      <w:szCs w:val="16"/>
                    </w:rPr>
                    <w:pPrChange w:id="1047" w:author="Jonathan Cervas" w:date="2021-04-09T16:43:00Z">
                      <w:pPr>
                        <w:pStyle w:val="NoSpacing"/>
                      </w:pPr>
                    </w:pPrChange>
                  </w:pPr>
                  <w:del w:id="1048" w:author="Jonathan Cervas" w:date="2021-04-09T16:43:00Z">
                    <w:r w:rsidRPr="00296D3C" w:rsidDel="000F7A8D">
                      <w:rPr>
                        <w:rFonts w:cs="Open Sans Light"/>
                        <w:sz w:val="16"/>
                        <w:szCs w:val="16"/>
                      </w:rPr>
                      <w:delText>1976</w:delText>
                    </w:r>
                  </w:del>
                </w:p>
              </w:tc>
              <w:tc>
                <w:tcPr>
                  <w:tcW w:w="1300" w:type="dxa"/>
                  <w:shd w:val="clear" w:color="auto" w:fill="auto"/>
                  <w:noWrap/>
                  <w:vAlign w:val="bottom"/>
                  <w:hideMark/>
                </w:tcPr>
                <w:p w14:paraId="4028438B" w14:textId="77777777" w:rsidR="00296D3C" w:rsidRPr="00296D3C" w:rsidDel="000F7A8D" w:rsidRDefault="00296D3C">
                  <w:pPr>
                    <w:jc w:val="center"/>
                    <w:rPr>
                      <w:del w:id="1049" w:author="Jonathan Cervas" w:date="2021-04-09T16:43:00Z"/>
                      <w:rFonts w:cs="Open Sans Light"/>
                      <w:sz w:val="16"/>
                      <w:szCs w:val="16"/>
                    </w:rPr>
                    <w:pPrChange w:id="1050" w:author="Jonathan Cervas" w:date="2021-04-09T16:43:00Z">
                      <w:pPr>
                        <w:pStyle w:val="NoSpacing"/>
                      </w:pPr>
                    </w:pPrChange>
                  </w:pPr>
                  <w:del w:id="1051" w:author="Jonathan Cervas" w:date="2021-04-09T16:43:00Z">
                    <w:r w:rsidRPr="00296D3C" w:rsidDel="000F7A8D">
                      <w:rPr>
                        <w:rFonts w:cs="Open Sans Light"/>
                        <w:sz w:val="16"/>
                        <w:szCs w:val="16"/>
                      </w:rPr>
                      <w:delText>10144</w:delText>
                    </w:r>
                  </w:del>
                </w:p>
              </w:tc>
              <w:tc>
                <w:tcPr>
                  <w:tcW w:w="1300" w:type="dxa"/>
                  <w:shd w:val="clear" w:color="auto" w:fill="auto"/>
                  <w:noWrap/>
                  <w:vAlign w:val="bottom"/>
                  <w:hideMark/>
                </w:tcPr>
                <w:p w14:paraId="63B3FFF0" w14:textId="77777777" w:rsidR="00296D3C" w:rsidRPr="00296D3C" w:rsidDel="000F7A8D" w:rsidRDefault="00296D3C">
                  <w:pPr>
                    <w:jc w:val="center"/>
                    <w:rPr>
                      <w:del w:id="1052" w:author="Jonathan Cervas" w:date="2021-04-09T16:43:00Z"/>
                      <w:rFonts w:cs="Open Sans Light"/>
                      <w:sz w:val="16"/>
                      <w:szCs w:val="16"/>
                    </w:rPr>
                    <w:pPrChange w:id="1053" w:author="Jonathan Cervas" w:date="2021-04-09T16:43:00Z">
                      <w:pPr>
                        <w:pStyle w:val="NoSpacing"/>
                      </w:pPr>
                    </w:pPrChange>
                  </w:pPr>
                  <w:del w:id="1054" w:author="Jonathan Cervas" w:date="2021-04-09T16:43:00Z">
                    <w:r w:rsidRPr="00296D3C" w:rsidDel="000F7A8D">
                      <w:rPr>
                        <w:rFonts w:cs="Open Sans Light"/>
                        <w:sz w:val="16"/>
                        <w:szCs w:val="16"/>
                      </w:rPr>
                      <w:delText>5833</w:delText>
                    </w:r>
                  </w:del>
                </w:p>
              </w:tc>
              <w:tc>
                <w:tcPr>
                  <w:tcW w:w="1300" w:type="dxa"/>
                  <w:shd w:val="clear" w:color="auto" w:fill="auto"/>
                  <w:noWrap/>
                  <w:vAlign w:val="bottom"/>
                  <w:hideMark/>
                </w:tcPr>
                <w:p w14:paraId="0B6E8F3B" w14:textId="77777777" w:rsidR="00296D3C" w:rsidRPr="00296D3C" w:rsidDel="000F7A8D" w:rsidRDefault="00296D3C">
                  <w:pPr>
                    <w:jc w:val="center"/>
                    <w:rPr>
                      <w:del w:id="1055" w:author="Jonathan Cervas" w:date="2021-04-09T16:43:00Z"/>
                      <w:rFonts w:cs="Open Sans Light"/>
                      <w:sz w:val="16"/>
                      <w:szCs w:val="16"/>
                    </w:rPr>
                    <w:pPrChange w:id="1056" w:author="Jonathan Cervas" w:date="2021-04-09T16:43:00Z">
                      <w:pPr>
                        <w:pStyle w:val="NoSpacing"/>
                      </w:pPr>
                    </w:pPrChange>
                  </w:pPr>
                  <w:del w:id="1057" w:author="Jonathan Cervas" w:date="2021-04-09T16:43:00Z">
                    <w:r w:rsidRPr="00296D3C" w:rsidDel="000F7A8D">
                      <w:rPr>
                        <w:rFonts w:cs="Open Sans Light"/>
                        <w:sz w:val="16"/>
                        <w:szCs w:val="16"/>
                      </w:rPr>
                      <w:delText>57.50%</w:delText>
                    </w:r>
                  </w:del>
                </w:p>
              </w:tc>
              <w:tc>
                <w:tcPr>
                  <w:tcW w:w="1300" w:type="dxa"/>
                  <w:shd w:val="clear" w:color="auto" w:fill="auto"/>
                  <w:noWrap/>
                  <w:vAlign w:val="bottom"/>
                  <w:hideMark/>
                </w:tcPr>
                <w:p w14:paraId="2B797345" w14:textId="77777777" w:rsidR="00296D3C" w:rsidRPr="00296D3C" w:rsidDel="000F7A8D" w:rsidRDefault="00296D3C">
                  <w:pPr>
                    <w:jc w:val="center"/>
                    <w:rPr>
                      <w:del w:id="1058" w:author="Jonathan Cervas" w:date="2021-04-09T16:43:00Z"/>
                      <w:rFonts w:cs="Open Sans Light"/>
                      <w:sz w:val="16"/>
                      <w:szCs w:val="16"/>
                    </w:rPr>
                    <w:pPrChange w:id="1059" w:author="Jonathan Cervas" w:date="2021-04-09T16:43:00Z">
                      <w:pPr>
                        <w:pStyle w:val="NoSpacing"/>
                      </w:pPr>
                    </w:pPrChange>
                  </w:pPr>
                  <w:del w:id="1060" w:author="Jonathan Cervas" w:date="2021-04-09T16:43:00Z">
                    <w:r w:rsidRPr="00296D3C" w:rsidDel="000F7A8D">
                      <w:rPr>
                        <w:rFonts w:cs="Open Sans Light"/>
                        <w:sz w:val="16"/>
                        <w:szCs w:val="16"/>
                      </w:rPr>
                      <w:delText>4311</w:delText>
                    </w:r>
                  </w:del>
                </w:p>
              </w:tc>
              <w:tc>
                <w:tcPr>
                  <w:tcW w:w="1300" w:type="dxa"/>
                  <w:shd w:val="clear" w:color="auto" w:fill="auto"/>
                  <w:noWrap/>
                  <w:vAlign w:val="bottom"/>
                  <w:hideMark/>
                </w:tcPr>
                <w:p w14:paraId="6D47F7AE" w14:textId="77777777" w:rsidR="00296D3C" w:rsidRPr="00296D3C" w:rsidDel="000F7A8D" w:rsidRDefault="00296D3C">
                  <w:pPr>
                    <w:jc w:val="center"/>
                    <w:rPr>
                      <w:del w:id="1061" w:author="Jonathan Cervas" w:date="2021-04-09T16:43:00Z"/>
                      <w:rFonts w:cs="Open Sans Light"/>
                      <w:sz w:val="16"/>
                      <w:szCs w:val="16"/>
                    </w:rPr>
                    <w:pPrChange w:id="1062" w:author="Jonathan Cervas" w:date="2021-04-09T16:43:00Z">
                      <w:pPr>
                        <w:pStyle w:val="NoSpacing"/>
                      </w:pPr>
                    </w:pPrChange>
                  </w:pPr>
                  <w:del w:id="1063" w:author="Jonathan Cervas" w:date="2021-04-09T16:43:00Z">
                    <w:r w:rsidRPr="00296D3C" w:rsidDel="000F7A8D">
                      <w:rPr>
                        <w:rFonts w:cs="Open Sans Light"/>
                        <w:sz w:val="16"/>
                        <w:szCs w:val="16"/>
                      </w:rPr>
                      <w:delText>42.50%</w:delText>
                    </w:r>
                  </w:del>
                </w:p>
              </w:tc>
              <w:tc>
                <w:tcPr>
                  <w:tcW w:w="1300" w:type="dxa"/>
                  <w:shd w:val="clear" w:color="auto" w:fill="auto"/>
                  <w:noWrap/>
                  <w:vAlign w:val="bottom"/>
                  <w:hideMark/>
                </w:tcPr>
                <w:p w14:paraId="7CF5B156" w14:textId="77777777" w:rsidR="00296D3C" w:rsidRPr="00296D3C" w:rsidDel="000F7A8D" w:rsidRDefault="00296D3C">
                  <w:pPr>
                    <w:jc w:val="center"/>
                    <w:rPr>
                      <w:del w:id="1064" w:author="Jonathan Cervas" w:date="2021-04-09T16:43:00Z"/>
                      <w:rFonts w:cs="Open Sans Light"/>
                      <w:sz w:val="16"/>
                      <w:szCs w:val="16"/>
                    </w:rPr>
                    <w:pPrChange w:id="1065" w:author="Jonathan Cervas" w:date="2021-04-09T16:43:00Z">
                      <w:pPr>
                        <w:pStyle w:val="NoSpacing"/>
                      </w:pPr>
                    </w:pPrChange>
                  </w:pPr>
                  <w:del w:id="1066" w:author="Jonathan Cervas" w:date="2021-04-09T16:43:00Z">
                    <w:r w:rsidRPr="00296D3C" w:rsidDel="000F7A8D">
                      <w:rPr>
                        <w:rFonts w:cs="Open Sans Light"/>
                        <w:sz w:val="16"/>
                        <w:szCs w:val="16"/>
                      </w:rPr>
                      <w:delText>-0.70%</w:delText>
                    </w:r>
                  </w:del>
                </w:p>
              </w:tc>
              <w:tc>
                <w:tcPr>
                  <w:tcW w:w="1300" w:type="dxa"/>
                  <w:shd w:val="clear" w:color="auto" w:fill="auto"/>
                  <w:noWrap/>
                  <w:vAlign w:val="bottom"/>
                  <w:hideMark/>
                </w:tcPr>
                <w:p w14:paraId="78A13C6E" w14:textId="77777777" w:rsidR="00296D3C" w:rsidRPr="00296D3C" w:rsidDel="000F7A8D" w:rsidRDefault="00296D3C">
                  <w:pPr>
                    <w:jc w:val="center"/>
                    <w:rPr>
                      <w:del w:id="1067" w:author="Jonathan Cervas" w:date="2021-04-09T16:43:00Z"/>
                      <w:rFonts w:cs="Open Sans Light"/>
                      <w:sz w:val="16"/>
                      <w:szCs w:val="16"/>
                    </w:rPr>
                    <w:pPrChange w:id="1068" w:author="Jonathan Cervas" w:date="2021-04-09T16:43:00Z">
                      <w:pPr>
                        <w:pStyle w:val="NoSpacing"/>
                      </w:pPr>
                    </w:pPrChange>
                  </w:pPr>
                  <w:del w:id="1069" w:author="Jonathan Cervas" w:date="2021-04-09T16:43:00Z">
                    <w:r w:rsidRPr="00296D3C" w:rsidDel="000F7A8D">
                      <w:rPr>
                        <w:rFonts w:cs="Open Sans Light"/>
                        <w:sz w:val="16"/>
                        <w:szCs w:val="16"/>
                      </w:rPr>
                      <w:delText>-0.50%</w:delText>
                    </w:r>
                  </w:del>
                </w:p>
              </w:tc>
            </w:tr>
            <w:tr w:rsidR="00296D3C" w:rsidRPr="00296D3C" w:rsidDel="000F7A8D" w14:paraId="55BCB2D9" w14:textId="77777777" w:rsidTr="00C3725C">
              <w:trPr>
                <w:trHeight w:val="320"/>
                <w:del w:id="1070" w:author="Jonathan Cervas" w:date="2021-04-09T16:43:00Z"/>
              </w:trPr>
              <w:tc>
                <w:tcPr>
                  <w:tcW w:w="1300" w:type="dxa"/>
                  <w:shd w:val="clear" w:color="auto" w:fill="auto"/>
                  <w:noWrap/>
                  <w:vAlign w:val="bottom"/>
                  <w:hideMark/>
                </w:tcPr>
                <w:p w14:paraId="583ACED5" w14:textId="77777777" w:rsidR="00296D3C" w:rsidRPr="00296D3C" w:rsidDel="000F7A8D" w:rsidRDefault="00296D3C">
                  <w:pPr>
                    <w:jc w:val="center"/>
                    <w:rPr>
                      <w:del w:id="1071" w:author="Jonathan Cervas" w:date="2021-04-09T16:43:00Z"/>
                      <w:rFonts w:cs="Open Sans Light"/>
                      <w:sz w:val="16"/>
                      <w:szCs w:val="16"/>
                    </w:rPr>
                    <w:pPrChange w:id="1072" w:author="Jonathan Cervas" w:date="2021-04-09T16:43:00Z">
                      <w:pPr>
                        <w:pStyle w:val="NoSpacing"/>
                      </w:pPr>
                    </w:pPrChange>
                  </w:pPr>
                  <w:del w:id="1073" w:author="Jonathan Cervas" w:date="2021-04-09T16:43:00Z">
                    <w:r w:rsidRPr="00296D3C" w:rsidDel="000F7A8D">
                      <w:rPr>
                        <w:rFonts w:cs="Open Sans Light"/>
                        <w:sz w:val="16"/>
                        <w:szCs w:val="16"/>
                      </w:rPr>
                      <w:delText>1980</w:delText>
                    </w:r>
                  </w:del>
                </w:p>
              </w:tc>
              <w:tc>
                <w:tcPr>
                  <w:tcW w:w="1300" w:type="dxa"/>
                  <w:shd w:val="clear" w:color="auto" w:fill="auto"/>
                  <w:noWrap/>
                  <w:vAlign w:val="bottom"/>
                  <w:hideMark/>
                </w:tcPr>
                <w:p w14:paraId="631DA807" w14:textId="77777777" w:rsidR="00296D3C" w:rsidRPr="00296D3C" w:rsidDel="000F7A8D" w:rsidRDefault="00296D3C">
                  <w:pPr>
                    <w:jc w:val="center"/>
                    <w:rPr>
                      <w:del w:id="1074" w:author="Jonathan Cervas" w:date="2021-04-09T16:43:00Z"/>
                      <w:rFonts w:cs="Open Sans Light"/>
                      <w:sz w:val="16"/>
                      <w:szCs w:val="16"/>
                    </w:rPr>
                    <w:pPrChange w:id="1075" w:author="Jonathan Cervas" w:date="2021-04-09T16:43:00Z">
                      <w:pPr>
                        <w:pStyle w:val="NoSpacing"/>
                      </w:pPr>
                    </w:pPrChange>
                  </w:pPr>
                  <w:del w:id="1076" w:author="Jonathan Cervas" w:date="2021-04-09T16:43:00Z">
                    <w:r w:rsidRPr="00296D3C" w:rsidDel="000F7A8D">
                      <w:rPr>
                        <w:rFonts w:cs="Open Sans Light"/>
                        <w:sz w:val="16"/>
                        <w:szCs w:val="16"/>
                      </w:rPr>
                      <w:delText>9520</w:delText>
                    </w:r>
                  </w:del>
                </w:p>
              </w:tc>
              <w:tc>
                <w:tcPr>
                  <w:tcW w:w="1300" w:type="dxa"/>
                  <w:shd w:val="clear" w:color="auto" w:fill="auto"/>
                  <w:noWrap/>
                  <w:vAlign w:val="bottom"/>
                  <w:hideMark/>
                </w:tcPr>
                <w:p w14:paraId="03C40EE8" w14:textId="77777777" w:rsidR="00296D3C" w:rsidRPr="00296D3C" w:rsidDel="000F7A8D" w:rsidRDefault="00296D3C">
                  <w:pPr>
                    <w:jc w:val="center"/>
                    <w:rPr>
                      <w:del w:id="1077" w:author="Jonathan Cervas" w:date="2021-04-09T16:43:00Z"/>
                      <w:rFonts w:cs="Open Sans Light"/>
                      <w:sz w:val="16"/>
                      <w:szCs w:val="16"/>
                    </w:rPr>
                    <w:pPrChange w:id="1078" w:author="Jonathan Cervas" w:date="2021-04-09T16:43:00Z">
                      <w:pPr>
                        <w:pStyle w:val="NoSpacing"/>
                      </w:pPr>
                    </w:pPrChange>
                  </w:pPr>
                  <w:del w:id="1079" w:author="Jonathan Cervas" w:date="2021-04-09T16:43:00Z">
                    <w:r w:rsidRPr="00296D3C" w:rsidDel="000F7A8D">
                      <w:rPr>
                        <w:rFonts w:cs="Open Sans Light"/>
                        <w:sz w:val="16"/>
                        <w:szCs w:val="16"/>
                      </w:rPr>
                      <w:delText>3719</w:delText>
                    </w:r>
                  </w:del>
                </w:p>
              </w:tc>
              <w:tc>
                <w:tcPr>
                  <w:tcW w:w="1300" w:type="dxa"/>
                  <w:shd w:val="clear" w:color="auto" w:fill="auto"/>
                  <w:noWrap/>
                  <w:vAlign w:val="bottom"/>
                  <w:hideMark/>
                </w:tcPr>
                <w:p w14:paraId="137C7F26" w14:textId="77777777" w:rsidR="00296D3C" w:rsidRPr="00296D3C" w:rsidDel="000F7A8D" w:rsidRDefault="00296D3C">
                  <w:pPr>
                    <w:jc w:val="center"/>
                    <w:rPr>
                      <w:del w:id="1080" w:author="Jonathan Cervas" w:date="2021-04-09T16:43:00Z"/>
                      <w:rFonts w:cs="Open Sans Light"/>
                      <w:sz w:val="16"/>
                      <w:szCs w:val="16"/>
                    </w:rPr>
                    <w:pPrChange w:id="1081" w:author="Jonathan Cervas" w:date="2021-04-09T16:43:00Z">
                      <w:pPr>
                        <w:pStyle w:val="NoSpacing"/>
                      </w:pPr>
                    </w:pPrChange>
                  </w:pPr>
                  <w:del w:id="1082" w:author="Jonathan Cervas" w:date="2021-04-09T16:43:00Z">
                    <w:r w:rsidRPr="00296D3C" w:rsidDel="000F7A8D">
                      <w:rPr>
                        <w:rFonts w:cs="Open Sans Light"/>
                        <w:sz w:val="16"/>
                        <w:szCs w:val="16"/>
                      </w:rPr>
                      <w:delText>39.10%</w:delText>
                    </w:r>
                  </w:del>
                </w:p>
              </w:tc>
              <w:tc>
                <w:tcPr>
                  <w:tcW w:w="1300" w:type="dxa"/>
                  <w:shd w:val="clear" w:color="auto" w:fill="auto"/>
                  <w:noWrap/>
                  <w:vAlign w:val="bottom"/>
                  <w:hideMark/>
                </w:tcPr>
                <w:p w14:paraId="2A26965E" w14:textId="77777777" w:rsidR="00296D3C" w:rsidRPr="00296D3C" w:rsidDel="000F7A8D" w:rsidRDefault="00296D3C">
                  <w:pPr>
                    <w:jc w:val="center"/>
                    <w:rPr>
                      <w:del w:id="1083" w:author="Jonathan Cervas" w:date="2021-04-09T16:43:00Z"/>
                      <w:rFonts w:cs="Open Sans Light"/>
                      <w:sz w:val="16"/>
                      <w:szCs w:val="16"/>
                    </w:rPr>
                    <w:pPrChange w:id="1084" w:author="Jonathan Cervas" w:date="2021-04-09T16:43:00Z">
                      <w:pPr>
                        <w:pStyle w:val="NoSpacing"/>
                      </w:pPr>
                    </w:pPrChange>
                  </w:pPr>
                  <w:del w:id="1085" w:author="Jonathan Cervas" w:date="2021-04-09T16:43:00Z">
                    <w:r w:rsidRPr="00296D3C" w:rsidDel="000F7A8D">
                      <w:rPr>
                        <w:rFonts w:cs="Open Sans Light"/>
                        <w:sz w:val="16"/>
                        <w:szCs w:val="16"/>
                      </w:rPr>
                      <w:delText>5801</w:delText>
                    </w:r>
                  </w:del>
                </w:p>
              </w:tc>
              <w:tc>
                <w:tcPr>
                  <w:tcW w:w="1300" w:type="dxa"/>
                  <w:shd w:val="clear" w:color="auto" w:fill="auto"/>
                  <w:noWrap/>
                  <w:vAlign w:val="bottom"/>
                  <w:hideMark/>
                </w:tcPr>
                <w:p w14:paraId="25636B84" w14:textId="77777777" w:rsidR="00296D3C" w:rsidRPr="00296D3C" w:rsidDel="000F7A8D" w:rsidRDefault="00296D3C">
                  <w:pPr>
                    <w:jc w:val="center"/>
                    <w:rPr>
                      <w:del w:id="1086" w:author="Jonathan Cervas" w:date="2021-04-09T16:43:00Z"/>
                      <w:rFonts w:cs="Open Sans Light"/>
                      <w:sz w:val="16"/>
                      <w:szCs w:val="16"/>
                    </w:rPr>
                    <w:pPrChange w:id="1087" w:author="Jonathan Cervas" w:date="2021-04-09T16:43:00Z">
                      <w:pPr>
                        <w:pStyle w:val="NoSpacing"/>
                      </w:pPr>
                    </w:pPrChange>
                  </w:pPr>
                  <w:del w:id="1088" w:author="Jonathan Cervas" w:date="2021-04-09T16:43:00Z">
                    <w:r w:rsidRPr="00296D3C" w:rsidDel="000F7A8D">
                      <w:rPr>
                        <w:rFonts w:cs="Open Sans Light"/>
                        <w:sz w:val="16"/>
                        <w:szCs w:val="16"/>
                      </w:rPr>
                      <w:delText>60.90%</w:delText>
                    </w:r>
                  </w:del>
                </w:p>
              </w:tc>
              <w:tc>
                <w:tcPr>
                  <w:tcW w:w="1300" w:type="dxa"/>
                  <w:shd w:val="clear" w:color="auto" w:fill="auto"/>
                  <w:noWrap/>
                  <w:vAlign w:val="bottom"/>
                  <w:hideMark/>
                </w:tcPr>
                <w:p w14:paraId="722078D9" w14:textId="77777777" w:rsidR="00296D3C" w:rsidRPr="00296D3C" w:rsidDel="000F7A8D" w:rsidRDefault="00296D3C">
                  <w:pPr>
                    <w:jc w:val="center"/>
                    <w:rPr>
                      <w:del w:id="1089" w:author="Jonathan Cervas" w:date="2021-04-09T16:43:00Z"/>
                      <w:rFonts w:cs="Open Sans Light"/>
                      <w:sz w:val="16"/>
                      <w:szCs w:val="16"/>
                    </w:rPr>
                    <w:pPrChange w:id="1090" w:author="Jonathan Cervas" w:date="2021-04-09T16:43:00Z">
                      <w:pPr>
                        <w:pStyle w:val="NoSpacing"/>
                      </w:pPr>
                    </w:pPrChange>
                  </w:pPr>
                  <w:del w:id="1091" w:author="Jonathan Cervas" w:date="2021-04-09T16:43:00Z">
                    <w:r w:rsidRPr="00296D3C" w:rsidDel="000F7A8D">
                      <w:rPr>
                        <w:rFonts w:cs="Open Sans Light"/>
                        <w:sz w:val="16"/>
                        <w:szCs w:val="16"/>
                      </w:rPr>
                      <w:delText>3.40%</w:delText>
                    </w:r>
                  </w:del>
                </w:p>
              </w:tc>
              <w:tc>
                <w:tcPr>
                  <w:tcW w:w="1300" w:type="dxa"/>
                  <w:shd w:val="clear" w:color="auto" w:fill="auto"/>
                  <w:noWrap/>
                  <w:vAlign w:val="bottom"/>
                  <w:hideMark/>
                </w:tcPr>
                <w:p w14:paraId="62C90B20" w14:textId="77777777" w:rsidR="00296D3C" w:rsidRPr="00296D3C" w:rsidDel="000F7A8D" w:rsidRDefault="00296D3C">
                  <w:pPr>
                    <w:jc w:val="center"/>
                    <w:rPr>
                      <w:del w:id="1092" w:author="Jonathan Cervas" w:date="2021-04-09T16:43:00Z"/>
                      <w:rFonts w:cs="Open Sans Light"/>
                      <w:sz w:val="16"/>
                      <w:szCs w:val="16"/>
                    </w:rPr>
                    <w:pPrChange w:id="1093" w:author="Jonathan Cervas" w:date="2021-04-09T16:43:00Z">
                      <w:pPr>
                        <w:pStyle w:val="NoSpacing"/>
                      </w:pPr>
                    </w:pPrChange>
                  </w:pPr>
                  <w:del w:id="1094" w:author="Jonathan Cervas" w:date="2021-04-09T16:43:00Z">
                    <w:r w:rsidRPr="00296D3C" w:rsidDel="000F7A8D">
                      <w:rPr>
                        <w:rFonts w:cs="Open Sans Light"/>
                        <w:sz w:val="16"/>
                        <w:szCs w:val="16"/>
                      </w:rPr>
                      <w:delText>0.80%</w:delText>
                    </w:r>
                  </w:del>
                </w:p>
              </w:tc>
            </w:tr>
            <w:tr w:rsidR="00296D3C" w:rsidRPr="00296D3C" w:rsidDel="000F7A8D" w14:paraId="6504CDA1" w14:textId="77777777" w:rsidTr="00C3725C">
              <w:trPr>
                <w:trHeight w:val="320"/>
                <w:del w:id="1095" w:author="Jonathan Cervas" w:date="2021-04-09T16:43:00Z"/>
              </w:trPr>
              <w:tc>
                <w:tcPr>
                  <w:tcW w:w="1300" w:type="dxa"/>
                  <w:shd w:val="clear" w:color="auto" w:fill="auto"/>
                  <w:noWrap/>
                  <w:vAlign w:val="bottom"/>
                  <w:hideMark/>
                </w:tcPr>
                <w:p w14:paraId="43262212" w14:textId="77777777" w:rsidR="00296D3C" w:rsidRPr="00296D3C" w:rsidDel="000F7A8D" w:rsidRDefault="00296D3C">
                  <w:pPr>
                    <w:jc w:val="center"/>
                    <w:rPr>
                      <w:del w:id="1096" w:author="Jonathan Cervas" w:date="2021-04-09T16:43:00Z"/>
                      <w:rFonts w:cs="Open Sans Light"/>
                      <w:sz w:val="16"/>
                      <w:szCs w:val="16"/>
                    </w:rPr>
                    <w:pPrChange w:id="1097" w:author="Jonathan Cervas" w:date="2021-04-09T16:43:00Z">
                      <w:pPr>
                        <w:pStyle w:val="NoSpacing"/>
                      </w:pPr>
                    </w:pPrChange>
                  </w:pPr>
                  <w:del w:id="1098" w:author="Jonathan Cervas" w:date="2021-04-09T16:43:00Z">
                    <w:r w:rsidRPr="00296D3C" w:rsidDel="000F7A8D">
                      <w:rPr>
                        <w:rFonts w:cs="Open Sans Light"/>
                        <w:sz w:val="16"/>
                        <w:szCs w:val="16"/>
                      </w:rPr>
                      <w:delText>1984</w:delText>
                    </w:r>
                  </w:del>
                </w:p>
              </w:tc>
              <w:tc>
                <w:tcPr>
                  <w:tcW w:w="1300" w:type="dxa"/>
                  <w:shd w:val="clear" w:color="auto" w:fill="auto"/>
                  <w:noWrap/>
                  <w:vAlign w:val="bottom"/>
                  <w:hideMark/>
                </w:tcPr>
                <w:p w14:paraId="28F5F451" w14:textId="77777777" w:rsidR="00296D3C" w:rsidRPr="00296D3C" w:rsidDel="000F7A8D" w:rsidRDefault="00296D3C">
                  <w:pPr>
                    <w:jc w:val="center"/>
                    <w:rPr>
                      <w:del w:id="1099" w:author="Jonathan Cervas" w:date="2021-04-09T16:43:00Z"/>
                      <w:rFonts w:cs="Open Sans Light"/>
                      <w:sz w:val="16"/>
                      <w:szCs w:val="16"/>
                    </w:rPr>
                    <w:pPrChange w:id="1100" w:author="Jonathan Cervas" w:date="2021-04-09T16:43:00Z">
                      <w:pPr>
                        <w:pStyle w:val="NoSpacing"/>
                      </w:pPr>
                    </w:pPrChange>
                  </w:pPr>
                  <w:del w:id="1101" w:author="Jonathan Cervas" w:date="2021-04-09T16:43:00Z">
                    <w:r w:rsidRPr="00296D3C" w:rsidDel="000F7A8D">
                      <w:rPr>
                        <w:rFonts w:cs="Open Sans Light"/>
                        <w:sz w:val="16"/>
                        <w:szCs w:val="16"/>
                      </w:rPr>
                      <w:delText>8627</w:delText>
                    </w:r>
                  </w:del>
                </w:p>
              </w:tc>
              <w:tc>
                <w:tcPr>
                  <w:tcW w:w="1300" w:type="dxa"/>
                  <w:shd w:val="clear" w:color="auto" w:fill="auto"/>
                  <w:noWrap/>
                  <w:vAlign w:val="bottom"/>
                  <w:hideMark/>
                </w:tcPr>
                <w:p w14:paraId="7EAA90DA" w14:textId="77777777" w:rsidR="00296D3C" w:rsidRPr="00296D3C" w:rsidDel="000F7A8D" w:rsidRDefault="00296D3C">
                  <w:pPr>
                    <w:jc w:val="center"/>
                    <w:rPr>
                      <w:del w:id="1102" w:author="Jonathan Cervas" w:date="2021-04-09T16:43:00Z"/>
                      <w:rFonts w:cs="Open Sans Light"/>
                      <w:sz w:val="16"/>
                      <w:szCs w:val="16"/>
                    </w:rPr>
                    <w:pPrChange w:id="1103" w:author="Jonathan Cervas" w:date="2021-04-09T16:43:00Z">
                      <w:pPr>
                        <w:pStyle w:val="NoSpacing"/>
                      </w:pPr>
                    </w:pPrChange>
                  </w:pPr>
                  <w:del w:id="1104" w:author="Jonathan Cervas" w:date="2021-04-09T16:43:00Z">
                    <w:r w:rsidRPr="00296D3C" w:rsidDel="000F7A8D">
                      <w:rPr>
                        <w:rFonts w:cs="Open Sans Light"/>
                        <w:sz w:val="16"/>
                        <w:szCs w:val="16"/>
                      </w:rPr>
                      <w:delText>5807</w:delText>
                    </w:r>
                  </w:del>
                </w:p>
              </w:tc>
              <w:tc>
                <w:tcPr>
                  <w:tcW w:w="1300" w:type="dxa"/>
                  <w:shd w:val="clear" w:color="auto" w:fill="auto"/>
                  <w:noWrap/>
                  <w:vAlign w:val="bottom"/>
                  <w:hideMark/>
                </w:tcPr>
                <w:p w14:paraId="7083FBB2" w14:textId="77777777" w:rsidR="00296D3C" w:rsidRPr="00296D3C" w:rsidDel="000F7A8D" w:rsidRDefault="00296D3C">
                  <w:pPr>
                    <w:jc w:val="center"/>
                    <w:rPr>
                      <w:del w:id="1105" w:author="Jonathan Cervas" w:date="2021-04-09T16:43:00Z"/>
                      <w:rFonts w:cs="Open Sans Light"/>
                      <w:sz w:val="16"/>
                      <w:szCs w:val="16"/>
                    </w:rPr>
                    <w:pPrChange w:id="1106" w:author="Jonathan Cervas" w:date="2021-04-09T16:43:00Z">
                      <w:pPr>
                        <w:pStyle w:val="NoSpacing"/>
                      </w:pPr>
                    </w:pPrChange>
                  </w:pPr>
                  <w:del w:id="1107" w:author="Jonathan Cervas" w:date="2021-04-09T16:43:00Z">
                    <w:r w:rsidRPr="00296D3C" w:rsidDel="000F7A8D">
                      <w:rPr>
                        <w:rFonts w:cs="Open Sans Light"/>
                        <w:sz w:val="16"/>
                        <w:szCs w:val="16"/>
                      </w:rPr>
                      <w:delText>67.30%</w:delText>
                    </w:r>
                  </w:del>
                </w:p>
              </w:tc>
              <w:tc>
                <w:tcPr>
                  <w:tcW w:w="1300" w:type="dxa"/>
                  <w:shd w:val="clear" w:color="auto" w:fill="auto"/>
                  <w:noWrap/>
                  <w:vAlign w:val="bottom"/>
                  <w:hideMark/>
                </w:tcPr>
                <w:p w14:paraId="125BC94A" w14:textId="77777777" w:rsidR="00296D3C" w:rsidRPr="00296D3C" w:rsidDel="000F7A8D" w:rsidRDefault="00296D3C">
                  <w:pPr>
                    <w:jc w:val="center"/>
                    <w:rPr>
                      <w:del w:id="1108" w:author="Jonathan Cervas" w:date="2021-04-09T16:43:00Z"/>
                      <w:rFonts w:cs="Open Sans Light"/>
                      <w:sz w:val="16"/>
                      <w:szCs w:val="16"/>
                    </w:rPr>
                    <w:pPrChange w:id="1109" w:author="Jonathan Cervas" w:date="2021-04-09T16:43:00Z">
                      <w:pPr>
                        <w:pStyle w:val="NoSpacing"/>
                      </w:pPr>
                    </w:pPrChange>
                  </w:pPr>
                  <w:del w:id="1110" w:author="Jonathan Cervas" w:date="2021-04-09T16:43:00Z">
                    <w:r w:rsidRPr="00296D3C" w:rsidDel="000F7A8D">
                      <w:rPr>
                        <w:rFonts w:cs="Open Sans Light"/>
                        <w:sz w:val="16"/>
                        <w:szCs w:val="16"/>
                      </w:rPr>
                      <w:delText>2820</w:delText>
                    </w:r>
                  </w:del>
                </w:p>
              </w:tc>
              <w:tc>
                <w:tcPr>
                  <w:tcW w:w="1300" w:type="dxa"/>
                  <w:shd w:val="clear" w:color="auto" w:fill="auto"/>
                  <w:noWrap/>
                  <w:vAlign w:val="bottom"/>
                  <w:hideMark/>
                </w:tcPr>
                <w:p w14:paraId="6645C577" w14:textId="77777777" w:rsidR="00296D3C" w:rsidRPr="00296D3C" w:rsidDel="000F7A8D" w:rsidRDefault="00296D3C">
                  <w:pPr>
                    <w:jc w:val="center"/>
                    <w:rPr>
                      <w:del w:id="1111" w:author="Jonathan Cervas" w:date="2021-04-09T16:43:00Z"/>
                      <w:rFonts w:cs="Open Sans Light"/>
                      <w:sz w:val="16"/>
                      <w:szCs w:val="16"/>
                    </w:rPr>
                    <w:pPrChange w:id="1112" w:author="Jonathan Cervas" w:date="2021-04-09T16:43:00Z">
                      <w:pPr>
                        <w:pStyle w:val="NoSpacing"/>
                      </w:pPr>
                    </w:pPrChange>
                  </w:pPr>
                  <w:del w:id="1113" w:author="Jonathan Cervas" w:date="2021-04-09T16:43:00Z">
                    <w:r w:rsidRPr="00296D3C" w:rsidDel="000F7A8D">
                      <w:rPr>
                        <w:rFonts w:cs="Open Sans Light"/>
                        <w:sz w:val="16"/>
                        <w:szCs w:val="16"/>
                      </w:rPr>
                      <w:delText>32.70%</w:delText>
                    </w:r>
                  </w:del>
                </w:p>
              </w:tc>
              <w:tc>
                <w:tcPr>
                  <w:tcW w:w="1300" w:type="dxa"/>
                  <w:shd w:val="clear" w:color="auto" w:fill="auto"/>
                  <w:noWrap/>
                  <w:vAlign w:val="bottom"/>
                  <w:hideMark/>
                </w:tcPr>
                <w:p w14:paraId="1DB55F2B" w14:textId="77777777" w:rsidR="00296D3C" w:rsidRPr="00296D3C" w:rsidDel="000F7A8D" w:rsidRDefault="00296D3C">
                  <w:pPr>
                    <w:jc w:val="center"/>
                    <w:rPr>
                      <w:del w:id="1114" w:author="Jonathan Cervas" w:date="2021-04-09T16:43:00Z"/>
                      <w:rFonts w:cs="Open Sans Light"/>
                      <w:sz w:val="16"/>
                      <w:szCs w:val="16"/>
                    </w:rPr>
                    <w:pPrChange w:id="1115" w:author="Jonathan Cervas" w:date="2021-04-09T16:43:00Z">
                      <w:pPr>
                        <w:pStyle w:val="NoSpacing"/>
                      </w:pPr>
                    </w:pPrChange>
                  </w:pPr>
                  <w:del w:id="1116" w:author="Jonathan Cervas" w:date="2021-04-09T16:43:00Z">
                    <w:r w:rsidRPr="00296D3C" w:rsidDel="000F7A8D">
                      <w:rPr>
                        <w:rFonts w:cs="Open Sans Light"/>
                        <w:sz w:val="16"/>
                        <w:szCs w:val="16"/>
                      </w:rPr>
                      <w:delText>-1.60%</w:delText>
                    </w:r>
                  </w:del>
                </w:p>
              </w:tc>
              <w:tc>
                <w:tcPr>
                  <w:tcW w:w="1300" w:type="dxa"/>
                  <w:shd w:val="clear" w:color="auto" w:fill="auto"/>
                  <w:noWrap/>
                  <w:vAlign w:val="bottom"/>
                  <w:hideMark/>
                </w:tcPr>
                <w:p w14:paraId="5210AE8A" w14:textId="77777777" w:rsidR="00296D3C" w:rsidRPr="00296D3C" w:rsidDel="000F7A8D" w:rsidRDefault="00296D3C">
                  <w:pPr>
                    <w:jc w:val="center"/>
                    <w:rPr>
                      <w:del w:id="1117" w:author="Jonathan Cervas" w:date="2021-04-09T16:43:00Z"/>
                      <w:rFonts w:cs="Open Sans Light"/>
                      <w:sz w:val="16"/>
                      <w:szCs w:val="16"/>
                    </w:rPr>
                    <w:pPrChange w:id="1118" w:author="Jonathan Cervas" w:date="2021-04-09T16:43:00Z">
                      <w:pPr>
                        <w:pStyle w:val="NoSpacing"/>
                      </w:pPr>
                    </w:pPrChange>
                  </w:pPr>
                  <w:del w:id="1119" w:author="Jonathan Cervas" w:date="2021-04-09T16:43:00Z">
                    <w:r w:rsidRPr="00296D3C" w:rsidDel="000F7A8D">
                      <w:rPr>
                        <w:rFonts w:cs="Open Sans Light"/>
                        <w:sz w:val="16"/>
                        <w:szCs w:val="16"/>
                      </w:rPr>
                      <w:delText>-1.50%</w:delText>
                    </w:r>
                  </w:del>
                </w:p>
              </w:tc>
            </w:tr>
            <w:tr w:rsidR="00296D3C" w:rsidRPr="00296D3C" w:rsidDel="000F7A8D" w14:paraId="3171EE90" w14:textId="77777777" w:rsidTr="00C3725C">
              <w:trPr>
                <w:trHeight w:val="320"/>
                <w:del w:id="1120" w:author="Jonathan Cervas" w:date="2021-04-09T16:43:00Z"/>
              </w:trPr>
              <w:tc>
                <w:tcPr>
                  <w:tcW w:w="1300" w:type="dxa"/>
                  <w:shd w:val="clear" w:color="auto" w:fill="auto"/>
                  <w:noWrap/>
                  <w:vAlign w:val="bottom"/>
                  <w:hideMark/>
                </w:tcPr>
                <w:p w14:paraId="0451901B" w14:textId="77777777" w:rsidR="00296D3C" w:rsidRPr="00296D3C" w:rsidDel="000F7A8D" w:rsidRDefault="00296D3C">
                  <w:pPr>
                    <w:jc w:val="center"/>
                    <w:rPr>
                      <w:del w:id="1121" w:author="Jonathan Cervas" w:date="2021-04-09T16:43:00Z"/>
                      <w:rFonts w:cs="Open Sans Light"/>
                      <w:sz w:val="16"/>
                      <w:szCs w:val="16"/>
                    </w:rPr>
                    <w:pPrChange w:id="1122" w:author="Jonathan Cervas" w:date="2021-04-09T16:43:00Z">
                      <w:pPr>
                        <w:pStyle w:val="NoSpacing"/>
                      </w:pPr>
                    </w:pPrChange>
                  </w:pPr>
                  <w:del w:id="1123" w:author="Jonathan Cervas" w:date="2021-04-09T16:43:00Z">
                    <w:r w:rsidRPr="00296D3C" w:rsidDel="000F7A8D">
                      <w:rPr>
                        <w:rFonts w:cs="Open Sans Light"/>
                        <w:sz w:val="16"/>
                        <w:szCs w:val="16"/>
                      </w:rPr>
                      <w:delText>1988</w:delText>
                    </w:r>
                  </w:del>
                </w:p>
              </w:tc>
              <w:tc>
                <w:tcPr>
                  <w:tcW w:w="1300" w:type="dxa"/>
                  <w:shd w:val="clear" w:color="auto" w:fill="auto"/>
                  <w:noWrap/>
                  <w:vAlign w:val="bottom"/>
                  <w:hideMark/>
                </w:tcPr>
                <w:p w14:paraId="4811FD87" w14:textId="77777777" w:rsidR="00296D3C" w:rsidRPr="00296D3C" w:rsidDel="000F7A8D" w:rsidRDefault="00296D3C">
                  <w:pPr>
                    <w:jc w:val="center"/>
                    <w:rPr>
                      <w:del w:id="1124" w:author="Jonathan Cervas" w:date="2021-04-09T16:43:00Z"/>
                      <w:rFonts w:cs="Open Sans Light"/>
                      <w:sz w:val="16"/>
                      <w:szCs w:val="16"/>
                    </w:rPr>
                    <w:pPrChange w:id="1125" w:author="Jonathan Cervas" w:date="2021-04-09T16:43:00Z">
                      <w:pPr>
                        <w:pStyle w:val="NoSpacing"/>
                      </w:pPr>
                    </w:pPrChange>
                  </w:pPr>
                  <w:del w:id="1126" w:author="Jonathan Cervas" w:date="2021-04-09T16:43:00Z">
                    <w:r w:rsidRPr="00296D3C" w:rsidDel="000F7A8D">
                      <w:rPr>
                        <w:rFonts w:cs="Open Sans Light"/>
                        <w:sz w:val="16"/>
                        <w:szCs w:val="16"/>
                      </w:rPr>
                      <w:delText>7600</w:delText>
                    </w:r>
                  </w:del>
                </w:p>
              </w:tc>
              <w:tc>
                <w:tcPr>
                  <w:tcW w:w="1300" w:type="dxa"/>
                  <w:shd w:val="clear" w:color="auto" w:fill="auto"/>
                  <w:noWrap/>
                  <w:vAlign w:val="bottom"/>
                  <w:hideMark/>
                </w:tcPr>
                <w:p w14:paraId="7537F3D7" w14:textId="77777777" w:rsidR="00296D3C" w:rsidRPr="00296D3C" w:rsidDel="000F7A8D" w:rsidRDefault="00296D3C">
                  <w:pPr>
                    <w:jc w:val="center"/>
                    <w:rPr>
                      <w:del w:id="1127" w:author="Jonathan Cervas" w:date="2021-04-09T16:43:00Z"/>
                      <w:rFonts w:cs="Open Sans Light"/>
                      <w:sz w:val="16"/>
                      <w:szCs w:val="16"/>
                    </w:rPr>
                    <w:pPrChange w:id="1128" w:author="Jonathan Cervas" w:date="2021-04-09T16:43:00Z">
                      <w:pPr>
                        <w:pStyle w:val="NoSpacing"/>
                      </w:pPr>
                    </w:pPrChange>
                  </w:pPr>
                  <w:del w:id="1129" w:author="Jonathan Cervas" w:date="2021-04-09T16:43:00Z">
                    <w:r w:rsidRPr="00296D3C" w:rsidDel="000F7A8D">
                      <w:rPr>
                        <w:rFonts w:cs="Open Sans Light"/>
                        <w:sz w:val="16"/>
                        <w:szCs w:val="16"/>
                      </w:rPr>
                      <w:delText>4803</w:delText>
                    </w:r>
                  </w:del>
                </w:p>
              </w:tc>
              <w:tc>
                <w:tcPr>
                  <w:tcW w:w="1300" w:type="dxa"/>
                  <w:shd w:val="clear" w:color="auto" w:fill="auto"/>
                  <w:noWrap/>
                  <w:vAlign w:val="bottom"/>
                  <w:hideMark/>
                </w:tcPr>
                <w:p w14:paraId="7E926A19" w14:textId="77777777" w:rsidR="00296D3C" w:rsidRPr="00296D3C" w:rsidDel="000F7A8D" w:rsidRDefault="00296D3C">
                  <w:pPr>
                    <w:jc w:val="center"/>
                    <w:rPr>
                      <w:del w:id="1130" w:author="Jonathan Cervas" w:date="2021-04-09T16:43:00Z"/>
                      <w:rFonts w:cs="Open Sans Light"/>
                      <w:sz w:val="16"/>
                      <w:szCs w:val="16"/>
                    </w:rPr>
                    <w:pPrChange w:id="1131" w:author="Jonathan Cervas" w:date="2021-04-09T16:43:00Z">
                      <w:pPr>
                        <w:pStyle w:val="NoSpacing"/>
                      </w:pPr>
                    </w:pPrChange>
                  </w:pPr>
                  <w:del w:id="1132" w:author="Jonathan Cervas" w:date="2021-04-09T16:43:00Z">
                    <w:r w:rsidRPr="00296D3C" w:rsidDel="000F7A8D">
                      <w:rPr>
                        <w:rFonts w:cs="Open Sans Light"/>
                        <w:sz w:val="16"/>
                        <w:szCs w:val="16"/>
                      </w:rPr>
                      <w:delText>63.20%</w:delText>
                    </w:r>
                  </w:del>
                </w:p>
              </w:tc>
              <w:tc>
                <w:tcPr>
                  <w:tcW w:w="1300" w:type="dxa"/>
                  <w:shd w:val="clear" w:color="auto" w:fill="auto"/>
                  <w:noWrap/>
                  <w:vAlign w:val="bottom"/>
                  <w:hideMark/>
                </w:tcPr>
                <w:p w14:paraId="51FD4FF8" w14:textId="77777777" w:rsidR="00296D3C" w:rsidRPr="00296D3C" w:rsidDel="000F7A8D" w:rsidRDefault="00296D3C">
                  <w:pPr>
                    <w:jc w:val="center"/>
                    <w:rPr>
                      <w:del w:id="1133" w:author="Jonathan Cervas" w:date="2021-04-09T16:43:00Z"/>
                      <w:rFonts w:cs="Open Sans Light"/>
                      <w:sz w:val="16"/>
                      <w:szCs w:val="16"/>
                    </w:rPr>
                    <w:pPrChange w:id="1134" w:author="Jonathan Cervas" w:date="2021-04-09T16:43:00Z">
                      <w:pPr>
                        <w:pStyle w:val="NoSpacing"/>
                      </w:pPr>
                    </w:pPrChange>
                  </w:pPr>
                  <w:del w:id="1135" w:author="Jonathan Cervas" w:date="2021-04-09T16:43:00Z">
                    <w:r w:rsidRPr="00296D3C" w:rsidDel="000F7A8D">
                      <w:rPr>
                        <w:rFonts w:cs="Open Sans Light"/>
                        <w:sz w:val="16"/>
                        <w:szCs w:val="16"/>
                      </w:rPr>
                      <w:delText>2797</w:delText>
                    </w:r>
                  </w:del>
                </w:p>
              </w:tc>
              <w:tc>
                <w:tcPr>
                  <w:tcW w:w="1300" w:type="dxa"/>
                  <w:shd w:val="clear" w:color="auto" w:fill="auto"/>
                  <w:noWrap/>
                  <w:vAlign w:val="bottom"/>
                  <w:hideMark/>
                </w:tcPr>
                <w:p w14:paraId="7DF1C5EA" w14:textId="77777777" w:rsidR="00296D3C" w:rsidRPr="00296D3C" w:rsidDel="000F7A8D" w:rsidRDefault="00296D3C">
                  <w:pPr>
                    <w:jc w:val="center"/>
                    <w:rPr>
                      <w:del w:id="1136" w:author="Jonathan Cervas" w:date="2021-04-09T16:43:00Z"/>
                      <w:rFonts w:cs="Open Sans Light"/>
                      <w:sz w:val="16"/>
                      <w:szCs w:val="16"/>
                    </w:rPr>
                    <w:pPrChange w:id="1137" w:author="Jonathan Cervas" w:date="2021-04-09T16:43:00Z">
                      <w:pPr>
                        <w:pStyle w:val="NoSpacing"/>
                      </w:pPr>
                    </w:pPrChange>
                  </w:pPr>
                  <w:del w:id="1138" w:author="Jonathan Cervas" w:date="2021-04-09T16:43:00Z">
                    <w:r w:rsidRPr="00296D3C" w:rsidDel="000F7A8D">
                      <w:rPr>
                        <w:rFonts w:cs="Open Sans Light"/>
                        <w:sz w:val="16"/>
                        <w:szCs w:val="16"/>
                      </w:rPr>
                      <w:delText>36.80%</w:delText>
                    </w:r>
                  </w:del>
                </w:p>
              </w:tc>
              <w:tc>
                <w:tcPr>
                  <w:tcW w:w="1300" w:type="dxa"/>
                  <w:shd w:val="clear" w:color="auto" w:fill="auto"/>
                  <w:noWrap/>
                  <w:vAlign w:val="bottom"/>
                  <w:hideMark/>
                </w:tcPr>
                <w:p w14:paraId="3F42A6A2" w14:textId="77777777" w:rsidR="00296D3C" w:rsidRPr="00296D3C" w:rsidDel="000F7A8D" w:rsidRDefault="00296D3C">
                  <w:pPr>
                    <w:jc w:val="center"/>
                    <w:rPr>
                      <w:del w:id="1139" w:author="Jonathan Cervas" w:date="2021-04-09T16:43:00Z"/>
                      <w:rFonts w:cs="Open Sans Light"/>
                      <w:sz w:val="16"/>
                      <w:szCs w:val="16"/>
                    </w:rPr>
                    <w:pPrChange w:id="1140" w:author="Jonathan Cervas" w:date="2021-04-09T16:43:00Z">
                      <w:pPr>
                        <w:pStyle w:val="NoSpacing"/>
                      </w:pPr>
                    </w:pPrChange>
                  </w:pPr>
                  <w:del w:id="1141" w:author="Jonathan Cervas" w:date="2021-04-09T16:43:00Z">
                    <w:r w:rsidRPr="00296D3C" w:rsidDel="000F7A8D">
                      <w:rPr>
                        <w:rFonts w:cs="Open Sans Light"/>
                        <w:sz w:val="16"/>
                        <w:szCs w:val="16"/>
                      </w:rPr>
                      <w:delText>-2.20%</w:delText>
                    </w:r>
                  </w:del>
                </w:p>
              </w:tc>
              <w:tc>
                <w:tcPr>
                  <w:tcW w:w="1300" w:type="dxa"/>
                  <w:shd w:val="clear" w:color="auto" w:fill="auto"/>
                  <w:noWrap/>
                  <w:vAlign w:val="bottom"/>
                  <w:hideMark/>
                </w:tcPr>
                <w:p w14:paraId="7AFF5BCE" w14:textId="77777777" w:rsidR="00296D3C" w:rsidRPr="00296D3C" w:rsidDel="000F7A8D" w:rsidRDefault="00296D3C">
                  <w:pPr>
                    <w:jc w:val="center"/>
                    <w:rPr>
                      <w:del w:id="1142" w:author="Jonathan Cervas" w:date="2021-04-09T16:43:00Z"/>
                      <w:rFonts w:cs="Open Sans Light"/>
                      <w:sz w:val="16"/>
                      <w:szCs w:val="16"/>
                    </w:rPr>
                    <w:pPrChange w:id="1143" w:author="Jonathan Cervas" w:date="2021-04-09T16:43:00Z">
                      <w:pPr>
                        <w:pStyle w:val="NoSpacing"/>
                      </w:pPr>
                    </w:pPrChange>
                  </w:pPr>
                  <w:del w:id="1144" w:author="Jonathan Cervas" w:date="2021-04-09T16:43:00Z">
                    <w:r w:rsidRPr="00296D3C" w:rsidDel="000F7A8D">
                      <w:rPr>
                        <w:rFonts w:cs="Open Sans Light"/>
                        <w:sz w:val="16"/>
                        <w:szCs w:val="16"/>
                      </w:rPr>
                      <w:delText>-1.20%</w:delText>
                    </w:r>
                  </w:del>
                </w:p>
              </w:tc>
            </w:tr>
            <w:tr w:rsidR="00296D3C" w:rsidRPr="00296D3C" w:rsidDel="000F7A8D" w14:paraId="232B1188" w14:textId="77777777" w:rsidTr="00C3725C">
              <w:trPr>
                <w:trHeight w:val="320"/>
                <w:del w:id="1145" w:author="Jonathan Cervas" w:date="2021-04-09T16:43:00Z"/>
              </w:trPr>
              <w:tc>
                <w:tcPr>
                  <w:tcW w:w="1300" w:type="dxa"/>
                  <w:shd w:val="clear" w:color="auto" w:fill="auto"/>
                  <w:noWrap/>
                  <w:vAlign w:val="bottom"/>
                  <w:hideMark/>
                </w:tcPr>
                <w:p w14:paraId="7AD9E68C" w14:textId="77777777" w:rsidR="00296D3C" w:rsidRPr="00296D3C" w:rsidDel="000F7A8D" w:rsidRDefault="00296D3C">
                  <w:pPr>
                    <w:jc w:val="center"/>
                    <w:rPr>
                      <w:del w:id="1146" w:author="Jonathan Cervas" w:date="2021-04-09T16:43:00Z"/>
                      <w:rFonts w:cs="Open Sans Light"/>
                      <w:sz w:val="16"/>
                      <w:szCs w:val="16"/>
                    </w:rPr>
                    <w:pPrChange w:id="1147" w:author="Jonathan Cervas" w:date="2021-04-09T16:43:00Z">
                      <w:pPr>
                        <w:pStyle w:val="NoSpacing"/>
                      </w:pPr>
                    </w:pPrChange>
                  </w:pPr>
                  <w:del w:id="1148" w:author="Jonathan Cervas" w:date="2021-04-09T16:43:00Z">
                    <w:r w:rsidRPr="00296D3C" w:rsidDel="000F7A8D">
                      <w:rPr>
                        <w:rFonts w:cs="Open Sans Light"/>
                        <w:sz w:val="16"/>
                        <w:szCs w:val="16"/>
                      </w:rPr>
                      <w:delText>1992</w:delText>
                    </w:r>
                  </w:del>
                </w:p>
              </w:tc>
              <w:tc>
                <w:tcPr>
                  <w:tcW w:w="1300" w:type="dxa"/>
                  <w:shd w:val="clear" w:color="auto" w:fill="auto"/>
                  <w:noWrap/>
                  <w:vAlign w:val="bottom"/>
                  <w:hideMark/>
                </w:tcPr>
                <w:p w14:paraId="146E79B4" w14:textId="77777777" w:rsidR="00296D3C" w:rsidRPr="00296D3C" w:rsidDel="000F7A8D" w:rsidRDefault="00296D3C">
                  <w:pPr>
                    <w:jc w:val="center"/>
                    <w:rPr>
                      <w:del w:id="1149" w:author="Jonathan Cervas" w:date="2021-04-09T16:43:00Z"/>
                      <w:rFonts w:cs="Open Sans Light"/>
                      <w:sz w:val="16"/>
                      <w:szCs w:val="16"/>
                    </w:rPr>
                    <w:pPrChange w:id="1150" w:author="Jonathan Cervas" w:date="2021-04-09T16:43:00Z">
                      <w:pPr>
                        <w:pStyle w:val="NoSpacing"/>
                      </w:pPr>
                    </w:pPrChange>
                  </w:pPr>
                  <w:del w:id="1151" w:author="Jonathan Cervas" w:date="2021-04-09T16:43:00Z">
                    <w:r w:rsidRPr="00296D3C" w:rsidDel="000F7A8D">
                      <w:rPr>
                        <w:rFonts w:cs="Open Sans Light"/>
                        <w:sz w:val="16"/>
                        <w:szCs w:val="16"/>
                      </w:rPr>
                      <w:delText>7324</w:delText>
                    </w:r>
                  </w:del>
                </w:p>
              </w:tc>
              <w:tc>
                <w:tcPr>
                  <w:tcW w:w="1300" w:type="dxa"/>
                  <w:shd w:val="clear" w:color="auto" w:fill="auto"/>
                  <w:noWrap/>
                  <w:vAlign w:val="bottom"/>
                  <w:hideMark/>
                </w:tcPr>
                <w:p w14:paraId="6D3FB725" w14:textId="77777777" w:rsidR="00296D3C" w:rsidRPr="00296D3C" w:rsidDel="000F7A8D" w:rsidRDefault="00296D3C">
                  <w:pPr>
                    <w:jc w:val="center"/>
                    <w:rPr>
                      <w:del w:id="1152" w:author="Jonathan Cervas" w:date="2021-04-09T16:43:00Z"/>
                      <w:rFonts w:cs="Open Sans Light"/>
                      <w:sz w:val="16"/>
                      <w:szCs w:val="16"/>
                    </w:rPr>
                    <w:pPrChange w:id="1153" w:author="Jonathan Cervas" w:date="2021-04-09T16:43:00Z">
                      <w:pPr>
                        <w:pStyle w:val="NoSpacing"/>
                      </w:pPr>
                    </w:pPrChange>
                  </w:pPr>
                  <w:del w:id="1154" w:author="Jonathan Cervas" w:date="2021-04-09T16:43:00Z">
                    <w:r w:rsidRPr="00296D3C" w:rsidDel="000F7A8D">
                      <w:rPr>
                        <w:rFonts w:cs="Open Sans Light"/>
                        <w:sz w:val="16"/>
                        <w:szCs w:val="16"/>
                      </w:rPr>
                      <w:delText>3722</w:delText>
                    </w:r>
                  </w:del>
                </w:p>
              </w:tc>
              <w:tc>
                <w:tcPr>
                  <w:tcW w:w="1300" w:type="dxa"/>
                  <w:shd w:val="clear" w:color="auto" w:fill="auto"/>
                  <w:noWrap/>
                  <w:vAlign w:val="bottom"/>
                  <w:hideMark/>
                </w:tcPr>
                <w:p w14:paraId="4061EE98" w14:textId="77777777" w:rsidR="00296D3C" w:rsidRPr="00296D3C" w:rsidDel="000F7A8D" w:rsidRDefault="00296D3C">
                  <w:pPr>
                    <w:jc w:val="center"/>
                    <w:rPr>
                      <w:del w:id="1155" w:author="Jonathan Cervas" w:date="2021-04-09T16:43:00Z"/>
                      <w:rFonts w:cs="Open Sans Light"/>
                      <w:sz w:val="16"/>
                      <w:szCs w:val="16"/>
                    </w:rPr>
                    <w:pPrChange w:id="1156" w:author="Jonathan Cervas" w:date="2021-04-09T16:43:00Z">
                      <w:pPr>
                        <w:pStyle w:val="NoSpacing"/>
                      </w:pPr>
                    </w:pPrChange>
                  </w:pPr>
                  <w:del w:id="1157" w:author="Jonathan Cervas" w:date="2021-04-09T16:43:00Z">
                    <w:r w:rsidRPr="00296D3C" w:rsidDel="000F7A8D">
                      <w:rPr>
                        <w:rFonts w:cs="Open Sans Light"/>
                        <w:sz w:val="16"/>
                        <w:szCs w:val="16"/>
                      </w:rPr>
                      <w:delText>50.80%</w:delText>
                    </w:r>
                  </w:del>
                </w:p>
              </w:tc>
              <w:tc>
                <w:tcPr>
                  <w:tcW w:w="1300" w:type="dxa"/>
                  <w:shd w:val="clear" w:color="auto" w:fill="auto"/>
                  <w:noWrap/>
                  <w:vAlign w:val="bottom"/>
                  <w:hideMark/>
                </w:tcPr>
                <w:p w14:paraId="080B0348" w14:textId="77777777" w:rsidR="00296D3C" w:rsidRPr="00296D3C" w:rsidDel="000F7A8D" w:rsidRDefault="00296D3C">
                  <w:pPr>
                    <w:jc w:val="center"/>
                    <w:rPr>
                      <w:del w:id="1158" w:author="Jonathan Cervas" w:date="2021-04-09T16:43:00Z"/>
                      <w:rFonts w:cs="Open Sans Light"/>
                      <w:sz w:val="16"/>
                      <w:szCs w:val="16"/>
                    </w:rPr>
                    <w:pPrChange w:id="1159" w:author="Jonathan Cervas" w:date="2021-04-09T16:43:00Z">
                      <w:pPr>
                        <w:pStyle w:val="NoSpacing"/>
                      </w:pPr>
                    </w:pPrChange>
                  </w:pPr>
                  <w:del w:id="1160" w:author="Jonathan Cervas" w:date="2021-04-09T16:43:00Z">
                    <w:r w:rsidRPr="00296D3C" w:rsidDel="000F7A8D">
                      <w:rPr>
                        <w:rFonts w:cs="Open Sans Light"/>
                        <w:sz w:val="16"/>
                        <w:szCs w:val="16"/>
                      </w:rPr>
                      <w:delText>3602</w:delText>
                    </w:r>
                  </w:del>
                </w:p>
              </w:tc>
              <w:tc>
                <w:tcPr>
                  <w:tcW w:w="1300" w:type="dxa"/>
                  <w:shd w:val="clear" w:color="auto" w:fill="auto"/>
                  <w:noWrap/>
                  <w:vAlign w:val="bottom"/>
                  <w:hideMark/>
                </w:tcPr>
                <w:p w14:paraId="29898E44" w14:textId="77777777" w:rsidR="00296D3C" w:rsidRPr="00296D3C" w:rsidDel="000F7A8D" w:rsidRDefault="00296D3C">
                  <w:pPr>
                    <w:jc w:val="center"/>
                    <w:rPr>
                      <w:del w:id="1161" w:author="Jonathan Cervas" w:date="2021-04-09T16:43:00Z"/>
                      <w:rFonts w:cs="Open Sans Light"/>
                      <w:sz w:val="16"/>
                      <w:szCs w:val="16"/>
                    </w:rPr>
                    <w:pPrChange w:id="1162" w:author="Jonathan Cervas" w:date="2021-04-09T16:43:00Z">
                      <w:pPr>
                        <w:pStyle w:val="NoSpacing"/>
                      </w:pPr>
                    </w:pPrChange>
                  </w:pPr>
                  <w:del w:id="1163" w:author="Jonathan Cervas" w:date="2021-04-09T16:43:00Z">
                    <w:r w:rsidRPr="00296D3C" w:rsidDel="000F7A8D">
                      <w:rPr>
                        <w:rFonts w:cs="Open Sans Light"/>
                        <w:sz w:val="16"/>
                        <w:szCs w:val="16"/>
                      </w:rPr>
                      <w:delText>49.20%</w:delText>
                    </w:r>
                  </w:del>
                </w:p>
              </w:tc>
              <w:tc>
                <w:tcPr>
                  <w:tcW w:w="1300" w:type="dxa"/>
                  <w:shd w:val="clear" w:color="auto" w:fill="auto"/>
                  <w:noWrap/>
                  <w:vAlign w:val="bottom"/>
                  <w:hideMark/>
                </w:tcPr>
                <w:p w14:paraId="1D238785" w14:textId="77777777" w:rsidR="00296D3C" w:rsidRPr="00296D3C" w:rsidDel="000F7A8D" w:rsidRDefault="00296D3C">
                  <w:pPr>
                    <w:jc w:val="center"/>
                    <w:rPr>
                      <w:del w:id="1164" w:author="Jonathan Cervas" w:date="2021-04-09T16:43:00Z"/>
                      <w:rFonts w:cs="Open Sans Light"/>
                      <w:sz w:val="16"/>
                      <w:szCs w:val="16"/>
                    </w:rPr>
                    <w:pPrChange w:id="1165" w:author="Jonathan Cervas" w:date="2021-04-09T16:43:00Z">
                      <w:pPr>
                        <w:pStyle w:val="NoSpacing"/>
                      </w:pPr>
                    </w:pPrChange>
                  </w:pPr>
                  <w:del w:id="1166" w:author="Jonathan Cervas" w:date="2021-04-09T16:43:00Z">
                    <w:r w:rsidRPr="00296D3C" w:rsidDel="000F7A8D">
                      <w:rPr>
                        <w:rFonts w:cs="Open Sans Light"/>
                        <w:sz w:val="16"/>
                        <w:szCs w:val="16"/>
                      </w:rPr>
                      <w:delText>0.50%</w:delText>
                    </w:r>
                  </w:del>
                </w:p>
              </w:tc>
              <w:tc>
                <w:tcPr>
                  <w:tcW w:w="1300" w:type="dxa"/>
                  <w:shd w:val="clear" w:color="auto" w:fill="auto"/>
                  <w:noWrap/>
                  <w:vAlign w:val="bottom"/>
                  <w:hideMark/>
                </w:tcPr>
                <w:p w14:paraId="7712B15C" w14:textId="77777777" w:rsidR="00296D3C" w:rsidRPr="00296D3C" w:rsidDel="000F7A8D" w:rsidRDefault="00296D3C">
                  <w:pPr>
                    <w:jc w:val="center"/>
                    <w:rPr>
                      <w:del w:id="1167" w:author="Jonathan Cervas" w:date="2021-04-09T16:43:00Z"/>
                      <w:rFonts w:cs="Open Sans Light"/>
                      <w:sz w:val="16"/>
                      <w:szCs w:val="16"/>
                    </w:rPr>
                    <w:pPrChange w:id="1168" w:author="Jonathan Cervas" w:date="2021-04-09T16:43:00Z">
                      <w:pPr>
                        <w:pStyle w:val="NoSpacing"/>
                      </w:pPr>
                    </w:pPrChange>
                  </w:pPr>
                  <w:del w:id="1169" w:author="Jonathan Cervas" w:date="2021-04-09T16:43:00Z">
                    <w:r w:rsidRPr="00296D3C" w:rsidDel="000F7A8D">
                      <w:rPr>
                        <w:rFonts w:cs="Open Sans Light"/>
                        <w:sz w:val="16"/>
                        <w:szCs w:val="16"/>
                      </w:rPr>
                      <w:delText>-0.20%</w:delText>
                    </w:r>
                  </w:del>
                </w:p>
              </w:tc>
            </w:tr>
            <w:tr w:rsidR="00296D3C" w:rsidRPr="00296D3C" w:rsidDel="000F7A8D" w14:paraId="5AD8392D" w14:textId="77777777" w:rsidTr="00C3725C">
              <w:trPr>
                <w:trHeight w:val="320"/>
                <w:del w:id="1170" w:author="Jonathan Cervas" w:date="2021-04-09T16:43:00Z"/>
              </w:trPr>
              <w:tc>
                <w:tcPr>
                  <w:tcW w:w="1300" w:type="dxa"/>
                  <w:shd w:val="clear" w:color="auto" w:fill="auto"/>
                  <w:noWrap/>
                  <w:vAlign w:val="bottom"/>
                  <w:hideMark/>
                </w:tcPr>
                <w:p w14:paraId="464C52AA" w14:textId="77777777" w:rsidR="00296D3C" w:rsidRPr="00296D3C" w:rsidDel="000F7A8D" w:rsidRDefault="00296D3C">
                  <w:pPr>
                    <w:jc w:val="center"/>
                    <w:rPr>
                      <w:del w:id="1171" w:author="Jonathan Cervas" w:date="2021-04-09T16:43:00Z"/>
                      <w:rFonts w:cs="Open Sans Light"/>
                      <w:sz w:val="16"/>
                      <w:szCs w:val="16"/>
                    </w:rPr>
                    <w:pPrChange w:id="1172" w:author="Jonathan Cervas" w:date="2021-04-09T16:43:00Z">
                      <w:pPr>
                        <w:pStyle w:val="NoSpacing"/>
                      </w:pPr>
                    </w:pPrChange>
                  </w:pPr>
                  <w:del w:id="1173" w:author="Jonathan Cervas" w:date="2021-04-09T16:43:00Z">
                    <w:r w:rsidRPr="00296D3C" w:rsidDel="000F7A8D">
                      <w:rPr>
                        <w:rFonts w:cs="Open Sans Light"/>
                        <w:sz w:val="16"/>
                        <w:szCs w:val="16"/>
                      </w:rPr>
                      <w:delText>1996</w:delText>
                    </w:r>
                  </w:del>
                </w:p>
              </w:tc>
              <w:tc>
                <w:tcPr>
                  <w:tcW w:w="1300" w:type="dxa"/>
                  <w:shd w:val="clear" w:color="auto" w:fill="auto"/>
                  <w:noWrap/>
                  <w:vAlign w:val="bottom"/>
                  <w:hideMark/>
                </w:tcPr>
                <w:p w14:paraId="790C2FCD" w14:textId="77777777" w:rsidR="00296D3C" w:rsidRPr="00296D3C" w:rsidDel="000F7A8D" w:rsidRDefault="00296D3C">
                  <w:pPr>
                    <w:jc w:val="center"/>
                    <w:rPr>
                      <w:del w:id="1174" w:author="Jonathan Cervas" w:date="2021-04-09T16:43:00Z"/>
                      <w:rFonts w:cs="Open Sans Light"/>
                      <w:sz w:val="16"/>
                      <w:szCs w:val="16"/>
                    </w:rPr>
                    <w:pPrChange w:id="1175" w:author="Jonathan Cervas" w:date="2021-04-09T16:43:00Z">
                      <w:pPr>
                        <w:pStyle w:val="NoSpacing"/>
                      </w:pPr>
                    </w:pPrChange>
                  </w:pPr>
                  <w:del w:id="1176" w:author="Jonathan Cervas" w:date="2021-04-09T16:43:00Z">
                    <w:r w:rsidRPr="00296D3C" w:rsidDel="000F7A8D">
                      <w:rPr>
                        <w:rFonts w:cs="Open Sans Light"/>
                        <w:sz w:val="16"/>
                        <w:szCs w:val="16"/>
                      </w:rPr>
                      <w:delText>7872</w:delText>
                    </w:r>
                  </w:del>
                </w:p>
              </w:tc>
              <w:tc>
                <w:tcPr>
                  <w:tcW w:w="1300" w:type="dxa"/>
                  <w:shd w:val="clear" w:color="auto" w:fill="auto"/>
                  <w:noWrap/>
                  <w:vAlign w:val="bottom"/>
                  <w:hideMark/>
                </w:tcPr>
                <w:p w14:paraId="6392C8D3" w14:textId="77777777" w:rsidR="00296D3C" w:rsidRPr="00296D3C" w:rsidDel="000F7A8D" w:rsidRDefault="00296D3C">
                  <w:pPr>
                    <w:jc w:val="center"/>
                    <w:rPr>
                      <w:del w:id="1177" w:author="Jonathan Cervas" w:date="2021-04-09T16:43:00Z"/>
                      <w:rFonts w:cs="Open Sans Light"/>
                      <w:sz w:val="16"/>
                      <w:szCs w:val="16"/>
                    </w:rPr>
                    <w:pPrChange w:id="1178" w:author="Jonathan Cervas" w:date="2021-04-09T16:43:00Z">
                      <w:pPr>
                        <w:pStyle w:val="NoSpacing"/>
                      </w:pPr>
                    </w:pPrChange>
                  </w:pPr>
                  <w:del w:id="1179" w:author="Jonathan Cervas" w:date="2021-04-09T16:43:00Z">
                    <w:r w:rsidRPr="00296D3C" w:rsidDel="000F7A8D">
                      <w:rPr>
                        <w:rFonts w:cs="Open Sans Light"/>
                        <w:sz w:val="16"/>
                        <w:szCs w:val="16"/>
                      </w:rPr>
                      <w:delText>4235</w:delText>
                    </w:r>
                  </w:del>
                </w:p>
              </w:tc>
              <w:tc>
                <w:tcPr>
                  <w:tcW w:w="1300" w:type="dxa"/>
                  <w:shd w:val="clear" w:color="auto" w:fill="auto"/>
                  <w:noWrap/>
                  <w:vAlign w:val="bottom"/>
                  <w:hideMark/>
                </w:tcPr>
                <w:p w14:paraId="112F4283" w14:textId="77777777" w:rsidR="00296D3C" w:rsidRPr="00296D3C" w:rsidDel="000F7A8D" w:rsidRDefault="00296D3C">
                  <w:pPr>
                    <w:jc w:val="center"/>
                    <w:rPr>
                      <w:del w:id="1180" w:author="Jonathan Cervas" w:date="2021-04-09T16:43:00Z"/>
                      <w:rFonts w:cs="Open Sans Light"/>
                      <w:sz w:val="16"/>
                      <w:szCs w:val="16"/>
                    </w:rPr>
                    <w:pPrChange w:id="1181" w:author="Jonathan Cervas" w:date="2021-04-09T16:43:00Z">
                      <w:pPr>
                        <w:pStyle w:val="NoSpacing"/>
                      </w:pPr>
                    </w:pPrChange>
                  </w:pPr>
                  <w:del w:id="1182" w:author="Jonathan Cervas" w:date="2021-04-09T16:43:00Z">
                    <w:r w:rsidRPr="00296D3C" w:rsidDel="000F7A8D">
                      <w:rPr>
                        <w:rFonts w:cs="Open Sans Light"/>
                        <w:sz w:val="16"/>
                        <w:szCs w:val="16"/>
                      </w:rPr>
                      <w:delText>53.80%</w:delText>
                    </w:r>
                  </w:del>
                </w:p>
              </w:tc>
              <w:tc>
                <w:tcPr>
                  <w:tcW w:w="1300" w:type="dxa"/>
                  <w:shd w:val="clear" w:color="auto" w:fill="auto"/>
                  <w:noWrap/>
                  <w:vAlign w:val="bottom"/>
                  <w:hideMark/>
                </w:tcPr>
                <w:p w14:paraId="5D1758BB" w14:textId="77777777" w:rsidR="00296D3C" w:rsidRPr="00296D3C" w:rsidDel="000F7A8D" w:rsidRDefault="00296D3C">
                  <w:pPr>
                    <w:jc w:val="center"/>
                    <w:rPr>
                      <w:del w:id="1183" w:author="Jonathan Cervas" w:date="2021-04-09T16:43:00Z"/>
                      <w:rFonts w:cs="Open Sans Light"/>
                      <w:sz w:val="16"/>
                      <w:szCs w:val="16"/>
                    </w:rPr>
                    <w:pPrChange w:id="1184" w:author="Jonathan Cervas" w:date="2021-04-09T16:43:00Z">
                      <w:pPr>
                        <w:pStyle w:val="NoSpacing"/>
                      </w:pPr>
                    </w:pPrChange>
                  </w:pPr>
                  <w:del w:id="1185" w:author="Jonathan Cervas" w:date="2021-04-09T16:43:00Z">
                    <w:r w:rsidRPr="00296D3C" w:rsidDel="000F7A8D">
                      <w:rPr>
                        <w:rFonts w:cs="Open Sans Light"/>
                        <w:sz w:val="16"/>
                        <w:szCs w:val="16"/>
                      </w:rPr>
                      <w:delText>3637</w:delText>
                    </w:r>
                  </w:del>
                </w:p>
              </w:tc>
              <w:tc>
                <w:tcPr>
                  <w:tcW w:w="1300" w:type="dxa"/>
                  <w:shd w:val="clear" w:color="auto" w:fill="auto"/>
                  <w:noWrap/>
                  <w:vAlign w:val="bottom"/>
                  <w:hideMark/>
                </w:tcPr>
                <w:p w14:paraId="63B3E02A" w14:textId="77777777" w:rsidR="00296D3C" w:rsidRPr="00296D3C" w:rsidDel="000F7A8D" w:rsidRDefault="00296D3C">
                  <w:pPr>
                    <w:jc w:val="center"/>
                    <w:rPr>
                      <w:del w:id="1186" w:author="Jonathan Cervas" w:date="2021-04-09T16:43:00Z"/>
                      <w:rFonts w:cs="Open Sans Light"/>
                      <w:sz w:val="16"/>
                      <w:szCs w:val="16"/>
                    </w:rPr>
                    <w:pPrChange w:id="1187" w:author="Jonathan Cervas" w:date="2021-04-09T16:43:00Z">
                      <w:pPr>
                        <w:pStyle w:val="NoSpacing"/>
                      </w:pPr>
                    </w:pPrChange>
                  </w:pPr>
                  <w:del w:id="1188" w:author="Jonathan Cervas" w:date="2021-04-09T16:43:00Z">
                    <w:r w:rsidRPr="00296D3C" w:rsidDel="000F7A8D">
                      <w:rPr>
                        <w:rFonts w:cs="Open Sans Light"/>
                        <w:sz w:val="16"/>
                        <w:szCs w:val="16"/>
                      </w:rPr>
                      <w:delText>46.20%</w:delText>
                    </w:r>
                  </w:del>
                </w:p>
              </w:tc>
              <w:tc>
                <w:tcPr>
                  <w:tcW w:w="1300" w:type="dxa"/>
                  <w:shd w:val="clear" w:color="auto" w:fill="auto"/>
                  <w:noWrap/>
                  <w:vAlign w:val="bottom"/>
                  <w:hideMark/>
                </w:tcPr>
                <w:p w14:paraId="06AB8A1F" w14:textId="77777777" w:rsidR="00296D3C" w:rsidRPr="00296D3C" w:rsidDel="000F7A8D" w:rsidRDefault="00296D3C">
                  <w:pPr>
                    <w:jc w:val="center"/>
                    <w:rPr>
                      <w:del w:id="1189" w:author="Jonathan Cervas" w:date="2021-04-09T16:43:00Z"/>
                      <w:rFonts w:cs="Open Sans Light"/>
                      <w:sz w:val="16"/>
                      <w:szCs w:val="16"/>
                    </w:rPr>
                    <w:pPrChange w:id="1190" w:author="Jonathan Cervas" w:date="2021-04-09T16:43:00Z">
                      <w:pPr>
                        <w:pStyle w:val="NoSpacing"/>
                      </w:pPr>
                    </w:pPrChange>
                  </w:pPr>
                  <w:del w:id="1191" w:author="Jonathan Cervas" w:date="2021-04-09T16:43:00Z">
                    <w:r w:rsidRPr="00296D3C" w:rsidDel="000F7A8D">
                      <w:rPr>
                        <w:rFonts w:cs="Open Sans Light"/>
                        <w:sz w:val="16"/>
                        <w:szCs w:val="16"/>
                      </w:rPr>
                      <w:delText>-2.50%</w:delText>
                    </w:r>
                  </w:del>
                </w:p>
              </w:tc>
              <w:tc>
                <w:tcPr>
                  <w:tcW w:w="1300" w:type="dxa"/>
                  <w:shd w:val="clear" w:color="auto" w:fill="auto"/>
                  <w:noWrap/>
                  <w:vAlign w:val="bottom"/>
                  <w:hideMark/>
                </w:tcPr>
                <w:p w14:paraId="7DDE7916" w14:textId="77777777" w:rsidR="00296D3C" w:rsidRPr="00296D3C" w:rsidDel="000F7A8D" w:rsidRDefault="00296D3C">
                  <w:pPr>
                    <w:jc w:val="center"/>
                    <w:rPr>
                      <w:del w:id="1192" w:author="Jonathan Cervas" w:date="2021-04-09T16:43:00Z"/>
                      <w:rFonts w:cs="Open Sans Light"/>
                      <w:sz w:val="16"/>
                      <w:szCs w:val="16"/>
                    </w:rPr>
                    <w:pPrChange w:id="1193" w:author="Jonathan Cervas" w:date="2021-04-09T16:43:00Z">
                      <w:pPr>
                        <w:pStyle w:val="NoSpacing"/>
                      </w:pPr>
                    </w:pPrChange>
                  </w:pPr>
                  <w:del w:id="1194" w:author="Jonathan Cervas" w:date="2021-04-09T16:43:00Z">
                    <w:r w:rsidRPr="00296D3C" w:rsidDel="000F7A8D">
                      <w:rPr>
                        <w:rFonts w:cs="Open Sans Light"/>
                        <w:sz w:val="16"/>
                        <w:szCs w:val="16"/>
                      </w:rPr>
                      <w:delText>-0.50%</w:delText>
                    </w:r>
                  </w:del>
                </w:p>
              </w:tc>
            </w:tr>
            <w:tr w:rsidR="00296D3C" w:rsidRPr="00296D3C" w:rsidDel="000F7A8D" w14:paraId="4B7FB36C" w14:textId="77777777" w:rsidTr="00C3725C">
              <w:trPr>
                <w:trHeight w:val="320"/>
                <w:del w:id="1195" w:author="Jonathan Cervas" w:date="2021-04-09T16:43:00Z"/>
              </w:trPr>
              <w:tc>
                <w:tcPr>
                  <w:tcW w:w="1300" w:type="dxa"/>
                  <w:shd w:val="clear" w:color="auto" w:fill="auto"/>
                  <w:noWrap/>
                  <w:vAlign w:val="bottom"/>
                  <w:hideMark/>
                </w:tcPr>
                <w:p w14:paraId="34165AAD" w14:textId="77777777" w:rsidR="00296D3C" w:rsidRPr="00296D3C" w:rsidDel="000F7A8D" w:rsidRDefault="00296D3C">
                  <w:pPr>
                    <w:jc w:val="center"/>
                    <w:rPr>
                      <w:del w:id="1196" w:author="Jonathan Cervas" w:date="2021-04-09T16:43:00Z"/>
                      <w:rFonts w:cs="Open Sans Light"/>
                      <w:sz w:val="16"/>
                      <w:szCs w:val="16"/>
                    </w:rPr>
                    <w:pPrChange w:id="1197" w:author="Jonathan Cervas" w:date="2021-04-09T16:43:00Z">
                      <w:pPr>
                        <w:pStyle w:val="NoSpacing"/>
                      </w:pPr>
                    </w:pPrChange>
                  </w:pPr>
                  <w:del w:id="1198" w:author="Jonathan Cervas" w:date="2021-04-09T16:43:00Z">
                    <w:r w:rsidRPr="00296D3C" w:rsidDel="000F7A8D">
                      <w:rPr>
                        <w:rFonts w:cs="Open Sans Light"/>
                        <w:sz w:val="16"/>
                        <w:szCs w:val="16"/>
                      </w:rPr>
                      <w:delText>2000</w:delText>
                    </w:r>
                  </w:del>
                </w:p>
              </w:tc>
              <w:tc>
                <w:tcPr>
                  <w:tcW w:w="1300" w:type="dxa"/>
                  <w:shd w:val="clear" w:color="auto" w:fill="auto"/>
                  <w:noWrap/>
                  <w:vAlign w:val="bottom"/>
                  <w:hideMark/>
                </w:tcPr>
                <w:p w14:paraId="58A164D4" w14:textId="77777777" w:rsidR="00296D3C" w:rsidRPr="00296D3C" w:rsidDel="000F7A8D" w:rsidRDefault="00296D3C">
                  <w:pPr>
                    <w:jc w:val="center"/>
                    <w:rPr>
                      <w:del w:id="1199" w:author="Jonathan Cervas" w:date="2021-04-09T16:43:00Z"/>
                      <w:rFonts w:cs="Open Sans Light"/>
                      <w:sz w:val="16"/>
                      <w:szCs w:val="16"/>
                    </w:rPr>
                    <w:pPrChange w:id="1200" w:author="Jonathan Cervas" w:date="2021-04-09T16:43:00Z">
                      <w:pPr>
                        <w:pStyle w:val="NoSpacing"/>
                      </w:pPr>
                    </w:pPrChange>
                  </w:pPr>
                  <w:del w:id="1201" w:author="Jonathan Cervas" w:date="2021-04-09T16:43:00Z">
                    <w:r w:rsidRPr="00296D3C" w:rsidDel="000F7A8D">
                      <w:rPr>
                        <w:rFonts w:cs="Open Sans Light"/>
                        <w:sz w:val="16"/>
                        <w:szCs w:val="16"/>
                      </w:rPr>
                      <w:delText>8360</w:delText>
                    </w:r>
                  </w:del>
                </w:p>
              </w:tc>
              <w:tc>
                <w:tcPr>
                  <w:tcW w:w="1300" w:type="dxa"/>
                  <w:shd w:val="clear" w:color="auto" w:fill="auto"/>
                  <w:noWrap/>
                  <w:vAlign w:val="bottom"/>
                  <w:hideMark/>
                </w:tcPr>
                <w:p w14:paraId="42A60BE1" w14:textId="77777777" w:rsidR="00296D3C" w:rsidRPr="00296D3C" w:rsidDel="000F7A8D" w:rsidRDefault="00296D3C">
                  <w:pPr>
                    <w:jc w:val="center"/>
                    <w:rPr>
                      <w:del w:id="1202" w:author="Jonathan Cervas" w:date="2021-04-09T16:43:00Z"/>
                      <w:rFonts w:cs="Open Sans Light"/>
                      <w:sz w:val="16"/>
                      <w:szCs w:val="16"/>
                    </w:rPr>
                    <w:pPrChange w:id="1203" w:author="Jonathan Cervas" w:date="2021-04-09T16:43:00Z">
                      <w:pPr>
                        <w:pStyle w:val="NoSpacing"/>
                      </w:pPr>
                    </w:pPrChange>
                  </w:pPr>
                  <w:del w:id="1204" w:author="Jonathan Cervas" w:date="2021-04-09T16:43:00Z">
                    <w:r w:rsidRPr="00296D3C" w:rsidDel="000F7A8D">
                      <w:rPr>
                        <w:rFonts w:cs="Open Sans Light"/>
                        <w:sz w:val="16"/>
                        <w:szCs w:val="16"/>
                      </w:rPr>
                      <w:delText>5115</w:delText>
                    </w:r>
                  </w:del>
                </w:p>
              </w:tc>
              <w:tc>
                <w:tcPr>
                  <w:tcW w:w="1300" w:type="dxa"/>
                  <w:shd w:val="clear" w:color="auto" w:fill="auto"/>
                  <w:noWrap/>
                  <w:vAlign w:val="bottom"/>
                  <w:hideMark/>
                </w:tcPr>
                <w:p w14:paraId="7722A208" w14:textId="77777777" w:rsidR="00296D3C" w:rsidRPr="00296D3C" w:rsidDel="000F7A8D" w:rsidRDefault="00296D3C">
                  <w:pPr>
                    <w:jc w:val="center"/>
                    <w:rPr>
                      <w:del w:id="1205" w:author="Jonathan Cervas" w:date="2021-04-09T16:43:00Z"/>
                      <w:rFonts w:cs="Open Sans Light"/>
                      <w:sz w:val="16"/>
                      <w:szCs w:val="16"/>
                    </w:rPr>
                    <w:pPrChange w:id="1206" w:author="Jonathan Cervas" w:date="2021-04-09T16:43:00Z">
                      <w:pPr>
                        <w:pStyle w:val="NoSpacing"/>
                      </w:pPr>
                    </w:pPrChange>
                  </w:pPr>
                  <w:del w:id="1207" w:author="Jonathan Cervas" w:date="2021-04-09T16:43:00Z">
                    <w:r w:rsidRPr="00296D3C" w:rsidDel="000F7A8D">
                      <w:rPr>
                        <w:rFonts w:cs="Open Sans Light"/>
                        <w:sz w:val="16"/>
                        <w:szCs w:val="16"/>
                      </w:rPr>
                      <w:delText>61.20%</w:delText>
                    </w:r>
                  </w:del>
                </w:p>
              </w:tc>
              <w:tc>
                <w:tcPr>
                  <w:tcW w:w="1300" w:type="dxa"/>
                  <w:shd w:val="clear" w:color="auto" w:fill="auto"/>
                  <w:noWrap/>
                  <w:vAlign w:val="bottom"/>
                  <w:hideMark/>
                </w:tcPr>
                <w:p w14:paraId="06AF114F" w14:textId="77777777" w:rsidR="00296D3C" w:rsidRPr="00296D3C" w:rsidDel="000F7A8D" w:rsidRDefault="00296D3C">
                  <w:pPr>
                    <w:jc w:val="center"/>
                    <w:rPr>
                      <w:del w:id="1208" w:author="Jonathan Cervas" w:date="2021-04-09T16:43:00Z"/>
                      <w:rFonts w:cs="Open Sans Light"/>
                      <w:sz w:val="16"/>
                      <w:szCs w:val="16"/>
                    </w:rPr>
                    <w:pPrChange w:id="1209" w:author="Jonathan Cervas" w:date="2021-04-09T16:43:00Z">
                      <w:pPr>
                        <w:pStyle w:val="NoSpacing"/>
                      </w:pPr>
                    </w:pPrChange>
                  </w:pPr>
                  <w:del w:id="1210" w:author="Jonathan Cervas" w:date="2021-04-09T16:43:00Z">
                    <w:r w:rsidRPr="00296D3C" w:rsidDel="000F7A8D">
                      <w:rPr>
                        <w:rFonts w:cs="Open Sans Light"/>
                        <w:sz w:val="16"/>
                        <w:szCs w:val="16"/>
                      </w:rPr>
                      <w:delText>3245</w:delText>
                    </w:r>
                  </w:del>
                </w:p>
              </w:tc>
              <w:tc>
                <w:tcPr>
                  <w:tcW w:w="1300" w:type="dxa"/>
                  <w:shd w:val="clear" w:color="auto" w:fill="auto"/>
                  <w:noWrap/>
                  <w:vAlign w:val="bottom"/>
                  <w:hideMark/>
                </w:tcPr>
                <w:p w14:paraId="0537B5AE" w14:textId="77777777" w:rsidR="00296D3C" w:rsidRPr="00296D3C" w:rsidDel="000F7A8D" w:rsidRDefault="00296D3C">
                  <w:pPr>
                    <w:jc w:val="center"/>
                    <w:rPr>
                      <w:del w:id="1211" w:author="Jonathan Cervas" w:date="2021-04-09T16:43:00Z"/>
                      <w:rFonts w:cs="Open Sans Light"/>
                      <w:sz w:val="16"/>
                      <w:szCs w:val="16"/>
                    </w:rPr>
                    <w:pPrChange w:id="1212" w:author="Jonathan Cervas" w:date="2021-04-09T16:43:00Z">
                      <w:pPr>
                        <w:pStyle w:val="NoSpacing"/>
                      </w:pPr>
                    </w:pPrChange>
                  </w:pPr>
                  <w:del w:id="1213" w:author="Jonathan Cervas" w:date="2021-04-09T16:43:00Z">
                    <w:r w:rsidRPr="00296D3C" w:rsidDel="000F7A8D">
                      <w:rPr>
                        <w:rFonts w:cs="Open Sans Light"/>
                        <w:sz w:val="16"/>
                        <w:szCs w:val="16"/>
                      </w:rPr>
                      <w:delText>38.80%</w:delText>
                    </w:r>
                  </w:del>
                </w:p>
              </w:tc>
              <w:tc>
                <w:tcPr>
                  <w:tcW w:w="1300" w:type="dxa"/>
                  <w:shd w:val="clear" w:color="auto" w:fill="auto"/>
                  <w:noWrap/>
                  <w:vAlign w:val="bottom"/>
                  <w:hideMark/>
                </w:tcPr>
                <w:p w14:paraId="45418D9B" w14:textId="77777777" w:rsidR="00296D3C" w:rsidRPr="00296D3C" w:rsidDel="000F7A8D" w:rsidRDefault="00296D3C">
                  <w:pPr>
                    <w:jc w:val="center"/>
                    <w:rPr>
                      <w:del w:id="1214" w:author="Jonathan Cervas" w:date="2021-04-09T16:43:00Z"/>
                      <w:rFonts w:cs="Open Sans Light"/>
                      <w:sz w:val="16"/>
                      <w:szCs w:val="16"/>
                    </w:rPr>
                    <w:pPrChange w:id="1215" w:author="Jonathan Cervas" w:date="2021-04-09T16:43:00Z">
                      <w:pPr>
                        <w:pStyle w:val="NoSpacing"/>
                      </w:pPr>
                    </w:pPrChange>
                  </w:pPr>
                  <w:del w:id="1216" w:author="Jonathan Cervas" w:date="2021-04-09T16:43:00Z">
                    <w:r w:rsidRPr="00296D3C" w:rsidDel="000F7A8D">
                      <w:rPr>
                        <w:rFonts w:cs="Open Sans Light"/>
                        <w:sz w:val="16"/>
                        <w:szCs w:val="16"/>
                      </w:rPr>
                      <w:delText>-0.90%</w:delText>
                    </w:r>
                  </w:del>
                </w:p>
              </w:tc>
              <w:tc>
                <w:tcPr>
                  <w:tcW w:w="1300" w:type="dxa"/>
                  <w:shd w:val="clear" w:color="auto" w:fill="auto"/>
                  <w:noWrap/>
                  <w:vAlign w:val="bottom"/>
                  <w:hideMark/>
                </w:tcPr>
                <w:p w14:paraId="7EE25264" w14:textId="77777777" w:rsidR="00296D3C" w:rsidRPr="00296D3C" w:rsidDel="000F7A8D" w:rsidRDefault="00296D3C">
                  <w:pPr>
                    <w:jc w:val="center"/>
                    <w:rPr>
                      <w:del w:id="1217" w:author="Jonathan Cervas" w:date="2021-04-09T16:43:00Z"/>
                      <w:rFonts w:cs="Open Sans Light"/>
                      <w:sz w:val="16"/>
                      <w:szCs w:val="16"/>
                    </w:rPr>
                    <w:pPrChange w:id="1218" w:author="Jonathan Cervas" w:date="2021-04-09T16:43:00Z">
                      <w:pPr>
                        <w:pStyle w:val="NoSpacing"/>
                      </w:pPr>
                    </w:pPrChange>
                  </w:pPr>
                  <w:del w:id="1219" w:author="Jonathan Cervas" w:date="2021-04-09T16:43:00Z">
                    <w:r w:rsidRPr="00296D3C" w:rsidDel="000F7A8D">
                      <w:rPr>
                        <w:rFonts w:cs="Open Sans Light"/>
                        <w:sz w:val="16"/>
                        <w:szCs w:val="16"/>
                      </w:rPr>
                      <w:delText>-0.90%</w:delText>
                    </w:r>
                  </w:del>
                </w:p>
              </w:tc>
            </w:tr>
            <w:tr w:rsidR="00296D3C" w:rsidRPr="00296D3C" w:rsidDel="000F7A8D" w14:paraId="5D73D829" w14:textId="77777777" w:rsidTr="00C3725C">
              <w:trPr>
                <w:trHeight w:val="320"/>
                <w:del w:id="1220" w:author="Jonathan Cervas" w:date="2021-04-09T16:43:00Z"/>
              </w:trPr>
              <w:tc>
                <w:tcPr>
                  <w:tcW w:w="1300" w:type="dxa"/>
                  <w:shd w:val="clear" w:color="auto" w:fill="auto"/>
                  <w:noWrap/>
                  <w:vAlign w:val="bottom"/>
                  <w:hideMark/>
                </w:tcPr>
                <w:p w14:paraId="7D13220E" w14:textId="77777777" w:rsidR="00296D3C" w:rsidRPr="00296D3C" w:rsidDel="000F7A8D" w:rsidRDefault="00296D3C">
                  <w:pPr>
                    <w:jc w:val="center"/>
                    <w:rPr>
                      <w:del w:id="1221" w:author="Jonathan Cervas" w:date="2021-04-09T16:43:00Z"/>
                      <w:rFonts w:cs="Open Sans Light"/>
                      <w:sz w:val="16"/>
                      <w:szCs w:val="16"/>
                    </w:rPr>
                    <w:pPrChange w:id="1222" w:author="Jonathan Cervas" w:date="2021-04-09T16:43:00Z">
                      <w:pPr>
                        <w:pStyle w:val="NoSpacing"/>
                      </w:pPr>
                    </w:pPrChange>
                  </w:pPr>
                  <w:del w:id="1223" w:author="Jonathan Cervas" w:date="2021-04-09T16:43:00Z">
                    <w:r w:rsidRPr="00296D3C" w:rsidDel="000F7A8D">
                      <w:rPr>
                        <w:rFonts w:cs="Open Sans Light"/>
                        <w:sz w:val="16"/>
                        <w:szCs w:val="16"/>
                      </w:rPr>
                      <w:delText>2004</w:delText>
                    </w:r>
                  </w:del>
                </w:p>
              </w:tc>
              <w:tc>
                <w:tcPr>
                  <w:tcW w:w="1300" w:type="dxa"/>
                  <w:shd w:val="clear" w:color="auto" w:fill="auto"/>
                  <w:noWrap/>
                  <w:vAlign w:val="bottom"/>
                  <w:hideMark/>
                </w:tcPr>
                <w:p w14:paraId="620E5B89" w14:textId="77777777" w:rsidR="00296D3C" w:rsidRPr="00296D3C" w:rsidDel="000F7A8D" w:rsidRDefault="00296D3C">
                  <w:pPr>
                    <w:jc w:val="center"/>
                    <w:rPr>
                      <w:del w:id="1224" w:author="Jonathan Cervas" w:date="2021-04-09T16:43:00Z"/>
                      <w:rFonts w:cs="Open Sans Light"/>
                      <w:sz w:val="16"/>
                      <w:szCs w:val="16"/>
                    </w:rPr>
                    <w:pPrChange w:id="1225" w:author="Jonathan Cervas" w:date="2021-04-09T16:43:00Z">
                      <w:pPr>
                        <w:pStyle w:val="NoSpacing"/>
                      </w:pPr>
                    </w:pPrChange>
                  </w:pPr>
                  <w:del w:id="1226" w:author="Jonathan Cervas" w:date="2021-04-09T16:43:00Z">
                    <w:r w:rsidRPr="00296D3C" w:rsidDel="000F7A8D">
                      <w:rPr>
                        <w:rFonts w:cs="Open Sans Light"/>
                        <w:sz w:val="16"/>
                        <w:szCs w:val="16"/>
                      </w:rPr>
                      <w:delText>8455</w:delText>
                    </w:r>
                  </w:del>
                </w:p>
              </w:tc>
              <w:tc>
                <w:tcPr>
                  <w:tcW w:w="1300" w:type="dxa"/>
                  <w:shd w:val="clear" w:color="auto" w:fill="auto"/>
                  <w:noWrap/>
                  <w:vAlign w:val="bottom"/>
                  <w:hideMark/>
                </w:tcPr>
                <w:p w14:paraId="5BDA78B3" w14:textId="77777777" w:rsidR="00296D3C" w:rsidRPr="00296D3C" w:rsidDel="000F7A8D" w:rsidRDefault="00296D3C">
                  <w:pPr>
                    <w:jc w:val="center"/>
                    <w:rPr>
                      <w:del w:id="1227" w:author="Jonathan Cervas" w:date="2021-04-09T16:43:00Z"/>
                      <w:rFonts w:cs="Open Sans Light"/>
                      <w:sz w:val="16"/>
                      <w:szCs w:val="16"/>
                    </w:rPr>
                    <w:pPrChange w:id="1228" w:author="Jonathan Cervas" w:date="2021-04-09T16:43:00Z">
                      <w:pPr>
                        <w:pStyle w:val="NoSpacing"/>
                      </w:pPr>
                    </w:pPrChange>
                  </w:pPr>
                  <w:del w:id="1229" w:author="Jonathan Cervas" w:date="2021-04-09T16:43:00Z">
                    <w:r w:rsidRPr="00296D3C" w:rsidDel="000F7A8D">
                      <w:rPr>
                        <w:rFonts w:cs="Open Sans Light"/>
                        <w:sz w:val="16"/>
                        <w:szCs w:val="16"/>
                      </w:rPr>
                      <w:delText>2608</w:delText>
                    </w:r>
                  </w:del>
                </w:p>
              </w:tc>
              <w:tc>
                <w:tcPr>
                  <w:tcW w:w="1300" w:type="dxa"/>
                  <w:shd w:val="clear" w:color="auto" w:fill="auto"/>
                  <w:noWrap/>
                  <w:vAlign w:val="bottom"/>
                  <w:hideMark/>
                </w:tcPr>
                <w:p w14:paraId="67555460" w14:textId="77777777" w:rsidR="00296D3C" w:rsidRPr="00296D3C" w:rsidDel="000F7A8D" w:rsidRDefault="00296D3C">
                  <w:pPr>
                    <w:jc w:val="center"/>
                    <w:rPr>
                      <w:del w:id="1230" w:author="Jonathan Cervas" w:date="2021-04-09T16:43:00Z"/>
                      <w:rFonts w:cs="Open Sans Light"/>
                      <w:sz w:val="16"/>
                      <w:szCs w:val="16"/>
                    </w:rPr>
                    <w:pPrChange w:id="1231" w:author="Jonathan Cervas" w:date="2021-04-09T16:43:00Z">
                      <w:pPr>
                        <w:pStyle w:val="NoSpacing"/>
                      </w:pPr>
                    </w:pPrChange>
                  </w:pPr>
                  <w:del w:id="1232" w:author="Jonathan Cervas" w:date="2021-04-09T16:43:00Z">
                    <w:r w:rsidRPr="00296D3C" w:rsidDel="000F7A8D">
                      <w:rPr>
                        <w:rFonts w:cs="Open Sans Light"/>
                        <w:sz w:val="16"/>
                        <w:szCs w:val="16"/>
                      </w:rPr>
                      <w:delText>30.80%</w:delText>
                    </w:r>
                  </w:del>
                </w:p>
              </w:tc>
              <w:tc>
                <w:tcPr>
                  <w:tcW w:w="1300" w:type="dxa"/>
                  <w:shd w:val="clear" w:color="auto" w:fill="auto"/>
                  <w:noWrap/>
                  <w:vAlign w:val="bottom"/>
                  <w:hideMark/>
                </w:tcPr>
                <w:p w14:paraId="4F92CF8D" w14:textId="77777777" w:rsidR="00296D3C" w:rsidRPr="00296D3C" w:rsidDel="000F7A8D" w:rsidRDefault="00296D3C">
                  <w:pPr>
                    <w:jc w:val="center"/>
                    <w:rPr>
                      <w:del w:id="1233" w:author="Jonathan Cervas" w:date="2021-04-09T16:43:00Z"/>
                      <w:rFonts w:cs="Open Sans Light"/>
                      <w:sz w:val="16"/>
                      <w:szCs w:val="16"/>
                    </w:rPr>
                    <w:pPrChange w:id="1234" w:author="Jonathan Cervas" w:date="2021-04-09T16:43:00Z">
                      <w:pPr>
                        <w:pStyle w:val="NoSpacing"/>
                      </w:pPr>
                    </w:pPrChange>
                  </w:pPr>
                  <w:del w:id="1235" w:author="Jonathan Cervas" w:date="2021-04-09T16:43:00Z">
                    <w:r w:rsidRPr="00296D3C" w:rsidDel="000F7A8D">
                      <w:rPr>
                        <w:rFonts w:cs="Open Sans Light"/>
                        <w:sz w:val="16"/>
                        <w:szCs w:val="16"/>
                      </w:rPr>
                      <w:delText>5847</w:delText>
                    </w:r>
                  </w:del>
                </w:p>
              </w:tc>
              <w:tc>
                <w:tcPr>
                  <w:tcW w:w="1300" w:type="dxa"/>
                  <w:shd w:val="clear" w:color="auto" w:fill="auto"/>
                  <w:noWrap/>
                  <w:vAlign w:val="bottom"/>
                  <w:hideMark/>
                </w:tcPr>
                <w:p w14:paraId="4E31248C" w14:textId="77777777" w:rsidR="00296D3C" w:rsidRPr="00296D3C" w:rsidDel="000F7A8D" w:rsidRDefault="00296D3C">
                  <w:pPr>
                    <w:jc w:val="center"/>
                    <w:rPr>
                      <w:del w:id="1236" w:author="Jonathan Cervas" w:date="2021-04-09T16:43:00Z"/>
                      <w:rFonts w:cs="Open Sans Light"/>
                      <w:sz w:val="16"/>
                      <w:szCs w:val="16"/>
                    </w:rPr>
                    <w:pPrChange w:id="1237" w:author="Jonathan Cervas" w:date="2021-04-09T16:43:00Z">
                      <w:pPr>
                        <w:pStyle w:val="NoSpacing"/>
                      </w:pPr>
                    </w:pPrChange>
                  </w:pPr>
                  <w:del w:id="1238" w:author="Jonathan Cervas" w:date="2021-04-09T16:43:00Z">
                    <w:r w:rsidRPr="00296D3C" w:rsidDel="000F7A8D">
                      <w:rPr>
                        <w:rFonts w:cs="Open Sans Light"/>
                        <w:sz w:val="16"/>
                        <w:szCs w:val="16"/>
                      </w:rPr>
                      <w:delText>69.20%</w:delText>
                    </w:r>
                  </w:del>
                </w:p>
              </w:tc>
              <w:tc>
                <w:tcPr>
                  <w:tcW w:w="1300" w:type="dxa"/>
                  <w:shd w:val="clear" w:color="auto" w:fill="auto"/>
                  <w:noWrap/>
                  <w:vAlign w:val="bottom"/>
                  <w:hideMark/>
                </w:tcPr>
                <w:p w14:paraId="4E53DDE8" w14:textId="77777777" w:rsidR="00296D3C" w:rsidRPr="00296D3C" w:rsidDel="000F7A8D" w:rsidRDefault="00296D3C">
                  <w:pPr>
                    <w:jc w:val="center"/>
                    <w:rPr>
                      <w:del w:id="1239" w:author="Jonathan Cervas" w:date="2021-04-09T16:43:00Z"/>
                      <w:rFonts w:cs="Open Sans Light"/>
                      <w:sz w:val="16"/>
                      <w:szCs w:val="16"/>
                    </w:rPr>
                    <w:pPrChange w:id="1240" w:author="Jonathan Cervas" w:date="2021-04-09T16:43:00Z">
                      <w:pPr>
                        <w:pStyle w:val="NoSpacing"/>
                      </w:pPr>
                    </w:pPrChange>
                  </w:pPr>
                  <w:del w:id="1241" w:author="Jonathan Cervas" w:date="2021-04-09T16:43:00Z">
                    <w:r w:rsidRPr="00296D3C" w:rsidDel="000F7A8D">
                      <w:rPr>
                        <w:rFonts w:cs="Open Sans Light"/>
                        <w:sz w:val="16"/>
                        <w:szCs w:val="16"/>
                      </w:rPr>
                      <w:delText>1.20%</w:delText>
                    </w:r>
                  </w:del>
                </w:p>
              </w:tc>
              <w:tc>
                <w:tcPr>
                  <w:tcW w:w="1300" w:type="dxa"/>
                  <w:shd w:val="clear" w:color="auto" w:fill="auto"/>
                  <w:noWrap/>
                  <w:vAlign w:val="bottom"/>
                  <w:hideMark/>
                </w:tcPr>
                <w:p w14:paraId="0274FF54" w14:textId="77777777" w:rsidR="00296D3C" w:rsidRPr="00296D3C" w:rsidDel="000F7A8D" w:rsidRDefault="00296D3C">
                  <w:pPr>
                    <w:jc w:val="center"/>
                    <w:rPr>
                      <w:del w:id="1242" w:author="Jonathan Cervas" w:date="2021-04-09T16:43:00Z"/>
                      <w:rFonts w:cs="Open Sans Light"/>
                      <w:sz w:val="16"/>
                      <w:szCs w:val="16"/>
                    </w:rPr>
                    <w:pPrChange w:id="1243" w:author="Jonathan Cervas" w:date="2021-04-09T16:43:00Z">
                      <w:pPr>
                        <w:pStyle w:val="NoSpacing"/>
                      </w:pPr>
                    </w:pPrChange>
                  </w:pPr>
                  <w:del w:id="1244" w:author="Jonathan Cervas" w:date="2021-04-09T16:43:00Z">
                    <w:r w:rsidRPr="00296D3C" w:rsidDel="000F7A8D">
                      <w:rPr>
                        <w:rFonts w:cs="Open Sans Light"/>
                        <w:sz w:val="16"/>
                        <w:szCs w:val="16"/>
                      </w:rPr>
                      <w:delText>1.30%</w:delText>
                    </w:r>
                  </w:del>
                </w:p>
              </w:tc>
            </w:tr>
            <w:tr w:rsidR="00296D3C" w:rsidRPr="00296D3C" w:rsidDel="000F7A8D" w14:paraId="0F8303B6" w14:textId="77777777" w:rsidTr="00C3725C">
              <w:trPr>
                <w:trHeight w:val="320"/>
                <w:del w:id="1245" w:author="Jonathan Cervas" w:date="2021-04-09T16:43:00Z"/>
              </w:trPr>
              <w:tc>
                <w:tcPr>
                  <w:tcW w:w="1300" w:type="dxa"/>
                  <w:shd w:val="clear" w:color="auto" w:fill="auto"/>
                  <w:noWrap/>
                  <w:vAlign w:val="bottom"/>
                  <w:hideMark/>
                </w:tcPr>
                <w:p w14:paraId="403881E7" w14:textId="77777777" w:rsidR="00296D3C" w:rsidRPr="00296D3C" w:rsidDel="000F7A8D" w:rsidRDefault="00296D3C">
                  <w:pPr>
                    <w:jc w:val="center"/>
                    <w:rPr>
                      <w:del w:id="1246" w:author="Jonathan Cervas" w:date="2021-04-09T16:43:00Z"/>
                      <w:rFonts w:cs="Open Sans Light"/>
                      <w:sz w:val="16"/>
                      <w:szCs w:val="16"/>
                    </w:rPr>
                    <w:pPrChange w:id="1247" w:author="Jonathan Cervas" w:date="2021-04-09T16:43:00Z">
                      <w:pPr>
                        <w:pStyle w:val="NoSpacing"/>
                      </w:pPr>
                    </w:pPrChange>
                  </w:pPr>
                  <w:del w:id="1248" w:author="Jonathan Cervas" w:date="2021-04-09T16:43:00Z">
                    <w:r w:rsidRPr="00296D3C" w:rsidDel="000F7A8D">
                      <w:rPr>
                        <w:rFonts w:cs="Open Sans Light"/>
                        <w:sz w:val="16"/>
                        <w:szCs w:val="16"/>
                      </w:rPr>
                      <w:delText>2008</w:delText>
                    </w:r>
                  </w:del>
                </w:p>
              </w:tc>
              <w:tc>
                <w:tcPr>
                  <w:tcW w:w="1300" w:type="dxa"/>
                  <w:shd w:val="clear" w:color="auto" w:fill="auto"/>
                  <w:noWrap/>
                  <w:vAlign w:val="bottom"/>
                  <w:hideMark/>
                </w:tcPr>
                <w:p w14:paraId="52DC3FB4" w14:textId="77777777" w:rsidR="00296D3C" w:rsidRPr="00296D3C" w:rsidDel="000F7A8D" w:rsidRDefault="00296D3C">
                  <w:pPr>
                    <w:jc w:val="center"/>
                    <w:rPr>
                      <w:del w:id="1249" w:author="Jonathan Cervas" w:date="2021-04-09T16:43:00Z"/>
                      <w:rFonts w:cs="Open Sans Light"/>
                      <w:sz w:val="16"/>
                      <w:szCs w:val="16"/>
                    </w:rPr>
                    <w:pPrChange w:id="1250" w:author="Jonathan Cervas" w:date="2021-04-09T16:43:00Z">
                      <w:pPr>
                        <w:pStyle w:val="NoSpacing"/>
                      </w:pPr>
                    </w:pPrChange>
                  </w:pPr>
                  <w:del w:id="1251" w:author="Jonathan Cervas" w:date="2021-04-09T16:43:00Z">
                    <w:r w:rsidRPr="00296D3C" w:rsidDel="000F7A8D">
                      <w:rPr>
                        <w:rFonts w:cs="Open Sans Light"/>
                        <w:sz w:val="16"/>
                        <w:szCs w:val="16"/>
                      </w:rPr>
                      <w:delText>9534</w:delText>
                    </w:r>
                  </w:del>
                </w:p>
              </w:tc>
              <w:tc>
                <w:tcPr>
                  <w:tcW w:w="1300" w:type="dxa"/>
                  <w:shd w:val="clear" w:color="auto" w:fill="auto"/>
                  <w:noWrap/>
                  <w:vAlign w:val="bottom"/>
                  <w:hideMark/>
                </w:tcPr>
                <w:p w14:paraId="6684AC7D" w14:textId="77777777" w:rsidR="00296D3C" w:rsidRPr="00296D3C" w:rsidDel="000F7A8D" w:rsidRDefault="00296D3C">
                  <w:pPr>
                    <w:jc w:val="center"/>
                    <w:rPr>
                      <w:del w:id="1252" w:author="Jonathan Cervas" w:date="2021-04-09T16:43:00Z"/>
                      <w:rFonts w:cs="Open Sans Light"/>
                      <w:sz w:val="16"/>
                      <w:szCs w:val="16"/>
                    </w:rPr>
                    <w:pPrChange w:id="1253" w:author="Jonathan Cervas" w:date="2021-04-09T16:43:00Z">
                      <w:pPr>
                        <w:pStyle w:val="NoSpacing"/>
                      </w:pPr>
                    </w:pPrChange>
                  </w:pPr>
                  <w:del w:id="1254" w:author="Jonathan Cervas" w:date="2021-04-09T16:43:00Z">
                    <w:r w:rsidRPr="00296D3C" w:rsidDel="000F7A8D">
                      <w:rPr>
                        <w:rFonts w:cs="Open Sans Light"/>
                        <w:sz w:val="16"/>
                        <w:szCs w:val="16"/>
                      </w:rPr>
                      <w:delText>2374</w:delText>
                    </w:r>
                  </w:del>
                </w:p>
              </w:tc>
              <w:tc>
                <w:tcPr>
                  <w:tcW w:w="1300" w:type="dxa"/>
                  <w:shd w:val="clear" w:color="auto" w:fill="auto"/>
                  <w:noWrap/>
                  <w:vAlign w:val="bottom"/>
                  <w:hideMark/>
                </w:tcPr>
                <w:p w14:paraId="0ADA17EC" w14:textId="77777777" w:rsidR="00296D3C" w:rsidRPr="00296D3C" w:rsidDel="000F7A8D" w:rsidRDefault="00296D3C">
                  <w:pPr>
                    <w:jc w:val="center"/>
                    <w:rPr>
                      <w:del w:id="1255" w:author="Jonathan Cervas" w:date="2021-04-09T16:43:00Z"/>
                      <w:rFonts w:cs="Open Sans Light"/>
                      <w:sz w:val="16"/>
                      <w:szCs w:val="16"/>
                    </w:rPr>
                    <w:pPrChange w:id="1256" w:author="Jonathan Cervas" w:date="2021-04-09T16:43:00Z">
                      <w:pPr>
                        <w:pStyle w:val="NoSpacing"/>
                      </w:pPr>
                    </w:pPrChange>
                  </w:pPr>
                  <w:del w:id="1257" w:author="Jonathan Cervas" w:date="2021-04-09T16:43:00Z">
                    <w:r w:rsidRPr="00296D3C" w:rsidDel="000F7A8D">
                      <w:rPr>
                        <w:rFonts w:cs="Open Sans Light"/>
                        <w:sz w:val="16"/>
                        <w:szCs w:val="16"/>
                      </w:rPr>
                      <w:delText>24.90%</w:delText>
                    </w:r>
                  </w:del>
                </w:p>
              </w:tc>
              <w:tc>
                <w:tcPr>
                  <w:tcW w:w="1300" w:type="dxa"/>
                  <w:shd w:val="clear" w:color="auto" w:fill="auto"/>
                  <w:noWrap/>
                  <w:vAlign w:val="bottom"/>
                  <w:hideMark/>
                </w:tcPr>
                <w:p w14:paraId="6BD46A69" w14:textId="77777777" w:rsidR="00296D3C" w:rsidRPr="00296D3C" w:rsidDel="000F7A8D" w:rsidRDefault="00296D3C">
                  <w:pPr>
                    <w:jc w:val="center"/>
                    <w:rPr>
                      <w:del w:id="1258" w:author="Jonathan Cervas" w:date="2021-04-09T16:43:00Z"/>
                      <w:rFonts w:cs="Open Sans Light"/>
                      <w:sz w:val="16"/>
                      <w:szCs w:val="16"/>
                    </w:rPr>
                    <w:pPrChange w:id="1259" w:author="Jonathan Cervas" w:date="2021-04-09T16:43:00Z">
                      <w:pPr>
                        <w:pStyle w:val="NoSpacing"/>
                      </w:pPr>
                    </w:pPrChange>
                  </w:pPr>
                  <w:del w:id="1260" w:author="Jonathan Cervas" w:date="2021-04-09T16:43:00Z">
                    <w:r w:rsidRPr="00296D3C" w:rsidDel="000F7A8D">
                      <w:rPr>
                        <w:rFonts w:cs="Open Sans Light"/>
                        <w:sz w:val="16"/>
                        <w:szCs w:val="16"/>
                      </w:rPr>
                      <w:delText>7160</w:delText>
                    </w:r>
                  </w:del>
                </w:p>
              </w:tc>
              <w:tc>
                <w:tcPr>
                  <w:tcW w:w="1300" w:type="dxa"/>
                  <w:shd w:val="clear" w:color="auto" w:fill="auto"/>
                  <w:noWrap/>
                  <w:vAlign w:val="bottom"/>
                  <w:hideMark/>
                </w:tcPr>
                <w:p w14:paraId="4F032864" w14:textId="77777777" w:rsidR="00296D3C" w:rsidRPr="00296D3C" w:rsidDel="000F7A8D" w:rsidRDefault="00296D3C">
                  <w:pPr>
                    <w:jc w:val="center"/>
                    <w:rPr>
                      <w:del w:id="1261" w:author="Jonathan Cervas" w:date="2021-04-09T16:43:00Z"/>
                      <w:rFonts w:cs="Open Sans Light"/>
                      <w:sz w:val="16"/>
                      <w:szCs w:val="16"/>
                    </w:rPr>
                    <w:pPrChange w:id="1262" w:author="Jonathan Cervas" w:date="2021-04-09T16:43:00Z">
                      <w:pPr>
                        <w:pStyle w:val="NoSpacing"/>
                      </w:pPr>
                    </w:pPrChange>
                  </w:pPr>
                  <w:del w:id="1263" w:author="Jonathan Cervas" w:date="2021-04-09T16:43:00Z">
                    <w:r w:rsidRPr="00296D3C" w:rsidDel="000F7A8D">
                      <w:rPr>
                        <w:rFonts w:cs="Open Sans Light"/>
                        <w:sz w:val="16"/>
                        <w:szCs w:val="16"/>
                      </w:rPr>
                      <w:delText>75.10%</w:delText>
                    </w:r>
                  </w:del>
                </w:p>
              </w:tc>
              <w:tc>
                <w:tcPr>
                  <w:tcW w:w="1300" w:type="dxa"/>
                  <w:shd w:val="clear" w:color="auto" w:fill="auto"/>
                  <w:noWrap/>
                  <w:vAlign w:val="bottom"/>
                  <w:hideMark/>
                </w:tcPr>
                <w:p w14:paraId="4731740C" w14:textId="77777777" w:rsidR="00296D3C" w:rsidRPr="00296D3C" w:rsidDel="000F7A8D" w:rsidRDefault="00296D3C">
                  <w:pPr>
                    <w:jc w:val="center"/>
                    <w:rPr>
                      <w:del w:id="1264" w:author="Jonathan Cervas" w:date="2021-04-09T16:43:00Z"/>
                      <w:rFonts w:cs="Open Sans Light"/>
                      <w:sz w:val="16"/>
                      <w:szCs w:val="16"/>
                    </w:rPr>
                    <w:pPrChange w:id="1265" w:author="Jonathan Cervas" w:date="2021-04-09T16:43:00Z">
                      <w:pPr>
                        <w:pStyle w:val="NoSpacing"/>
                      </w:pPr>
                    </w:pPrChange>
                  </w:pPr>
                  <w:del w:id="1266" w:author="Jonathan Cervas" w:date="2021-04-09T16:43:00Z">
                    <w:r w:rsidRPr="00296D3C" w:rsidDel="000F7A8D">
                      <w:rPr>
                        <w:rFonts w:cs="Open Sans Light"/>
                        <w:sz w:val="16"/>
                        <w:szCs w:val="16"/>
                      </w:rPr>
                      <w:delText>2.20%</w:delText>
                    </w:r>
                  </w:del>
                </w:p>
              </w:tc>
              <w:tc>
                <w:tcPr>
                  <w:tcW w:w="1300" w:type="dxa"/>
                  <w:shd w:val="clear" w:color="auto" w:fill="auto"/>
                  <w:noWrap/>
                  <w:vAlign w:val="bottom"/>
                  <w:hideMark/>
                </w:tcPr>
                <w:p w14:paraId="4F3DC387" w14:textId="77777777" w:rsidR="00296D3C" w:rsidRPr="00296D3C" w:rsidDel="000F7A8D" w:rsidRDefault="00296D3C">
                  <w:pPr>
                    <w:jc w:val="center"/>
                    <w:rPr>
                      <w:del w:id="1267" w:author="Jonathan Cervas" w:date="2021-04-09T16:43:00Z"/>
                      <w:rFonts w:cs="Open Sans Light"/>
                      <w:sz w:val="16"/>
                      <w:szCs w:val="16"/>
                    </w:rPr>
                    <w:pPrChange w:id="1268" w:author="Jonathan Cervas" w:date="2021-04-09T16:43:00Z">
                      <w:pPr>
                        <w:pStyle w:val="NoSpacing"/>
                      </w:pPr>
                    </w:pPrChange>
                  </w:pPr>
                  <w:del w:id="1269" w:author="Jonathan Cervas" w:date="2021-04-09T16:43:00Z">
                    <w:r w:rsidRPr="00296D3C" w:rsidDel="000F7A8D">
                      <w:rPr>
                        <w:rFonts w:cs="Open Sans Light"/>
                        <w:sz w:val="16"/>
                        <w:szCs w:val="16"/>
                      </w:rPr>
                      <w:delText>1.80%</w:delText>
                    </w:r>
                  </w:del>
                </w:p>
              </w:tc>
            </w:tr>
            <w:tr w:rsidR="00296D3C" w:rsidRPr="00296D3C" w:rsidDel="000F7A8D" w14:paraId="6657B135" w14:textId="77777777" w:rsidTr="00C3725C">
              <w:trPr>
                <w:trHeight w:val="320"/>
                <w:del w:id="1270" w:author="Jonathan Cervas" w:date="2021-04-09T16:43:00Z"/>
              </w:trPr>
              <w:tc>
                <w:tcPr>
                  <w:tcW w:w="1300" w:type="dxa"/>
                  <w:shd w:val="clear" w:color="auto" w:fill="auto"/>
                  <w:noWrap/>
                  <w:vAlign w:val="bottom"/>
                  <w:hideMark/>
                </w:tcPr>
                <w:p w14:paraId="303225A6" w14:textId="77777777" w:rsidR="00296D3C" w:rsidRPr="00296D3C" w:rsidDel="000F7A8D" w:rsidRDefault="00296D3C">
                  <w:pPr>
                    <w:jc w:val="center"/>
                    <w:rPr>
                      <w:del w:id="1271" w:author="Jonathan Cervas" w:date="2021-04-09T16:43:00Z"/>
                      <w:rFonts w:cs="Open Sans Light"/>
                      <w:sz w:val="16"/>
                      <w:szCs w:val="16"/>
                    </w:rPr>
                    <w:pPrChange w:id="1272" w:author="Jonathan Cervas" w:date="2021-04-09T16:43:00Z">
                      <w:pPr>
                        <w:pStyle w:val="NoSpacing"/>
                      </w:pPr>
                    </w:pPrChange>
                  </w:pPr>
                  <w:del w:id="1273" w:author="Jonathan Cervas" w:date="2021-04-09T16:43:00Z">
                    <w:r w:rsidRPr="00296D3C" w:rsidDel="000F7A8D">
                      <w:rPr>
                        <w:rFonts w:cs="Open Sans Light"/>
                        <w:sz w:val="16"/>
                        <w:szCs w:val="16"/>
                      </w:rPr>
                      <w:delText>2012</w:delText>
                    </w:r>
                  </w:del>
                </w:p>
              </w:tc>
              <w:tc>
                <w:tcPr>
                  <w:tcW w:w="1300" w:type="dxa"/>
                  <w:shd w:val="clear" w:color="auto" w:fill="auto"/>
                  <w:noWrap/>
                  <w:vAlign w:val="bottom"/>
                  <w:hideMark/>
                </w:tcPr>
                <w:p w14:paraId="0EDB248E" w14:textId="77777777" w:rsidR="00296D3C" w:rsidRPr="00296D3C" w:rsidDel="000F7A8D" w:rsidRDefault="00296D3C">
                  <w:pPr>
                    <w:jc w:val="center"/>
                    <w:rPr>
                      <w:del w:id="1274" w:author="Jonathan Cervas" w:date="2021-04-09T16:43:00Z"/>
                      <w:rFonts w:cs="Open Sans Light"/>
                      <w:sz w:val="16"/>
                      <w:szCs w:val="16"/>
                    </w:rPr>
                    <w:pPrChange w:id="1275" w:author="Jonathan Cervas" w:date="2021-04-09T16:43:00Z">
                      <w:pPr>
                        <w:pStyle w:val="NoSpacing"/>
                      </w:pPr>
                    </w:pPrChange>
                  </w:pPr>
                  <w:del w:id="1276" w:author="Jonathan Cervas" w:date="2021-04-09T16:43:00Z">
                    <w:r w:rsidRPr="00296D3C" w:rsidDel="000F7A8D">
                      <w:rPr>
                        <w:rFonts w:cs="Open Sans Light"/>
                        <w:sz w:val="16"/>
                        <w:szCs w:val="16"/>
                      </w:rPr>
                      <w:delText>8244</w:delText>
                    </w:r>
                  </w:del>
                </w:p>
              </w:tc>
              <w:tc>
                <w:tcPr>
                  <w:tcW w:w="1300" w:type="dxa"/>
                  <w:shd w:val="clear" w:color="auto" w:fill="auto"/>
                  <w:noWrap/>
                  <w:vAlign w:val="bottom"/>
                  <w:hideMark/>
                </w:tcPr>
                <w:p w14:paraId="0816077F" w14:textId="77777777" w:rsidR="00296D3C" w:rsidRPr="00296D3C" w:rsidDel="000F7A8D" w:rsidRDefault="00296D3C">
                  <w:pPr>
                    <w:jc w:val="center"/>
                    <w:rPr>
                      <w:del w:id="1277" w:author="Jonathan Cervas" w:date="2021-04-09T16:43:00Z"/>
                      <w:rFonts w:cs="Open Sans Light"/>
                      <w:sz w:val="16"/>
                      <w:szCs w:val="16"/>
                    </w:rPr>
                    <w:pPrChange w:id="1278" w:author="Jonathan Cervas" w:date="2021-04-09T16:43:00Z">
                      <w:pPr>
                        <w:pStyle w:val="NoSpacing"/>
                      </w:pPr>
                    </w:pPrChange>
                  </w:pPr>
                  <w:del w:id="1279" w:author="Jonathan Cervas" w:date="2021-04-09T16:43:00Z">
                    <w:r w:rsidRPr="00296D3C" w:rsidDel="000F7A8D">
                      <w:rPr>
                        <w:rFonts w:cs="Open Sans Light"/>
                        <w:sz w:val="16"/>
                        <w:szCs w:val="16"/>
                      </w:rPr>
                      <w:delText>3601</w:delText>
                    </w:r>
                  </w:del>
                </w:p>
              </w:tc>
              <w:tc>
                <w:tcPr>
                  <w:tcW w:w="1300" w:type="dxa"/>
                  <w:shd w:val="clear" w:color="auto" w:fill="auto"/>
                  <w:noWrap/>
                  <w:vAlign w:val="bottom"/>
                  <w:hideMark/>
                </w:tcPr>
                <w:p w14:paraId="502A578C" w14:textId="77777777" w:rsidR="00296D3C" w:rsidRPr="00296D3C" w:rsidDel="000F7A8D" w:rsidRDefault="00296D3C">
                  <w:pPr>
                    <w:jc w:val="center"/>
                    <w:rPr>
                      <w:del w:id="1280" w:author="Jonathan Cervas" w:date="2021-04-09T16:43:00Z"/>
                      <w:rFonts w:cs="Open Sans Light"/>
                      <w:sz w:val="16"/>
                      <w:szCs w:val="16"/>
                    </w:rPr>
                    <w:pPrChange w:id="1281" w:author="Jonathan Cervas" w:date="2021-04-09T16:43:00Z">
                      <w:pPr>
                        <w:pStyle w:val="NoSpacing"/>
                      </w:pPr>
                    </w:pPrChange>
                  </w:pPr>
                  <w:del w:id="1282" w:author="Jonathan Cervas" w:date="2021-04-09T16:43:00Z">
                    <w:r w:rsidRPr="00296D3C" w:rsidDel="000F7A8D">
                      <w:rPr>
                        <w:rFonts w:cs="Open Sans Light"/>
                        <w:sz w:val="16"/>
                        <w:szCs w:val="16"/>
                      </w:rPr>
                      <w:delText>43.70%</w:delText>
                    </w:r>
                  </w:del>
                </w:p>
              </w:tc>
              <w:tc>
                <w:tcPr>
                  <w:tcW w:w="1300" w:type="dxa"/>
                  <w:shd w:val="clear" w:color="auto" w:fill="auto"/>
                  <w:noWrap/>
                  <w:vAlign w:val="bottom"/>
                  <w:hideMark/>
                </w:tcPr>
                <w:p w14:paraId="036D697C" w14:textId="77777777" w:rsidR="00296D3C" w:rsidRPr="00296D3C" w:rsidDel="000F7A8D" w:rsidRDefault="00296D3C">
                  <w:pPr>
                    <w:jc w:val="center"/>
                    <w:rPr>
                      <w:del w:id="1283" w:author="Jonathan Cervas" w:date="2021-04-09T16:43:00Z"/>
                      <w:rFonts w:cs="Open Sans Light"/>
                      <w:sz w:val="16"/>
                      <w:szCs w:val="16"/>
                    </w:rPr>
                    <w:pPrChange w:id="1284" w:author="Jonathan Cervas" w:date="2021-04-09T16:43:00Z">
                      <w:pPr>
                        <w:pStyle w:val="NoSpacing"/>
                      </w:pPr>
                    </w:pPrChange>
                  </w:pPr>
                  <w:del w:id="1285" w:author="Jonathan Cervas" w:date="2021-04-09T16:43:00Z">
                    <w:r w:rsidRPr="00296D3C" w:rsidDel="000F7A8D">
                      <w:rPr>
                        <w:rFonts w:cs="Open Sans Light"/>
                        <w:sz w:val="16"/>
                        <w:szCs w:val="16"/>
                      </w:rPr>
                      <w:delText>4643</w:delText>
                    </w:r>
                  </w:del>
                </w:p>
              </w:tc>
              <w:tc>
                <w:tcPr>
                  <w:tcW w:w="1300" w:type="dxa"/>
                  <w:shd w:val="clear" w:color="auto" w:fill="auto"/>
                  <w:noWrap/>
                  <w:vAlign w:val="bottom"/>
                  <w:hideMark/>
                </w:tcPr>
                <w:p w14:paraId="17746270" w14:textId="77777777" w:rsidR="00296D3C" w:rsidRPr="00296D3C" w:rsidDel="000F7A8D" w:rsidRDefault="00296D3C">
                  <w:pPr>
                    <w:jc w:val="center"/>
                    <w:rPr>
                      <w:del w:id="1286" w:author="Jonathan Cervas" w:date="2021-04-09T16:43:00Z"/>
                      <w:rFonts w:cs="Open Sans Light"/>
                      <w:sz w:val="16"/>
                      <w:szCs w:val="16"/>
                    </w:rPr>
                    <w:pPrChange w:id="1287" w:author="Jonathan Cervas" w:date="2021-04-09T16:43:00Z">
                      <w:pPr>
                        <w:pStyle w:val="NoSpacing"/>
                      </w:pPr>
                    </w:pPrChange>
                  </w:pPr>
                  <w:del w:id="1288" w:author="Jonathan Cervas" w:date="2021-04-09T16:43:00Z">
                    <w:r w:rsidRPr="00296D3C" w:rsidDel="000F7A8D">
                      <w:rPr>
                        <w:rFonts w:cs="Open Sans Light"/>
                        <w:sz w:val="16"/>
                        <w:szCs w:val="16"/>
                      </w:rPr>
                      <w:delText>56.30%</w:delText>
                    </w:r>
                  </w:del>
                </w:p>
              </w:tc>
              <w:tc>
                <w:tcPr>
                  <w:tcW w:w="1300" w:type="dxa"/>
                  <w:shd w:val="clear" w:color="auto" w:fill="auto"/>
                  <w:noWrap/>
                  <w:vAlign w:val="bottom"/>
                  <w:hideMark/>
                </w:tcPr>
                <w:p w14:paraId="66F1127D" w14:textId="77777777" w:rsidR="00296D3C" w:rsidRPr="00296D3C" w:rsidDel="000F7A8D" w:rsidRDefault="00296D3C">
                  <w:pPr>
                    <w:jc w:val="center"/>
                    <w:rPr>
                      <w:del w:id="1289" w:author="Jonathan Cervas" w:date="2021-04-09T16:43:00Z"/>
                      <w:rFonts w:cs="Open Sans Light"/>
                      <w:sz w:val="16"/>
                      <w:szCs w:val="16"/>
                    </w:rPr>
                    <w:pPrChange w:id="1290" w:author="Jonathan Cervas" w:date="2021-04-09T16:43:00Z">
                      <w:pPr>
                        <w:pStyle w:val="NoSpacing"/>
                      </w:pPr>
                    </w:pPrChange>
                  </w:pPr>
                  <w:del w:id="1291" w:author="Jonathan Cervas" w:date="2021-04-09T16:43:00Z">
                    <w:r w:rsidRPr="00296D3C" w:rsidDel="000F7A8D">
                      <w:rPr>
                        <w:rFonts w:cs="Open Sans Light"/>
                        <w:sz w:val="16"/>
                        <w:szCs w:val="16"/>
                      </w:rPr>
                      <w:delText>0.10%</w:delText>
                    </w:r>
                  </w:del>
                </w:p>
              </w:tc>
              <w:tc>
                <w:tcPr>
                  <w:tcW w:w="1300" w:type="dxa"/>
                  <w:shd w:val="clear" w:color="auto" w:fill="auto"/>
                  <w:noWrap/>
                  <w:vAlign w:val="bottom"/>
                  <w:hideMark/>
                </w:tcPr>
                <w:p w14:paraId="495F4144" w14:textId="77777777" w:rsidR="00296D3C" w:rsidRPr="00296D3C" w:rsidDel="000F7A8D" w:rsidRDefault="00296D3C">
                  <w:pPr>
                    <w:jc w:val="center"/>
                    <w:rPr>
                      <w:del w:id="1292" w:author="Jonathan Cervas" w:date="2021-04-09T16:43:00Z"/>
                      <w:rFonts w:cs="Open Sans Light"/>
                      <w:sz w:val="16"/>
                      <w:szCs w:val="16"/>
                    </w:rPr>
                    <w:pPrChange w:id="1293" w:author="Jonathan Cervas" w:date="2021-04-09T16:43:00Z">
                      <w:pPr>
                        <w:pStyle w:val="NoSpacing"/>
                      </w:pPr>
                    </w:pPrChange>
                  </w:pPr>
                  <w:del w:id="1294" w:author="Jonathan Cervas" w:date="2021-04-09T16:43:00Z">
                    <w:r w:rsidRPr="00296D3C" w:rsidDel="000F7A8D">
                      <w:rPr>
                        <w:rFonts w:cs="Open Sans Light"/>
                        <w:sz w:val="16"/>
                        <w:szCs w:val="16"/>
                      </w:rPr>
                      <w:delText>0.50%</w:delText>
                    </w:r>
                  </w:del>
                </w:p>
              </w:tc>
            </w:tr>
            <w:tr w:rsidR="00296D3C" w:rsidRPr="00296D3C" w:rsidDel="000F7A8D" w14:paraId="1260B4E1" w14:textId="77777777" w:rsidTr="00C3725C">
              <w:trPr>
                <w:trHeight w:val="320"/>
                <w:del w:id="1295" w:author="Jonathan Cervas" w:date="2021-04-09T16:43:00Z"/>
              </w:trPr>
              <w:tc>
                <w:tcPr>
                  <w:tcW w:w="1300" w:type="dxa"/>
                  <w:shd w:val="clear" w:color="auto" w:fill="auto"/>
                  <w:noWrap/>
                  <w:vAlign w:val="bottom"/>
                  <w:hideMark/>
                </w:tcPr>
                <w:p w14:paraId="4D36207C" w14:textId="77777777" w:rsidR="00296D3C" w:rsidRPr="00296D3C" w:rsidDel="000F7A8D" w:rsidRDefault="00296D3C">
                  <w:pPr>
                    <w:jc w:val="center"/>
                    <w:rPr>
                      <w:del w:id="1296" w:author="Jonathan Cervas" w:date="2021-04-09T16:43:00Z"/>
                      <w:rFonts w:cs="Open Sans Light"/>
                      <w:sz w:val="16"/>
                      <w:szCs w:val="16"/>
                    </w:rPr>
                    <w:pPrChange w:id="1297" w:author="Jonathan Cervas" w:date="2021-04-09T16:43:00Z">
                      <w:pPr>
                        <w:pStyle w:val="NoSpacing"/>
                      </w:pPr>
                    </w:pPrChange>
                  </w:pPr>
                  <w:del w:id="1298" w:author="Jonathan Cervas" w:date="2021-04-09T16:43:00Z">
                    <w:r w:rsidRPr="00296D3C" w:rsidDel="000F7A8D">
                      <w:rPr>
                        <w:rFonts w:cs="Open Sans Light"/>
                        <w:sz w:val="16"/>
                        <w:szCs w:val="16"/>
                      </w:rPr>
                      <w:delText>2016</w:delText>
                    </w:r>
                  </w:del>
                </w:p>
              </w:tc>
              <w:tc>
                <w:tcPr>
                  <w:tcW w:w="1300" w:type="dxa"/>
                  <w:shd w:val="clear" w:color="auto" w:fill="auto"/>
                  <w:noWrap/>
                  <w:vAlign w:val="bottom"/>
                  <w:hideMark/>
                </w:tcPr>
                <w:p w14:paraId="308913E8" w14:textId="77777777" w:rsidR="00296D3C" w:rsidRPr="00296D3C" w:rsidDel="000F7A8D" w:rsidRDefault="00296D3C">
                  <w:pPr>
                    <w:jc w:val="center"/>
                    <w:rPr>
                      <w:del w:id="1299" w:author="Jonathan Cervas" w:date="2021-04-09T16:43:00Z"/>
                      <w:rFonts w:cs="Open Sans Light"/>
                      <w:sz w:val="16"/>
                      <w:szCs w:val="16"/>
                    </w:rPr>
                    <w:pPrChange w:id="1300" w:author="Jonathan Cervas" w:date="2021-04-09T16:43:00Z">
                      <w:pPr>
                        <w:pStyle w:val="NoSpacing"/>
                      </w:pPr>
                    </w:pPrChange>
                  </w:pPr>
                  <w:del w:id="1301" w:author="Jonathan Cervas" w:date="2021-04-09T16:43:00Z">
                    <w:r w:rsidRPr="00296D3C" w:rsidDel="000F7A8D">
                      <w:rPr>
                        <w:rFonts w:cs="Open Sans Light"/>
                        <w:sz w:val="16"/>
                        <w:szCs w:val="16"/>
                      </w:rPr>
                      <w:delText>13592</w:delText>
                    </w:r>
                  </w:del>
                </w:p>
              </w:tc>
              <w:tc>
                <w:tcPr>
                  <w:tcW w:w="1300" w:type="dxa"/>
                  <w:shd w:val="clear" w:color="auto" w:fill="auto"/>
                  <w:noWrap/>
                  <w:vAlign w:val="bottom"/>
                  <w:hideMark/>
                </w:tcPr>
                <w:p w14:paraId="15CD837A" w14:textId="77777777" w:rsidR="00296D3C" w:rsidRPr="00296D3C" w:rsidDel="000F7A8D" w:rsidRDefault="00296D3C">
                  <w:pPr>
                    <w:jc w:val="center"/>
                    <w:rPr>
                      <w:del w:id="1302" w:author="Jonathan Cervas" w:date="2021-04-09T16:43:00Z"/>
                      <w:rFonts w:cs="Open Sans Light"/>
                      <w:sz w:val="16"/>
                      <w:szCs w:val="16"/>
                    </w:rPr>
                    <w:pPrChange w:id="1303" w:author="Jonathan Cervas" w:date="2021-04-09T16:43:00Z">
                      <w:pPr>
                        <w:pStyle w:val="NoSpacing"/>
                      </w:pPr>
                    </w:pPrChange>
                  </w:pPr>
                  <w:del w:id="1304" w:author="Jonathan Cervas" w:date="2021-04-09T16:43:00Z">
                    <w:r w:rsidRPr="00296D3C" w:rsidDel="000F7A8D">
                      <w:rPr>
                        <w:rFonts w:cs="Open Sans Light"/>
                        <w:sz w:val="16"/>
                        <w:szCs w:val="16"/>
                      </w:rPr>
                      <w:delText>12784</w:delText>
                    </w:r>
                  </w:del>
                </w:p>
              </w:tc>
              <w:tc>
                <w:tcPr>
                  <w:tcW w:w="1300" w:type="dxa"/>
                  <w:shd w:val="clear" w:color="auto" w:fill="auto"/>
                  <w:noWrap/>
                  <w:vAlign w:val="bottom"/>
                  <w:hideMark/>
                </w:tcPr>
                <w:p w14:paraId="08398AC8" w14:textId="77777777" w:rsidR="00296D3C" w:rsidRPr="00296D3C" w:rsidDel="000F7A8D" w:rsidRDefault="00296D3C">
                  <w:pPr>
                    <w:jc w:val="center"/>
                    <w:rPr>
                      <w:del w:id="1305" w:author="Jonathan Cervas" w:date="2021-04-09T16:43:00Z"/>
                      <w:rFonts w:cs="Open Sans Light"/>
                      <w:sz w:val="16"/>
                      <w:szCs w:val="16"/>
                    </w:rPr>
                    <w:pPrChange w:id="1306" w:author="Jonathan Cervas" w:date="2021-04-09T16:43:00Z">
                      <w:pPr>
                        <w:pStyle w:val="NoSpacing"/>
                      </w:pPr>
                    </w:pPrChange>
                  </w:pPr>
                  <w:del w:id="1307" w:author="Jonathan Cervas" w:date="2021-04-09T16:43:00Z">
                    <w:r w:rsidRPr="00296D3C" w:rsidDel="000F7A8D">
                      <w:rPr>
                        <w:rFonts w:cs="Open Sans Light"/>
                        <w:sz w:val="16"/>
                        <w:szCs w:val="16"/>
                      </w:rPr>
                      <w:delText>94.10%</w:delText>
                    </w:r>
                  </w:del>
                </w:p>
              </w:tc>
              <w:tc>
                <w:tcPr>
                  <w:tcW w:w="1300" w:type="dxa"/>
                  <w:shd w:val="clear" w:color="auto" w:fill="auto"/>
                  <w:noWrap/>
                  <w:vAlign w:val="bottom"/>
                  <w:hideMark/>
                </w:tcPr>
                <w:p w14:paraId="228DDB9F" w14:textId="77777777" w:rsidR="00296D3C" w:rsidRPr="00296D3C" w:rsidDel="000F7A8D" w:rsidRDefault="00296D3C">
                  <w:pPr>
                    <w:jc w:val="center"/>
                    <w:rPr>
                      <w:del w:id="1308" w:author="Jonathan Cervas" w:date="2021-04-09T16:43:00Z"/>
                      <w:rFonts w:cs="Open Sans Light"/>
                      <w:sz w:val="16"/>
                      <w:szCs w:val="16"/>
                    </w:rPr>
                    <w:pPrChange w:id="1309" w:author="Jonathan Cervas" w:date="2021-04-09T16:43:00Z">
                      <w:pPr>
                        <w:pStyle w:val="NoSpacing"/>
                      </w:pPr>
                    </w:pPrChange>
                  </w:pPr>
                  <w:del w:id="1310" w:author="Jonathan Cervas" w:date="2021-04-09T16:43:00Z">
                    <w:r w:rsidRPr="00296D3C" w:rsidDel="000F7A8D">
                      <w:rPr>
                        <w:rFonts w:cs="Open Sans Light"/>
                        <w:sz w:val="16"/>
                        <w:szCs w:val="16"/>
                      </w:rPr>
                      <w:delText>808</w:delText>
                    </w:r>
                  </w:del>
                </w:p>
              </w:tc>
              <w:tc>
                <w:tcPr>
                  <w:tcW w:w="1300" w:type="dxa"/>
                  <w:shd w:val="clear" w:color="auto" w:fill="auto"/>
                  <w:noWrap/>
                  <w:vAlign w:val="bottom"/>
                  <w:hideMark/>
                </w:tcPr>
                <w:p w14:paraId="372F28BF" w14:textId="77777777" w:rsidR="00296D3C" w:rsidRPr="00296D3C" w:rsidDel="000F7A8D" w:rsidRDefault="00296D3C">
                  <w:pPr>
                    <w:jc w:val="center"/>
                    <w:rPr>
                      <w:del w:id="1311" w:author="Jonathan Cervas" w:date="2021-04-09T16:43:00Z"/>
                      <w:rFonts w:cs="Open Sans Light"/>
                      <w:sz w:val="16"/>
                      <w:szCs w:val="16"/>
                    </w:rPr>
                    <w:pPrChange w:id="1312" w:author="Jonathan Cervas" w:date="2021-04-09T16:43:00Z">
                      <w:pPr>
                        <w:pStyle w:val="NoSpacing"/>
                      </w:pPr>
                    </w:pPrChange>
                  </w:pPr>
                  <w:del w:id="1313" w:author="Jonathan Cervas" w:date="2021-04-09T16:43:00Z">
                    <w:r w:rsidRPr="00296D3C" w:rsidDel="000F7A8D">
                      <w:rPr>
                        <w:rFonts w:cs="Open Sans Light"/>
                        <w:sz w:val="16"/>
                        <w:szCs w:val="16"/>
                      </w:rPr>
                      <w:delText>5.90%</w:delText>
                    </w:r>
                  </w:del>
                </w:p>
              </w:tc>
              <w:tc>
                <w:tcPr>
                  <w:tcW w:w="1300" w:type="dxa"/>
                  <w:shd w:val="clear" w:color="auto" w:fill="auto"/>
                  <w:noWrap/>
                  <w:vAlign w:val="bottom"/>
                  <w:hideMark/>
                </w:tcPr>
                <w:p w14:paraId="273AF3E4" w14:textId="77777777" w:rsidR="00296D3C" w:rsidRPr="00296D3C" w:rsidDel="000F7A8D" w:rsidRDefault="00296D3C">
                  <w:pPr>
                    <w:jc w:val="center"/>
                    <w:rPr>
                      <w:del w:id="1314" w:author="Jonathan Cervas" w:date="2021-04-09T16:43:00Z"/>
                      <w:rFonts w:cs="Open Sans Light"/>
                      <w:sz w:val="16"/>
                      <w:szCs w:val="16"/>
                    </w:rPr>
                    <w:pPrChange w:id="1315" w:author="Jonathan Cervas" w:date="2021-04-09T16:43:00Z">
                      <w:pPr>
                        <w:pStyle w:val="NoSpacing"/>
                      </w:pPr>
                    </w:pPrChange>
                  </w:pPr>
                  <w:del w:id="1316" w:author="Jonathan Cervas" w:date="2021-04-09T16:43:00Z">
                    <w:r w:rsidRPr="00296D3C" w:rsidDel="000F7A8D">
                      <w:rPr>
                        <w:rFonts w:cs="Open Sans Light"/>
                        <w:sz w:val="16"/>
                        <w:szCs w:val="16"/>
                      </w:rPr>
                      <w:delText>-4.30%</w:delText>
                    </w:r>
                  </w:del>
                </w:p>
              </w:tc>
              <w:tc>
                <w:tcPr>
                  <w:tcW w:w="1300" w:type="dxa"/>
                  <w:shd w:val="clear" w:color="auto" w:fill="auto"/>
                  <w:noWrap/>
                  <w:vAlign w:val="bottom"/>
                  <w:hideMark/>
                </w:tcPr>
                <w:p w14:paraId="1BAB36C4" w14:textId="77777777" w:rsidR="00296D3C" w:rsidRPr="00296D3C" w:rsidDel="000F7A8D" w:rsidRDefault="00296D3C">
                  <w:pPr>
                    <w:jc w:val="center"/>
                    <w:rPr>
                      <w:del w:id="1317" w:author="Jonathan Cervas" w:date="2021-04-09T16:43:00Z"/>
                      <w:rFonts w:cs="Open Sans Light"/>
                      <w:sz w:val="16"/>
                      <w:szCs w:val="16"/>
                    </w:rPr>
                    <w:pPrChange w:id="1318" w:author="Jonathan Cervas" w:date="2021-04-09T16:43:00Z">
                      <w:pPr>
                        <w:pStyle w:val="NoSpacing"/>
                      </w:pPr>
                    </w:pPrChange>
                  </w:pPr>
                  <w:del w:id="1319" w:author="Jonathan Cervas" w:date="2021-04-09T16:43:00Z">
                    <w:r w:rsidRPr="00296D3C" w:rsidDel="000F7A8D">
                      <w:rPr>
                        <w:rFonts w:cs="Open Sans Light"/>
                        <w:sz w:val="16"/>
                        <w:szCs w:val="16"/>
                      </w:rPr>
                      <w:delText>-4.40%</w:delText>
                    </w:r>
                  </w:del>
                </w:p>
              </w:tc>
            </w:tr>
            <w:tr w:rsidR="00296D3C" w:rsidRPr="00296D3C" w:rsidDel="000F7A8D" w14:paraId="2E910E27" w14:textId="77777777" w:rsidTr="00C3725C">
              <w:trPr>
                <w:trHeight w:val="320"/>
                <w:del w:id="1320" w:author="Jonathan Cervas" w:date="2021-04-09T16:43:00Z"/>
              </w:trPr>
              <w:tc>
                <w:tcPr>
                  <w:tcW w:w="1300" w:type="dxa"/>
                  <w:shd w:val="clear" w:color="auto" w:fill="auto"/>
                  <w:noWrap/>
                  <w:vAlign w:val="bottom"/>
                  <w:hideMark/>
                </w:tcPr>
                <w:p w14:paraId="2307CDA5" w14:textId="77777777" w:rsidR="00296D3C" w:rsidRPr="00296D3C" w:rsidDel="000F7A8D" w:rsidRDefault="00296D3C">
                  <w:pPr>
                    <w:jc w:val="center"/>
                    <w:rPr>
                      <w:del w:id="1321" w:author="Jonathan Cervas" w:date="2021-04-09T16:43:00Z"/>
                      <w:rFonts w:cs="Open Sans Light"/>
                      <w:sz w:val="16"/>
                      <w:szCs w:val="16"/>
                    </w:rPr>
                    <w:pPrChange w:id="1322" w:author="Jonathan Cervas" w:date="2021-04-09T16:43:00Z">
                      <w:pPr>
                        <w:pStyle w:val="NoSpacing"/>
                      </w:pPr>
                    </w:pPrChange>
                  </w:pPr>
                  <w:del w:id="1323" w:author="Jonathan Cervas" w:date="2021-04-09T16:43:00Z">
                    <w:r w:rsidRPr="00296D3C" w:rsidDel="000F7A8D">
                      <w:rPr>
                        <w:rFonts w:cs="Open Sans Light"/>
                        <w:sz w:val="16"/>
                        <w:szCs w:val="16"/>
                      </w:rPr>
                      <w:delText>2020</w:delText>
                    </w:r>
                  </w:del>
                </w:p>
              </w:tc>
              <w:tc>
                <w:tcPr>
                  <w:tcW w:w="1300" w:type="dxa"/>
                  <w:shd w:val="clear" w:color="auto" w:fill="auto"/>
                  <w:noWrap/>
                  <w:vAlign w:val="bottom"/>
                  <w:hideMark/>
                </w:tcPr>
                <w:p w14:paraId="7D68E55D" w14:textId="77777777" w:rsidR="00296D3C" w:rsidRPr="00296D3C" w:rsidDel="000F7A8D" w:rsidRDefault="00296D3C">
                  <w:pPr>
                    <w:jc w:val="center"/>
                    <w:rPr>
                      <w:del w:id="1324" w:author="Jonathan Cervas" w:date="2021-04-09T16:43:00Z"/>
                      <w:rFonts w:cs="Open Sans Light"/>
                      <w:sz w:val="16"/>
                      <w:szCs w:val="16"/>
                    </w:rPr>
                    <w:pPrChange w:id="1325" w:author="Jonathan Cervas" w:date="2021-04-09T16:43:00Z">
                      <w:pPr>
                        <w:pStyle w:val="NoSpacing"/>
                      </w:pPr>
                    </w:pPrChange>
                  </w:pPr>
                  <w:del w:id="1326" w:author="Jonathan Cervas" w:date="2021-04-09T16:43:00Z">
                    <w:r w:rsidRPr="00296D3C" w:rsidDel="000F7A8D">
                      <w:rPr>
                        <w:rFonts w:cs="Open Sans Light"/>
                        <w:sz w:val="16"/>
                        <w:szCs w:val="16"/>
                      </w:rPr>
                      <w:delText>13794</w:delText>
                    </w:r>
                  </w:del>
                </w:p>
              </w:tc>
              <w:tc>
                <w:tcPr>
                  <w:tcW w:w="1300" w:type="dxa"/>
                  <w:shd w:val="clear" w:color="auto" w:fill="auto"/>
                  <w:noWrap/>
                  <w:vAlign w:val="bottom"/>
                  <w:hideMark/>
                </w:tcPr>
                <w:p w14:paraId="3C342A5B" w14:textId="77777777" w:rsidR="00296D3C" w:rsidRPr="00296D3C" w:rsidDel="000F7A8D" w:rsidRDefault="00296D3C">
                  <w:pPr>
                    <w:jc w:val="center"/>
                    <w:rPr>
                      <w:del w:id="1327" w:author="Jonathan Cervas" w:date="2021-04-09T16:43:00Z"/>
                      <w:rFonts w:cs="Open Sans Light"/>
                      <w:sz w:val="16"/>
                      <w:szCs w:val="16"/>
                    </w:rPr>
                    <w:pPrChange w:id="1328" w:author="Jonathan Cervas" w:date="2021-04-09T16:43:00Z">
                      <w:pPr>
                        <w:pStyle w:val="NoSpacing"/>
                      </w:pPr>
                    </w:pPrChange>
                  </w:pPr>
                  <w:del w:id="1329" w:author="Jonathan Cervas" w:date="2021-04-09T16:43:00Z">
                    <w:r w:rsidRPr="00296D3C" w:rsidDel="000F7A8D">
                      <w:rPr>
                        <w:rFonts w:cs="Open Sans Light"/>
                        <w:sz w:val="16"/>
                        <w:szCs w:val="16"/>
                      </w:rPr>
                      <w:delText>13413</w:delText>
                    </w:r>
                  </w:del>
                </w:p>
              </w:tc>
              <w:tc>
                <w:tcPr>
                  <w:tcW w:w="1300" w:type="dxa"/>
                  <w:shd w:val="clear" w:color="auto" w:fill="auto"/>
                  <w:noWrap/>
                  <w:vAlign w:val="bottom"/>
                  <w:hideMark/>
                </w:tcPr>
                <w:p w14:paraId="3849AB6B" w14:textId="77777777" w:rsidR="00296D3C" w:rsidRPr="00296D3C" w:rsidDel="000F7A8D" w:rsidRDefault="00296D3C">
                  <w:pPr>
                    <w:jc w:val="center"/>
                    <w:rPr>
                      <w:del w:id="1330" w:author="Jonathan Cervas" w:date="2021-04-09T16:43:00Z"/>
                      <w:rFonts w:cs="Open Sans Light"/>
                      <w:sz w:val="16"/>
                      <w:szCs w:val="16"/>
                    </w:rPr>
                    <w:pPrChange w:id="1331" w:author="Jonathan Cervas" w:date="2021-04-09T16:43:00Z">
                      <w:pPr>
                        <w:pStyle w:val="NoSpacing"/>
                      </w:pPr>
                    </w:pPrChange>
                  </w:pPr>
                  <w:del w:id="1332" w:author="Jonathan Cervas" w:date="2021-04-09T16:43:00Z">
                    <w:r w:rsidRPr="00296D3C" w:rsidDel="000F7A8D">
                      <w:rPr>
                        <w:rFonts w:cs="Open Sans Light"/>
                        <w:sz w:val="16"/>
                        <w:szCs w:val="16"/>
                      </w:rPr>
                      <w:delText>97.20%</w:delText>
                    </w:r>
                  </w:del>
                </w:p>
              </w:tc>
              <w:tc>
                <w:tcPr>
                  <w:tcW w:w="1300" w:type="dxa"/>
                  <w:shd w:val="clear" w:color="auto" w:fill="auto"/>
                  <w:noWrap/>
                  <w:vAlign w:val="bottom"/>
                  <w:hideMark/>
                </w:tcPr>
                <w:p w14:paraId="7D41F0D9" w14:textId="77777777" w:rsidR="00296D3C" w:rsidRPr="00296D3C" w:rsidDel="000F7A8D" w:rsidRDefault="00296D3C">
                  <w:pPr>
                    <w:jc w:val="center"/>
                    <w:rPr>
                      <w:del w:id="1333" w:author="Jonathan Cervas" w:date="2021-04-09T16:43:00Z"/>
                      <w:rFonts w:cs="Open Sans Light"/>
                      <w:sz w:val="16"/>
                      <w:szCs w:val="16"/>
                    </w:rPr>
                    <w:pPrChange w:id="1334" w:author="Jonathan Cervas" w:date="2021-04-09T16:43:00Z">
                      <w:pPr>
                        <w:pStyle w:val="NoSpacing"/>
                      </w:pPr>
                    </w:pPrChange>
                  </w:pPr>
                  <w:del w:id="1335" w:author="Jonathan Cervas" w:date="2021-04-09T16:43:00Z">
                    <w:r w:rsidRPr="00296D3C" w:rsidDel="000F7A8D">
                      <w:rPr>
                        <w:rFonts w:cs="Open Sans Light"/>
                        <w:sz w:val="16"/>
                        <w:szCs w:val="16"/>
                      </w:rPr>
                      <w:delText>381</w:delText>
                    </w:r>
                  </w:del>
                </w:p>
              </w:tc>
              <w:tc>
                <w:tcPr>
                  <w:tcW w:w="1300" w:type="dxa"/>
                  <w:shd w:val="clear" w:color="auto" w:fill="auto"/>
                  <w:noWrap/>
                  <w:vAlign w:val="bottom"/>
                  <w:hideMark/>
                </w:tcPr>
                <w:p w14:paraId="65C1B1E3" w14:textId="77777777" w:rsidR="00296D3C" w:rsidRPr="00296D3C" w:rsidDel="000F7A8D" w:rsidRDefault="00296D3C">
                  <w:pPr>
                    <w:jc w:val="center"/>
                    <w:rPr>
                      <w:del w:id="1336" w:author="Jonathan Cervas" w:date="2021-04-09T16:43:00Z"/>
                      <w:rFonts w:cs="Open Sans Light"/>
                      <w:sz w:val="16"/>
                      <w:szCs w:val="16"/>
                    </w:rPr>
                    <w:pPrChange w:id="1337" w:author="Jonathan Cervas" w:date="2021-04-09T16:43:00Z">
                      <w:pPr>
                        <w:pStyle w:val="NoSpacing"/>
                      </w:pPr>
                    </w:pPrChange>
                  </w:pPr>
                  <w:del w:id="1338" w:author="Jonathan Cervas" w:date="2021-04-09T16:43:00Z">
                    <w:r w:rsidRPr="00296D3C" w:rsidDel="000F7A8D">
                      <w:rPr>
                        <w:rFonts w:cs="Open Sans Light"/>
                        <w:sz w:val="16"/>
                        <w:szCs w:val="16"/>
                      </w:rPr>
                      <w:delText>2.80%</w:delText>
                    </w:r>
                  </w:del>
                </w:p>
              </w:tc>
              <w:tc>
                <w:tcPr>
                  <w:tcW w:w="1300" w:type="dxa"/>
                  <w:shd w:val="clear" w:color="auto" w:fill="auto"/>
                  <w:noWrap/>
                  <w:vAlign w:val="bottom"/>
                  <w:hideMark/>
                </w:tcPr>
                <w:p w14:paraId="52D23172" w14:textId="77777777" w:rsidR="00296D3C" w:rsidRPr="00296D3C" w:rsidDel="000F7A8D" w:rsidRDefault="00296D3C">
                  <w:pPr>
                    <w:jc w:val="center"/>
                    <w:rPr>
                      <w:del w:id="1339" w:author="Jonathan Cervas" w:date="2021-04-09T16:43:00Z"/>
                      <w:rFonts w:cs="Open Sans Light"/>
                      <w:sz w:val="16"/>
                      <w:szCs w:val="16"/>
                    </w:rPr>
                    <w:pPrChange w:id="1340" w:author="Jonathan Cervas" w:date="2021-04-09T16:43:00Z">
                      <w:pPr>
                        <w:pStyle w:val="NoSpacing"/>
                      </w:pPr>
                    </w:pPrChange>
                  </w:pPr>
                  <w:del w:id="1341" w:author="Jonathan Cervas" w:date="2021-04-09T16:43:00Z">
                    <w:r w:rsidRPr="00296D3C" w:rsidDel="000F7A8D">
                      <w:rPr>
                        <w:rFonts w:cs="Open Sans Light"/>
                        <w:sz w:val="16"/>
                        <w:szCs w:val="16"/>
                      </w:rPr>
                      <w:delText>-3.50%</w:delText>
                    </w:r>
                  </w:del>
                </w:p>
              </w:tc>
              <w:tc>
                <w:tcPr>
                  <w:tcW w:w="1300" w:type="dxa"/>
                  <w:shd w:val="clear" w:color="auto" w:fill="auto"/>
                  <w:noWrap/>
                  <w:vAlign w:val="bottom"/>
                  <w:hideMark/>
                </w:tcPr>
                <w:p w14:paraId="64BFD667" w14:textId="77777777" w:rsidR="00296D3C" w:rsidRPr="00296D3C" w:rsidDel="000F7A8D" w:rsidRDefault="00296D3C">
                  <w:pPr>
                    <w:jc w:val="center"/>
                    <w:rPr>
                      <w:del w:id="1342" w:author="Jonathan Cervas" w:date="2021-04-09T16:43:00Z"/>
                      <w:rFonts w:cs="Open Sans Light"/>
                      <w:sz w:val="16"/>
                      <w:szCs w:val="16"/>
                    </w:rPr>
                    <w:pPrChange w:id="1343" w:author="Jonathan Cervas" w:date="2021-04-09T16:43:00Z">
                      <w:pPr>
                        <w:pStyle w:val="NoSpacing"/>
                      </w:pPr>
                    </w:pPrChange>
                  </w:pPr>
                  <w:del w:id="1344" w:author="Jonathan Cervas" w:date="2021-04-09T16:43:00Z">
                    <w:r w:rsidRPr="00296D3C" w:rsidDel="000F7A8D">
                      <w:rPr>
                        <w:rFonts w:cs="Open Sans Light"/>
                        <w:sz w:val="16"/>
                        <w:szCs w:val="16"/>
                      </w:rPr>
                      <w:delText>-4.80%</w:delText>
                    </w:r>
                  </w:del>
                </w:p>
              </w:tc>
            </w:tr>
          </w:tbl>
          <w:p w14:paraId="0DD8B4C1" w14:textId="77777777" w:rsidR="00234D12" w:rsidRPr="00C94CAB" w:rsidDel="000F7A8D" w:rsidRDefault="00234D12">
            <w:pPr>
              <w:jc w:val="center"/>
              <w:rPr>
                <w:del w:id="1345" w:author="Jonathan Cervas" w:date="2021-04-09T16:43:00Z"/>
                <w:rFonts w:eastAsia="Times New Roman" w:cs="Open Sans"/>
                <w:color w:val="000000" w:themeColor="text1"/>
                <w:szCs w:val="20"/>
              </w:rPr>
              <w:pPrChange w:id="1346" w:author="Jonathan Cervas" w:date="2021-04-09T16:43:00Z">
                <w:pPr>
                  <w:spacing w:after="200"/>
                  <w:jc w:val="center"/>
                </w:pPr>
              </w:pPrChange>
            </w:pPr>
          </w:p>
        </w:tc>
      </w:tr>
      <w:tr w:rsidR="00234D12" w:rsidRPr="00C94CAB" w:rsidDel="000F7A8D" w14:paraId="19B42F88" w14:textId="77777777" w:rsidTr="00621E60">
        <w:trPr>
          <w:del w:id="1347" w:author="Jonathan Cervas" w:date="2021-04-09T16:43:00Z"/>
        </w:trPr>
        <w:tc>
          <w:tcPr>
            <w:tcW w:w="5000" w:type="pct"/>
            <w:vAlign w:val="center"/>
          </w:tcPr>
          <w:p w14:paraId="4F80C28B" w14:textId="77777777" w:rsidR="00234D12" w:rsidRPr="009E4A64" w:rsidDel="000F7A8D" w:rsidRDefault="00234D12">
            <w:pPr>
              <w:jc w:val="center"/>
              <w:rPr>
                <w:del w:id="1348" w:author="Jonathan Cervas" w:date="2021-04-09T16:43:00Z"/>
              </w:rPr>
              <w:pPrChange w:id="1349" w:author="Jonathan Cervas" w:date="2021-04-09T16:43:00Z">
                <w:pPr>
                  <w:pStyle w:val="table-note"/>
                </w:pPr>
              </w:pPrChange>
            </w:pPr>
            <w:del w:id="1350" w:author="Jonathan Cervas" w:date="2021-04-09T16:43:00Z">
              <w:r w:rsidRPr="009E4A64" w:rsidDel="000F7A8D">
                <w:delText xml:space="preserve">Note: </w:delText>
              </w:r>
              <w:r w:rsidR="000F339D" w:rsidDel="000F7A8D">
                <w:delText xml:space="preserve">There are 301,000 simulations for every election year, so the number of inversions is small relative to all potential outcomes. </w:delText>
              </w:r>
              <w:r w:rsidRPr="009E4A64" w:rsidDel="000F7A8D">
                <w:delText>A Pro-Republican inversion means the Democrat wins the popular vote but not the Electoral College. The opposite is true for a Pro-Democratic inversion. Positive differences between the conditional probability of a pro-Republican inversion and the conditional probability of a pro-Democratic inversion mean that Democrats are more likely to win the popular vote and lose the Electoral vote, negative numbers indicate the Republican candidate suffers from inversion. Each year has a total of 301,000 simulations.</w:delText>
              </w:r>
            </w:del>
          </w:p>
        </w:tc>
      </w:tr>
    </w:tbl>
    <w:p w14:paraId="30903080" w14:textId="77777777" w:rsidR="00234D12" w:rsidRPr="00C94CAB" w:rsidDel="000F7A8D" w:rsidRDefault="00234D12">
      <w:pPr>
        <w:jc w:val="center"/>
        <w:rPr>
          <w:del w:id="1351" w:author="Jonathan Cervas" w:date="2021-04-09T16:43:00Z"/>
          <w:rFonts w:ascii="Open Sans" w:eastAsia="Times New Roman" w:hAnsi="Open Sans" w:cs="Open Sans"/>
          <w:sz w:val="24"/>
        </w:rPr>
        <w:pPrChange w:id="1352" w:author="Jonathan Cervas" w:date="2021-04-09T16:43:00Z">
          <w:pPr>
            <w:pStyle w:val="Caption"/>
            <w:keepNext/>
          </w:pPr>
        </w:pPrChange>
      </w:pPr>
    </w:p>
    <w:tbl>
      <w:tblPr>
        <w:tblStyle w:val="TableGrid"/>
        <w:tblW w:w="5000" w:type="pct"/>
        <w:tblLook w:val="04A0" w:firstRow="1" w:lastRow="0" w:firstColumn="1" w:lastColumn="0" w:noHBand="0" w:noVBand="1"/>
      </w:tblPr>
      <w:tblGrid>
        <w:gridCol w:w="9350"/>
      </w:tblGrid>
      <w:tr w:rsidR="00234D12" w:rsidRPr="00C94CAB" w:rsidDel="000F7A8D" w14:paraId="19B548C0" w14:textId="77777777" w:rsidTr="00621E60">
        <w:trPr>
          <w:del w:id="1353" w:author="Jonathan Cervas" w:date="2021-04-09T16:43:00Z"/>
        </w:trPr>
        <w:tc>
          <w:tcPr>
            <w:tcW w:w="9350" w:type="dxa"/>
          </w:tcPr>
          <w:p w14:paraId="26A16BE7" w14:textId="77777777" w:rsidR="00234D12" w:rsidRPr="00C94CAB" w:rsidDel="000F7A8D" w:rsidRDefault="00234D12">
            <w:pPr>
              <w:jc w:val="center"/>
              <w:rPr>
                <w:del w:id="1354" w:author="Jonathan Cervas" w:date="2021-04-09T16:43:00Z"/>
              </w:rPr>
              <w:pPrChange w:id="1355" w:author="Jonathan Cervas" w:date="2021-04-09T16:43:00Z">
                <w:pPr>
                  <w:pStyle w:val="Caption"/>
                </w:pPr>
              </w:pPrChange>
            </w:pPr>
            <w:del w:id="1356" w:author="Jonathan Cervas" w:date="2021-04-09T16:43:00Z">
              <w:r w:rsidRPr="00C94CAB" w:rsidDel="000F7A8D">
                <w:delText xml:space="preserve">Table </w:delText>
              </w:r>
              <w:r w:rsidR="00B513C3" w:rsidDel="000F7A8D">
                <w:delText>{#}.</w:delText>
              </w:r>
              <w:r w:rsidRPr="00C94CAB" w:rsidDel="000F7A8D">
                <w:delText xml:space="preserve"> Conditional Probability of Inversion at Actual Election Vote-Share (and if the other party had won by the same amount)</w:delText>
              </w:r>
            </w:del>
          </w:p>
        </w:tc>
      </w:tr>
      <w:tr w:rsidR="00234D12" w:rsidRPr="00C94CAB" w:rsidDel="000F7A8D" w14:paraId="38BE619D" w14:textId="77777777" w:rsidTr="00621E60">
        <w:trPr>
          <w:del w:id="1357" w:author="Jonathan Cervas" w:date="2021-04-09T16:43:00Z"/>
        </w:trPr>
        <w:tc>
          <w:tcPr>
            <w:tcW w:w="9350" w:type="dxa"/>
          </w:tcPr>
          <w:tbl>
            <w:tblPr>
              <w:tblW w:w="5000" w:type="pct"/>
              <w:jc w:val="center"/>
              <w:tblLook w:val="04A0" w:firstRow="1" w:lastRow="0" w:firstColumn="1" w:lastColumn="0" w:noHBand="0" w:noVBand="1"/>
            </w:tblPr>
            <w:tblGrid>
              <w:gridCol w:w="820"/>
              <w:gridCol w:w="811"/>
              <w:gridCol w:w="766"/>
              <w:gridCol w:w="811"/>
              <w:gridCol w:w="811"/>
              <w:gridCol w:w="811"/>
              <w:gridCol w:w="244"/>
              <w:gridCol w:w="811"/>
              <w:gridCol w:w="811"/>
              <w:gridCol w:w="811"/>
              <w:gridCol w:w="811"/>
              <w:gridCol w:w="811"/>
            </w:tblGrid>
            <w:tr w:rsidR="00234D12" w:rsidRPr="00C94CAB" w:rsidDel="000F7A8D" w14:paraId="431B3185" w14:textId="77777777" w:rsidTr="00F025E8">
              <w:trPr>
                <w:trHeight w:val="320"/>
                <w:jc w:val="center"/>
                <w:del w:id="1358"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5AB49A55" w14:textId="77777777" w:rsidR="00234D12" w:rsidRPr="009A6BCF" w:rsidDel="000F7A8D" w:rsidRDefault="00234D12">
                  <w:pPr>
                    <w:jc w:val="center"/>
                    <w:rPr>
                      <w:del w:id="1359" w:author="Jonathan Cervas" w:date="2021-04-09T16:43:00Z"/>
                    </w:rPr>
                    <w:pPrChange w:id="1360" w:author="Jonathan Cervas" w:date="2021-04-09T16:43:00Z">
                      <w:pPr>
                        <w:pStyle w:val="table-head"/>
                      </w:pPr>
                    </w:pPrChange>
                  </w:pPr>
                  <w:del w:id="1361" w:author="Jonathan Cervas" w:date="2021-04-09T16:43:00Z">
                    <w:r w:rsidRPr="009A6BCF" w:rsidDel="000F7A8D">
                      <w:delText>Years</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D918BA3" w14:textId="77777777" w:rsidR="00234D12" w:rsidRPr="009A6BCF" w:rsidDel="000F7A8D" w:rsidRDefault="00234D12">
                  <w:pPr>
                    <w:jc w:val="center"/>
                    <w:rPr>
                      <w:del w:id="1362" w:author="Jonathan Cervas" w:date="2021-04-09T16:43:00Z"/>
                    </w:rPr>
                    <w:pPrChange w:id="1363" w:author="Jonathan Cervas" w:date="2021-04-09T16:43:00Z">
                      <w:pPr>
                        <w:pStyle w:val="table-head"/>
                      </w:pPr>
                    </w:pPrChange>
                  </w:pPr>
                  <w:del w:id="1364" w:author="Jonathan Cervas" w:date="2021-04-09T16:43:00Z">
                    <w:r w:rsidRPr="009A6BCF" w:rsidDel="000F7A8D">
                      <w:delText>1868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A6E779" w14:textId="77777777" w:rsidR="00234D12" w:rsidRPr="009A6BCF" w:rsidDel="000F7A8D" w:rsidRDefault="00234D12">
                  <w:pPr>
                    <w:jc w:val="center"/>
                    <w:rPr>
                      <w:del w:id="1365" w:author="Jonathan Cervas" w:date="2021-04-09T16:43:00Z"/>
                    </w:rPr>
                    <w:pPrChange w:id="1366" w:author="Jonathan Cervas" w:date="2021-04-09T16:43:00Z">
                      <w:pPr>
                        <w:pStyle w:val="table-head"/>
                      </w:pPr>
                    </w:pPrChange>
                  </w:pPr>
                  <w:del w:id="1367" w:author="Jonathan Cervas" w:date="2021-04-09T16:43:00Z">
                    <w:r w:rsidRPr="009A6BCF" w:rsidDel="000F7A8D">
                      <w:delText>1872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50ADF15" w14:textId="77777777" w:rsidR="00234D12" w:rsidRPr="009A6BCF" w:rsidDel="000F7A8D" w:rsidRDefault="00234D12">
                  <w:pPr>
                    <w:jc w:val="center"/>
                    <w:rPr>
                      <w:del w:id="1368" w:author="Jonathan Cervas" w:date="2021-04-09T16:43:00Z"/>
                    </w:rPr>
                    <w:pPrChange w:id="1369" w:author="Jonathan Cervas" w:date="2021-04-09T16:43:00Z">
                      <w:pPr>
                        <w:pStyle w:val="table-head"/>
                      </w:pPr>
                    </w:pPrChange>
                  </w:pPr>
                  <w:del w:id="1370" w:author="Jonathan Cervas" w:date="2021-04-09T16:43:00Z">
                    <w:r w:rsidRPr="009A6BCF" w:rsidDel="000F7A8D">
                      <w:delText>1876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1CDF1A" w14:textId="77777777" w:rsidR="00234D12" w:rsidRPr="009A6BCF" w:rsidDel="000F7A8D" w:rsidRDefault="00234D12">
                  <w:pPr>
                    <w:jc w:val="center"/>
                    <w:rPr>
                      <w:del w:id="1371" w:author="Jonathan Cervas" w:date="2021-04-09T16:43:00Z"/>
                    </w:rPr>
                    <w:pPrChange w:id="1372" w:author="Jonathan Cervas" w:date="2021-04-09T16:43:00Z">
                      <w:pPr>
                        <w:pStyle w:val="table-head"/>
                      </w:pPr>
                    </w:pPrChange>
                  </w:pPr>
                  <w:del w:id="1373" w:author="Jonathan Cervas" w:date="2021-04-09T16:43:00Z">
                    <w:r w:rsidRPr="009A6BCF" w:rsidDel="000F7A8D">
                      <w:delText>1880</w:delText>
                    </w:r>
                  </w:del>
                </w:p>
              </w:tc>
              <w:tc>
                <w:tcPr>
                  <w:tcW w:w="735" w:type="dxa"/>
                  <w:tcBorders>
                    <w:top w:val="nil"/>
                    <w:left w:val="single" w:sz="4" w:space="0" w:color="auto"/>
                    <w:bottom w:val="nil"/>
                    <w:right w:val="nil"/>
                  </w:tcBorders>
                  <w:shd w:val="clear" w:color="auto" w:fill="auto"/>
                  <w:noWrap/>
                  <w:vAlign w:val="center"/>
                  <w:hideMark/>
                </w:tcPr>
                <w:p w14:paraId="47A7C44F" w14:textId="77777777" w:rsidR="00234D12" w:rsidRPr="009A6BCF" w:rsidDel="000F7A8D" w:rsidRDefault="00234D12">
                  <w:pPr>
                    <w:jc w:val="center"/>
                    <w:rPr>
                      <w:del w:id="1374" w:author="Jonathan Cervas" w:date="2021-04-09T16:43:00Z"/>
                    </w:rPr>
                    <w:pPrChange w:id="1375" w:author="Jonathan Cervas" w:date="2021-04-09T16:43:00Z">
                      <w:pPr>
                        <w:pStyle w:val="table-head"/>
                      </w:pPr>
                    </w:pPrChange>
                  </w:pPr>
                </w:p>
              </w:tc>
              <w:tc>
                <w:tcPr>
                  <w:tcW w:w="275" w:type="dxa"/>
                  <w:tcBorders>
                    <w:top w:val="nil"/>
                    <w:left w:val="nil"/>
                    <w:bottom w:val="nil"/>
                    <w:right w:val="single" w:sz="4" w:space="0" w:color="auto"/>
                  </w:tcBorders>
                  <w:shd w:val="clear" w:color="auto" w:fill="auto"/>
                  <w:noWrap/>
                  <w:vAlign w:val="center"/>
                  <w:hideMark/>
                </w:tcPr>
                <w:p w14:paraId="0A22D8B4" w14:textId="77777777" w:rsidR="00234D12" w:rsidRPr="009A6BCF" w:rsidDel="000F7A8D" w:rsidRDefault="00234D12">
                  <w:pPr>
                    <w:jc w:val="center"/>
                    <w:rPr>
                      <w:del w:id="1376" w:author="Jonathan Cervas" w:date="2021-04-09T16:43:00Z"/>
                    </w:rPr>
                    <w:pPrChange w:id="1377" w:author="Jonathan Cervas" w:date="2021-04-09T16:43:00Z">
                      <w:pPr>
                        <w:pStyle w:val="table-head"/>
                      </w:pPr>
                    </w:pPrChange>
                  </w:pPr>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5E0283C" w14:textId="77777777" w:rsidR="00234D12" w:rsidRPr="009A6BCF" w:rsidDel="000F7A8D" w:rsidRDefault="00234D12">
                  <w:pPr>
                    <w:jc w:val="center"/>
                    <w:rPr>
                      <w:del w:id="1378" w:author="Jonathan Cervas" w:date="2021-04-09T16:43:00Z"/>
                    </w:rPr>
                    <w:pPrChange w:id="1379" w:author="Jonathan Cervas" w:date="2021-04-09T16:43:00Z">
                      <w:pPr>
                        <w:pStyle w:val="table-head"/>
                      </w:pPr>
                    </w:pPrChange>
                  </w:pPr>
                  <w:del w:id="1380" w:author="Jonathan Cervas" w:date="2021-04-09T16:43:00Z">
                    <w:r w:rsidRPr="009A6BCF" w:rsidDel="000F7A8D">
                      <w:delText>1884</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748480" w14:textId="77777777" w:rsidR="00234D12" w:rsidRPr="009A6BCF" w:rsidDel="000F7A8D" w:rsidRDefault="00234D12">
                  <w:pPr>
                    <w:jc w:val="center"/>
                    <w:rPr>
                      <w:del w:id="1381" w:author="Jonathan Cervas" w:date="2021-04-09T16:43:00Z"/>
                    </w:rPr>
                    <w:pPrChange w:id="1382" w:author="Jonathan Cervas" w:date="2021-04-09T16:43:00Z">
                      <w:pPr>
                        <w:pStyle w:val="table-head"/>
                      </w:pPr>
                    </w:pPrChange>
                  </w:pPr>
                  <w:del w:id="1383" w:author="Jonathan Cervas" w:date="2021-04-09T16:43:00Z">
                    <w:r w:rsidRPr="009A6BCF" w:rsidDel="000F7A8D">
                      <w:delText>1888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80C0256" w14:textId="77777777" w:rsidR="00234D12" w:rsidRPr="009A6BCF" w:rsidDel="000F7A8D" w:rsidRDefault="00234D12">
                  <w:pPr>
                    <w:jc w:val="center"/>
                    <w:rPr>
                      <w:del w:id="1384" w:author="Jonathan Cervas" w:date="2021-04-09T16:43:00Z"/>
                    </w:rPr>
                    <w:pPrChange w:id="1385" w:author="Jonathan Cervas" w:date="2021-04-09T16:43:00Z">
                      <w:pPr>
                        <w:pStyle w:val="table-head"/>
                      </w:pPr>
                    </w:pPrChange>
                  </w:pPr>
                  <w:del w:id="1386" w:author="Jonathan Cervas" w:date="2021-04-09T16:43:00Z">
                    <w:r w:rsidRPr="009A6BCF" w:rsidDel="000F7A8D">
                      <w:delText>1892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FC25CEF" w14:textId="77777777" w:rsidR="00234D12" w:rsidRPr="009A6BCF" w:rsidDel="000F7A8D" w:rsidRDefault="00234D12">
                  <w:pPr>
                    <w:jc w:val="center"/>
                    <w:rPr>
                      <w:del w:id="1387" w:author="Jonathan Cervas" w:date="2021-04-09T16:43:00Z"/>
                    </w:rPr>
                    <w:pPrChange w:id="1388" w:author="Jonathan Cervas" w:date="2021-04-09T16:43:00Z">
                      <w:pPr>
                        <w:pStyle w:val="table-head"/>
                      </w:pPr>
                    </w:pPrChange>
                  </w:pPr>
                  <w:del w:id="1389" w:author="Jonathan Cervas" w:date="2021-04-09T16:43:00Z">
                    <w:r w:rsidRPr="009A6BCF" w:rsidDel="000F7A8D">
                      <w:delText>1896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E73FF6F" w14:textId="77777777" w:rsidR="00234D12" w:rsidRPr="009A6BCF" w:rsidDel="000F7A8D" w:rsidRDefault="00234D12">
                  <w:pPr>
                    <w:jc w:val="center"/>
                    <w:rPr>
                      <w:del w:id="1390" w:author="Jonathan Cervas" w:date="2021-04-09T16:43:00Z"/>
                    </w:rPr>
                    <w:pPrChange w:id="1391" w:author="Jonathan Cervas" w:date="2021-04-09T16:43:00Z">
                      <w:pPr>
                        <w:pStyle w:val="table-head"/>
                      </w:pPr>
                    </w:pPrChange>
                  </w:pPr>
                  <w:del w:id="1392" w:author="Jonathan Cervas" w:date="2021-04-09T16:43:00Z">
                    <w:r w:rsidRPr="009A6BCF" w:rsidDel="000F7A8D">
                      <w:delText>1900</w:delText>
                    </w:r>
                  </w:del>
                </w:p>
              </w:tc>
            </w:tr>
            <w:tr w:rsidR="00102DC1" w:rsidRPr="00C94CAB" w:rsidDel="000F7A8D" w14:paraId="340D5366" w14:textId="77777777" w:rsidTr="00F025E8">
              <w:trPr>
                <w:trHeight w:val="320"/>
                <w:jc w:val="center"/>
                <w:del w:id="1393"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0547A040" w14:textId="77777777" w:rsidR="00102DC1" w:rsidRPr="009A6BCF" w:rsidDel="000F7A8D" w:rsidRDefault="00102DC1">
                  <w:pPr>
                    <w:jc w:val="center"/>
                    <w:rPr>
                      <w:del w:id="1394" w:author="Jonathan Cervas" w:date="2021-04-09T16:43:00Z"/>
                    </w:rPr>
                    <w:pPrChange w:id="1395" w:author="Jonathan Cervas" w:date="2021-04-09T16:43:00Z">
                      <w:pPr>
                        <w:pStyle w:val="table-head"/>
                      </w:pPr>
                    </w:pPrChange>
                  </w:pPr>
                  <w:del w:id="1396" w:author="Jonathan Cervas" w:date="2021-04-09T16:43:00Z">
                    <w:r w:rsidRPr="009A6BCF" w:rsidDel="000F7A8D">
                      <w:delText>Pro-Republican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7DB5E11" w14:textId="77777777" w:rsidR="00102DC1" w:rsidRPr="00102DC1" w:rsidDel="000F7A8D" w:rsidRDefault="00102DC1">
                  <w:pPr>
                    <w:jc w:val="center"/>
                    <w:rPr>
                      <w:del w:id="1397" w:author="Jonathan Cervas" w:date="2021-04-09T16:43:00Z"/>
                    </w:rPr>
                    <w:pPrChange w:id="1398" w:author="Jonathan Cervas" w:date="2021-04-09T16:43:00Z">
                      <w:pPr>
                        <w:pStyle w:val="table-contents"/>
                      </w:pPr>
                    </w:pPrChange>
                  </w:pPr>
                  <w:del w:id="1399" w:author="Jonathan Cervas" w:date="2021-04-09T16:43:00Z">
                    <w:r w:rsidRPr="00102DC1" w:rsidDel="000F7A8D">
                      <w:delText>13.7%</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5B4691A" w14:textId="77777777" w:rsidR="00102DC1" w:rsidRPr="00102DC1" w:rsidDel="000F7A8D" w:rsidRDefault="00102DC1">
                  <w:pPr>
                    <w:jc w:val="center"/>
                    <w:rPr>
                      <w:del w:id="1400" w:author="Jonathan Cervas" w:date="2021-04-09T16:43:00Z"/>
                    </w:rPr>
                    <w:pPrChange w:id="1401" w:author="Jonathan Cervas" w:date="2021-04-09T16:43:00Z">
                      <w:pPr>
                        <w:pStyle w:val="table-contents"/>
                      </w:pPr>
                    </w:pPrChange>
                  </w:pPr>
                  <w:del w:id="1402"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30C365" w14:textId="77777777" w:rsidR="00102DC1" w:rsidRPr="00102DC1" w:rsidDel="000F7A8D" w:rsidRDefault="00102DC1">
                  <w:pPr>
                    <w:jc w:val="center"/>
                    <w:rPr>
                      <w:del w:id="1403" w:author="Jonathan Cervas" w:date="2021-04-09T16:43:00Z"/>
                    </w:rPr>
                    <w:pPrChange w:id="1404" w:author="Jonathan Cervas" w:date="2021-04-09T16:43:00Z">
                      <w:pPr>
                        <w:pStyle w:val="table-contents"/>
                      </w:pPr>
                    </w:pPrChange>
                  </w:pPr>
                  <w:del w:id="1405" w:author="Jonathan Cervas" w:date="2021-04-09T16:43:00Z">
                    <w:r w:rsidRPr="00102DC1" w:rsidDel="000F7A8D">
                      <w:delText>16.2%</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AC4AEF8" w14:textId="77777777" w:rsidR="00102DC1" w:rsidRPr="00102DC1" w:rsidDel="000F7A8D" w:rsidRDefault="00102DC1">
                  <w:pPr>
                    <w:jc w:val="center"/>
                    <w:rPr>
                      <w:del w:id="1406" w:author="Jonathan Cervas" w:date="2021-04-09T16:43:00Z"/>
                    </w:rPr>
                    <w:pPrChange w:id="1407" w:author="Jonathan Cervas" w:date="2021-04-09T16:43:00Z">
                      <w:pPr>
                        <w:pStyle w:val="table-contents"/>
                      </w:pPr>
                    </w:pPrChange>
                  </w:pPr>
                  <w:del w:id="1408" w:author="Jonathan Cervas" w:date="2021-04-09T16:43:00Z">
                    <w:r w:rsidRPr="00102DC1" w:rsidDel="000F7A8D">
                      <w:delText>38.7%</w:delText>
                    </w:r>
                  </w:del>
                </w:p>
              </w:tc>
              <w:tc>
                <w:tcPr>
                  <w:tcW w:w="735" w:type="dxa"/>
                  <w:tcBorders>
                    <w:top w:val="nil"/>
                    <w:left w:val="single" w:sz="4" w:space="0" w:color="auto"/>
                    <w:bottom w:val="nil"/>
                    <w:right w:val="nil"/>
                  </w:tcBorders>
                  <w:shd w:val="clear" w:color="auto" w:fill="auto"/>
                  <w:noWrap/>
                  <w:vAlign w:val="center"/>
                  <w:hideMark/>
                </w:tcPr>
                <w:p w14:paraId="36791931" w14:textId="77777777" w:rsidR="00102DC1" w:rsidRPr="00102DC1" w:rsidDel="000F7A8D" w:rsidRDefault="00102DC1">
                  <w:pPr>
                    <w:jc w:val="center"/>
                    <w:rPr>
                      <w:del w:id="1409" w:author="Jonathan Cervas" w:date="2021-04-09T16:43:00Z"/>
                    </w:rPr>
                    <w:pPrChange w:id="1410" w:author="Jonathan Cervas" w:date="2021-04-09T16:43:00Z">
                      <w:pPr>
                        <w:pStyle w:val="table-contents"/>
                      </w:pPr>
                    </w:pPrChange>
                  </w:pPr>
                </w:p>
              </w:tc>
              <w:tc>
                <w:tcPr>
                  <w:tcW w:w="275" w:type="dxa"/>
                  <w:tcBorders>
                    <w:top w:val="nil"/>
                    <w:left w:val="nil"/>
                    <w:bottom w:val="nil"/>
                    <w:right w:val="single" w:sz="4" w:space="0" w:color="auto"/>
                  </w:tcBorders>
                  <w:shd w:val="clear" w:color="auto" w:fill="auto"/>
                  <w:noWrap/>
                  <w:vAlign w:val="center"/>
                  <w:hideMark/>
                </w:tcPr>
                <w:p w14:paraId="5EC83003" w14:textId="77777777" w:rsidR="00102DC1" w:rsidRPr="00102DC1" w:rsidDel="000F7A8D" w:rsidRDefault="00102DC1">
                  <w:pPr>
                    <w:jc w:val="center"/>
                    <w:rPr>
                      <w:del w:id="1411" w:author="Jonathan Cervas" w:date="2021-04-09T16:43:00Z"/>
                    </w:rPr>
                    <w:pPrChange w:id="1412"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E6BA4F" w14:textId="77777777" w:rsidR="00102DC1" w:rsidRPr="00102DC1" w:rsidDel="000F7A8D" w:rsidRDefault="00102DC1">
                  <w:pPr>
                    <w:jc w:val="center"/>
                    <w:rPr>
                      <w:del w:id="1413" w:author="Jonathan Cervas" w:date="2021-04-09T16:43:00Z"/>
                    </w:rPr>
                    <w:pPrChange w:id="1414" w:author="Jonathan Cervas" w:date="2021-04-09T16:43:00Z">
                      <w:pPr>
                        <w:pStyle w:val="table-contents"/>
                      </w:pPr>
                    </w:pPrChange>
                  </w:pPr>
                  <w:del w:id="1415" w:author="Jonathan Cervas" w:date="2021-04-09T16:43:00Z">
                    <w:r w:rsidRPr="00102DC1" w:rsidDel="000F7A8D">
                      <w:delText>46.4%</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862CA8" w14:textId="77777777" w:rsidR="00102DC1" w:rsidRPr="00102DC1" w:rsidDel="000F7A8D" w:rsidRDefault="00102DC1">
                  <w:pPr>
                    <w:jc w:val="center"/>
                    <w:rPr>
                      <w:del w:id="1416" w:author="Jonathan Cervas" w:date="2021-04-09T16:43:00Z"/>
                    </w:rPr>
                    <w:pPrChange w:id="1417" w:author="Jonathan Cervas" w:date="2021-04-09T16:43:00Z">
                      <w:pPr>
                        <w:pStyle w:val="table-contents"/>
                      </w:pPr>
                    </w:pPrChange>
                  </w:pPr>
                  <w:del w:id="1418" w:author="Jonathan Cervas" w:date="2021-04-09T16:43:00Z">
                    <w:r w:rsidRPr="00102DC1" w:rsidDel="000F7A8D">
                      <w:delText>54.3%</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6C1F92" w14:textId="77777777" w:rsidR="00102DC1" w:rsidRPr="00102DC1" w:rsidDel="000F7A8D" w:rsidRDefault="00102DC1">
                  <w:pPr>
                    <w:jc w:val="center"/>
                    <w:rPr>
                      <w:del w:id="1419" w:author="Jonathan Cervas" w:date="2021-04-09T16:43:00Z"/>
                    </w:rPr>
                    <w:pPrChange w:id="1420" w:author="Jonathan Cervas" w:date="2021-04-09T16:43:00Z">
                      <w:pPr>
                        <w:pStyle w:val="table-contents"/>
                      </w:pPr>
                    </w:pPrChange>
                  </w:pPr>
                  <w:del w:id="1421" w:author="Jonathan Cervas" w:date="2021-04-09T16:43:00Z">
                    <w:r w:rsidRPr="00102DC1" w:rsidDel="000F7A8D">
                      <w:delText>13.2%</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03E54D" w14:textId="77777777" w:rsidR="00102DC1" w:rsidRPr="00102DC1" w:rsidDel="000F7A8D" w:rsidRDefault="00102DC1">
                  <w:pPr>
                    <w:jc w:val="center"/>
                    <w:rPr>
                      <w:del w:id="1422" w:author="Jonathan Cervas" w:date="2021-04-09T16:43:00Z"/>
                    </w:rPr>
                    <w:pPrChange w:id="1423" w:author="Jonathan Cervas" w:date="2021-04-09T16:43:00Z">
                      <w:pPr>
                        <w:pStyle w:val="table-contents"/>
                      </w:pPr>
                    </w:pPrChange>
                  </w:pPr>
                  <w:del w:id="1424" w:author="Jonathan Cervas" w:date="2021-04-09T16:43:00Z">
                    <w:r w:rsidRPr="00102DC1" w:rsidDel="000F7A8D">
                      <w:delText>7.5%</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F809CD4" w14:textId="77777777" w:rsidR="00102DC1" w:rsidRPr="00102DC1" w:rsidDel="000F7A8D" w:rsidRDefault="00102DC1">
                  <w:pPr>
                    <w:jc w:val="center"/>
                    <w:rPr>
                      <w:del w:id="1425" w:author="Jonathan Cervas" w:date="2021-04-09T16:43:00Z"/>
                    </w:rPr>
                    <w:pPrChange w:id="1426" w:author="Jonathan Cervas" w:date="2021-04-09T16:43:00Z">
                      <w:pPr>
                        <w:pStyle w:val="table-contents"/>
                      </w:pPr>
                    </w:pPrChange>
                  </w:pPr>
                  <w:del w:id="1427" w:author="Jonathan Cervas" w:date="2021-04-09T16:43:00Z">
                    <w:r w:rsidRPr="00102DC1" w:rsidDel="000F7A8D">
                      <w:delText>1.9%</w:delText>
                    </w:r>
                  </w:del>
                </w:p>
              </w:tc>
            </w:tr>
            <w:tr w:rsidR="00102DC1" w:rsidRPr="00C94CAB" w:rsidDel="000F7A8D" w14:paraId="02D7C690" w14:textId="77777777" w:rsidTr="00F025E8">
              <w:trPr>
                <w:trHeight w:val="320"/>
                <w:jc w:val="center"/>
                <w:del w:id="1428"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7E45368F" w14:textId="77777777" w:rsidR="00102DC1" w:rsidRPr="009A6BCF" w:rsidDel="000F7A8D" w:rsidRDefault="00102DC1">
                  <w:pPr>
                    <w:jc w:val="center"/>
                    <w:rPr>
                      <w:del w:id="1429" w:author="Jonathan Cervas" w:date="2021-04-09T16:43:00Z"/>
                    </w:rPr>
                    <w:pPrChange w:id="1430" w:author="Jonathan Cervas" w:date="2021-04-09T16:43:00Z">
                      <w:pPr>
                        <w:pStyle w:val="table-head"/>
                      </w:pPr>
                    </w:pPrChange>
                  </w:pPr>
                  <w:del w:id="1431" w:author="Jonathan Cervas" w:date="2021-04-09T16:43:00Z">
                    <w:r w:rsidRPr="009A6BCF" w:rsidDel="000F7A8D">
                      <w:delText>Pro-Democratic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4B093B" w14:textId="77777777" w:rsidR="00102DC1" w:rsidRPr="00102DC1" w:rsidDel="000F7A8D" w:rsidRDefault="00102DC1">
                  <w:pPr>
                    <w:jc w:val="center"/>
                    <w:rPr>
                      <w:del w:id="1432" w:author="Jonathan Cervas" w:date="2021-04-09T16:43:00Z"/>
                    </w:rPr>
                    <w:pPrChange w:id="1433" w:author="Jonathan Cervas" w:date="2021-04-09T16:43:00Z">
                      <w:pPr>
                        <w:pStyle w:val="table-contents"/>
                      </w:pPr>
                    </w:pPrChange>
                  </w:pPr>
                  <w:del w:id="1434"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ADEAE3" w14:textId="77777777" w:rsidR="00102DC1" w:rsidRPr="00102DC1" w:rsidDel="000F7A8D" w:rsidRDefault="00102DC1">
                  <w:pPr>
                    <w:jc w:val="center"/>
                    <w:rPr>
                      <w:del w:id="1435" w:author="Jonathan Cervas" w:date="2021-04-09T16:43:00Z"/>
                    </w:rPr>
                    <w:pPrChange w:id="1436" w:author="Jonathan Cervas" w:date="2021-04-09T16:43:00Z">
                      <w:pPr>
                        <w:pStyle w:val="table-contents"/>
                      </w:pPr>
                    </w:pPrChange>
                  </w:pPr>
                  <w:del w:id="1437"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18C0C2" w14:textId="77777777" w:rsidR="00102DC1" w:rsidRPr="00102DC1" w:rsidDel="000F7A8D" w:rsidRDefault="00102DC1">
                  <w:pPr>
                    <w:jc w:val="center"/>
                    <w:rPr>
                      <w:del w:id="1438" w:author="Jonathan Cervas" w:date="2021-04-09T16:43:00Z"/>
                    </w:rPr>
                    <w:pPrChange w:id="1439" w:author="Jonathan Cervas" w:date="2021-04-09T16:43:00Z">
                      <w:pPr>
                        <w:pStyle w:val="table-contents"/>
                      </w:pPr>
                    </w:pPrChange>
                  </w:pPr>
                  <w:del w:id="1440" w:author="Jonathan Cervas" w:date="2021-04-09T16:43:00Z">
                    <w:r w:rsidRPr="00102DC1" w:rsidDel="000F7A8D">
                      <w:delText>12.3%</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A7B875" w14:textId="77777777" w:rsidR="00102DC1" w:rsidRPr="00102DC1" w:rsidDel="000F7A8D" w:rsidRDefault="00102DC1">
                  <w:pPr>
                    <w:jc w:val="center"/>
                    <w:rPr>
                      <w:del w:id="1441" w:author="Jonathan Cervas" w:date="2021-04-09T16:43:00Z"/>
                    </w:rPr>
                    <w:pPrChange w:id="1442" w:author="Jonathan Cervas" w:date="2021-04-09T16:43:00Z">
                      <w:pPr>
                        <w:pStyle w:val="table-contents"/>
                      </w:pPr>
                    </w:pPrChange>
                  </w:pPr>
                  <w:del w:id="1443" w:author="Jonathan Cervas" w:date="2021-04-09T16:43:00Z">
                    <w:r w:rsidRPr="00102DC1" w:rsidDel="000F7A8D">
                      <w:delText>61.3%</w:delText>
                    </w:r>
                  </w:del>
                </w:p>
              </w:tc>
              <w:tc>
                <w:tcPr>
                  <w:tcW w:w="735" w:type="dxa"/>
                  <w:tcBorders>
                    <w:top w:val="nil"/>
                    <w:left w:val="single" w:sz="4" w:space="0" w:color="auto"/>
                    <w:bottom w:val="nil"/>
                    <w:right w:val="nil"/>
                  </w:tcBorders>
                  <w:shd w:val="clear" w:color="auto" w:fill="auto"/>
                  <w:noWrap/>
                  <w:vAlign w:val="center"/>
                  <w:hideMark/>
                </w:tcPr>
                <w:p w14:paraId="0D5C1C26" w14:textId="77777777" w:rsidR="00102DC1" w:rsidRPr="00102DC1" w:rsidDel="000F7A8D" w:rsidRDefault="00102DC1">
                  <w:pPr>
                    <w:jc w:val="center"/>
                    <w:rPr>
                      <w:del w:id="1444" w:author="Jonathan Cervas" w:date="2021-04-09T16:43:00Z"/>
                    </w:rPr>
                    <w:pPrChange w:id="1445" w:author="Jonathan Cervas" w:date="2021-04-09T16:43:00Z">
                      <w:pPr>
                        <w:pStyle w:val="table-contents"/>
                      </w:pPr>
                    </w:pPrChange>
                  </w:pPr>
                </w:p>
              </w:tc>
              <w:tc>
                <w:tcPr>
                  <w:tcW w:w="275" w:type="dxa"/>
                  <w:tcBorders>
                    <w:top w:val="nil"/>
                    <w:left w:val="nil"/>
                    <w:bottom w:val="nil"/>
                    <w:right w:val="single" w:sz="4" w:space="0" w:color="auto"/>
                  </w:tcBorders>
                  <w:shd w:val="clear" w:color="auto" w:fill="auto"/>
                  <w:noWrap/>
                  <w:vAlign w:val="center"/>
                  <w:hideMark/>
                </w:tcPr>
                <w:p w14:paraId="21B0A7C3" w14:textId="77777777" w:rsidR="00102DC1" w:rsidRPr="00102DC1" w:rsidDel="000F7A8D" w:rsidRDefault="00102DC1">
                  <w:pPr>
                    <w:jc w:val="center"/>
                    <w:rPr>
                      <w:del w:id="1446" w:author="Jonathan Cervas" w:date="2021-04-09T16:43:00Z"/>
                    </w:rPr>
                    <w:pPrChange w:id="1447"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20A209" w14:textId="77777777" w:rsidR="00102DC1" w:rsidRPr="00102DC1" w:rsidDel="000F7A8D" w:rsidRDefault="00102DC1">
                  <w:pPr>
                    <w:jc w:val="center"/>
                    <w:rPr>
                      <w:del w:id="1448" w:author="Jonathan Cervas" w:date="2021-04-09T16:43:00Z"/>
                    </w:rPr>
                    <w:pPrChange w:id="1449" w:author="Jonathan Cervas" w:date="2021-04-09T16:43:00Z">
                      <w:pPr>
                        <w:pStyle w:val="table-contents"/>
                      </w:pPr>
                    </w:pPrChange>
                  </w:pPr>
                  <w:del w:id="1450" w:author="Jonathan Cervas" w:date="2021-04-09T16:43:00Z">
                    <w:r w:rsidRPr="00102DC1" w:rsidDel="000F7A8D">
                      <w:delText>41.9%</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F4DD9B" w14:textId="77777777" w:rsidR="00102DC1" w:rsidRPr="00102DC1" w:rsidDel="000F7A8D" w:rsidRDefault="00102DC1">
                  <w:pPr>
                    <w:jc w:val="center"/>
                    <w:rPr>
                      <w:del w:id="1451" w:author="Jonathan Cervas" w:date="2021-04-09T16:43:00Z"/>
                    </w:rPr>
                    <w:pPrChange w:id="1452" w:author="Jonathan Cervas" w:date="2021-04-09T16:43:00Z">
                      <w:pPr>
                        <w:pStyle w:val="table-contents"/>
                      </w:pPr>
                    </w:pPrChange>
                  </w:pPr>
                  <w:del w:id="1453" w:author="Jonathan Cervas" w:date="2021-04-09T16:43:00Z">
                    <w:r w:rsidRPr="00102DC1" w:rsidDel="000F7A8D">
                      <w:delText>15.4%</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E64ED5" w14:textId="77777777" w:rsidR="00102DC1" w:rsidRPr="00102DC1" w:rsidDel="000F7A8D" w:rsidRDefault="00102DC1">
                  <w:pPr>
                    <w:jc w:val="center"/>
                    <w:rPr>
                      <w:del w:id="1454" w:author="Jonathan Cervas" w:date="2021-04-09T16:43:00Z"/>
                    </w:rPr>
                    <w:pPrChange w:id="1455" w:author="Jonathan Cervas" w:date="2021-04-09T16:43:00Z">
                      <w:pPr>
                        <w:pStyle w:val="table-contents"/>
                      </w:pPr>
                    </w:pPrChange>
                  </w:pPr>
                  <w:del w:id="1456" w:author="Jonathan Cervas" w:date="2021-04-09T16:43:00Z">
                    <w:r w:rsidRPr="00102DC1" w:rsidDel="000F7A8D">
                      <w:delText>10.2%</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D6B452D" w14:textId="77777777" w:rsidR="00102DC1" w:rsidRPr="00102DC1" w:rsidDel="000F7A8D" w:rsidRDefault="00102DC1">
                  <w:pPr>
                    <w:jc w:val="center"/>
                    <w:rPr>
                      <w:del w:id="1457" w:author="Jonathan Cervas" w:date="2021-04-09T16:43:00Z"/>
                    </w:rPr>
                    <w:pPrChange w:id="1458" w:author="Jonathan Cervas" w:date="2021-04-09T16:43:00Z">
                      <w:pPr>
                        <w:pStyle w:val="table-contents"/>
                      </w:pPr>
                    </w:pPrChange>
                  </w:pPr>
                  <w:del w:id="1459"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749BCAC" w14:textId="77777777" w:rsidR="00102DC1" w:rsidRPr="00102DC1" w:rsidDel="000F7A8D" w:rsidRDefault="00102DC1">
                  <w:pPr>
                    <w:jc w:val="center"/>
                    <w:rPr>
                      <w:del w:id="1460" w:author="Jonathan Cervas" w:date="2021-04-09T16:43:00Z"/>
                    </w:rPr>
                    <w:pPrChange w:id="1461" w:author="Jonathan Cervas" w:date="2021-04-09T16:43:00Z">
                      <w:pPr>
                        <w:pStyle w:val="table-contents"/>
                      </w:pPr>
                    </w:pPrChange>
                  </w:pPr>
                  <w:del w:id="1462" w:author="Jonathan Cervas" w:date="2021-04-09T16:43:00Z">
                    <w:r w:rsidRPr="00102DC1" w:rsidDel="000F7A8D">
                      <w:delText>0.0%</w:delText>
                    </w:r>
                  </w:del>
                </w:p>
              </w:tc>
            </w:tr>
            <w:tr w:rsidR="00234D12" w:rsidRPr="00C94CAB" w:rsidDel="000F7A8D" w14:paraId="17095D02" w14:textId="77777777" w:rsidTr="00F025E8">
              <w:trPr>
                <w:trHeight w:val="320"/>
                <w:jc w:val="center"/>
                <w:del w:id="1463" w:author="Jonathan Cervas" w:date="2021-04-09T16:43:00Z"/>
              </w:trPr>
              <w:tc>
                <w:tcPr>
                  <w:tcW w:w="1509" w:type="dxa"/>
                  <w:tcBorders>
                    <w:top w:val="nil"/>
                    <w:left w:val="nil"/>
                    <w:bottom w:val="nil"/>
                    <w:right w:val="nil"/>
                  </w:tcBorders>
                  <w:shd w:val="clear" w:color="auto" w:fill="auto"/>
                  <w:noWrap/>
                  <w:vAlign w:val="center"/>
                  <w:hideMark/>
                </w:tcPr>
                <w:p w14:paraId="2AE93F02" w14:textId="77777777" w:rsidR="00234D12" w:rsidRPr="00C94CAB" w:rsidDel="000F7A8D" w:rsidRDefault="00234D12">
                  <w:pPr>
                    <w:jc w:val="center"/>
                    <w:rPr>
                      <w:del w:id="1464" w:author="Jonathan Cervas" w:date="2021-04-09T16:43:00Z"/>
                      <w:color w:val="000000"/>
                      <w:sz w:val="18"/>
                      <w:szCs w:val="18"/>
                    </w:rPr>
                    <w:pPrChange w:id="1465"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5122E826" w14:textId="77777777" w:rsidR="00234D12" w:rsidRPr="00C94CAB" w:rsidDel="000F7A8D" w:rsidRDefault="00234D12">
                  <w:pPr>
                    <w:jc w:val="center"/>
                    <w:rPr>
                      <w:del w:id="1466" w:author="Jonathan Cervas" w:date="2021-04-09T16:43:00Z"/>
                      <w:sz w:val="18"/>
                      <w:szCs w:val="18"/>
                    </w:rPr>
                    <w:pPrChange w:id="1467"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4330E208" w14:textId="77777777" w:rsidR="00234D12" w:rsidRPr="00C94CAB" w:rsidDel="000F7A8D" w:rsidRDefault="00234D12">
                  <w:pPr>
                    <w:jc w:val="center"/>
                    <w:rPr>
                      <w:del w:id="1468" w:author="Jonathan Cervas" w:date="2021-04-09T16:43:00Z"/>
                      <w:sz w:val="18"/>
                      <w:szCs w:val="18"/>
                    </w:rPr>
                    <w:pPrChange w:id="1469"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455C19C8" w14:textId="77777777" w:rsidR="00234D12" w:rsidRPr="00C94CAB" w:rsidDel="000F7A8D" w:rsidRDefault="00234D12">
                  <w:pPr>
                    <w:jc w:val="center"/>
                    <w:rPr>
                      <w:del w:id="1470" w:author="Jonathan Cervas" w:date="2021-04-09T16:43:00Z"/>
                      <w:sz w:val="18"/>
                      <w:szCs w:val="18"/>
                    </w:rPr>
                    <w:pPrChange w:id="1471"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7955F56E" w14:textId="77777777" w:rsidR="00234D12" w:rsidRPr="00C94CAB" w:rsidDel="000F7A8D" w:rsidRDefault="00234D12">
                  <w:pPr>
                    <w:jc w:val="center"/>
                    <w:rPr>
                      <w:del w:id="1472" w:author="Jonathan Cervas" w:date="2021-04-09T16:43:00Z"/>
                      <w:sz w:val="18"/>
                      <w:szCs w:val="18"/>
                    </w:rPr>
                    <w:pPrChange w:id="1473" w:author="Jonathan Cervas" w:date="2021-04-09T16:43:00Z">
                      <w:pPr>
                        <w:pStyle w:val="FootnoteText"/>
                      </w:pPr>
                    </w:pPrChange>
                  </w:pPr>
                </w:p>
              </w:tc>
              <w:tc>
                <w:tcPr>
                  <w:tcW w:w="735" w:type="dxa"/>
                  <w:tcBorders>
                    <w:top w:val="nil"/>
                    <w:left w:val="nil"/>
                    <w:bottom w:val="nil"/>
                    <w:right w:val="nil"/>
                  </w:tcBorders>
                  <w:shd w:val="clear" w:color="auto" w:fill="auto"/>
                  <w:noWrap/>
                  <w:vAlign w:val="center"/>
                  <w:hideMark/>
                </w:tcPr>
                <w:p w14:paraId="71B56CC0" w14:textId="77777777" w:rsidR="00234D12" w:rsidRPr="00C94CAB" w:rsidDel="000F7A8D" w:rsidRDefault="00234D12">
                  <w:pPr>
                    <w:jc w:val="center"/>
                    <w:rPr>
                      <w:del w:id="1474" w:author="Jonathan Cervas" w:date="2021-04-09T16:43:00Z"/>
                      <w:sz w:val="18"/>
                      <w:szCs w:val="18"/>
                    </w:rPr>
                    <w:pPrChange w:id="1475" w:author="Jonathan Cervas" w:date="2021-04-09T16:43:00Z">
                      <w:pPr>
                        <w:pStyle w:val="FootnoteText"/>
                      </w:pPr>
                    </w:pPrChange>
                  </w:pPr>
                </w:p>
              </w:tc>
              <w:tc>
                <w:tcPr>
                  <w:tcW w:w="275" w:type="dxa"/>
                  <w:tcBorders>
                    <w:top w:val="nil"/>
                    <w:left w:val="nil"/>
                    <w:bottom w:val="nil"/>
                    <w:right w:val="nil"/>
                  </w:tcBorders>
                  <w:shd w:val="clear" w:color="auto" w:fill="auto"/>
                  <w:noWrap/>
                  <w:vAlign w:val="center"/>
                  <w:hideMark/>
                </w:tcPr>
                <w:p w14:paraId="581A0240" w14:textId="77777777" w:rsidR="00234D12" w:rsidRPr="00C94CAB" w:rsidDel="000F7A8D" w:rsidRDefault="00234D12">
                  <w:pPr>
                    <w:jc w:val="center"/>
                    <w:rPr>
                      <w:del w:id="1476" w:author="Jonathan Cervas" w:date="2021-04-09T16:43:00Z"/>
                      <w:sz w:val="18"/>
                      <w:szCs w:val="18"/>
                    </w:rPr>
                    <w:pPrChange w:id="1477"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78D53EDE" w14:textId="77777777" w:rsidR="00234D12" w:rsidRPr="00C94CAB" w:rsidDel="000F7A8D" w:rsidRDefault="00234D12">
                  <w:pPr>
                    <w:jc w:val="center"/>
                    <w:rPr>
                      <w:del w:id="1478" w:author="Jonathan Cervas" w:date="2021-04-09T16:43:00Z"/>
                      <w:sz w:val="18"/>
                      <w:szCs w:val="18"/>
                    </w:rPr>
                    <w:pPrChange w:id="1479"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27D9C0E3" w14:textId="77777777" w:rsidR="00234D12" w:rsidRPr="00C94CAB" w:rsidDel="000F7A8D" w:rsidRDefault="00234D12">
                  <w:pPr>
                    <w:jc w:val="center"/>
                    <w:rPr>
                      <w:del w:id="1480" w:author="Jonathan Cervas" w:date="2021-04-09T16:43:00Z"/>
                      <w:sz w:val="18"/>
                      <w:szCs w:val="18"/>
                    </w:rPr>
                    <w:pPrChange w:id="1481"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67C99037" w14:textId="77777777" w:rsidR="00234D12" w:rsidRPr="00C94CAB" w:rsidDel="000F7A8D" w:rsidRDefault="00234D12">
                  <w:pPr>
                    <w:jc w:val="center"/>
                    <w:rPr>
                      <w:del w:id="1482" w:author="Jonathan Cervas" w:date="2021-04-09T16:43:00Z"/>
                      <w:sz w:val="18"/>
                      <w:szCs w:val="18"/>
                    </w:rPr>
                    <w:pPrChange w:id="1483"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3AAE8052" w14:textId="77777777" w:rsidR="00234D12" w:rsidRPr="00C94CAB" w:rsidDel="000F7A8D" w:rsidRDefault="00234D12">
                  <w:pPr>
                    <w:jc w:val="center"/>
                    <w:rPr>
                      <w:del w:id="1484" w:author="Jonathan Cervas" w:date="2021-04-09T16:43:00Z"/>
                      <w:sz w:val="18"/>
                      <w:szCs w:val="18"/>
                    </w:rPr>
                    <w:pPrChange w:id="1485" w:author="Jonathan Cervas" w:date="2021-04-09T16:43:00Z">
                      <w:pPr>
                        <w:pStyle w:val="FootnoteText"/>
                      </w:pPr>
                    </w:pPrChange>
                  </w:pPr>
                </w:p>
              </w:tc>
              <w:tc>
                <w:tcPr>
                  <w:tcW w:w="735" w:type="dxa"/>
                  <w:tcBorders>
                    <w:top w:val="single" w:sz="4" w:space="0" w:color="auto"/>
                    <w:left w:val="nil"/>
                    <w:bottom w:val="nil"/>
                    <w:right w:val="nil"/>
                  </w:tcBorders>
                  <w:shd w:val="clear" w:color="auto" w:fill="auto"/>
                  <w:noWrap/>
                  <w:vAlign w:val="center"/>
                  <w:hideMark/>
                </w:tcPr>
                <w:p w14:paraId="537DAAAC" w14:textId="77777777" w:rsidR="00234D12" w:rsidRPr="00C94CAB" w:rsidDel="000F7A8D" w:rsidRDefault="00234D12">
                  <w:pPr>
                    <w:jc w:val="center"/>
                    <w:rPr>
                      <w:del w:id="1486" w:author="Jonathan Cervas" w:date="2021-04-09T16:43:00Z"/>
                      <w:sz w:val="18"/>
                      <w:szCs w:val="18"/>
                    </w:rPr>
                    <w:pPrChange w:id="1487" w:author="Jonathan Cervas" w:date="2021-04-09T16:43:00Z">
                      <w:pPr>
                        <w:pStyle w:val="FootnoteText"/>
                      </w:pPr>
                    </w:pPrChange>
                  </w:pPr>
                </w:p>
              </w:tc>
            </w:tr>
            <w:tr w:rsidR="00234D12" w:rsidRPr="00C94CAB" w:rsidDel="000F7A8D" w14:paraId="249176F5" w14:textId="77777777" w:rsidTr="00F025E8">
              <w:trPr>
                <w:trHeight w:val="320"/>
                <w:jc w:val="center"/>
                <w:del w:id="1488" w:author="Jonathan Cervas" w:date="2021-04-09T16:43:00Z"/>
              </w:trPr>
              <w:tc>
                <w:tcPr>
                  <w:tcW w:w="1509" w:type="dxa"/>
                  <w:tcBorders>
                    <w:top w:val="nil"/>
                    <w:left w:val="nil"/>
                    <w:bottom w:val="nil"/>
                    <w:right w:val="nil"/>
                  </w:tcBorders>
                  <w:shd w:val="clear" w:color="auto" w:fill="auto"/>
                  <w:noWrap/>
                  <w:vAlign w:val="center"/>
                  <w:hideMark/>
                </w:tcPr>
                <w:p w14:paraId="5D41C501" w14:textId="77777777" w:rsidR="00234D12" w:rsidRPr="00C94CAB" w:rsidDel="000F7A8D" w:rsidRDefault="00234D12">
                  <w:pPr>
                    <w:jc w:val="center"/>
                    <w:rPr>
                      <w:del w:id="1489" w:author="Jonathan Cervas" w:date="2021-04-09T16:43:00Z"/>
                      <w:sz w:val="18"/>
                      <w:szCs w:val="18"/>
                    </w:rPr>
                    <w:pPrChange w:id="1490"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3F2FA8CE" w14:textId="77777777" w:rsidR="00234D12" w:rsidRPr="00C94CAB" w:rsidDel="000F7A8D" w:rsidRDefault="00234D12">
                  <w:pPr>
                    <w:jc w:val="center"/>
                    <w:rPr>
                      <w:del w:id="1491" w:author="Jonathan Cervas" w:date="2021-04-09T16:43:00Z"/>
                      <w:sz w:val="18"/>
                      <w:szCs w:val="18"/>
                    </w:rPr>
                    <w:pPrChange w:id="1492"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226BC0D4" w14:textId="77777777" w:rsidR="00234D12" w:rsidRPr="00C94CAB" w:rsidDel="000F7A8D" w:rsidRDefault="00234D12">
                  <w:pPr>
                    <w:jc w:val="center"/>
                    <w:rPr>
                      <w:del w:id="1493" w:author="Jonathan Cervas" w:date="2021-04-09T16:43:00Z"/>
                      <w:sz w:val="18"/>
                      <w:szCs w:val="18"/>
                    </w:rPr>
                    <w:pPrChange w:id="1494"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1AD13E43" w14:textId="77777777" w:rsidR="00234D12" w:rsidRPr="00C94CAB" w:rsidDel="000F7A8D" w:rsidRDefault="00234D12">
                  <w:pPr>
                    <w:jc w:val="center"/>
                    <w:rPr>
                      <w:del w:id="1495" w:author="Jonathan Cervas" w:date="2021-04-09T16:43:00Z"/>
                      <w:sz w:val="18"/>
                      <w:szCs w:val="18"/>
                    </w:rPr>
                    <w:pPrChange w:id="1496"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684E617C" w14:textId="77777777" w:rsidR="00234D12" w:rsidRPr="00C94CAB" w:rsidDel="000F7A8D" w:rsidRDefault="00234D12">
                  <w:pPr>
                    <w:jc w:val="center"/>
                    <w:rPr>
                      <w:del w:id="1497" w:author="Jonathan Cervas" w:date="2021-04-09T16:43:00Z"/>
                      <w:sz w:val="18"/>
                      <w:szCs w:val="18"/>
                    </w:rPr>
                    <w:pPrChange w:id="1498"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21FEC763" w14:textId="77777777" w:rsidR="00234D12" w:rsidRPr="00C94CAB" w:rsidDel="000F7A8D" w:rsidRDefault="00234D12">
                  <w:pPr>
                    <w:jc w:val="center"/>
                    <w:rPr>
                      <w:del w:id="1499" w:author="Jonathan Cervas" w:date="2021-04-09T16:43:00Z"/>
                      <w:sz w:val="18"/>
                      <w:szCs w:val="18"/>
                    </w:rPr>
                    <w:pPrChange w:id="1500" w:author="Jonathan Cervas" w:date="2021-04-09T16:43:00Z">
                      <w:pPr>
                        <w:pStyle w:val="FootnoteText"/>
                      </w:pPr>
                    </w:pPrChange>
                  </w:pPr>
                </w:p>
              </w:tc>
              <w:tc>
                <w:tcPr>
                  <w:tcW w:w="275" w:type="dxa"/>
                  <w:tcBorders>
                    <w:top w:val="nil"/>
                    <w:left w:val="nil"/>
                    <w:bottom w:val="nil"/>
                    <w:right w:val="nil"/>
                  </w:tcBorders>
                  <w:shd w:val="clear" w:color="auto" w:fill="auto"/>
                  <w:noWrap/>
                  <w:vAlign w:val="center"/>
                  <w:hideMark/>
                </w:tcPr>
                <w:p w14:paraId="4633E5AD" w14:textId="77777777" w:rsidR="00234D12" w:rsidRPr="00C94CAB" w:rsidDel="000F7A8D" w:rsidRDefault="00234D12">
                  <w:pPr>
                    <w:jc w:val="center"/>
                    <w:rPr>
                      <w:del w:id="1501" w:author="Jonathan Cervas" w:date="2021-04-09T16:43:00Z"/>
                      <w:sz w:val="18"/>
                      <w:szCs w:val="18"/>
                    </w:rPr>
                    <w:pPrChange w:id="1502"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4FFEE6FA" w14:textId="77777777" w:rsidR="00234D12" w:rsidRPr="00C94CAB" w:rsidDel="000F7A8D" w:rsidRDefault="00234D12">
                  <w:pPr>
                    <w:jc w:val="center"/>
                    <w:rPr>
                      <w:del w:id="1503" w:author="Jonathan Cervas" w:date="2021-04-09T16:43:00Z"/>
                      <w:sz w:val="18"/>
                      <w:szCs w:val="18"/>
                    </w:rPr>
                    <w:pPrChange w:id="1504"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00EFE974" w14:textId="77777777" w:rsidR="00234D12" w:rsidRPr="00C94CAB" w:rsidDel="000F7A8D" w:rsidRDefault="00234D12">
                  <w:pPr>
                    <w:jc w:val="center"/>
                    <w:rPr>
                      <w:del w:id="1505" w:author="Jonathan Cervas" w:date="2021-04-09T16:43:00Z"/>
                      <w:sz w:val="18"/>
                      <w:szCs w:val="18"/>
                    </w:rPr>
                    <w:pPrChange w:id="1506"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0EDBB872" w14:textId="77777777" w:rsidR="00234D12" w:rsidRPr="00C94CAB" w:rsidDel="000F7A8D" w:rsidRDefault="00234D12">
                  <w:pPr>
                    <w:jc w:val="center"/>
                    <w:rPr>
                      <w:del w:id="1507" w:author="Jonathan Cervas" w:date="2021-04-09T16:43:00Z"/>
                      <w:sz w:val="18"/>
                      <w:szCs w:val="18"/>
                    </w:rPr>
                    <w:pPrChange w:id="1508"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1E3FB4D3" w14:textId="77777777" w:rsidR="00234D12" w:rsidRPr="00C94CAB" w:rsidDel="000F7A8D" w:rsidRDefault="00234D12">
                  <w:pPr>
                    <w:jc w:val="center"/>
                    <w:rPr>
                      <w:del w:id="1509" w:author="Jonathan Cervas" w:date="2021-04-09T16:43:00Z"/>
                      <w:sz w:val="18"/>
                      <w:szCs w:val="18"/>
                    </w:rPr>
                    <w:pPrChange w:id="1510" w:author="Jonathan Cervas" w:date="2021-04-09T16:43:00Z">
                      <w:pPr>
                        <w:pStyle w:val="FootnoteText"/>
                      </w:pPr>
                    </w:pPrChange>
                  </w:pPr>
                </w:p>
              </w:tc>
              <w:tc>
                <w:tcPr>
                  <w:tcW w:w="735" w:type="dxa"/>
                  <w:tcBorders>
                    <w:top w:val="nil"/>
                    <w:left w:val="nil"/>
                    <w:bottom w:val="single" w:sz="4" w:space="0" w:color="auto"/>
                    <w:right w:val="nil"/>
                  </w:tcBorders>
                  <w:shd w:val="clear" w:color="auto" w:fill="auto"/>
                  <w:noWrap/>
                  <w:vAlign w:val="center"/>
                  <w:hideMark/>
                </w:tcPr>
                <w:p w14:paraId="0D08C59B" w14:textId="77777777" w:rsidR="00234D12" w:rsidRPr="00C94CAB" w:rsidDel="000F7A8D" w:rsidRDefault="00234D12">
                  <w:pPr>
                    <w:jc w:val="center"/>
                    <w:rPr>
                      <w:del w:id="1511" w:author="Jonathan Cervas" w:date="2021-04-09T16:43:00Z"/>
                      <w:sz w:val="18"/>
                      <w:szCs w:val="18"/>
                    </w:rPr>
                    <w:pPrChange w:id="1512" w:author="Jonathan Cervas" w:date="2021-04-09T16:43:00Z">
                      <w:pPr>
                        <w:pStyle w:val="FootnoteText"/>
                      </w:pPr>
                    </w:pPrChange>
                  </w:pPr>
                </w:p>
              </w:tc>
            </w:tr>
            <w:tr w:rsidR="00234D12" w:rsidRPr="00C94CAB" w:rsidDel="000F7A8D" w14:paraId="0F958A32" w14:textId="77777777" w:rsidTr="00F025E8">
              <w:trPr>
                <w:trHeight w:val="320"/>
                <w:jc w:val="center"/>
                <w:del w:id="1513"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7B8D5434" w14:textId="77777777" w:rsidR="00234D12" w:rsidRPr="00C94CAB" w:rsidDel="000F7A8D" w:rsidRDefault="00234D12">
                  <w:pPr>
                    <w:jc w:val="center"/>
                    <w:rPr>
                      <w:del w:id="1514" w:author="Jonathan Cervas" w:date="2021-04-09T16:43:00Z"/>
                    </w:rPr>
                    <w:pPrChange w:id="1515" w:author="Jonathan Cervas" w:date="2021-04-09T16:43:00Z">
                      <w:pPr>
                        <w:pStyle w:val="table-head"/>
                      </w:pPr>
                    </w:pPrChange>
                  </w:pPr>
                  <w:del w:id="1516" w:author="Jonathan Cervas" w:date="2021-04-09T16:43:00Z">
                    <w:r w:rsidRPr="00C94CAB" w:rsidDel="000F7A8D">
                      <w:delText>Years</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7E4441D" w14:textId="77777777" w:rsidR="00234D12" w:rsidRPr="00C94CAB" w:rsidDel="000F7A8D" w:rsidRDefault="00234D12">
                  <w:pPr>
                    <w:jc w:val="center"/>
                    <w:rPr>
                      <w:del w:id="1517" w:author="Jonathan Cervas" w:date="2021-04-09T16:43:00Z"/>
                    </w:rPr>
                    <w:pPrChange w:id="1518" w:author="Jonathan Cervas" w:date="2021-04-09T16:43:00Z">
                      <w:pPr>
                        <w:pStyle w:val="table-head"/>
                      </w:pPr>
                    </w:pPrChange>
                  </w:pPr>
                  <w:del w:id="1519" w:author="Jonathan Cervas" w:date="2021-04-09T16:43:00Z">
                    <w:r w:rsidRPr="00C94CAB" w:rsidDel="000F7A8D">
                      <w:delText>1904</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160074" w14:textId="77777777" w:rsidR="00234D12" w:rsidRPr="00C94CAB" w:rsidDel="000F7A8D" w:rsidRDefault="00234D12">
                  <w:pPr>
                    <w:jc w:val="center"/>
                    <w:rPr>
                      <w:del w:id="1520" w:author="Jonathan Cervas" w:date="2021-04-09T16:43:00Z"/>
                    </w:rPr>
                    <w:pPrChange w:id="1521" w:author="Jonathan Cervas" w:date="2021-04-09T16:43:00Z">
                      <w:pPr>
                        <w:pStyle w:val="table-head"/>
                      </w:pPr>
                    </w:pPrChange>
                  </w:pPr>
                  <w:del w:id="1522" w:author="Jonathan Cervas" w:date="2021-04-09T16:43:00Z">
                    <w:r w:rsidRPr="00C94CAB" w:rsidDel="000F7A8D">
                      <w:delText>1908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61C159D" w14:textId="77777777" w:rsidR="00234D12" w:rsidRPr="00C94CAB" w:rsidDel="000F7A8D" w:rsidRDefault="00234D12">
                  <w:pPr>
                    <w:jc w:val="center"/>
                    <w:rPr>
                      <w:del w:id="1523" w:author="Jonathan Cervas" w:date="2021-04-09T16:43:00Z"/>
                    </w:rPr>
                    <w:pPrChange w:id="1524" w:author="Jonathan Cervas" w:date="2021-04-09T16:43:00Z">
                      <w:pPr>
                        <w:pStyle w:val="table-head"/>
                      </w:pPr>
                    </w:pPrChange>
                  </w:pPr>
                  <w:del w:id="1525" w:author="Jonathan Cervas" w:date="2021-04-09T16:43:00Z">
                    <w:r w:rsidRPr="00C94CAB" w:rsidDel="000F7A8D">
                      <w:delText>1912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E762012" w14:textId="77777777" w:rsidR="00234D12" w:rsidRPr="00C94CAB" w:rsidDel="000F7A8D" w:rsidRDefault="00234D12">
                  <w:pPr>
                    <w:jc w:val="center"/>
                    <w:rPr>
                      <w:del w:id="1526" w:author="Jonathan Cervas" w:date="2021-04-09T16:43:00Z"/>
                    </w:rPr>
                    <w:pPrChange w:id="1527" w:author="Jonathan Cervas" w:date="2021-04-09T16:43:00Z">
                      <w:pPr>
                        <w:pStyle w:val="table-head"/>
                      </w:pPr>
                    </w:pPrChange>
                  </w:pPr>
                  <w:del w:id="1528" w:author="Jonathan Cervas" w:date="2021-04-09T16:43:00Z">
                    <w:r w:rsidRPr="00C94CAB" w:rsidDel="000F7A8D">
                      <w:delText>1916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4B92BED" w14:textId="77777777" w:rsidR="00234D12" w:rsidRPr="00C94CAB" w:rsidDel="000F7A8D" w:rsidRDefault="00234D12">
                  <w:pPr>
                    <w:jc w:val="center"/>
                    <w:rPr>
                      <w:del w:id="1529" w:author="Jonathan Cervas" w:date="2021-04-09T16:43:00Z"/>
                    </w:rPr>
                    <w:pPrChange w:id="1530" w:author="Jonathan Cervas" w:date="2021-04-09T16:43:00Z">
                      <w:pPr>
                        <w:pStyle w:val="table-head"/>
                      </w:pPr>
                    </w:pPrChange>
                  </w:pPr>
                  <w:del w:id="1531" w:author="Jonathan Cervas" w:date="2021-04-09T16:43:00Z">
                    <w:r w:rsidRPr="00C94CAB" w:rsidDel="000F7A8D">
                      <w:delText>1920</w:delText>
                    </w:r>
                  </w:del>
                </w:p>
              </w:tc>
              <w:tc>
                <w:tcPr>
                  <w:tcW w:w="275" w:type="dxa"/>
                  <w:tcBorders>
                    <w:top w:val="nil"/>
                    <w:left w:val="single" w:sz="4" w:space="0" w:color="auto"/>
                    <w:bottom w:val="nil"/>
                    <w:right w:val="single" w:sz="4" w:space="0" w:color="auto"/>
                  </w:tcBorders>
                  <w:shd w:val="clear" w:color="auto" w:fill="auto"/>
                  <w:noWrap/>
                  <w:vAlign w:val="center"/>
                  <w:hideMark/>
                </w:tcPr>
                <w:p w14:paraId="7ED717AF" w14:textId="77777777" w:rsidR="00234D12" w:rsidRPr="00C94CAB" w:rsidDel="000F7A8D" w:rsidRDefault="00234D12">
                  <w:pPr>
                    <w:jc w:val="center"/>
                    <w:rPr>
                      <w:del w:id="1532" w:author="Jonathan Cervas" w:date="2021-04-09T16:43:00Z"/>
                    </w:rPr>
                    <w:pPrChange w:id="1533" w:author="Jonathan Cervas" w:date="2021-04-09T16:43:00Z">
                      <w:pPr>
                        <w:pStyle w:val="table-head"/>
                      </w:pPr>
                    </w:pPrChange>
                  </w:pPr>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B486B1" w14:textId="77777777" w:rsidR="00234D12" w:rsidRPr="00C94CAB" w:rsidDel="000F7A8D" w:rsidRDefault="00234D12">
                  <w:pPr>
                    <w:jc w:val="center"/>
                    <w:rPr>
                      <w:del w:id="1534" w:author="Jonathan Cervas" w:date="2021-04-09T16:43:00Z"/>
                    </w:rPr>
                    <w:pPrChange w:id="1535" w:author="Jonathan Cervas" w:date="2021-04-09T16:43:00Z">
                      <w:pPr>
                        <w:pStyle w:val="table-head"/>
                      </w:pPr>
                    </w:pPrChange>
                  </w:pPr>
                  <w:del w:id="1536" w:author="Jonathan Cervas" w:date="2021-04-09T16:43:00Z">
                    <w:r w:rsidRPr="00C94CAB" w:rsidDel="000F7A8D">
                      <w:delText>1924</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4A0005A" w14:textId="77777777" w:rsidR="00234D12" w:rsidRPr="00C94CAB" w:rsidDel="000F7A8D" w:rsidRDefault="00234D12">
                  <w:pPr>
                    <w:jc w:val="center"/>
                    <w:rPr>
                      <w:del w:id="1537" w:author="Jonathan Cervas" w:date="2021-04-09T16:43:00Z"/>
                    </w:rPr>
                    <w:pPrChange w:id="1538" w:author="Jonathan Cervas" w:date="2021-04-09T16:43:00Z">
                      <w:pPr>
                        <w:pStyle w:val="table-head"/>
                      </w:pPr>
                    </w:pPrChange>
                  </w:pPr>
                  <w:del w:id="1539" w:author="Jonathan Cervas" w:date="2021-04-09T16:43:00Z">
                    <w:r w:rsidRPr="00C94CAB" w:rsidDel="000F7A8D">
                      <w:delText>1928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3A648C" w14:textId="77777777" w:rsidR="00234D12" w:rsidRPr="00C94CAB" w:rsidDel="000F7A8D" w:rsidRDefault="00234D12">
                  <w:pPr>
                    <w:jc w:val="center"/>
                    <w:rPr>
                      <w:del w:id="1540" w:author="Jonathan Cervas" w:date="2021-04-09T16:43:00Z"/>
                    </w:rPr>
                    <w:pPrChange w:id="1541" w:author="Jonathan Cervas" w:date="2021-04-09T16:43:00Z">
                      <w:pPr>
                        <w:pStyle w:val="table-head"/>
                      </w:pPr>
                    </w:pPrChange>
                  </w:pPr>
                  <w:del w:id="1542" w:author="Jonathan Cervas" w:date="2021-04-09T16:43:00Z">
                    <w:r w:rsidRPr="00C94CAB" w:rsidDel="000F7A8D">
                      <w:delText>1932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0301F41" w14:textId="77777777" w:rsidR="00234D12" w:rsidRPr="00C94CAB" w:rsidDel="000F7A8D" w:rsidRDefault="00234D12">
                  <w:pPr>
                    <w:jc w:val="center"/>
                    <w:rPr>
                      <w:del w:id="1543" w:author="Jonathan Cervas" w:date="2021-04-09T16:43:00Z"/>
                    </w:rPr>
                    <w:pPrChange w:id="1544" w:author="Jonathan Cervas" w:date="2021-04-09T16:43:00Z">
                      <w:pPr>
                        <w:pStyle w:val="table-head"/>
                      </w:pPr>
                    </w:pPrChange>
                  </w:pPr>
                  <w:del w:id="1545" w:author="Jonathan Cervas" w:date="2021-04-09T16:43:00Z">
                    <w:r w:rsidRPr="00C94CAB" w:rsidDel="000F7A8D">
                      <w:delText>1936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2BFD00" w14:textId="77777777" w:rsidR="00234D12" w:rsidRPr="00C94CAB" w:rsidDel="000F7A8D" w:rsidRDefault="00234D12">
                  <w:pPr>
                    <w:jc w:val="center"/>
                    <w:rPr>
                      <w:del w:id="1546" w:author="Jonathan Cervas" w:date="2021-04-09T16:43:00Z"/>
                    </w:rPr>
                    <w:pPrChange w:id="1547" w:author="Jonathan Cervas" w:date="2021-04-09T16:43:00Z">
                      <w:pPr>
                        <w:pStyle w:val="table-head"/>
                      </w:pPr>
                    </w:pPrChange>
                  </w:pPr>
                  <w:del w:id="1548" w:author="Jonathan Cervas" w:date="2021-04-09T16:43:00Z">
                    <w:r w:rsidRPr="00C94CAB" w:rsidDel="000F7A8D">
                      <w:delText>1940</w:delText>
                    </w:r>
                  </w:del>
                </w:p>
              </w:tc>
            </w:tr>
            <w:tr w:rsidR="00102DC1" w:rsidRPr="00C94CAB" w:rsidDel="000F7A8D" w14:paraId="7B8BCD4A" w14:textId="77777777" w:rsidTr="00F025E8">
              <w:trPr>
                <w:trHeight w:val="320"/>
                <w:jc w:val="center"/>
                <w:del w:id="1549"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76E3658C" w14:textId="77777777" w:rsidR="00102DC1" w:rsidRPr="00C94CAB" w:rsidDel="000F7A8D" w:rsidRDefault="00102DC1">
                  <w:pPr>
                    <w:jc w:val="center"/>
                    <w:rPr>
                      <w:del w:id="1550" w:author="Jonathan Cervas" w:date="2021-04-09T16:43:00Z"/>
                    </w:rPr>
                    <w:pPrChange w:id="1551" w:author="Jonathan Cervas" w:date="2021-04-09T16:43:00Z">
                      <w:pPr>
                        <w:pStyle w:val="table-head"/>
                      </w:pPr>
                    </w:pPrChange>
                  </w:pPr>
                  <w:del w:id="1552" w:author="Jonathan Cervas" w:date="2021-04-09T16:43:00Z">
                    <w:r w:rsidRPr="00C94CAB" w:rsidDel="000F7A8D">
                      <w:delText>Pro-Republican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CBB98D9" w14:textId="77777777" w:rsidR="00102DC1" w:rsidRPr="00102DC1" w:rsidDel="000F7A8D" w:rsidRDefault="00102DC1">
                  <w:pPr>
                    <w:jc w:val="center"/>
                    <w:rPr>
                      <w:del w:id="1553" w:author="Jonathan Cervas" w:date="2021-04-09T16:43:00Z"/>
                    </w:rPr>
                    <w:pPrChange w:id="1554" w:author="Jonathan Cervas" w:date="2021-04-09T16:43:00Z">
                      <w:pPr>
                        <w:pStyle w:val="table-contents"/>
                      </w:pPr>
                    </w:pPrChange>
                  </w:pPr>
                  <w:del w:id="1555"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E364C6" w14:textId="77777777" w:rsidR="00102DC1" w:rsidRPr="00102DC1" w:rsidDel="000F7A8D" w:rsidRDefault="00102DC1">
                  <w:pPr>
                    <w:jc w:val="center"/>
                    <w:rPr>
                      <w:del w:id="1556" w:author="Jonathan Cervas" w:date="2021-04-09T16:43:00Z"/>
                    </w:rPr>
                    <w:pPrChange w:id="1557" w:author="Jonathan Cervas" w:date="2021-04-09T16:43:00Z">
                      <w:pPr>
                        <w:pStyle w:val="table-contents"/>
                      </w:pPr>
                    </w:pPrChange>
                  </w:pPr>
                  <w:del w:id="1558"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9DAC4A" w14:textId="77777777" w:rsidR="00102DC1" w:rsidRPr="00102DC1" w:rsidDel="000F7A8D" w:rsidRDefault="00102DC1">
                  <w:pPr>
                    <w:jc w:val="center"/>
                    <w:rPr>
                      <w:del w:id="1559" w:author="Jonathan Cervas" w:date="2021-04-09T16:43:00Z"/>
                    </w:rPr>
                    <w:pPrChange w:id="1560" w:author="Jonathan Cervas" w:date="2021-04-09T16:43:00Z">
                      <w:pPr>
                        <w:pStyle w:val="table-contents"/>
                      </w:pPr>
                    </w:pPrChange>
                  </w:pPr>
                  <w:del w:id="156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E75ABD" w14:textId="77777777" w:rsidR="00102DC1" w:rsidRPr="00102DC1" w:rsidDel="000F7A8D" w:rsidRDefault="00102DC1">
                  <w:pPr>
                    <w:jc w:val="center"/>
                    <w:rPr>
                      <w:del w:id="1562" w:author="Jonathan Cervas" w:date="2021-04-09T16:43:00Z"/>
                    </w:rPr>
                    <w:pPrChange w:id="1563" w:author="Jonathan Cervas" w:date="2021-04-09T16:43:00Z">
                      <w:pPr>
                        <w:pStyle w:val="table-contents"/>
                      </w:pPr>
                    </w:pPrChange>
                  </w:pPr>
                  <w:del w:id="1564" w:author="Jonathan Cervas" w:date="2021-04-09T16:43:00Z">
                    <w:r w:rsidRPr="00102DC1" w:rsidDel="000F7A8D">
                      <w:delText>3.7%</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90E5EB" w14:textId="77777777" w:rsidR="00102DC1" w:rsidRPr="00102DC1" w:rsidDel="000F7A8D" w:rsidRDefault="00102DC1">
                  <w:pPr>
                    <w:jc w:val="center"/>
                    <w:rPr>
                      <w:del w:id="1565" w:author="Jonathan Cervas" w:date="2021-04-09T16:43:00Z"/>
                    </w:rPr>
                    <w:pPrChange w:id="1566" w:author="Jonathan Cervas" w:date="2021-04-09T16:43:00Z">
                      <w:pPr>
                        <w:pStyle w:val="table-contents"/>
                      </w:pPr>
                    </w:pPrChange>
                  </w:pPr>
                  <w:del w:id="1567" w:author="Jonathan Cervas" w:date="2021-04-09T16:43:00Z">
                    <w:r w:rsidRPr="00102DC1" w:rsidDel="000F7A8D">
                      <w:delText>0.0%</w:delText>
                    </w:r>
                  </w:del>
                </w:p>
              </w:tc>
              <w:tc>
                <w:tcPr>
                  <w:tcW w:w="275" w:type="dxa"/>
                  <w:tcBorders>
                    <w:top w:val="nil"/>
                    <w:left w:val="single" w:sz="4" w:space="0" w:color="auto"/>
                    <w:bottom w:val="nil"/>
                    <w:right w:val="single" w:sz="4" w:space="0" w:color="auto"/>
                  </w:tcBorders>
                  <w:shd w:val="clear" w:color="auto" w:fill="auto"/>
                  <w:noWrap/>
                  <w:vAlign w:val="center"/>
                  <w:hideMark/>
                </w:tcPr>
                <w:p w14:paraId="7BD1395E" w14:textId="77777777" w:rsidR="00102DC1" w:rsidRPr="00102DC1" w:rsidDel="000F7A8D" w:rsidRDefault="00102DC1">
                  <w:pPr>
                    <w:jc w:val="center"/>
                    <w:rPr>
                      <w:del w:id="1568" w:author="Jonathan Cervas" w:date="2021-04-09T16:43:00Z"/>
                    </w:rPr>
                    <w:pPrChange w:id="1569"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92B28D" w14:textId="77777777" w:rsidR="00102DC1" w:rsidRPr="00102DC1" w:rsidDel="000F7A8D" w:rsidRDefault="00102DC1">
                  <w:pPr>
                    <w:jc w:val="center"/>
                    <w:rPr>
                      <w:del w:id="1570" w:author="Jonathan Cervas" w:date="2021-04-09T16:43:00Z"/>
                    </w:rPr>
                    <w:pPrChange w:id="1571" w:author="Jonathan Cervas" w:date="2021-04-09T16:43:00Z">
                      <w:pPr>
                        <w:pStyle w:val="table-contents"/>
                      </w:pPr>
                    </w:pPrChange>
                  </w:pPr>
                  <w:del w:id="1572"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AD8982D" w14:textId="77777777" w:rsidR="00102DC1" w:rsidRPr="00102DC1" w:rsidDel="000F7A8D" w:rsidRDefault="00102DC1">
                  <w:pPr>
                    <w:jc w:val="center"/>
                    <w:rPr>
                      <w:del w:id="1573" w:author="Jonathan Cervas" w:date="2021-04-09T16:43:00Z"/>
                    </w:rPr>
                    <w:pPrChange w:id="1574" w:author="Jonathan Cervas" w:date="2021-04-09T16:43:00Z">
                      <w:pPr>
                        <w:pStyle w:val="table-contents"/>
                      </w:pPr>
                    </w:pPrChange>
                  </w:pPr>
                  <w:del w:id="1575"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52BEBA" w14:textId="77777777" w:rsidR="00102DC1" w:rsidRPr="00102DC1" w:rsidDel="000F7A8D" w:rsidRDefault="00102DC1">
                  <w:pPr>
                    <w:jc w:val="center"/>
                    <w:rPr>
                      <w:del w:id="1576" w:author="Jonathan Cervas" w:date="2021-04-09T16:43:00Z"/>
                    </w:rPr>
                    <w:pPrChange w:id="1577" w:author="Jonathan Cervas" w:date="2021-04-09T16:43:00Z">
                      <w:pPr>
                        <w:pStyle w:val="table-contents"/>
                      </w:pPr>
                    </w:pPrChange>
                  </w:pPr>
                  <w:del w:id="1578"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6BD13E" w14:textId="77777777" w:rsidR="00102DC1" w:rsidRPr="00102DC1" w:rsidDel="000F7A8D" w:rsidRDefault="00102DC1">
                  <w:pPr>
                    <w:jc w:val="center"/>
                    <w:rPr>
                      <w:del w:id="1579" w:author="Jonathan Cervas" w:date="2021-04-09T16:43:00Z"/>
                    </w:rPr>
                    <w:pPrChange w:id="1580" w:author="Jonathan Cervas" w:date="2021-04-09T16:43:00Z">
                      <w:pPr>
                        <w:pStyle w:val="table-contents"/>
                      </w:pPr>
                    </w:pPrChange>
                  </w:pPr>
                  <w:del w:id="158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47120A" w14:textId="77777777" w:rsidR="00102DC1" w:rsidRPr="00102DC1" w:rsidDel="000F7A8D" w:rsidRDefault="00102DC1">
                  <w:pPr>
                    <w:jc w:val="center"/>
                    <w:rPr>
                      <w:del w:id="1582" w:author="Jonathan Cervas" w:date="2021-04-09T16:43:00Z"/>
                    </w:rPr>
                    <w:pPrChange w:id="1583" w:author="Jonathan Cervas" w:date="2021-04-09T16:43:00Z">
                      <w:pPr>
                        <w:pStyle w:val="table-contents"/>
                      </w:pPr>
                    </w:pPrChange>
                  </w:pPr>
                  <w:del w:id="1584" w:author="Jonathan Cervas" w:date="2021-04-09T16:43:00Z">
                    <w:r w:rsidRPr="00102DC1" w:rsidDel="000F7A8D">
                      <w:delText>0.0%</w:delText>
                    </w:r>
                  </w:del>
                </w:p>
              </w:tc>
            </w:tr>
            <w:tr w:rsidR="00102DC1" w:rsidRPr="00C94CAB" w:rsidDel="000F7A8D" w14:paraId="5F84A217" w14:textId="77777777" w:rsidTr="00F025E8">
              <w:trPr>
                <w:trHeight w:val="320"/>
                <w:jc w:val="center"/>
                <w:del w:id="1585"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3D4F90EA" w14:textId="77777777" w:rsidR="00102DC1" w:rsidRPr="00C94CAB" w:rsidDel="000F7A8D" w:rsidRDefault="00102DC1">
                  <w:pPr>
                    <w:jc w:val="center"/>
                    <w:rPr>
                      <w:del w:id="1586" w:author="Jonathan Cervas" w:date="2021-04-09T16:43:00Z"/>
                    </w:rPr>
                    <w:pPrChange w:id="1587" w:author="Jonathan Cervas" w:date="2021-04-09T16:43:00Z">
                      <w:pPr>
                        <w:pStyle w:val="table-head"/>
                      </w:pPr>
                    </w:pPrChange>
                  </w:pPr>
                  <w:del w:id="1588" w:author="Jonathan Cervas" w:date="2021-04-09T16:43:00Z">
                    <w:r w:rsidRPr="00C94CAB" w:rsidDel="000F7A8D">
                      <w:delText>Pro-Democratic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772352" w14:textId="77777777" w:rsidR="00102DC1" w:rsidRPr="00102DC1" w:rsidDel="000F7A8D" w:rsidRDefault="00102DC1">
                  <w:pPr>
                    <w:jc w:val="center"/>
                    <w:rPr>
                      <w:del w:id="1589" w:author="Jonathan Cervas" w:date="2021-04-09T16:43:00Z"/>
                    </w:rPr>
                    <w:pPrChange w:id="1590" w:author="Jonathan Cervas" w:date="2021-04-09T16:43:00Z">
                      <w:pPr>
                        <w:pStyle w:val="table-contents"/>
                      </w:pPr>
                    </w:pPrChange>
                  </w:pPr>
                  <w:del w:id="159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92D11C" w14:textId="77777777" w:rsidR="00102DC1" w:rsidRPr="00102DC1" w:rsidDel="000F7A8D" w:rsidRDefault="00102DC1">
                  <w:pPr>
                    <w:jc w:val="center"/>
                    <w:rPr>
                      <w:del w:id="1592" w:author="Jonathan Cervas" w:date="2021-04-09T16:43:00Z"/>
                    </w:rPr>
                    <w:pPrChange w:id="1593" w:author="Jonathan Cervas" w:date="2021-04-09T16:43:00Z">
                      <w:pPr>
                        <w:pStyle w:val="table-contents"/>
                      </w:pPr>
                    </w:pPrChange>
                  </w:pPr>
                  <w:del w:id="1594"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6D1496" w14:textId="77777777" w:rsidR="00102DC1" w:rsidRPr="00102DC1" w:rsidDel="000F7A8D" w:rsidRDefault="00102DC1">
                  <w:pPr>
                    <w:jc w:val="center"/>
                    <w:rPr>
                      <w:del w:id="1595" w:author="Jonathan Cervas" w:date="2021-04-09T16:43:00Z"/>
                    </w:rPr>
                    <w:pPrChange w:id="1596" w:author="Jonathan Cervas" w:date="2021-04-09T16:43:00Z">
                      <w:pPr>
                        <w:pStyle w:val="table-contents"/>
                      </w:pPr>
                    </w:pPrChange>
                  </w:pPr>
                  <w:del w:id="1597"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BB8A2C" w14:textId="77777777" w:rsidR="00102DC1" w:rsidRPr="00102DC1" w:rsidDel="000F7A8D" w:rsidRDefault="00102DC1">
                  <w:pPr>
                    <w:jc w:val="center"/>
                    <w:rPr>
                      <w:del w:id="1598" w:author="Jonathan Cervas" w:date="2021-04-09T16:43:00Z"/>
                    </w:rPr>
                    <w:pPrChange w:id="1599" w:author="Jonathan Cervas" w:date="2021-04-09T16:43:00Z">
                      <w:pPr>
                        <w:pStyle w:val="table-contents"/>
                      </w:pPr>
                    </w:pPrChange>
                  </w:pPr>
                  <w:del w:id="1600" w:author="Jonathan Cervas" w:date="2021-04-09T16:43:00Z">
                    <w:r w:rsidRPr="00102DC1" w:rsidDel="000F7A8D">
                      <w:delText>42.8%</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8B07EFF" w14:textId="77777777" w:rsidR="00102DC1" w:rsidRPr="00102DC1" w:rsidDel="000F7A8D" w:rsidRDefault="00102DC1">
                  <w:pPr>
                    <w:jc w:val="center"/>
                    <w:rPr>
                      <w:del w:id="1601" w:author="Jonathan Cervas" w:date="2021-04-09T16:43:00Z"/>
                    </w:rPr>
                    <w:pPrChange w:id="1602" w:author="Jonathan Cervas" w:date="2021-04-09T16:43:00Z">
                      <w:pPr>
                        <w:pStyle w:val="table-contents"/>
                      </w:pPr>
                    </w:pPrChange>
                  </w:pPr>
                  <w:del w:id="1603" w:author="Jonathan Cervas" w:date="2021-04-09T16:43:00Z">
                    <w:r w:rsidRPr="00102DC1" w:rsidDel="000F7A8D">
                      <w:delText>0.0%</w:delText>
                    </w:r>
                  </w:del>
                </w:p>
              </w:tc>
              <w:tc>
                <w:tcPr>
                  <w:tcW w:w="275" w:type="dxa"/>
                  <w:tcBorders>
                    <w:top w:val="nil"/>
                    <w:left w:val="single" w:sz="4" w:space="0" w:color="auto"/>
                    <w:bottom w:val="nil"/>
                    <w:right w:val="single" w:sz="4" w:space="0" w:color="auto"/>
                  </w:tcBorders>
                  <w:shd w:val="clear" w:color="auto" w:fill="auto"/>
                  <w:noWrap/>
                  <w:vAlign w:val="center"/>
                  <w:hideMark/>
                </w:tcPr>
                <w:p w14:paraId="1604BB48" w14:textId="77777777" w:rsidR="00102DC1" w:rsidRPr="00102DC1" w:rsidDel="000F7A8D" w:rsidRDefault="00102DC1">
                  <w:pPr>
                    <w:jc w:val="center"/>
                    <w:rPr>
                      <w:del w:id="1604" w:author="Jonathan Cervas" w:date="2021-04-09T16:43:00Z"/>
                    </w:rPr>
                    <w:pPrChange w:id="1605"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E9166F0" w14:textId="77777777" w:rsidR="00102DC1" w:rsidRPr="00102DC1" w:rsidDel="000F7A8D" w:rsidRDefault="00102DC1">
                  <w:pPr>
                    <w:jc w:val="center"/>
                    <w:rPr>
                      <w:del w:id="1606" w:author="Jonathan Cervas" w:date="2021-04-09T16:43:00Z"/>
                    </w:rPr>
                    <w:pPrChange w:id="1607" w:author="Jonathan Cervas" w:date="2021-04-09T16:43:00Z">
                      <w:pPr>
                        <w:pStyle w:val="table-contents"/>
                      </w:pPr>
                    </w:pPrChange>
                  </w:pPr>
                  <w:del w:id="1608"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26DE5A" w14:textId="77777777" w:rsidR="00102DC1" w:rsidRPr="00102DC1" w:rsidDel="000F7A8D" w:rsidRDefault="00102DC1">
                  <w:pPr>
                    <w:jc w:val="center"/>
                    <w:rPr>
                      <w:del w:id="1609" w:author="Jonathan Cervas" w:date="2021-04-09T16:43:00Z"/>
                    </w:rPr>
                    <w:pPrChange w:id="1610" w:author="Jonathan Cervas" w:date="2021-04-09T16:43:00Z">
                      <w:pPr>
                        <w:pStyle w:val="table-contents"/>
                      </w:pPr>
                    </w:pPrChange>
                  </w:pPr>
                  <w:del w:id="161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D2D0261" w14:textId="77777777" w:rsidR="00102DC1" w:rsidRPr="00102DC1" w:rsidDel="000F7A8D" w:rsidRDefault="00102DC1">
                  <w:pPr>
                    <w:jc w:val="center"/>
                    <w:rPr>
                      <w:del w:id="1612" w:author="Jonathan Cervas" w:date="2021-04-09T16:43:00Z"/>
                    </w:rPr>
                    <w:pPrChange w:id="1613" w:author="Jonathan Cervas" w:date="2021-04-09T16:43:00Z">
                      <w:pPr>
                        <w:pStyle w:val="table-contents"/>
                      </w:pPr>
                    </w:pPrChange>
                  </w:pPr>
                  <w:del w:id="1614"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C11B5B" w14:textId="77777777" w:rsidR="00102DC1" w:rsidRPr="00102DC1" w:rsidDel="000F7A8D" w:rsidRDefault="00102DC1">
                  <w:pPr>
                    <w:jc w:val="center"/>
                    <w:rPr>
                      <w:del w:id="1615" w:author="Jonathan Cervas" w:date="2021-04-09T16:43:00Z"/>
                    </w:rPr>
                    <w:pPrChange w:id="1616" w:author="Jonathan Cervas" w:date="2021-04-09T16:43:00Z">
                      <w:pPr>
                        <w:pStyle w:val="table-contents"/>
                      </w:pPr>
                    </w:pPrChange>
                  </w:pPr>
                  <w:del w:id="1617"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433CE9" w14:textId="77777777" w:rsidR="00102DC1" w:rsidRPr="00102DC1" w:rsidDel="000F7A8D" w:rsidRDefault="00102DC1">
                  <w:pPr>
                    <w:jc w:val="center"/>
                    <w:rPr>
                      <w:del w:id="1618" w:author="Jonathan Cervas" w:date="2021-04-09T16:43:00Z"/>
                    </w:rPr>
                    <w:pPrChange w:id="1619" w:author="Jonathan Cervas" w:date="2021-04-09T16:43:00Z">
                      <w:pPr>
                        <w:pStyle w:val="table-contents"/>
                      </w:pPr>
                    </w:pPrChange>
                  </w:pPr>
                  <w:del w:id="1620" w:author="Jonathan Cervas" w:date="2021-04-09T16:43:00Z">
                    <w:r w:rsidRPr="00102DC1" w:rsidDel="000F7A8D">
                      <w:delText>0.2%</w:delText>
                    </w:r>
                  </w:del>
                </w:p>
              </w:tc>
            </w:tr>
            <w:tr w:rsidR="00234D12" w:rsidRPr="00C94CAB" w:rsidDel="000F7A8D" w14:paraId="261129DE" w14:textId="77777777" w:rsidTr="00F025E8">
              <w:trPr>
                <w:trHeight w:val="320"/>
                <w:jc w:val="center"/>
                <w:del w:id="1621" w:author="Jonathan Cervas" w:date="2021-04-09T16:43:00Z"/>
              </w:trPr>
              <w:tc>
                <w:tcPr>
                  <w:tcW w:w="1509" w:type="dxa"/>
                  <w:tcBorders>
                    <w:top w:val="nil"/>
                    <w:left w:val="nil"/>
                    <w:bottom w:val="nil"/>
                    <w:right w:val="nil"/>
                  </w:tcBorders>
                  <w:shd w:val="clear" w:color="auto" w:fill="auto"/>
                  <w:noWrap/>
                  <w:vAlign w:val="center"/>
                  <w:hideMark/>
                </w:tcPr>
                <w:p w14:paraId="7E4B3853" w14:textId="77777777" w:rsidR="00234D12" w:rsidRPr="00C94CAB" w:rsidDel="000F7A8D" w:rsidRDefault="00234D12">
                  <w:pPr>
                    <w:jc w:val="center"/>
                    <w:rPr>
                      <w:del w:id="1622" w:author="Jonathan Cervas" w:date="2021-04-09T16:43:00Z"/>
                    </w:rPr>
                    <w:pPrChange w:id="1623"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26BCBE8A" w14:textId="77777777" w:rsidR="00234D12" w:rsidRPr="00C94CAB" w:rsidDel="000F7A8D" w:rsidRDefault="00234D12">
                  <w:pPr>
                    <w:jc w:val="center"/>
                    <w:rPr>
                      <w:del w:id="1624" w:author="Jonathan Cervas" w:date="2021-04-09T16:43:00Z"/>
                    </w:rPr>
                    <w:pPrChange w:id="1625"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31E68DAC" w14:textId="77777777" w:rsidR="00234D12" w:rsidRPr="00C94CAB" w:rsidDel="000F7A8D" w:rsidRDefault="00234D12">
                  <w:pPr>
                    <w:jc w:val="center"/>
                    <w:rPr>
                      <w:del w:id="1626" w:author="Jonathan Cervas" w:date="2021-04-09T16:43:00Z"/>
                    </w:rPr>
                    <w:pPrChange w:id="1627"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74D5DBA5" w14:textId="77777777" w:rsidR="00234D12" w:rsidRPr="00C94CAB" w:rsidDel="000F7A8D" w:rsidRDefault="00234D12">
                  <w:pPr>
                    <w:jc w:val="center"/>
                    <w:rPr>
                      <w:del w:id="1628" w:author="Jonathan Cervas" w:date="2021-04-09T16:43:00Z"/>
                    </w:rPr>
                    <w:pPrChange w:id="1629"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4B5832D1" w14:textId="77777777" w:rsidR="00234D12" w:rsidRPr="00C94CAB" w:rsidDel="000F7A8D" w:rsidRDefault="00234D12">
                  <w:pPr>
                    <w:jc w:val="center"/>
                    <w:rPr>
                      <w:del w:id="1630" w:author="Jonathan Cervas" w:date="2021-04-09T16:43:00Z"/>
                    </w:rPr>
                    <w:pPrChange w:id="1631"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11A248BB" w14:textId="77777777" w:rsidR="00234D12" w:rsidRPr="00C94CAB" w:rsidDel="000F7A8D" w:rsidRDefault="00234D12">
                  <w:pPr>
                    <w:jc w:val="center"/>
                    <w:rPr>
                      <w:del w:id="1632" w:author="Jonathan Cervas" w:date="2021-04-09T16:43:00Z"/>
                    </w:rPr>
                    <w:pPrChange w:id="1633" w:author="Jonathan Cervas" w:date="2021-04-09T16:43:00Z">
                      <w:pPr>
                        <w:pStyle w:val="table-head"/>
                      </w:pPr>
                    </w:pPrChange>
                  </w:pPr>
                </w:p>
              </w:tc>
              <w:tc>
                <w:tcPr>
                  <w:tcW w:w="275" w:type="dxa"/>
                  <w:tcBorders>
                    <w:top w:val="nil"/>
                    <w:left w:val="nil"/>
                    <w:bottom w:val="nil"/>
                    <w:right w:val="nil"/>
                  </w:tcBorders>
                  <w:shd w:val="clear" w:color="auto" w:fill="auto"/>
                  <w:noWrap/>
                  <w:vAlign w:val="center"/>
                  <w:hideMark/>
                </w:tcPr>
                <w:p w14:paraId="19CCE861" w14:textId="77777777" w:rsidR="00234D12" w:rsidRPr="00C94CAB" w:rsidDel="000F7A8D" w:rsidRDefault="00234D12">
                  <w:pPr>
                    <w:jc w:val="center"/>
                    <w:rPr>
                      <w:del w:id="1634" w:author="Jonathan Cervas" w:date="2021-04-09T16:43:00Z"/>
                    </w:rPr>
                    <w:pPrChange w:id="1635"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64FB9ECA" w14:textId="77777777" w:rsidR="00234D12" w:rsidRPr="00C94CAB" w:rsidDel="000F7A8D" w:rsidRDefault="00234D12">
                  <w:pPr>
                    <w:jc w:val="center"/>
                    <w:rPr>
                      <w:del w:id="1636" w:author="Jonathan Cervas" w:date="2021-04-09T16:43:00Z"/>
                    </w:rPr>
                    <w:pPrChange w:id="1637"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24078526" w14:textId="77777777" w:rsidR="00234D12" w:rsidRPr="00C94CAB" w:rsidDel="000F7A8D" w:rsidRDefault="00234D12">
                  <w:pPr>
                    <w:jc w:val="center"/>
                    <w:rPr>
                      <w:del w:id="1638" w:author="Jonathan Cervas" w:date="2021-04-09T16:43:00Z"/>
                    </w:rPr>
                    <w:pPrChange w:id="1639"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4F8BCD82" w14:textId="77777777" w:rsidR="00234D12" w:rsidRPr="00C94CAB" w:rsidDel="000F7A8D" w:rsidRDefault="00234D12">
                  <w:pPr>
                    <w:jc w:val="center"/>
                    <w:rPr>
                      <w:del w:id="1640" w:author="Jonathan Cervas" w:date="2021-04-09T16:43:00Z"/>
                    </w:rPr>
                    <w:pPrChange w:id="1641"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4157D1BD" w14:textId="77777777" w:rsidR="00234D12" w:rsidRPr="00C94CAB" w:rsidDel="000F7A8D" w:rsidRDefault="00234D12">
                  <w:pPr>
                    <w:jc w:val="center"/>
                    <w:rPr>
                      <w:del w:id="1642" w:author="Jonathan Cervas" w:date="2021-04-09T16:43:00Z"/>
                    </w:rPr>
                    <w:pPrChange w:id="1643" w:author="Jonathan Cervas" w:date="2021-04-09T16:43:00Z">
                      <w:pPr>
                        <w:pStyle w:val="table-head"/>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61160D82" w14:textId="77777777" w:rsidR="00234D12" w:rsidRPr="00C94CAB" w:rsidDel="000F7A8D" w:rsidRDefault="00234D12">
                  <w:pPr>
                    <w:jc w:val="center"/>
                    <w:rPr>
                      <w:del w:id="1644" w:author="Jonathan Cervas" w:date="2021-04-09T16:43:00Z"/>
                    </w:rPr>
                    <w:pPrChange w:id="1645" w:author="Jonathan Cervas" w:date="2021-04-09T16:43:00Z">
                      <w:pPr>
                        <w:pStyle w:val="table-head"/>
                      </w:pPr>
                    </w:pPrChange>
                  </w:pPr>
                </w:p>
              </w:tc>
            </w:tr>
            <w:tr w:rsidR="00234D12" w:rsidRPr="00C94CAB" w:rsidDel="000F7A8D" w14:paraId="362F7CCF" w14:textId="77777777" w:rsidTr="00F025E8">
              <w:trPr>
                <w:trHeight w:val="320"/>
                <w:jc w:val="center"/>
                <w:del w:id="1646"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7B7FE3DD" w14:textId="77777777" w:rsidR="00234D12" w:rsidRPr="00C94CAB" w:rsidDel="000F7A8D" w:rsidRDefault="00234D12">
                  <w:pPr>
                    <w:jc w:val="center"/>
                    <w:rPr>
                      <w:del w:id="1647" w:author="Jonathan Cervas" w:date="2021-04-09T16:43:00Z"/>
                    </w:rPr>
                    <w:pPrChange w:id="1648" w:author="Jonathan Cervas" w:date="2021-04-09T16:43:00Z">
                      <w:pPr>
                        <w:pStyle w:val="table-head"/>
                      </w:pPr>
                    </w:pPrChange>
                  </w:pPr>
                  <w:del w:id="1649" w:author="Jonathan Cervas" w:date="2021-04-09T16:43:00Z">
                    <w:r w:rsidRPr="00C94CAB" w:rsidDel="000F7A8D">
                      <w:delText>Years</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4559AA8" w14:textId="77777777" w:rsidR="00234D12" w:rsidRPr="00C94CAB" w:rsidDel="000F7A8D" w:rsidRDefault="00234D12">
                  <w:pPr>
                    <w:jc w:val="center"/>
                    <w:rPr>
                      <w:del w:id="1650" w:author="Jonathan Cervas" w:date="2021-04-09T16:43:00Z"/>
                    </w:rPr>
                    <w:pPrChange w:id="1651" w:author="Jonathan Cervas" w:date="2021-04-09T16:43:00Z">
                      <w:pPr>
                        <w:pStyle w:val="table-head"/>
                      </w:pPr>
                    </w:pPrChange>
                  </w:pPr>
                  <w:del w:id="1652" w:author="Jonathan Cervas" w:date="2021-04-09T16:43:00Z">
                    <w:r w:rsidRPr="00C94CAB" w:rsidDel="000F7A8D">
                      <w:delText>1944</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31B0529" w14:textId="77777777" w:rsidR="00234D12" w:rsidRPr="00C94CAB" w:rsidDel="000F7A8D" w:rsidRDefault="00234D12">
                  <w:pPr>
                    <w:jc w:val="center"/>
                    <w:rPr>
                      <w:del w:id="1653" w:author="Jonathan Cervas" w:date="2021-04-09T16:43:00Z"/>
                    </w:rPr>
                    <w:pPrChange w:id="1654" w:author="Jonathan Cervas" w:date="2021-04-09T16:43:00Z">
                      <w:pPr>
                        <w:pStyle w:val="table-head"/>
                      </w:pPr>
                    </w:pPrChange>
                  </w:pPr>
                  <w:del w:id="1655" w:author="Jonathan Cervas" w:date="2021-04-09T16:43:00Z">
                    <w:r w:rsidRPr="00C94CAB" w:rsidDel="000F7A8D">
                      <w:delText>1948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EA1BF8D" w14:textId="77777777" w:rsidR="00234D12" w:rsidRPr="00C94CAB" w:rsidDel="000F7A8D" w:rsidRDefault="00234D12">
                  <w:pPr>
                    <w:jc w:val="center"/>
                    <w:rPr>
                      <w:del w:id="1656" w:author="Jonathan Cervas" w:date="2021-04-09T16:43:00Z"/>
                    </w:rPr>
                    <w:pPrChange w:id="1657" w:author="Jonathan Cervas" w:date="2021-04-09T16:43:00Z">
                      <w:pPr>
                        <w:pStyle w:val="table-head"/>
                      </w:pPr>
                    </w:pPrChange>
                  </w:pPr>
                  <w:del w:id="1658" w:author="Jonathan Cervas" w:date="2021-04-09T16:43:00Z">
                    <w:r w:rsidRPr="00C94CAB" w:rsidDel="000F7A8D">
                      <w:delText>1952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E3E4CE7" w14:textId="77777777" w:rsidR="00234D12" w:rsidRPr="00C94CAB" w:rsidDel="000F7A8D" w:rsidRDefault="00234D12">
                  <w:pPr>
                    <w:jc w:val="center"/>
                    <w:rPr>
                      <w:del w:id="1659" w:author="Jonathan Cervas" w:date="2021-04-09T16:43:00Z"/>
                    </w:rPr>
                    <w:pPrChange w:id="1660" w:author="Jonathan Cervas" w:date="2021-04-09T16:43:00Z">
                      <w:pPr>
                        <w:pStyle w:val="table-head"/>
                      </w:pPr>
                    </w:pPrChange>
                  </w:pPr>
                  <w:del w:id="1661" w:author="Jonathan Cervas" w:date="2021-04-09T16:43:00Z">
                    <w:r w:rsidRPr="00C94CAB" w:rsidDel="000F7A8D">
                      <w:delText>1956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7191B19" w14:textId="77777777" w:rsidR="00234D12" w:rsidRPr="00C94CAB" w:rsidDel="000F7A8D" w:rsidRDefault="00234D12">
                  <w:pPr>
                    <w:jc w:val="center"/>
                    <w:rPr>
                      <w:del w:id="1662" w:author="Jonathan Cervas" w:date="2021-04-09T16:43:00Z"/>
                    </w:rPr>
                    <w:pPrChange w:id="1663" w:author="Jonathan Cervas" w:date="2021-04-09T16:43:00Z">
                      <w:pPr>
                        <w:pStyle w:val="table-head"/>
                      </w:pPr>
                    </w:pPrChange>
                  </w:pPr>
                  <w:del w:id="1664" w:author="Jonathan Cervas" w:date="2021-04-09T16:43:00Z">
                    <w:r w:rsidRPr="00C94CAB" w:rsidDel="000F7A8D">
                      <w:delText>1960</w:delText>
                    </w:r>
                  </w:del>
                </w:p>
              </w:tc>
              <w:tc>
                <w:tcPr>
                  <w:tcW w:w="275" w:type="dxa"/>
                  <w:tcBorders>
                    <w:top w:val="nil"/>
                    <w:left w:val="single" w:sz="4" w:space="0" w:color="auto"/>
                    <w:bottom w:val="nil"/>
                    <w:right w:val="single" w:sz="4" w:space="0" w:color="auto"/>
                  </w:tcBorders>
                  <w:shd w:val="clear" w:color="auto" w:fill="auto"/>
                  <w:noWrap/>
                  <w:vAlign w:val="center"/>
                  <w:hideMark/>
                </w:tcPr>
                <w:p w14:paraId="49317E8D" w14:textId="77777777" w:rsidR="00234D12" w:rsidRPr="00C94CAB" w:rsidDel="000F7A8D" w:rsidRDefault="00234D12">
                  <w:pPr>
                    <w:jc w:val="center"/>
                    <w:rPr>
                      <w:del w:id="1665" w:author="Jonathan Cervas" w:date="2021-04-09T16:43:00Z"/>
                    </w:rPr>
                    <w:pPrChange w:id="1666" w:author="Jonathan Cervas" w:date="2021-04-09T16:43:00Z">
                      <w:pPr>
                        <w:pStyle w:val="table-head"/>
                      </w:pPr>
                    </w:pPrChange>
                  </w:pPr>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AD0B35A" w14:textId="77777777" w:rsidR="00234D12" w:rsidRPr="00C94CAB" w:rsidDel="000F7A8D" w:rsidRDefault="00234D12">
                  <w:pPr>
                    <w:jc w:val="center"/>
                    <w:rPr>
                      <w:del w:id="1667" w:author="Jonathan Cervas" w:date="2021-04-09T16:43:00Z"/>
                    </w:rPr>
                    <w:pPrChange w:id="1668" w:author="Jonathan Cervas" w:date="2021-04-09T16:43:00Z">
                      <w:pPr>
                        <w:pStyle w:val="table-head"/>
                      </w:pPr>
                    </w:pPrChange>
                  </w:pPr>
                  <w:del w:id="1669" w:author="Jonathan Cervas" w:date="2021-04-09T16:43:00Z">
                    <w:r w:rsidRPr="00C94CAB" w:rsidDel="000F7A8D">
                      <w:delText>1964</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37D4C28" w14:textId="77777777" w:rsidR="00234D12" w:rsidRPr="00C94CAB" w:rsidDel="000F7A8D" w:rsidRDefault="00234D12">
                  <w:pPr>
                    <w:jc w:val="center"/>
                    <w:rPr>
                      <w:del w:id="1670" w:author="Jonathan Cervas" w:date="2021-04-09T16:43:00Z"/>
                    </w:rPr>
                    <w:pPrChange w:id="1671" w:author="Jonathan Cervas" w:date="2021-04-09T16:43:00Z">
                      <w:pPr>
                        <w:pStyle w:val="table-head"/>
                      </w:pPr>
                    </w:pPrChange>
                  </w:pPr>
                  <w:del w:id="1672" w:author="Jonathan Cervas" w:date="2021-04-09T16:43:00Z">
                    <w:r w:rsidRPr="00C94CAB" w:rsidDel="000F7A8D">
                      <w:delText>1968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8DF4071" w14:textId="77777777" w:rsidR="00234D12" w:rsidRPr="00C94CAB" w:rsidDel="000F7A8D" w:rsidRDefault="00234D12">
                  <w:pPr>
                    <w:jc w:val="center"/>
                    <w:rPr>
                      <w:del w:id="1673" w:author="Jonathan Cervas" w:date="2021-04-09T16:43:00Z"/>
                    </w:rPr>
                    <w:pPrChange w:id="1674" w:author="Jonathan Cervas" w:date="2021-04-09T16:43:00Z">
                      <w:pPr>
                        <w:pStyle w:val="table-head"/>
                      </w:pPr>
                    </w:pPrChange>
                  </w:pPr>
                  <w:del w:id="1675" w:author="Jonathan Cervas" w:date="2021-04-09T16:43:00Z">
                    <w:r w:rsidRPr="00C94CAB" w:rsidDel="000F7A8D">
                      <w:delText>1972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7B82BCF" w14:textId="77777777" w:rsidR="00234D12" w:rsidRPr="00C94CAB" w:rsidDel="000F7A8D" w:rsidRDefault="00234D12">
                  <w:pPr>
                    <w:jc w:val="center"/>
                    <w:rPr>
                      <w:del w:id="1676" w:author="Jonathan Cervas" w:date="2021-04-09T16:43:00Z"/>
                    </w:rPr>
                    <w:pPrChange w:id="1677" w:author="Jonathan Cervas" w:date="2021-04-09T16:43:00Z">
                      <w:pPr>
                        <w:pStyle w:val="table-head"/>
                      </w:pPr>
                    </w:pPrChange>
                  </w:pPr>
                  <w:del w:id="1678" w:author="Jonathan Cervas" w:date="2021-04-09T16:43:00Z">
                    <w:r w:rsidRPr="00C94CAB" w:rsidDel="000F7A8D">
                      <w:delText>1976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F75684F" w14:textId="77777777" w:rsidR="00234D12" w:rsidRPr="00C94CAB" w:rsidDel="000F7A8D" w:rsidRDefault="00234D12">
                  <w:pPr>
                    <w:jc w:val="center"/>
                    <w:rPr>
                      <w:del w:id="1679" w:author="Jonathan Cervas" w:date="2021-04-09T16:43:00Z"/>
                    </w:rPr>
                    <w:pPrChange w:id="1680" w:author="Jonathan Cervas" w:date="2021-04-09T16:43:00Z">
                      <w:pPr>
                        <w:pStyle w:val="table-head"/>
                      </w:pPr>
                    </w:pPrChange>
                  </w:pPr>
                  <w:del w:id="1681" w:author="Jonathan Cervas" w:date="2021-04-09T16:43:00Z">
                    <w:r w:rsidRPr="00C94CAB" w:rsidDel="000F7A8D">
                      <w:delText>1980</w:delText>
                    </w:r>
                  </w:del>
                </w:p>
              </w:tc>
            </w:tr>
            <w:tr w:rsidR="00102DC1" w:rsidRPr="00C94CAB" w:rsidDel="000F7A8D" w14:paraId="144488D7" w14:textId="77777777" w:rsidTr="00F025E8">
              <w:trPr>
                <w:trHeight w:val="320"/>
                <w:jc w:val="center"/>
                <w:del w:id="1682"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56D3F06F" w14:textId="77777777" w:rsidR="00102DC1" w:rsidRPr="00C94CAB" w:rsidDel="000F7A8D" w:rsidRDefault="00102DC1">
                  <w:pPr>
                    <w:jc w:val="center"/>
                    <w:rPr>
                      <w:del w:id="1683" w:author="Jonathan Cervas" w:date="2021-04-09T16:43:00Z"/>
                    </w:rPr>
                    <w:pPrChange w:id="1684" w:author="Jonathan Cervas" w:date="2021-04-09T16:43:00Z">
                      <w:pPr>
                        <w:pStyle w:val="table-head"/>
                      </w:pPr>
                    </w:pPrChange>
                  </w:pPr>
                  <w:del w:id="1685" w:author="Jonathan Cervas" w:date="2021-04-09T16:43:00Z">
                    <w:r w:rsidRPr="00C94CAB" w:rsidDel="000F7A8D">
                      <w:delText>Pro-Republican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BBA6FF" w14:textId="77777777" w:rsidR="00102DC1" w:rsidRPr="00102DC1" w:rsidDel="000F7A8D" w:rsidRDefault="00102DC1">
                  <w:pPr>
                    <w:jc w:val="center"/>
                    <w:rPr>
                      <w:del w:id="1686" w:author="Jonathan Cervas" w:date="2021-04-09T16:43:00Z"/>
                    </w:rPr>
                    <w:pPrChange w:id="1687" w:author="Jonathan Cervas" w:date="2021-04-09T16:43:00Z">
                      <w:pPr>
                        <w:pStyle w:val="table-contents"/>
                      </w:pPr>
                    </w:pPrChange>
                  </w:pPr>
                  <w:del w:id="1688"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0241DB" w14:textId="77777777" w:rsidR="00102DC1" w:rsidRPr="00102DC1" w:rsidDel="000F7A8D" w:rsidRDefault="00102DC1">
                  <w:pPr>
                    <w:jc w:val="center"/>
                    <w:rPr>
                      <w:del w:id="1689" w:author="Jonathan Cervas" w:date="2021-04-09T16:43:00Z"/>
                    </w:rPr>
                    <w:pPrChange w:id="1690" w:author="Jonathan Cervas" w:date="2021-04-09T16:43:00Z">
                      <w:pPr>
                        <w:pStyle w:val="table-contents"/>
                      </w:pPr>
                    </w:pPrChange>
                  </w:pPr>
                  <w:del w:id="1691" w:author="Jonathan Cervas" w:date="2021-04-09T16:43:00Z">
                    <w:r w:rsidRPr="00102DC1" w:rsidDel="000F7A8D">
                      <w:delText>1.2%</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A53165" w14:textId="77777777" w:rsidR="00102DC1" w:rsidRPr="00102DC1" w:rsidDel="000F7A8D" w:rsidRDefault="00102DC1">
                  <w:pPr>
                    <w:jc w:val="center"/>
                    <w:rPr>
                      <w:del w:id="1692" w:author="Jonathan Cervas" w:date="2021-04-09T16:43:00Z"/>
                    </w:rPr>
                    <w:pPrChange w:id="1693" w:author="Jonathan Cervas" w:date="2021-04-09T16:43:00Z">
                      <w:pPr>
                        <w:pStyle w:val="table-contents"/>
                      </w:pPr>
                    </w:pPrChange>
                  </w:pPr>
                  <w:del w:id="1694"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A64CA6D" w14:textId="77777777" w:rsidR="00102DC1" w:rsidRPr="00102DC1" w:rsidDel="000F7A8D" w:rsidRDefault="00102DC1">
                  <w:pPr>
                    <w:jc w:val="center"/>
                    <w:rPr>
                      <w:del w:id="1695" w:author="Jonathan Cervas" w:date="2021-04-09T16:43:00Z"/>
                    </w:rPr>
                    <w:pPrChange w:id="1696" w:author="Jonathan Cervas" w:date="2021-04-09T16:43:00Z">
                      <w:pPr>
                        <w:pStyle w:val="table-contents"/>
                      </w:pPr>
                    </w:pPrChange>
                  </w:pPr>
                  <w:del w:id="1697"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B6B688" w14:textId="77777777" w:rsidR="00102DC1" w:rsidRPr="00102DC1" w:rsidDel="000F7A8D" w:rsidRDefault="00102DC1">
                  <w:pPr>
                    <w:jc w:val="center"/>
                    <w:rPr>
                      <w:del w:id="1698" w:author="Jonathan Cervas" w:date="2021-04-09T16:43:00Z"/>
                    </w:rPr>
                    <w:pPrChange w:id="1699" w:author="Jonathan Cervas" w:date="2021-04-09T16:43:00Z">
                      <w:pPr>
                        <w:pStyle w:val="table-contents"/>
                      </w:pPr>
                    </w:pPrChange>
                  </w:pPr>
                  <w:del w:id="1700" w:author="Jonathan Cervas" w:date="2021-04-09T16:43:00Z">
                    <w:r w:rsidRPr="00102DC1" w:rsidDel="000F7A8D">
                      <w:delText>45.8%</w:delText>
                    </w:r>
                  </w:del>
                </w:p>
              </w:tc>
              <w:tc>
                <w:tcPr>
                  <w:tcW w:w="275" w:type="dxa"/>
                  <w:tcBorders>
                    <w:top w:val="nil"/>
                    <w:left w:val="single" w:sz="4" w:space="0" w:color="auto"/>
                    <w:bottom w:val="nil"/>
                    <w:right w:val="single" w:sz="4" w:space="0" w:color="auto"/>
                  </w:tcBorders>
                  <w:shd w:val="clear" w:color="auto" w:fill="auto"/>
                  <w:noWrap/>
                  <w:vAlign w:val="center"/>
                  <w:hideMark/>
                </w:tcPr>
                <w:p w14:paraId="0785277F" w14:textId="77777777" w:rsidR="00102DC1" w:rsidRPr="00102DC1" w:rsidDel="000F7A8D" w:rsidRDefault="00102DC1">
                  <w:pPr>
                    <w:jc w:val="center"/>
                    <w:rPr>
                      <w:del w:id="1701" w:author="Jonathan Cervas" w:date="2021-04-09T16:43:00Z"/>
                    </w:rPr>
                    <w:pPrChange w:id="1702"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A48ED6F" w14:textId="77777777" w:rsidR="00102DC1" w:rsidRPr="00102DC1" w:rsidDel="000F7A8D" w:rsidRDefault="00102DC1">
                  <w:pPr>
                    <w:jc w:val="center"/>
                    <w:rPr>
                      <w:del w:id="1703" w:author="Jonathan Cervas" w:date="2021-04-09T16:43:00Z"/>
                    </w:rPr>
                    <w:pPrChange w:id="1704" w:author="Jonathan Cervas" w:date="2021-04-09T16:43:00Z">
                      <w:pPr>
                        <w:pStyle w:val="table-contents"/>
                      </w:pPr>
                    </w:pPrChange>
                  </w:pPr>
                  <w:del w:id="1705"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AC97AEF" w14:textId="77777777" w:rsidR="00102DC1" w:rsidRPr="00102DC1" w:rsidDel="000F7A8D" w:rsidRDefault="00102DC1">
                  <w:pPr>
                    <w:jc w:val="center"/>
                    <w:rPr>
                      <w:del w:id="1706" w:author="Jonathan Cervas" w:date="2021-04-09T16:43:00Z"/>
                    </w:rPr>
                    <w:pPrChange w:id="1707" w:author="Jonathan Cervas" w:date="2021-04-09T16:43:00Z">
                      <w:pPr>
                        <w:pStyle w:val="table-contents"/>
                      </w:pPr>
                    </w:pPrChange>
                  </w:pPr>
                  <w:del w:id="1708" w:author="Jonathan Cervas" w:date="2021-04-09T16:43:00Z">
                    <w:r w:rsidRPr="00102DC1" w:rsidDel="000F7A8D">
                      <w:delText>48.8%</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7E2B32" w14:textId="77777777" w:rsidR="00102DC1" w:rsidRPr="00102DC1" w:rsidDel="000F7A8D" w:rsidRDefault="00102DC1">
                  <w:pPr>
                    <w:jc w:val="center"/>
                    <w:rPr>
                      <w:del w:id="1709" w:author="Jonathan Cervas" w:date="2021-04-09T16:43:00Z"/>
                    </w:rPr>
                    <w:pPrChange w:id="1710" w:author="Jonathan Cervas" w:date="2021-04-09T16:43:00Z">
                      <w:pPr>
                        <w:pStyle w:val="table-contents"/>
                      </w:pPr>
                    </w:pPrChange>
                  </w:pPr>
                  <w:del w:id="171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94BE71E" w14:textId="77777777" w:rsidR="00102DC1" w:rsidRPr="00102DC1" w:rsidDel="000F7A8D" w:rsidRDefault="00102DC1">
                  <w:pPr>
                    <w:jc w:val="center"/>
                    <w:rPr>
                      <w:del w:id="1712" w:author="Jonathan Cervas" w:date="2021-04-09T16:43:00Z"/>
                    </w:rPr>
                    <w:pPrChange w:id="1713" w:author="Jonathan Cervas" w:date="2021-04-09T16:43:00Z">
                      <w:pPr>
                        <w:pStyle w:val="table-contents"/>
                      </w:pPr>
                    </w:pPrChange>
                  </w:pPr>
                  <w:del w:id="1714" w:author="Jonathan Cervas" w:date="2021-04-09T16:43:00Z">
                    <w:r w:rsidRPr="00102DC1" w:rsidDel="000F7A8D">
                      <w:delText>24.5%</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FEE4E74" w14:textId="77777777" w:rsidR="00102DC1" w:rsidRPr="00102DC1" w:rsidDel="000F7A8D" w:rsidRDefault="00102DC1">
                  <w:pPr>
                    <w:jc w:val="center"/>
                    <w:rPr>
                      <w:del w:id="1715" w:author="Jonathan Cervas" w:date="2021-04-09T16:43:00Z"/>
                    </w:rPr>
                    <w:pPrChange w:id="1716" w:author="Jonathan Cervas" w:date="2021-04-09T16:43:00Z">
                      <w:pPr>
                        <w:pStyle w:val="table-contents"/>
                      </w:pPr>
                    </w:pPrChange>
                  </w:pPr>
                  <w:del w:id="1717" w:author="Jonathan Cervas" w:date="2021-04-09T16:43:00Z">
                    <w:r w:rsidRPr="00102DC1" w:rsidDel="000F7A8D">
                      <w:delText>0.0%</w:delText>
                    </w:r>
                  </w:del>
                </w:p>
              </w:tc>
            </w:tr>
            <w:tr w:rsidR="00102DC1" w:rsidRPr="00C94CAB" w:rsidDel="000F7A8D" w14:paraId="3FF3DA52" w14:textId="77777777" w:rsidTr="00F025E8">
              <w:trPr>
                <w:trHeight w:val="320"/>
                <w:jc w:val="center"/>
                <w:del w:id="1718"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24426BA3" w14:textId="77777777" w:rsidR="00102DC1" w:rsidRPr="00C94CAB" w:rsidDel="000F7A8D" w:rsidRDefault="00102DC1">
                  <w:pPr>
                    <w:jc w:val="center"/>
                    <w:rPr>
                      <w:del w:id="1719" w:author="Jonathan Cervas" w:date="2021-04-09T16:43:00Z"/>
                    </w:rPr>
                    <w:pPrChange w:id="1720" w:author="Jonathan Cervas" w:date="2021-04-09T16:43:00Z">
                      <w:pPr>
                        <w:pStyle w:val="table-head"/>
                      </w:pPr>
                    </w:pPrChange>
                  </w:pPr>
                  <w:del w:id="1721" w:author="Jonathan Cervas" w:date="2021-04-09T16:43:00Z">
                    <w:r w:rsidRPr="00C94CAB" w:rsidDel="000F7A8D">
                      <w:delText>Pro-Democratic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328034A" w14:textId="77777777" w:rsidR="00102DC1" w:rsidRPr="00102DC1" w:rsidDel="000F7A8D" w:rsidRDefault="00102DC1">
                  <w:pPr>
                    <w:jc w:val="center"/>
                    <w:rPr>
                      <w:del w:id="1722" w:author="Jonathan Cervas" w:date="2021-04-09T16:43:00Z"/>
                    </w:rPr>
                    <w:pPrChange w:id="1723" w:author="Jonathan Cervas" w:date="2021-04-09T16:43:00Z">
                      <w:pPr>
                        <w:pStyle w:val="table-contents"/>
                      </w:pPr>
                    </w:pPrChange>
                  </w:pPr>
                  <w:del w:id="1724" w:author="Jonathan Cervas" w:date="2021-04-09T16:43:00Z">
                    <w:r w:rsidRPr="00102DC1" w:rsidDel="000F7A8D">
                      <w:delText>0.1%</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12F4C4" w14:textId="77777777" w:rsidR="00102DC1" w:rsidRPr="00102DC1" w:rsidDel="000F7A8D" w:rsidRDefault="00102DC1">
                  <w:pPr>
                    <w:jc w:val="center"/>
                    <w:rPr>
                      <w:del w:id="1725" w:author="Jonathan Cervas" w:date="2021-04-09T16:43:00Z"/>
                    </w:rPr>
                    <w:pPrChange w:id="1726" w:author="Jonathan Cervas" w:date="2021-04-09T16:43:00Z">
                      <w:pPr>
                        <w:pStyle w:val="table-contents"/>
                      </w:pPr>
                    </w:pPrChange>
                  </w:pPr>
                  <w:del w:id="1727" w:author="Jonathan Cervas" w:date="2021-04-09T16:43:00Z">
                    <w:r w:rsidRPr="00102DC1" w:rsidDel="000F7A8D">
                      <w:delText>9.8%</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44D699" w14:textId="77777777" w:rsidR="00102DC1" w:rsidRPr="00102DC1" w:rsidDel="000F7A8D" w:rsidRDefault="00102DC1">
                  <w:pPr>
                    <w:jc w:val="center"/>
                    <w:rPr>
                      <w:del w:id="1728" w:author="Jonathan Cervas" w:date="2021-04-09T16:43:00Z"/>
                    </w:rPr>
                    <w:pPrChange w:id="1729" w:author="Jonathan Cervas" w:date="2021-04-09T16:43:00Z">
                      <w:pPr>
                        <w:pStyle w:val="table-contents"/>
                      </w:pPr>
                    </w:pPrChange>
                  </w:pPr>
                  <w:del w:id="1730"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E98BCA" w14:textId="77777777" w:rsidR="00102DC1" w:rsidRPr="00102DC1" w:rsidDel="000F7A8D" w:rsidRDefault="00102DC1">
                  <w:pPr>
                    <w:jc w:val="center"/>
                    <w:rPr>
                      <w:del w:id="1731" w:author="Jonathan Cervas" w:date="2021-04-09T16:43:00Z"/>
                    </w:rPr>
                    <w:pPrChange w:id="1732" w:author="Jonathan Cervas" w:date="2021-04-09T16:43:00Z">
                      <w:pPr>
                        <w:pStyle w:val="table-contents"/>
                      </w:pPr>
                    </w:pPrChange>
                  </w:pPr>
                  <w:del w:id="1733"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A4A6EB" w14:textId="77777777" w:rsidR="00102DC1" w:rsidRPr="00102DC1" w:rsidDel="000F7A8D" w:rsidRDefault="00102DC1">
                  <w:pPr>
                    <w:jc w:val="center"/>
                    <w:rPr>
                      <w:del w:id="1734" w:author="Jonathan Cervas" w:date="2021-04-09T16:43:00Z"/>
                    </w:rPr>
                    <w:pPrChange w:id="1735" w:author="Jonathan Cervas" w:date="2021-04-09T16:43:00Z">
                      <w:pPr>
                        <w:pStyle w:val="table-contents"/>
                      </w:pPr>
                    </w:pPrChange>
                  </w:pPr>
                  <w:del w:id="1736" w:author="Jonathan Cervas" w:date="2021-04-09T16:43:00Z">
                    <w:r w:rsidRPr="00102DC1" w:rsidDel="000F7A8D">
                      <w:delText>54.2%</w:delText>
                    </w:r>
                  </w:del>
                </w:p>
              </w:tc>
              <w:tc>
                <w:tcPr>
                  <w:tcW w:w="275" w:type="dxa"/>
                  <w:tcBorders>
                    <w:top w:val="nil"/>
                    <w:left w:val="single" w:sz="4" w:space="0" w:color="auto"/>
                    <w:bottom w:val="nil"/>
                    <w:right w:val="single" w:sz="4" w:space="0" w:color="auto"/>
                  </w:tcBorders>
                  <w:shd w:val="clear" w:color="auto" w:fill="auto"/>
                  <w:noWrap/>
                  <w:vAlign w:val="center"/>
                  <w:hideMark/>
                </w:tcPr>
                <w:p w14:paraId="17A43374" w14:textId="77777777" w:rsidR="00102DC1" w:rsidRPr="00102DC1" w:rsidDel="000F7A8D" w:rsidRDefault="00102DC1">
                  <w:pPr>
                    <w:jc w:val="center"/>
                    <w:rPr>
                      <w:del w:id="1737" w:author="Jonathan Cervas" w:date="2021-04-09T16:43:00Z"/>
                    </w:rPr>
                    <w:pPrChange w:id="1738"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56B7D2" w14:textId="77777777" w:rsidR="00102DC1" w:rsidRPr="00102DC1" w:rsidDel="000F7A8D" w:rsidRDefault="00102DC1">
                  <w:pPr>
                    <w:jc w:val="center"/>
                    <w:rPr>
                      <w:del w:id="1739" w:author="Jonathan Cervas" w:date="2021-04-09T16:43:00Z"/>
                    </w:rPr>
                    <w:pPrChange w:id="1740" w:author="Jonathan Cervas" w:date="2021-04-09T16:43:00Z">
                      <w:pPr>
                        <w:pStyle w:val="table-contents"/>
                      </w:pPr>
                    </w:pPrChange>
                  </w:pPr>
                  <w:del w:id="174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6D69C20" w14:textId="77777777" w:rsidR="00102DC1" w:rsidRPr="00102DC1" w:rsidDel="000F7A8D" w:rsidRDefault="00102DC1">
                  <w:pPr>
                    <w:jc w:val="center"/>
                    <w:rPr>
                      <w:del w:id="1742" w:author="Jonathan Cervas" w:date="2021-04-09T16:43:00Z"/>
                    </w:rPr>
                    <w:pPrChange w:id="1743" w:author="Jonathan Cervas" w:date="2021-04-09T16:43:00Z">
                      <w:pPr>
                        <w:pStyle w:val="table-contents"/>
                      </w:pPr>
                    </w:pPrChange>
                  </w:pPr>
                  <w:del w:id="1744"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30513E" w14:textId="77777777" w:rsidR="00102DC1" w:rsidRPr="00102DC1" w:rsidDel="000F7A8D" w:rsidRDefault="00102DC1">
                  <w:pPr>
                    <w:jc w:val="center"/>
                    <w:rPr>
                      <w:del w:id="1745" w:author="Jonathan Cervas" w:date="2021-04-09T16:43:00Z"/>
                    </w:rPr>
                    <w:pPrChange w:id="1746" w:author="Jonathan Cervas" w:date="2021-04-09T16:43:00Z">
                      <w:pPr>
                        <w:pStyle w:val="table-contents"/>
                      </w:pPr>
                    </w:pPrChange>
                  </w:pPr>
                  <w:del w:id="1747"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A9744B" w14:textId="77777777" w:rsidR="00102DC1" w:rsidRPr="00102DC1" w:rsidDel="000F7A8D" w:rsidRDefault="00102DC1">
                  <w:pPr>
                    <w:jc w:val="center"/>
                    <w:rPr>
                      <w:del w:id="1748" w:author="Jonathan Cervas" w:date="2021-04-09T16:43:00Z"/>
                    </w:rPr>
                    <w:pPrChange w:id="1749" w:author="Jonathan Cervas" w:date="2021-04-09T16:43:00Z">
                      <w:pPr>
                        <w:pStyle w:val="table-contents"/>
                      </w:pPr>
                    </w:pPrChange>
                  </w:pPr>
                  <w:del w:id="1750" w:author="Jonathan Cervas" w:date="2021-04-09T16:43:00Z">
                    <w:r w:rsidRPr="00102DC1" w:rsidDel="000F7A8D">
                      <w:delText>16.1%</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DF20A3" w14:textId="77777777" w:rsidR="00102DC1" w:rsidRPr="00102DC1" w:rsidDel="000F7A8D" w:rsidRDefault="00102DC1">
                  <w:pPr>
                    <w:jc w:val="center"/>
                    <w:rPr>
                      <w:del w:id="1751" w:author="Jonathan Cervas" w:date="2021-04-09T16:43:00Z"/>
                    </w:rPr>
                    <w:pPrChange w:id="1752" w:author="Jonathan Cervas" w:date="2021-04-09T16:43:00Z">
                      <w:pPr>
                        <w:pStyle w:val="table-contents"/>
                      </w:pPr>
                    </w:pPrChange>
                  </w:pPr>
                  <w:del w:id="1753" w:author="Jonathan Cervas" w:date="2021-04-09T16:43:00Z">
                    <w:r w:rsidRPr="00102DC1" w:rsidDel="000F7A8D">
                      <w:delText>0.0%</w:delText>
                    </w:r>
                  </w:del>
                </w:p>
              </w:tc>
            </w:tr>
            <w:tr w:rsidR="00234D12" w:rsidRPr="00C94CAB" w:rsidDel="000F7A8D" w14:paraId="1790F5BD" w14:textId="77777777" w:rsidTr="00F025E8">
              <w:trPr>
                <w:trHeight w:val="320"/>
                <w:jc w:val="center"/>
                <w:del w:id="1754" w:author="Jonathan Cervas" w:date="2021-04-09T16:43:00Z"/>
              </w:trPr>
              <w:tc>
                <w:tcPr>
                  <w:tcW w:w="1509" w:type="dxa"/>
                  <w:tcBorders>
                    <w:top w:val="nil"/>
                    <w:left w:val="nil"/>
                    <w:bottom w:val="nil"/>
                    <w:right w:val="nil"/>
                  </w:tcBorders>
                  <w:shd w:val="clear" w:color="auto" w:fill="auto"/>
                  <w:noWrap/>
                  <w:vAlign w:val="center"/>
                  <w:hideMark/>
                </w:tcPr>
                <w:p w14:paraId="090B42C0" w14:textId="77777777" w:rsidR="00234D12" w:rsidRPr="00C94CAB" w:rsidDel="000F7A8D" w:rsidRDefault="00234D12">
                  <w:pPr>
                    <w:jc w:val="center"/>
                    <w:rPr>
                      <w:del w:id="1755" w:author="Jonathan Cervas" w:date="2021-04-09T16:43:00Z"/>
                      <w:color w:val="000000"/>
                      <w:sz w:val="18"/>
                      <w:szCs w:val="18"/>
                    </w:rPr>
                    <w:pPrChange w:id="1756"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100C73C1" w14:textId="77777777" w:rsidR="00234D12" w:rsidRPr="00C94CAB" w:rsidDel="000F7A8D" w:rsidRDefault="00234D12">
                  <w:pPr>
                    <w:jc w:val="center"/>
                    <w:rPr>
                      <w:del w:id="1757" w:author="Jonathan Cervas" w:date="2021-04-09T16:43:00Z"/>
                      <w:sz w:val="18"/>
                      <w:szCs w:val="18"/>
                    </w:rPr>
                    <w:pPrChange w:id="1758"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48C168D6" w14:textId="77777777" w:rsidR="00234D12" w:rsidRPr="00C94CAB" w:rsidDel="000F7A8D" w:rsidRDefault="00234D12">
                  <w:pPr>
                    <w:jc w:val="center"/>
                    <w:rPr>
                      <w:del w:id="1759" w:author="Jonathan Cervas" w:date="2021-04-09T16:43:00Z"/>
                      <w:sz w:val="18"/>
                      <w:szCs w:val="18"/>
                    </w:rPr>
                    <w:pPrChange w:id="1760"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3EDFBCA6" w14:textId="77777777" w:rsidR="00234D12" w:rsidRPr="00C94CAB" w:rsidDel="000F7A8D" w:rsidRDefault="00234D12">
                  <w:pPr>
                    <w:jc w:val="center"/>
                    <w:rPr>
                      <w:del w:id="1761" w:author="Jonathan Cervas" w:date="2021-04-09T16:43:00Z"/>
                      <w:sz w:val="18"/>
                      <w:szCs w:val="18"/>
                    </w:rPr>
                    <w:pPrChange w:id="1762"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2854FD27" w14:textId="77777777" w:rsidR="00234D12" w:rsidRPr="00C94CAB" w:rsidDel="000F7A8D" w:rsidRDefault="00234D12">
                  <w:pPr>
                    <w:jc w:val="center"/>
                    <w:rPr>
                      <w:del w:id="1763" w:author="Jonathan Cervas" w:date="2021-04-09T16:43:00Z"/>
                      <w:sz w:val="18"/>
                      <w:szCs w:val="18"/>
                    </w:rPr>
                    <w:pPrChange w:id="1764"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5F809AA1" w14:textId="77777777" w:rsidR="00234D12" w:rsidRPr="00C94CAB" w:rsidDel="000F7A8D" w:rsidRDefault="00234D12">
                  <w:pPr>
                    <w:jc w:val="center"/>
                    <w:rPr>
                      <w:del w:id="1765" w:author="Jonathan Cervas" w:date="2021-04-09T16:43:00Z"/>
                      <w:sz w:val="18"/>
                      <w:szCs w:val="18"/>
                    </w:rPr>
                    <w:pPrChange w:id="1766" w:author="Jonathan Cervas" w:date="2021-04-09T16:43:00Z">
                      <w:pPr>
                        <w:pStyle w:val="FootnoteText"/>
                      </w:pPr>
                    </w:pPrChange>
                  </w:pPr>
                </w:p>
              </w:tc>
              <w:tc>
                <w:tcPr>
                  <w:tcW w:w="275" w:type="dxa"/>
                  <w:tcBorders>
                    <w:top w:val="nil"/>
                    <w:left w:val="nil"/>
                    <w:bottom w:val="nil"/>
                    <w:right w:val="nil"/>
                  </w:tcBorders>
                  <w:shd w:val="clear" w:color="auto" w:fill="auto"/>
                  <w:noWrap/>
                  <w:vAlign w:val="center"/>
                  <w:hideMark/>
                </w:tcPr>
                <w:p w14:paraId="63B90E0B" w14:textId="77777777" w:rsidR="00234D12" w:rsidRPr="00C94CAB" w:rsidDel="000F7A8D" w:rsidRDefault="00234D12">
                  <w:pPr>
                    <w:jc w:val="center"/>
                    <w:rPr>
                      <w:del w:id="1767" w:author="Jonathan Cervas" w:date="2021-04-09T16:43:00Z"/>
                      <w:sz w:val="18"/>
                      <w:szCs w:val="18"/>
                    </w:rPr>
                    <w:pPrChange w:id="1768"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4D5CA9FE" w14:textId="77777777" w:rsidR="00234D12" w:rsidRPr="00C94CAB" w:rsidDel="000F7A8D" w:rsidRDefault="00234D12">
                  <w:pPr>
                    <w:jc w:val="center"/>
                    <w:rPr>
                      <w:del w:id="1769" w:author="Jonathan Cervas" w:date="2021-04-09T16:43:00Z"/>
                      <w:sz w:val="18"/>
                      <w:szCs w:val="18"/>
                    </w:rPr>
                    <w:pPrChange w:id="1770"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76F2419F" w14:textId="77777777" w:rsidR="00234D12" w:rsidRPr="00C94CAB" w:rsidDel="000F7A8D" w:rsidRDefault="00234D12">
                  <w:pPr>
                    <w:jc w:val="center"/>
                    <w:rPr>
                      <w:del w:id="1771" w:author="Jonathan Cervas" w:date="2021-04-09T16:43:00Z"/>
                      <w:sz w:val="18"/>
                      <w:szCs w:val="18"/>
                    </w:rPr>
                    <w:pPrChange w:id="1772"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46CC747C" w14:textId="77777777" w:rsidR="00234D12" w:rsidRPr="00C94CAB" w:rsidDel="000F7A8D" w:rsidRDefault="00234D12">
                  <w:pPr>
                    <w:jc w:val="center"/>
                    <w:rPr>
                      <w:del w:id="1773" w:author="Jonathan Cervas" w:date="2021-04-09T16:43:00Z"/>
                      <w:sz w:val="18"/>
                      <w:szCs w:val="18"/>
                    </w:rPr>
                    <w:pPrChange w:id="1774"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2C9D9F7A" w14:textId="77777777" w:rsidR="00234D12" w:rsidRPr="00C94CAB" w:rsidDel="000F7A8D" w:rsidRDefault="00234D12">
                  <w:pPr>
                    <w:jc w:val="center"/>
                    <w:rPr>
                      <w:del w:id="1775" w:author="Jonathan Cervas" w:date="2021-04-09T16:43:00Z"/>
                      <w:sz w:val="18"/>
                      <w:szCs w:val="18"/>
                    </w:rPr>
                    <w:pPrChange w:id="1776" w:author="Jonathan Cervas" w:date="2021-04-09T16:43:00Z">
                      <w:pPr>
                        <w:pStyle w:val="FootnoteText"/>
                      </w:pPr>
                    </w:pPrChange>
                  </w:pPr>
                </w:p>
              </w:tc>
              <w:tc>
                <w:tcPr>
                  <w:tcW w:w="735" w:type="dxa"/>
                  <w:tcBorders>
                    <w:top w:val="single" w:sz="4" w:space="0" w:color="auto"/>
                    <w:left w:val="nil"/>
                    <w:bottom w:val="single" w:sz="4" w:space="0" w:color="auto"/>
                    <w:right w:val="nil"/>
                  </w:tcBorders>
                  <w:shd w:val="clear" w:color="auto" w:fill="auto"/>
                  <w:noWrap/>
                  <w:vAlign w:val="center"/>
                  <w:hideMark/>
                </w:tcPr>
                <w:p w14:paraId="35FBCA69" w14:textId="77777777" w:rsidR="00234D12" w:rsidRPr="00C94CAB" w:rsidDel="000F7A8D" w:rsidRDefault="00234D12">
                  <w:pPr>
                    <w:jc w:val="center"/>
                    <w:rPr>
                      <w:del w:id="1777" w:author="Jonathan Cervas" w:date="2021-04-09T16:43:00Z"/>
                      <w:sz w:val="18"/>
                      <w:szCs w:val="18"/>
                    </w:rPr>
                    <w:pPrChange w:id="1778" w:author="Jonathan Cervas" w:date="2021-04-09T16:43:00Z">
                      <w:pPr>
                        <w:pStyle w:val="FootnoteText"/>
                      </w:pPr>
                    </w:pPrChange>
                  </w:pPr>
                </w:p>
              </w:tc>
            </w:tr>
            <w:tr w:rsidR="00102DC1" w:rsidRPr="00C94CAB" w:rsidDel="000F7A8D" w14:paraId="2482F9F2" w14:textId="77777777" w:rsidTr="00F025E8">
              <w:trPr>
                <w:trHeight w:val="320"/>
                <w:jc w:val="center"/>
                <w:del w:id="1779"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2F30141A" w14:textId="77777777" w:rsidR="00102DC1" w:rsidRPr="00102DC1" w:rsidDel="000F7A8D" w:rsidRDefault="00102DC1">
                  <w:pPr>
                    <w:jc w:val="center"/>
                    <w:rPr>
                      <w:del w:id="1780" w:author="Jonathan Cervas" w:date="2021-04-09T16:43:00Z"/>
                    </w:rPr>
                    <w:pPrChange w:id="1781" w:author="Jonathan Cervas" w:date="2021-04-09T16:43:00Z">
                      <w:pPr>
                        <w:pStyle w:val="table-head"/>
                      </w:pPr>
                    </w:pPrChange>
                  </w:pPr>
                  <w:del w:id="1782" w:author="Jonathan Cervas" w:date="2021-04-09T16:43:00Z">
                    <w:r w:rsidRPr="00102DC1" w:rsidDel="000F7A8D">
                      <w:delText>Years</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27FE503" w14:textId="77777777" w:rsidR="00102DC1" w:rsidRPr="00102DC1" w:rsidDel="000F7A8D" w:rsidRDefault="00102DC1">
                  <w:pPr>
                    <w:jc w:val="center"/>
                    <w:rPr>
                      <w:del w:id="1783" w:author="Jonathan Cervas" w:date="2021-04-09T16:43:00Z"/>
                    </w:rPr>
                    <w:pPrChange w:id="1784" w:author="Jonathan Cervas" w:date="2021-04-09T16:43:00Z">
                      <w:pPr>
                        <w:pStyle w:val="table-head"/>
                      </w:pPr>
                    </w:pPrChange>
                  </w:pPr>
                  <w:del w:id="1785" w:author="Jonathan Cervas" w:date="2021-04-09T16:43:00Z">
                    <w:r w:rsidRPr="00102DC1" w:rsidDel="000F7A8D">
                      <w:delText>1984</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F818D70" w14:textId="77777777" w:rsidR="00102DC1" w:rsidRPr="00102DC1" w:rsidDel="000F7A8D" w:rsidRDefault="00102DC1">
                  <w:pPr>
                    <w:jc w:val="center"/>
                    <w:rPr>
                      <w:del w:id="1786" w:author="Jonathan Cervas" w:date="2021-04-09T16:43:00Z"/>
                    </w:rPr>
                    <w:pPrChange w:id="1787" w:author="Jonathan Cervas" w:date="2021-04-09T16:43:00Z">
                      <w:pPr>
                        <w:pStyle w:val="table-head"/>
                      </w:pPr>
                    </w:pPrChange>
                  </w:pPr>
                  <w:del w:id="1788" w:author="Jonathan Cervas" w:date="2021-04-09T16:43:00Z">
                    <w:r w:rsidRPr="00102DC1" w:rsidDel="000F7A8D">
                      <w:delText>1988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81BEA5E" w14:textId="77777777" w:rsidR="00102DC1" w:rsidRPr="00102DC1" w:rsidDel="000F7A8D" w:rsidRDefault="00102DC1">
                  <w:pPr>
                    <w:jc w:val="center"/>
                    <w:rPr>
                      <w:del w:id="1789" w:author="Jonathan Cervas" w:date="2021-04-09T16:43:00Z"/>
                    </w:rPr>
                    <w:pPrChange w:id="1790" w:author="Jonathan Cervas" w:date="2021-04-09T16:43:00Z">
                      <w:pPr>
                        <w:pStyle w:val="table-head"/>
                      </w:pPr>
                    </w:pPrChange>
                  </w:pPr>
                  <w:del w:id="1791" w:author="Jonathan Cervas" w:date="2021-04-09T16:43:00Z">
                    <w:r w:rsidRPr="00102DC1" w:rsidDel="000F7A8D">
                      <w:delText>1992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1FAC21C" w14:textId="77777777" w:rsidR="00102DC1" w:rsidRPr="00102DC1" w:rsidDel="000F7A8D" w:rsidRDefault="00102DC1">
                  <w:pPr>
                    <w:jc w:val="center"/>
                    <w:rPr>
                      <w:del w:id="1792" w:author="Jonathan Cervas" w:date="2021-04-09T16:43:00Z"/>
                    </w:rPr>
                    <w:pPrChange w:id="1793" w:author="Jonathan Cervas" w:date="2021-04-09T16:43:00Z">
                      <w:pPr>
                        <w:pStyle w:val="table-head"/>
                      </w:pPr>
                    </w:pPrChange>
                  </w:pPr>
                  <w:del w:id="1794" w:author="Jonathan Cervas" w:date="2021-04-09T16:43:00Z">
                    <w:r w:rsidRPr="00102DC1" w:rsidDel="000F7A8D">
                      <w:delText>1996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F57B38" w14:textId="77777777" w:rsidR="00102DC1" w:rsidRPr="00102DC1" w:rsidDel="000F7A8D" w:rsidRDefault="00102DC1">
                  <w:pPr>
                    <w:jc w:val="center"/>
                    <w:rPr>
                      <w:del w:id="1795" w:author="Jonathan Cervas" w:date="2021-04-09T16:43:00Z"/>
                    </w:rPr>
                    <w:pPrChange w:id="1796" w:author="Jonathan Cervas" w:date="2021-04-09T16:43:00Z">
                      <w:pPr>
                        <w:pStyle w:val="table-head"/>
                      </w:pPr>
                    </w:pPrChange>
                  </w:pPr>
                  <w:del w:id="1797" w:author="Jonathan Cervas" w:date="2021-04-09T16:43:00Z">
                    <w:r w:rsidRPr="00102DC1" w:rsidDel="000F7A8D">
                      <w:delText>2000</w:delText>
                    </w:r>
                  </w:del>
                </w:p>
              </w:tc>
              <w:tc>
                <w:tcPr>
                  <w:tcW w:w="275" w:type="dxa"/>
                  <w:tcBorders>
                    <w:top w:val="nil"/>
                    <w:left w:val="single" w:sz="4" w:space="0" w:color="auto"/>
                    <w:bottom w:val="nil"/>
                    <w:right w:val="single" w:sz="4" w:space="0" w:color="auto"/>
                  </w:tcBorders>
                  <w:shd w:val="clear" w:color="auto" w:fill="auto"/>
                  <w:noWrap/>
                  <w:vAlign w:val="center"/>
                  <w:hideMark/>
                </w:tcPr>
                <w:p w14:paraId="13850563" w14:textId="77777777" w:rsidR="00102DC1" w:rsidRPr="00102DC1" w:rsidDel="000F7A8D" w:rsidRDefault="00102DC1">
                  <w:pPr>
                    <w:jc w:val="center"/>
                    <w:rPr>
                      <w:del w:id="1798" w:author="Jonathan Cervas" w:date="2021-04-09T16:43:00Z"/>
                    </w:rPr>
                    <w:pPrChange w:id="1799" w:author="Jonathan Cervas" w:date="2021-04-09T16:43:00Z">
                      <w:pPr>
                        <w:pStyle w:val="table-head"/>
                      </w:pPr>
                    </w:pPrChange>
                  </w:pPr>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2C6C1F" w14:textId="77777777" w:rsidR="00102DC1" w:rsidRPr="00102DC1" w:rsidDel="000F7A8D" w:rsidRDefault="00102DC1">
                  <w:pPr>
                    <w:jc w:val="center"/>
                    <w:rPr>
                      <w:del w:id="1800" w:author="Jonathan Cervas" w:date="2021-04-09T16:43:00Z"/>
                    </w:rPr>
                    <w:pPrChange w:id="1801" w:author="Jonathan Cervas" w:date="2021-04-09T16:43:00Z">
                      <w:pPr>
                        <w:pStyle w:val="table-head"/>
                      </w:pPr>
                    </w:pPrChange>
                  </w:pPr>
                  <w:del w:id="1802" w:author="Jonathan Cervas" w:date="2021-04-09T16:43:00Z">
                    <w:r w:rsidRPr="00102DC1" w:rsidDel="000F7A8D">
                      <w:delText>2004</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3CD433" w14:textId="77777777" w:rsidR="00102DC1" w:rsidRPr="00102DC1" w:rsidDel="000F7A8D" w:rsidRDefault="00102DC1">
                  <w:pPr>
                    <w:jc w:val="center"/>
                    <w:rPr>
                      <w:del w:id="1803" w:author="Jonathan Cervas" w:date="2021-04-09T16:43:00Z"/>
                    </w:rPr>
                    <w:pPrChange w:id="1804" w:author="Jonathan Cervas" w:date="2021-04-09T16:43:00Z">
                      <w:pPr>
                        <w:pStyle w:val="table-head"/>
                      </w:pPr>
                    </w:pPrChange>
                  </w:pPr>
                  <w:del w:id="1805" w:author="Jonathan Cervas" w:date="2021-04-09T16:43:00Z">
                    <w:r w:rsidRPr="00102DC1" w:rsidDel="000F7A8D">
                      <w:delText>2008</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8A59AF1" w14:textId="77777777" w:rsidR="00102DC1" w:rsidRPr="00102DC1" w:rsidDel="000F7A8D" w:rsidRDefault="00102DC1">
                  <w:pPr>
                    <w:jc w:val="center"/>
                    <w:rPr>
                      <w:del w:id="1806" w:author="Jonathan Cervas" w:date="2021-04-09T16:43:00Z"/>
                    </w:rPr>
                    <w:pPrChange w:id="1807" w:author="Jonathan Cervas" w:date="2021-04-09T16:43:00Z">
                      <w:pPr>
                        <w:pStyle w:val="table-head"/>
                      </w:pPr>
                    </w:pPrChange>
                  </w:pPr>
                  <w:del w:id="1808" w:author="Jonathan Cervas" w:date="2021-04-09T16:43:00Z">
                    <w:r w:rsidRPr="00102DC1" w:rsidDel="000F7A8D">
                      <w:delText>2012</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435F768" w14:textId="77777777" w:rsidR="00102DC1" w:rsidRPr="00102DC1" w:rsidDel="000F7A8D" w:rsidRDefault="00102DC1">
                  <w:pPr>
                    <w:jc w:val="center"/>
                    <w:rPr>
                      <w:del w:id="1809" w:author="Jonathan Cervas" w:date="2021-04-09T16:43:00Z"/>
                    </w:rPr>
                    <w:pPrChange w:id="1810" w:author="Jonathan Cervas" w:date="2021-04-09T16:43:00Z">
                      <w:pPr>
                        <w:pStyle w:val="table-head"/>
                      </w:pPr>
                    </w:pPrChange>
                  </w:pPr>
                  <w:del w:id="1811" w:author="Jonathan Cervas" w:date="2021-04-09T16:43:00Z">
                    <w:r w:rsidRPr="00102DC1" w:rsidDel="000F7A8D">
                      <w:delText>2016</w:delText>
                    </w:r>
                  </w:del>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560FAD0" w14:textId="77777777" w:rsidR="00102DC1" w:rsidRPr="00102DC1" w:rsidDel="000F7A8D" w:rsidRDefault="00102DC1">
                  <w:pPr>
                    <w:jc w:val="center"/>
                    <w:rPr>
                      <w:del w:id="1812" w:author="Jonathan Cervas" w:date="2021-04-09T16:43:00Z"/>
                      <w:sz w:val="18"/>
                      <w:szCs w:val="18"/>
                    </w:rPr>
                    <w:pPrChange w:id="1813" w:author="Jonathan Cervas" w:date="2021-04-09T16:43:00Z">
                      <w:pPr>
                        <w:pStyle w:val="table-head"/>
                      </w:pPr>
                    </w:pPrChange>
                  </w:pPr>
                  <w:del w:id="1814" w:author="Jonathan Cervas" w:date="2021-04-09T16:43:00Z">
                    <w:r w:rsidRPr="00102DC1" w:rsidDel="000F7A8D">
                      <w:delText>2020</w:delText>
                    </w:r>
                  </w:del>
                </w:p>
              </w:tc>
            </w:tr>
            <w:tr w:rsidR="00102DC1" w:rsidRPr="00C94CAB" w:rsidDel="000F7A8D" w14:paraId="77AE9C84" w14:textId="77777777" w:rsidTr="00F025E8">
              <w:trPr>
                <w:trHeight w:val="320"/>
                <w:jc w:val="center"/>
                <w:del w:id="1815"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4FBB8078" w14:textId="77777777" w:rsidR="00102DC1" w:rsidRPr="00C94CAB" w:rsidDel="000F7A8D" w:rsidRDefault="00102DC1">
                  <w:pPr>
                    <w:jc w:val="center"/>
                    <w:rPr>
                      <w:del w:id="1816" w:author="Jonathan Cervas" w:date="2021-04-09T16:43:00Z"/>
                    </w:rPr>
                    <w:pPrChange w:id="1817" w:author="Jonathan Cervas" w:date="2021-04-09T16:43:00Z">
                      <w:pPr>
                        <w:pStyle w:val="table-head"/>
                      </w:pPr>
                    </w:pPrChange>
                  </w:pPr>
                  <w:del w:id="1818" w:author="Jonathan Cervas" w:date="2021-04-09T16:43:00Z">
                    <w:r w:rsidRPr="00C94CAB" w:rsidDel="000F7A8D">
                      <w:delText>Pro-Republican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3C6757" w14:textId="77777777" w:rsidR="00102DC1" w:rsidRPr="00102DC1" w:rsidDel="000F7A8D" w:rsidRDefault="00102DC1">
                  <w:pPr>
                    <w:jc w:val="center"/>
                    <w:rPr>
                      <w:del w:id="1819" w:author="Jonathan Cervas" w:date="2021-04-09T16:43:00Z"/>
                    </w:rPr>
                    <w:pPrChange w:id="1820" w:author="Jonathan Cervas" w:date="2021-04-09T16:43:00Z">
                      <w:pPr>
                        <w:pStyle w:val="table-contents"/>
                      </w:pPr>
                    </w:pPrChange>
                  </w:pPr>
                  <w:del w:id="182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555617" w14:textId="77777777" w:rsidR="00102DC1" w:rsidRPr="00102DC1" w:rsidDel="000F7A8D" w:rsidRDefault="00102DC1">
                  <w:pPr>
                    <w:jc w:val="center"/>
                    <w:rPr>
                      <w:del w:id="1822" w:author="Jonathan Cervas" w:date="2021-04-09T16:43:00Z"/>
                    </w:rPr>
                    <w:pPrChange w:id="1823" w:author="Jonathan Cervas" w:date="2021-04-09T16:43:00Z">
                      <w:pPr>
                        <w:pStyle w:val="table-contents"/>
                      </w:pPr>
                    </w:pPrChange>
                  </w:pPr>
                  <w:del w:id="1824"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D46FE5" w14:textId="77777777" w:rsidR="00102DC1" w:rsidRPr="00102DC1" w:rsidDel="000F7A8D" w:rsidRDefault="00102DC1">
                  <w:pPr>
                    <w:jc w:val="center"/>
                    <w:rPr>
                      <w:del w:id="1825" w:author="Jonathan Cervas" w:date="2021-04-09T16:43:00Z"/>
                    </w:rPr>
                    <w:pPrChange w:id="1826" w:author="Jonathan Cervas" w:date="2021-04-09T16:43:00Z">
                      <w:pPr>
                        <w:pStyle w:val="table-contents"/>
                      </w:pPr>
                    </w:pPrChange>
                  </w:pPr>
                  <w:del w:id="1827"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D57F3B" w14:textId="77777777" w:rsidR="00102DC1" w:rsidRPr="00102DC1" w:rsidDel="000F7A8D" w:rsidRDefault="00102DC1">
                  <w:pPr>
                    <w:jc w:val="center"/>
                    <w:rPr>
                      <w:del w:id="1828" w:author="Jonathan Cervas" w:date="2021-04-09T16:43:00Z"/>
                    </w:rPr>
                    <w:pPrChange w:id="1829" w:author="Jonathan Cervas" w:date="2021-04-09T16:43:00Z">
                      <w:pPr>
                        <w:pStyle w:val="table-contents"/>
                      </w:pPr>
                    </w:pPrChange>
                  </w:pPr>
                  <w:del w:id="1830"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7EC883" w14:textId="77777777" w:rsidR="00102DC1" w:rsidRPr="00102DC1" w:rsidDel="000F7A8D" w:rsidRDefault="00102DC1">
                  <w:pPr>
                    <w:jc w:val="center"/>
                    <w:rPr>
                      <w:del w:id="1831" w:author="Jonathan Cervas" w:date="2021-04-09T16:43:00Z"/>
                    </w:rPr>
                    <w:pPrChange w:id="1832" w:author="Jonathan Cervas" w:date="2021-04-09T16:43:00Z">
                      <w:pPr>
                        <w:pStyle w:val="table-contents"/>
                      </w:pPr>
                    </w:pPrChange>
                  </w:pPr>
                  <w:del w:id="1833" w:author="Jonathan Cervas" w:date="2021-04-09T16:43:00Z">
                    <w:r w:rsidRPr="00102DC1" w:rsidDel="000F7A8D">
                      <w:delText>47.3%</w:delText>
                    </w:r>
                  </w:del>
                </w:p>
              </w:tc>
              <w:tc>
                <w:tcPr>
                  <w:tcW w:w="275" w:type="dxa"/>
                  <w:tcBorders>
                    <w:top w:val="nil"/>
                    <w:left w:val="single" w:sz="4" w:space="0" w:color="auto"/>
                    <w:bottom w:val="nil"/>
                    <w:right w:val="single" w:sz="4" w:space="0" w:color="auto"/>
                  </w:tcBorders>
                  <w:shd w:val="clear" w:color="auto" w:fill="auto"/>
                  <w:noWrap/>
                  <w:vAlign w:val="center"/>
                  <w:hideMark/>
                </w:tcPr>
                <w:p w14:paraId="16DF0769" w14:textId="77777777" w:rsidR="00102DC1" w:rsidRPr="00102DC1" w:rsidDel="000F7A8D" w:rsidRDefault="00102DC1">
                  <w:pPr>
                    <w:jc w:val="center"/>
                    <w:rPr>
                      <w:del w:id="1834" w:author="Jonathan Cervas" w:date="2021-04-09T16:43:00Z"/>
                    </w:rPr>
                    <w:pPrChange w:id="1835"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2BF501" w14:textId="77777777" w:rsidR="00102DC1" w:rsidRPr="00102DC1" w:rsidDel="000F7A8D" w:rsidRDefault="00102DC1">
                  <w:pPr>
                    <w:jc w:val="center"/>
                    <w:rPr>
                      <w:del w:id="1836" w:author="Jonathan Cervas" w:date="2021-04-09T16:43:00Z"/>
                    </w:rPr>
                    <w:pPrChange w:id="1837" w:author="Jonathan Cervas" w:date="2021-04-09T16:43:00Z">
                      <w:pPr>
                        <w:pStyle w:val="table-contents"/>
                      </w:pPr>
                    </w:pPrChange>
                  </w:pPr>
                  <w:del w:id="1838" w:author="Jonathan Cervas" w:date="2021-04-09T16:43:00Z">
                    <w:r w:rsidRPr="00102DC1" w:rsidDel="000F7A8D">
                      <w:delText>4.9%</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62E123" w14:textId="77777777" w:rsidR="00102DC1" w:rsidRPr="00102DC1" w:rsidDel="000F7A8D" w:rsidRDefault="00102DC1">
                  <w:pPr>
                    <w:jc w:val="center"/>
                    <w:rPr>
                      <w:del w:id="1839" w:author="Jonathan Cervas" w:date="2021-04-09T16:43:00Z"/>
                    </w:rPr>
                    <w:pPrChange w:id="1840" w:author="Jonathan Cervas" w:date="2021-04-09T16:43:00Z">
                      <w:pPr>
                        <w:pStyle w:val="table-contents"/>
                      </w:pPr>
                    </w:pPrChange>
                  </w:pPr>
                  <w:del w:id="1841"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663B0EA" w14:textId="77777777" w:rsidR="00102DC1" w:rsidRPr="00102DC1" w:rsidDel="000F7A8D" w:rsidRDefault="00102DC1">
                  <w:pPr>
                    <w:jc w:val="center"/>
                    <w:rPr>
                      <w:del w:id="1842" w:author="Jonathan Cervas" w:date="2021-04-09T16:43:00Z"/>
                    </w:rPr>
                    <w:pPrChange w:id="1843" w:author="Jonathan Cervas" w:date="2021-04-09T16:43:00Z">
                      <w:pPr>
                        <w:pStyle w:val="table-contents"/>
                      </w:pPr>
                    </w:pPrChange>
                  </w:pPr>
                  <w:del w:id="1844" w:author="Jonathan Cervas" w:date="2021-04-09T16:43:00Z">
                    <w:r w:rsidRPr="00102DC1" w:rsidDel="000F7A8D">
                      <w:delText>2.4%</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86D980" w14:textId="77777777" w:rsidR="00102DC1" w:rsidRPr="00102DC1" w:rsidDel="000F7A8D" w:rsidRDefault="00102DC1">
                  <w:pPr>
                    <w:jc w:val="center"/>
                    <w:rPr>
                      <w:del w:id="1845" w:author="Jonathan Cervas" w:date="2021-04-09T16:43:00Z"/>
                    </w:rPr>
                    <w:pPrChange w:id="1846" w:author="Jonathan Cervas" w:date="2021-04-09T16:43:00Z">
                      <w:pPr>
                        <w:pStyle w:val="table-contents"/>
                      </w:pPr>
                    </w:pPrChange>
                  </w:pPr>
                  <w:del w:id="1847" w:author="Jonathan Cervas" w:date="2021-04-09T16:43:00Z">
                    <w:r w:rsidRPr="00102DC1" w:rsidDel="000F7A8D">
                      <w:delText>47.5%</w:delText>
                    </w:r>
                  </w:del>
                </w:p>
              </w:tc>
              <w:tc>
                <w:tcPr>
                  <w:tcW w:w="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2E1D6" w14:textId="77777777" w:rsidR="00102DC1" w:rsidRPr="00102DC1" w:rsidDel="000F7A8D" w:rsidRDefault="00102DC1">
                  <w:pPr>
                    <w:jc w:val="center"/>
                    <w:rPr>
                      <w:del w:id="1848" w:author="Jonathan Cervas" w:date="2021-04-09T16:43:00Z"/>
                    </w:rPr>
                    <w:pPrChange w:id="1849" w:author="Jonathan Cervas" w:date="2021-04-09T16:43:00Z">
                      <w:pPr>
                        <w:pStyle w:val="table-contents"/>
                      </w:pPr>
                    </w:pPrChange>
                  </w:pPr>
                  <w:del w:id="1850" w:author="Jonathan Cervas" w:date="2021-04-09T16:43:00Z">
                    <w:r w:rsidRPr="00102DC1" w:rsidDel="000F7A8D">
                      <w:delText>15.1%</w:delText>
                    </w:r>
                  </w:del>
                </w:p>
              </w:tc>
            </w:tr>
            <w:tr w:rsidR="00102DC1" w:rsidRPr="00C94CAB" w:rsidDel="000F7A8D" w14:paraId="270E4E9B" w14:textId="77777777" w:rsidTr="00F025E8">
              <w:trPr>
                <w:trHeight w:val="320"/>
                <w:jc w:val="center"/>
                <w:del w:id="1851" w:author="Jonathan Cervas" w:date="2021-04-09T16:43:00Z"/>
              </w:trPr>
              <w:tc>
                <w:tcPr>
                  <w:tcW w:w="1509" w:type="dxa"/>
                  <w:tcBorders>
                    <w:top w:val="nil"/>
                    <w:left w:val="nil"/>
                    <w:bottom w:val="nil"/>
                    <w:right w:val="single" w:sz="4" w:space="0" w:color="auto"/>
                  </w:tcBorders>
                  <w:shd w:val="clear" w:color="auto" w:fill="D9D9D9" w:themeFill="background1" w:themeFillShade="D9"/>
                  <w:noWrap/>
                  <w:vAlign w:val="center"/>
                  <w:hideMark/>
                </w:tcPr>
                <w:p w14:paraId="00B762A0" w14:textId="77777777" w:rsidR="00102DC1" w:rsidRPr="00C94CAB" w:rsidDel="000F7A8D" w:rsidRDefault="00102DC1">
                  <w:pPr>
                    <w:jc w:val="center"/>
                    <w:rPr>
                      <w:del w:id="1852" w:author="Jonathan Cervas" w:date="2021-04-09T16:43:00Z"/>
                    </w:rPr>
                    <w:pPrChange w:id="1853" w:author="Jonathan Cervas" w:date="2021-04-09T16:43:00Z">
                      <w:pPr>
                        <w:pStyle w:val="table-head"/>
                      </w:pPr>
                    </w:pPrChange>
                  </w:pPr>
                  <w:del w:id="1854" w:author="Jonathan Cervas" w:date="2021-04-09T16:43:00Z">
                    <w:r w:rsidRPr="00C94CAB" w:rsidDel="000F7A8D">
                      <w:delText>Pro-Democratic Inversions</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64F528B" w14:textId="77777777" w:rsidR="00102DC1" w:rsidRPr="00102DC1" w:rsidDel="000F7A8D" w:rsidRDefault="00102DC1">
                  <w:pPr>
                    <w:jc w:val="center"/>
                    <w:rPr>
                      <w:del w:id="1855" w:author="Jonathan Cervas" w:date="2021-04-09T16:43:00Z"/>
                    </w:rPr>
                    <w:pPrChange w:id="1856" w:author="Jonathan Cervas" w:date="2021-04-09T16:43:00Z">
                      <w:pPr>
                        <w:pStyle w:val="table-contents"/>
                      </w:pPr>
                    </w:pPrChange>
                  </w:pPr>
                  <w:del w:id="1857"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C1E5DBC" w14:textId="77777777" w:rsidR="00102DC1" w:rsidRPr="00102DC1" w:rsidDel="000F7A8D" w:rsidRDefault="00102DC1">
                  <w:pPr>
                    <w:jc w:val="center"/>
                    <w:rPr>
                      <w:del w:id="1858" w:author="Jonathan Cervas" w:date="2021-04-09T16:43:00Z"/>
                    </w:rPr>
                    <w:pPrChange w:id="1859" w:author="Jonathan Cervas" w:date="2021-04-09T16:43:00Z">
                      <w:pPr>
                        <w:pStyle w:val="table-contents"/>
                      </w:pPr>
                    </w:pPrChange>
                  </w:pPr>
                  <w:del w:id="1860"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3FEE654" w14:textId="77777777" w:rsidR="00102DC1" w:rsidRPr="00102DC1" w:rsidDel="000F7A8D" w:rsidRDefault="00102DC1">
                  <w:pPr>
                    <w:jc w:val="center"/>
                    <w:rPr>
                      <w:del w:id="1861" w:author="Jonathan Cervas" w:date="2021-04-09T16:43:00Z"/>
                    </w:rPr>
                    <w:pPrChange w:id="1862" w:author="Jonathan Cervas" w:date="2021-04-09T16:43:00Z">
                      <w:pPr>
                        <w:pStyle w:val="table-contents"/>
                      </w:pPr>
                    </w:pPrChange>
                  </w:pPr>
                  <w:del w:id="1863"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D6EB79" w14:textId="77777777" w:rsidR="00102DC1" w:rsidRPr="00102DC1" w:rsidDel="000F7A8D" w:rsidRDefault="00102DC1">
                  <w:pPr>
                    <w:jc w:val="center"/>
                    <w:rPr>
                      <w:del w:id="1864" w:author="Jonathan Cervas" w:date="2021-04-09T16:43:00Z"/>
                    </w:rPr>
                    <w:pPrChange w:id="1865" w:author="Jonathan Cervas" w:date="2021-04-09T16:43:00Z">
                      <w:pPr>
                        <w:pStyle w:val="table-contents"/>
                      </w:pPr>
                    </w:pPrChange>
                  </w:pPr>
                  <w:del w:id="1866"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145B52" w14:textId="77777777" w:rsidR="00102DC1" w:rsidRPr="00102DC1" w:rsidDel="000F7A8D" w:rsidRDefault="00102DC1">
                  <w:pPr>
                    <w:jc w:val="center"/>
                    <w:rPr>
                      <w:del w:id="1867" w:author="Jonathan Cervas" w:date="2021-04-09T16:43:00Z"/>
                    </w:rPr>
                    <w:pPrChange w:id="1868" w:author="Jonathan Cervas" w:date="2021-04-09T16:43:00Z">
                      <w:pPr>
                        <w:pStyle w:val="table-contents"/>
                      </w:pPr>
                    </w:pPrChange>
                  </w:pPr>
                  <w:del w:id="1869" w:author="Jonathan Cervas" w:date="2021-04-09T16:43:00Z">
                    <w:r w:rsidRPr="00102DC1" w:rsidDel="000F7A8D">
                      <w:delText>34.3%</w:delText>
                    </w:r>
                  </w:del>
                </w:p>
              </w:tc>
              <w:tc>
                <w:tcPr>
                  <w:tcW w:w="275" w:type="dxa"/>
                  <w:tcBorders>
                    <w:top w:val="nil"/>
                    <w:left w:val="single" w:sz="4" w:space="0" w:color="auto"/>
                    <w:bottom w:val="nil"/>
                    <w:right w:val="single" w:sz="4" w:space="0" w:color="auto"/>
                  </w:tcBorders>
                  <w:shd w:val="clear" w:color="auto" w:fill="auto"/>
                  <w:noWrap/>
                  <w:vAlign w:val="center"/>
                  <w:hideMark/>
                </w:tcPr>
                <w:p w14:paraId="2C0034E1" w14:textId="77777777" w:rsidR="00102DC1" w:rsidRPr="00102DC1" w:rsidDel="000F7A8D" w:rsidRDefault="00102DC1">
                  <w:pPr>
                    <w:jc w:val="center"/>
                    <w:rPr>
                      <w:del w:id="1870" w:author="Jonathan Cervas" w:date="2021-04-09T16:43:00Z"/>
                    </w:rPr>
                    <w:pPrChange w:id="1871" w:author="Jonathan Cervas" w:date="2021-04-09T16:43:00Z">
                      <w:pPr>
                        <w:pStyle w:val="table-contents"/>
                      </w:pPr>
                    </w:pPrChange>
                  </w:pPr>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F95848" w14:textId="77777777" w:rsidR="00102DC1" w:rsidRPr="00102DC1" w:rsidDel="000F7A8D" w:rsidRDefault="00102DC1">
                  <w:pPr>
                    <w:jc w:val="center"/>
                    <w:rPr>
                      <w:del w:id="1872" w:author="Jonathan Cervas" w:date="2021-04-09T16:43:00Z"/>
                    </w:rPr>
                    <w:pPrChange w:id="1873" w:author="Jonathan Cervas" w:date="2021-04-09T16:43:00Z">
                      <w:pPr>
                        <w:pStyle w:val="table-contents"/>
                      </w:pPr>
                    </w:pPrChange>
                  </w:pPr>
                  <w:del w:id="1874" w:author="Jonathan Cervas" w:date="2021-04-09T16:43:00Z">
                    <w:r w:rsidRPr="00102DC1" w:rsidDel="000F7A8D">
                      <w:delText>0.0%</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BC9301" w14:textId="77777777" w:rsidR="00102DC1" w:rsidRPr="00102DC1" w:rsidDel="000F7A8D" w:rsidRDefault="00102DC1">
                  <w:pPr>
                    <w:jc w:val="center"/>
                    <w:rPr>
                      <w:del w:id="1875" w:author="Jonathan Cervas" w:date="2021-04-09T16:43:00Z"/>
                    </w:rPr>
                    <w:pPrChange w:id="1876" w:author="Jonathan Cervas" w:date="2021-04-09T16:43:00Z">
                      <w:pPr>
                        <w:pStyle w:val="table-contents"/>
                      </w:pPr>
                    </w:pPrChange>
                  </w:pPr>
                  <w:del w:id="1877" w:author="Jonathan Cervas" w:date="2021-04-09T16:43:00Z">
                    <w:r w:rsidRPr="00102DC1" w:rsidDel="000F7A8D">
                      <w:delText>0.2%</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6066D5" w14:textId="77777777" w:rsidR="00102DC1" w:rsidRPr="00102DC1" w:rsidDel="000F7A8D" w:rsidRDefault="00102DC1">
                  <w:pPr>
                    <w:jc w:val="center"/>
                    <w:rPr>
                      <w:del w:id="1878" w:author="Jonathan Cervas" w:date="2021-04-09T16:43:00Z"/>
                    </w:rPr>
                    <w:pPrChange w:id="1879" w:author="Jonathan Cervas" w:date="2021-04-09T16:43:00Z">
                      <w:pPr>
                        <w:pStyle w:val="table-contents"/>
                      </w:pPr>
                    </w:pPrChange>
                  </w:pPr>
                  <w:del w:id="1880" w:author="Jonathan Cervas" w:date="2021-04-09T16:43:00Z">
                    <w:r w:rsidRPr="00102DC1" w:rsidDel="000F7A8D">
                      <w:delText>2.6%</w:delText>
                    </w:r>
                  </w:del>
                </w:p>
              </w:tc>
              <w:tc>
                <w:tcPr>
                  <w:tcW w:w="73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55A836" w14:textId="77777777" w:rsidR="00102DC1" w:rsidRPr="00102DC1" w:rsidDel="000F7A8D" w:rsidRDefault="00102DC1">
                  <w:pPr>
                    <w:jc w:val="center"/>
                    <w:rPr>
                      <w:del w:id="1881" w:author="Jonathan Cervas" w:date="2021-04-09T16:43:00Z"/>
                    </w:rPr>
                    <w:pPrChange w:id="1882" w:author="Jonathan Cervas" w:date="2021-04-09T16:43:00Z">
                      <w:pPr>
                        <w:pStyle w:val="table-contents"/>
                      </w:pPr>
                    </w:pPrChange>
                  </w:pPr>
                  <w:del w:id="1883" w:author="Jonathan Cervas" w:date="2021-04-09T16:43:00Z">
                    <w:r w:rsidRPr="00102DC1" w:rsidDel="000F7A8D">
                      <w:delText>1.3%</w:delText>
                    </w:r>
                  </w:del>
                </w:p>
              </w:tc>
              <w:tc>
                <w:tcPr>
                  <w:tcW w:w="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2E741" w14:textId="77777777" w:rsidR="00102DC1" w:rsidRPr="00102DC1" w:rsidDel="000F7A8D" w:rsidRDefault="00102DC1">
                  <w:pPr>
                    <w:jc w:val="center"/>
                    <w:rPr>
                      <w:del w:id="1884" w:author="Jonathan Cervas" w:date="2021-04-09T16:43:00Z"/>
                    </w:rPr>
                    <w:pPrChange w:id="1885" w:author="Jonathan Cervas" w:date="2021-04-09T16:43:00Z">
                      <w:pPr>
                        <w:pStyle w:val="table-contents"/>
                      </w:pPr>
                    </w:pPrChange>
                  </w:pPr>
                  <w:del w:id="1886" w:author="Jonathan Cervas" w:date="2021-04-09T16:43:00Z">
                    <w:r w:rsidRPr="00102DC1" w:rsidDel="000F7A8D">
                      <w:delText>0.0%</w:delText>
                    </w:r>
                  </w:del>
                </w:p>
              </w:tc>
            </w:tr>
          </w:tbl>
          <w:p w14:paraId="6AEA474E" w14:textId="77777777" w:rsidR="00234D12" w:rsidRPr="00C94CAB" w:rsidDel="000F7A8D" w:rsidRDefault="00234D12">
            <w:pPr>
              <w:jc w:val="center"/>
              <w:rPr>
                <w:del w:id="1887" w:author="Jonathan Cervas" w:date="2021-04-09T16:43:00Z"/>
                <w:rFonts w:cs="Open Sans"/>
                <w:sz w:val="16"/>
                <w:szCs w:val="16"/>
              </w:rPr>
              <w:pPrChange w:id="1888" w:author="Jonathan Cervas" w:date="2021-04-09T16:43:00Z">
                <w:pPr/>
              </w:pPrChange>
            </w:pPr>
          </w:p>
        </w:tc>
      </w:tr>
      <w:tr w:rsidR="00234D12" w:rsidRPr="00C94CAB" w:rsidDel="000F7A8D" w14:paraId="57662FED" w14:textId="77777777" w:rsidTr="00621E60">
        <w:trPr>
          <w:del w:id="1889" w:author="Jonathan Cervas" w:date="2021-04-09T16:43:00Z"/>
        </w:trPr>
        <w:tc>
          <w:tcPr>
            <w:tcW w:w="9350" w:type="dxa"/>
          </w:tcPr>
          <w:p w14:paraId="7AB39BA0" w14:textId="77777777" w:rsidR="00234D12" w:rsidRPr="003410C9" w:rsidDel="000F7A8D" w:rsidRDefault="00234D12">
            <w:pPr>
              <w:jc w:val="center"/>
              <w:rPr>
                <w:del w:id="1890" w:author="Jonathan Cervas" w:date="2021-04-09T16:43:00Z"/>
                <w:rStyle w:val="FootnoteReference"/>
                <w:rFonts w:ascii="Open Sans Light" w:hAnsi="Open Sans Light"/>
                <w:b w:val="0"/>
                <w:color w:val="auto"/>
                <w:sz w:val="16"/>
                <w:vertAlign w:val="baseline"/>
              </w:rPr>
              <w:pPrChange w:id="1891" w:author="Jonathan Cervas" w:date="2021-04-09T16:43:00Z">
                <w:pPr>
                  <w:pStyle w:val="table-note"/>
                </w:pPr>
              </w:pPrChange>
            </w:pPr>
            <w:del w:id="1892" w:author="Jonathan Cervas" w:date="2021-04-09T16:43:00Z">
              <w:r w:rsidRPr="003410C9" w:rsidDel="000F7A8D">
                <w:rPr>
                  <w:rStyle w:val="FootnoteReference"/>
                  <w:rFonts w:ascii="Open Sans Light" w:hAnsi="Open Sans Light"/>
                  <w:b w:val="0"/>
                  <w:color w:val="auto"/>
                  <w:sz w:val="16"/>
                  <w:vertAlign w:val="baseline"/>
                </w:rPr>
                <w:delText>Note: Table is organized by census period. If the Republicans won the popular vote, the pro-democratic row represents the proportion (out of 1,000) simulated elections the Democrats won. The pro-republican row would then represent the number of simulations (out of 1,000) that the Republicans would win if the Democrats had won the election with the same vote-share. For instance, H. Clinton won the popular vote with 51.2% of the vote and at that vote share Republicans win 47.9% of all elections. On the other hand, if she instead only won 48.8% of the vote, the Democrats would only have won 13 out of 1,000 simulated elections, or 0.013%.</w:delText>
              </w:r>
            </w:del>
          </w:p>
        </w:tc>
      </w:tr>
    </w:tbl>
    <w:p w14:paraId="06497908" w14:textId="77777777" w:rsidR="00234D12" w:rsidRPr="00C94CAB" w:rsidDel="000F7A8D" w:rsidRDefault="00234D12">
      <w:pPr>
        <w:ind w:firstLine="0"/>
        <w:rPr>
          <w:del w:id="1893" w:author="Jonathan Cervas" w:date="2021-04-09T16:43:00Z"/>
          <w:rFonts w:eastAsia="Times New Roman" w:cs="Open Sans"/>
          <w:color w:val="FF0000"/>
          <w:sz w:val="32"/>
          <w:szCs w:val="32"/>
        </w:rPr>
        <w:pPrChange w:id="1894" w:author="Jonathan Cervas" w:date="2021-04-09T16:44:00Z">
          <w:pPr>
            <w:spacing w:after="200"/>
            <w:ind w:firstLine="0"/>
          </w:pPr>
        </w:pPrChange>
      </w:pPr>
    </w:p>
    <w:p w14:paraId="4BB4EAE4" w14:textId="77777777" w:rsidR="00234D12" w:rsidRPr="00C94CAB" w:rsidDel="000F7A8D" w:rsidRDefault="00234D12" w:rsidP="00C22F59">
      <w:pPr>
        <w:ind w:firstLine="0"/>
        <w:rPr>
          <w:del w:id="1895" w:author="Jonathan Cervas" w:date="2021-04-09T16:43:00Z"/>
          <w:rFonts w:eastAsia="Times New Roman"/>
        </w:rPr>
      </w:pPr>
      <w:del w:id="1896" w:author="Jonathan Cervas" w:date="2021-04-09T16:43:00Z">
        <w:r w:rsidRPr="00C94CAB" w:rsidDel="000F7A8D">
          <w:rPr>
            <w:rFonts w:eastAsia="Times New Roman"/>
          </w:rPr>
          <w:delText>Figure {sv_plots} highlights the potential inversions for each election based on the simulation of hypothetical outcomes at varying vote-shares.</w:delText>
        </w:r>
        <w:r w:rsidR="006B4FF1" w:rsidDel="000F7A8D">
          <w:rPr>
            <w:rFonts w:eastAsia="Times New Roman"/>
          </w:rPr>
          <w:delText xml:space="preserve"> Partisan bias as measured by </w:delText>
        </w:r>
      </w:del>
      <m:oMath>
        <m:sSub>
          <m:sSubPr>
            <m:ctrlPr>
              <w:del w:id="1897" w:author="Jonathan Cervas" w:date="2021-04-09T16:43:00Z">
                <w:rPr>
                  <w:rFonts w:ascii="Cambria Math" w:eastAsia="Times New Roman" w:hAnsi="Cambria Math"/>
                  <w:i/>
                  <w:vertAlign w:val="subscript"/>
                </w:rPr>
              </w:del>
            </m:ctrlPr>
          </m:sSubPr>
          <m:e>
            <m:r>
              <w:del w:id="1898" w:author="Jonathan Cervas" w:date="2021-04-09T16:43:00Z">
                <w:rPr>
                  <w:rFonts w:ascii="Cambria Math" w:eastAsia="Times New Roman" w:hAnsi="Cambria Math"/>
                  <w:i/>
                </w:rPr>
                <w:sym w:font="Symbol" w:char="F061"/>
              </w:del>
            </m:r>
            <m:ctrlPr>
              <w:del w:id="1899" w:author="Jonathan Cervas" w:date="2021-04-09T16:43:00Z">
                <w:rPr>
                  <w:rFonts w:ascii="Cambria Math" w:eastAsia="Times New Roman" w:hAnsi="Cambria Math"/>
                  <w:i/>
                </w:rPr>
              </w:del>
            </m:ctrlPr>
          </m:e>
          <m:sub>
            <m:r>
              <w:del w:id="1900" w:author="Jonathan Cervas" w:date="2021-04-09T16:43:00Z">
                <w:rPr>
                  <w:rFonts w:ascii="Cambria Math" w:eastAsia="Times New Roman" w:hAnsi="Cambria Math"/>
                  <w:vertAlign w:val="subscript"/>
                </w:rPr>
                <m:t>s</m:t>
              </w:del>
            </m:r>
          </m:sub>
        </m:sSub>
      </m:oMath>
      <w:del w:id="1901" w:author="Jonathan Cervas" w:date="2021-04-09T16:43:00Z">
        <w:r w:rsidR="006B4FF1" w:rsidDel="000F7A8D">
          <w:rPr>
            <w:rFonts w:eastAsia="Times New Roman"/>
          </w:rPr>
          <w:delText xml:space="preserve"> tells us the bias when the vote share is tied; a theoretically relevant measure. Bias can happen at vote shares beyond 50%, and w</w:delText>
        </w:r>
        <w:r w:rsidRPr="00C94CAB" w:rsidDel="000F7A8D">
          <w:rPr>
            <w:rFonts w:eastAsia="Times New Roman"/>
          </w:rPr>
          <w:delText xml:space="preserve">e see from these figures that </w:delText>
        </w:r>
        <w:r w:rsidR="006B4FF1" w:rsidDel="000F7A8D">
          <w:rPr>
            <w:rFonts w:eastAsia="Times New Roman"/>
          </w:rPr>
          <w:delText>inversions</w:delText>
        </w:r>
        <w:r w:rsidRPr="00C94CAB" w:rsidDel="000F7A8D">
          <w:rPr>
            <w:rFonts w:eastAsia="Times New Roman"/>
          </w:rPr>
          <w:delText xml:space="preserve"> can favor either Democrats or Republicans, not just in different elections but often in the same election. Which party is being favored during an election cycle can be judged by the number of hypothetical elections falling </w:delText>
        </w:r>
        <w:r w:rsidR="003F5750" w:rsidDel="000F7A8D">
          <w:rPr>
            <w:rFonts w:eastAsia="Times New Roman"/>
          </w:rPr>
          <w:delText xml:space="preserve">below the horizonal dotted line in Figure {#sv_plots} </w:delText>
        </w:r>
        <w:r w:rsidRPr="00C94CAB" w:rsidDel="000F7A8D">
          <w:rPr>
            <w:rFonts w:eastAsia="Times New Roman"/>
          </w:rPr>
          <w:delText xml:space="preserve">at </w:delText>
        </w:r>
        <w:r w:rsidR="003F5750" w:rsidDel="000F7A8D">
          <w:rPr>
            <w:rFonts w:eastAsia="Times New Roman"/>
          </w:rPr>
          <w:delText>50% elector share</w:delText>
        </w:r>
        <w:r w:rsidRPr="00C94CAB" w:rsidDel="000F7A8D">
          <w:rPr>
            <w:rFonts w:eastAsia="Times New Roman"/>
          </w:rPr>
          <w:delText xml:space="preserve">. Even in an election year in which we observe a pro-Republican inversion, there can be a non-trivial probability of a pro-Democratic inversion having occurred in that year. For example, as shown in Table </w:delText>
        </w:r>
        <w:r w:rsidR="003F5750" w:rsidDel="000F7A8D">
          <w:rPr>
            <w:rFonts w:eastAsia="Times New Roman"/>
          </w:rPr>
          <w:delText>{#tab1}</w:delText>
        </w:r>
        <w:r w:rsidRPr="00C94CAB" w:rsidDel="000F7A8D">
          <w:rPr>
            <w:rFonts w:eastAsia="Times New Roman"/>
          </w:rPr>
          <w:delText xml:space="preserve">, in 2000, </w:delText>
        </w:r>
      </w:del>
      <m:oMath>
        <m:r>
          <w:del w:id="1902" w:author="Jonathan Cervas" w:date="2021-04-09T16:43:00Z">
            <w:rPr>
              <w:rFonts w:ascii="Cambria Math" w:eastAsia="Times New Roman" w:hAnsi="Cambria Math"/>
            </w:rPr>
            <m:t>61.2%</m:t>
          </w:del>
        </m:r>
      </m:oMath>
      <w:del w:id="1903" w:author="Jonathan Cervas" w:date="2021-04-09T16:43:00Z">
        <w:r w:rsidRPr="00C94CAB" w:rsidDel="000F7A8D">
          <w:rPr>
            <w:rFonts w:eastAsia="Times New Roman"/>
          </w:rPr>
          <w:delText xml:space="preserve"> of the inversions (Pro-Republican inversion conditional on any observed inversion) favored the Republican candidate, implying there was a </w:delText>
        </w:r>
      </w:del>
      <m:oMath>
        <m:r>
          <w:del w:id="1904" w:author="Jonathan Cervas" w:date="2021-04-09T16:43:00Z">
            <w:rPr>
              <w:rFonts w:ascii="Cambria Math" w:eastAsia="Times New Roman" w:hAnsi="Cambria Math"/>
            </w:rPr>
            <m:t>38.8%</m:t>
          </w:del>
        </m:r>
      </m:oMath>
      <w:del w:id="1905" w:author="Jonathan Cervas" w:date="2021-04-09T16:43:00Z">
        <w:r w:rsidRPr="00C94CAB" w:rsidDel="000F7A8D">
          <w:rPr>
            <w:rFonts w:eastAsia="Times New Roman"/>
          </w:rPr>
          <w:delText xml:space="preserve"> probability that had an inversion occurred it would have favored the Democrats.</w:delText>
        </w:r>
        <w:r w:rsidR="007D225B" w:rsidDel="000F7A8D">
          <w:rPr>
            <w:rFonts w:eastAsia="Times New Roman"/>
          </w:rPr>
          <w:delText xml:space="preserve"> Moreover, as Table {#tab2} shows, there was a significant probability of inversion in general at the final national two-party vote, with neither party significantly benefiting; that is, the bias was symmetric.</w:delText>
        </w:r>
        <w:r w:rsidRPr="00C94CAB" w:rsidDel="000F7A8D">
          <w:rPr>
            <w:rFonts w:eastAsia="Times New Roman"/>
          </w:rPr>
          <w:delText xml:space="preserve"> We can also have high probabilities of a reversal favoring the Democrat even in a year where no actual inversion occurred, such as 2004, or even in years in which the vote-share wasn’t particularly close, like 1904 (</w:delText>
        </w:r>
        <w:r w:rsidR="00B11B53" w:rsidRPr="00C94CAB" w:rsidDel="000F7A8D">
          <w:rPr>
            <w:rFonts w:eastAsia="Times New Roman"/>
          </w:rPr>
          <w:delText>10-point</w:delText>
        </w:r>
        <w:r w:rsidRPr="00C94CAB" w:rsidDel="000F7A8D">
          <w:rPr>
            <w:rFonts w:eastAsia="Times New Roman"/>
          </w:rPr>
          <w:delText xml:space="preserve"> Republican victory). 2016, however, does look like an outlier, with </w:delText>
        </w:r>
      </w:del>
      <m:oMath>
        <m:r>
          <w:del w:id="1906" w:author="Jonathan Cervas" w:date="2021-04-09T16:43:00Z">
            <w:rPr>
              <w:rFonts w:ascii="Cambria Math" w:eastAsia="Times New Roman" w:hAnsi="Cambria Math"/>
            </w:rPr>
            <m:t>94%</m:t>
          </w:del>
        </m:r>
      </m:oMath>
      <w:del w:id="1907" w:author="Jonathan Cervas" w:date="2021-04-09T16:43:00Z">
        <w:r w:rsidRPr="00C94CAB" w:rsidDel="000F7A8D">
          <w:rPr>
            <w:rFonts w:eastAsia="Times New Roman"/>
          </w:rPr>
          <w:delText xml:space="preserve"> of inversions favored the Republican candidate. We take this as evidence that the Electoral College indeed </w:delText>
        </w:r>
        <w:r w:rsidR="004A5588" w:rsidDel="000F7A8D">
          <w:rPr>
            <w:rFonts w:eastAsia="Times New Roman"/>
          </w:rPr>
          <w:delText xml:space="preserve">did </w:delText>
        </w:r>
        <w:r w:rsidRPr="00C94CAB" w:rsidDel="000F7A8D">
          <w:rPr>
            <w:rFonts w:eastAsia="Times New Roman"/>
          </w:rPr>
          <w:delText xml:space="preserve">have a </w:delText>
        </w:r>
        <w:r w:rsidRPr="00C94CAB" w:rsidDel="000F7A8D">
          <w:rPr>
            <w:rFonts w:eastAsia="Times New Roman"/>
            <w:i/>
            <w:iCs/>
          </w:rPr>
          <w:delText xml:space="preserve">significant </w:delText>
        </w:r>
        <w:r w:rsidRPr="00C94CAB" w:rsidDel="000F7A8D">
          <w:rPr>
            <w:rFonts w:eastAsia="Times New Roman"/>
          </w:rPr>
          <w:delText xml:space="preserve">bias benefiting the Republican party and its nominee Donald Trump. </w:delText>
        </w:r>
        <w:r w:rsidR="004A5588" w:rsidDel="000F7A8D">
          <w:rPr>
            <w:rFonts w:eastAsia="Times New Roman"/>
          </w:rPr>
          <w:delText>And while we certainly</w:delText>
        </w:r>
        <w:r w:rsidRPr="00C94CAB" w:rsidDel="000F7A8D">
          <w:rPr>
            <w:rFonts w:eastAsia="Times New Roman"/>
          </w:rPr>
          <w:delText xml:space="preserve"> </w:delText>
        </w:r>
        <w:r w:rsidR="004A5588" w:rsidRPr="00C94CAB" w:rsidDel="000F7A8D">
          <w:rPr>
            <w:rFonts w:eastAsia="Times New Roman"/>
          </w:rPr>
          <w:delText>concur</w:delText>
        </w:r>
        <w:r w:rsidRPr="00C94CAB" w:rsidDel="000F7A8D">
          <w:rPr>
            <w:rFonts w:eastAsia="Times New Roman"/>
          </w:rPr>
          <w:delText xml:space="preserve"> with Erikson et al’s (2020) conclusion that 2016 is a statistical outlier in regards to inversion probability, </w:delText>
        </w:r>
        <w:r w:rsidR="004A5588" w:rsidDel="000F7A8D">
          <w:rPr>
            <w:rFonts w:eastAsia="Times New Roman"/>
          </w:rPr>
          <w:delText>we note</w:delText>
        </w:r>
        <w:r w:rsidRPr="00C94CAB" w:rsidDel="000F7A8D">
          <w:rPr>
            <w:rFonts w:eastAsia="Times New Roman"/>
          </w:rPr>
          <w:delText xml:space="preserve"> that 2020 represents a </w:delText>
        </w:r>
        <w:r w:rsidR="004A5588" w:rsidDel="000F7A8D">
          <w:rPr>
            <w:rFonts w:eastAsia="Times New Roman"/>
          </w:rPr>
          <w:delText>an even greater</w:delText>
        </w:r>
        <w:r w:rsidRPr="00C94CAB" w:rsidDel="000F7A8D">
          <w:rPr>
            <w:rFonts w:eastAsia="Times New Roman"/>
          </w:rPr>
          <w:delText xml:space="preserve"> significant deviation from the norm. </w:delText>
        </w:r>
        <w:r w:rsidR="004A5588" w:rsidDel="000F7A8D">
          <w:rPr>
            <w:rFonts w:eastAsia="Times New Roman"/>
          </w:rPr>
          <w:delText>Despite Joe Biden’s electoral victory with an 8 million vote advantage (</w:delText>
        </w:r>
        <w:r w:rsidR="00C22E74" w:rsidDel="000F7A8D">
          <w:rPr>
            <w:rFonts w:eastAsia="Times New Roman"/>
          </w:rPr>
          <w:delText>4.5</w:delText>
        </w:r>
        <w:r w:rsidR="004A5588" w:rsidDel="000F7A8D">
          <w:rPr>
            <w:rFonts w:eastAsia="Times New Roman"/>
          </w:rPr>
          <w:delText xml:space="preserve"> percentage point</w:delText>
        </w:r>
        <w:r w:rsidR="00247257" w:rsidDel="000F7A8D">
          <w:rPr>
            <w:rFonts w:eastAsia="Times New Roman"/>
          </w:rPr>
          <w:delText>s</w:delText>
        </w:r>
        <w:r w:rsidR="004A5588" w:rsidDel="000F7A8D">
          <w:rPr>
            <w:rFonts w:eastAsia="Times New Roman"/>
          </w:rPr>
          <w:delText xml:space="preserve">), </w:delText>
        </w:r>
      </w:del>
      <m:oMath>
        <m:r>
          <w:del w:id="1908" w:author="Jonathan Cervas" w:date="2021-04-09T16:43:00Z">
            <w:rPr>
              <w:rFonts w:ascii="Cambria Math" w:eastAsia="Times New Roman" w:hAnsi="Cambria Math"/>
            </w:rPr>
            <m:t>97.2%</m:t>
          </w:del>
        </m:r>
      </m:oMath>
      <w:del w:id="1909" w:author="Jonathan Cervas" w:date="2021-04-09T16:43:00Z">
        <w:r w:rsidR="004A5588" w:rsidDel="000F7A8D">
          <w:rPr>
            <w:rFonts w:eastAsia="Times New Roman"/>
          </w:rPr>
          <w:delText xml:space="preserve"> of all inversions would have benefited Trump. Moreover, had Trump received the same national vote share as had Biden, we find that not even one of our 1,000 simulations would have resulted in a Biden victory. However, </w:delText>
        </w:r>
        <w:r w:rsidR="004A5588" w:rsidRPr="004A5588" w:rsidDel="000F7A8D">
          <w:rPr>
            <w:rFonts w:eastAsia="Times New Roman"/>
            <w:i/>
            <w:iCs/>
          </w:rPr>
          <w:delText>Trump had a 15% chance of winning in 2020, even though he lost by such a significant number of votes</w:delText>
        </w:r>
        <w:r w:rsidR="004A5588" w:rsidDel="000F7A8D">
          <w:rPr>
            <w:rFonts w:eastAsia="Times New Roman"/>
          </w:rPr>
          <w:delText xml:space="preserve">. </w:delText>
        </w:r>
        <w:r w:rsidRPr="00C94CAB" w:rsidDel="000F7A8D">
          <w:rPr>
            <w:rFonts w:eastAsia="Times New Roman"/>
          </w:rPr>
          <w:delText>We take this as evidence that together they represent no just outliers, but perhaps a new pattern of pro-Republican bias.</w:delText>
        </w:r>
        <w:r w:rsidR="00223B7F" w:rsidDel="000F7A8D">
          <w:rPr>
            <w:rFonts w:eastAsia="Times New Roman"/>
          </w:rPr>
          <w:delText xml:space="preserve"> Our new measure of inversions matches our expectations from the more traditional way of measuring partisan bias; no election was more biased measured using Tufte’s measure since 1968, and using our simulations, 2016 and 2020 are the most biased elections since FDR’s 1936 re-election.</w:delText>
        </w:r>
        <w:r w:rsidRPr="00C94CAB" w:rsidDel="000F7A8D">
          <w:rPr>
            <w:rFonts w:eastAsia="Times New Roman"/>
          </w:rPr>
          <w:delText xml:space="preserve"> We will return to the reasons for this bias in the discussion section of this paper.</w:delText>
        </w:r>
      </w:del>
    </w:p>
    <w:p w14:paraId="76A41580" w14:textId="77777777" w:rsidR="00234D12" w:rsidRPr="001D3298" w:rsidDel="000F7A8D" w:rsidRDefault="00234D12" w:rsidP="00C22F59">
      <w:pPr>
        <w:ind w:firstLine="0"/>
        <w:rPr>
          <w:del w:id="1910" w:author="Jonathan Cervas" w:date="2021-04-09T16:43:00Z"/>
          <w:rFonts w:eastAsia="Times New Roman"/>
          <w:strike/>
        </w:rPr>
      </w:pPr>
      <w:del w:id="1911" w:author="Jonathan Cervas" w:date="2021-04-09T16:43:00Z">
        <w:r w:rsidRPr="001D3298" w:rsidDel="000F7A8D">
          <w:rPr>
            <w:rFonts w:eastAsia="Times New Roman"/>
            <w:strike/>
          </w:rPr>
          <w:delText xml:space="preserve">We are mostly interested not just in the number of elections that result in inversion, which is the characteristic of Figure {#inversion}, but rather the </w:delText>
        </w:r>
        <w:r w:rsidRPr="001D3298" w:rsidDel="000F7A8D">
          <w:rPr>
            <w:rFonts w:eastAsia="Times New Roman"/>
            <w:i/>
            <w:iCs/>
            <w:strike/>
          </w:rPr>
          <w:delText>relative</w:delText>
        </w:r>
        <w:r w:rsidRPr="001D3298" w:rsidDel="000F7A8D">
          <w:rPr>
            <w:rFonts w:eastAsia="Times New Roman"/>
            <w:strike/>
          </w:rPr>
          <w:delText xml:space="preserve"> number of inversions for each of the two parties, conditional on an inversion happening. For example, in elections which are extremely close, the width of the 95-percentile range of seat shares might be quite large, indicating not that there is a bias or that the EC is broken, as some suggests, but rather that it is highly responsive to small permutations in vote share within states. In other words, having a large number of highly competitive states, which also happen to be the pivotal states, would result in the potential for a high proportion of the seat shares to differ from the popular vote share.</w:delText>
        </w:r>
      </w:del>
    </w:p>
    <w:p w14:paraId="0FD9C631" w14:textId="77777777" w:rsidR="00234D12" w:rsidRPr="00AB7AA4" w:rsidDel="000F7A8D" w:rsidRDefault="00234D12" w:rsidP="00C22F59">
      <w:pPr>
        <w:ind w:firstLine="0"/>
        <w:rPr>
          <w:del w:id="1912" w:author="Jonathan Cervas" w:date="2021-04-09T16:43:00Z"/>
          <w:rFonts w:eastAsia="Times New Roman"/>
          <w:strike/>
          <w:color w:val="92D050"/>
        </w:rPr>
      </w:pPr>
      <w:del w:id="1913" w:author="Jonathan Cervas" w:date="2021-04-09T16:43:00Z">
        <w:r w:rsidRPr="00AB7AA4" w:rsidDel="000F7A8D">
          <w:rPr>
            <w:rFonts w:eastAsia="Times New Roman"/>
            <w:strike/>
          </w:rPr>
          <w:delText xml:space="preserve">In addition to values for estimated partisan bias </w:delText>
        </w:r>
        <w:r w:rsidR="001D3298" w:rsidRPr="00AB7AA4" w:rsidDel="000F7A8D">
          <w:rPr>
            <w:rFonts w:eastAsia="Times New Roman"/>
            <w:strike/>
          </w:rPr>
          <w:delText>at a 50% vote share</w:delText>
        </w:r>
        <w:r w:rsidRPr="00AB7AA4" w:rsidDel="000F7A8D">
          <w:rPr>
            <w:rFonts w:eastAsia="Times New Roman"/>
            <w:strike/>
          </w:rPr>
          <w:delText xml:space="preserve">, Table </w:delText>
        </w:r>
        <w:r w:rsidR="00AD5583" w:rsidRPr="00AB7AA4" w:rsidDel="000F7A8D">
          <w:rPr>
            <w:rFonts w:eastAsia="Times New Roman"/>
            <w:strike/>
          </w:rPr>
          <w:delText>{#tab1}</w:delText>
        </w:r>
        <w:r w:rsidRPr="00AB7AA4" w:rsidDel="000F7A8D">
          <w:rPr>
            <w:rFonts w:eastAsia="Times New Roman"/>
            <w:strike/>
          </w:rPr>
          <w:delText xml:space="preserve"> also reports the conditional inversion probabilities. We report both the number of inversions favoring each of the two parties, along with the conditional probability of an inversion favoring each of the parties as well. We also report the partisan bias as measured using Tufte’s (1973) standard calculation and </w:delText>
        </w:r>
        <w:r w:rsidR="00302276" w:rsidRPr="00AB7AA4" w:rsidDel="000F7A8D">
          <w:rPr>
            <w:rFonts w:eastAsia="Times New Roman"/>
            <w:strike/>
          </w:rPr>
          <w:delText xml:space="preserve">mean </w:delText>
        </w:r>
        <w:r w:rsidRPr="00AB7AA4" w:rsidDel="000F7A8D">
          <w:rPr>
            <w:rFonts w:eastAsia="Times New Roman"/>
            <w:strike/>
          </w:rPr>
          <w:delText xml:space="preserve">bias at 50% measured </w:delText>
        </w:r>
        <w:r w:rsidR="00DF21FB" w:rsidRPr="00AB7AA4" w:rsidDel="000F7A8D">
          <w:rPr>
            <w:rFonts w:eastAsia="Times New Roman"/>
            <w:strike/>
          </w:rPr>
          <w:delText>in</w:delText>
        </w:r>
        <w:r w:rsidRPr="00AB7AA4" w:rsidDel="000F7A8D">
          <w:rPr>
            <w:rFonts w:eastAsia="Times New Roman"/>
            <w:strike/>
          </w:rPr>
          <w:delText xml:space="preserve"> our simulations.</w:delText>
        </w:r>
      </w:del>
    </w:p>
    <w:p w14:paraId="3094EE7D" w14:textId="77777777" w:rsidR="00234D12" w:rsidRPr="00C94CAB" w:rsidDel="000F7A8D" w:rsidRDefault="00234D12" w:rsidP="00C22F59">
      <w:pPr>
        <w:ind w:firstLine="0"/>
        <w:rPr>
          <w:del w:id="1914" w:author="Jonathan Cervas" w:date="2021-04-09T16:43:00Z"/>
          <w:rFonts w:eastAsia="Times New Roman"/>
        </w:rPr>
      </w:pPr>
      <w:del w:id="1915" w:author="Jonathan Cervas" w:date="2021-04-09T16:43:00Z">
        <w:r w:rsidRPr="00C94CAB" w:rsidDel="000F7A8D">
          <w:rPr>
            <w:rFonts w:eastAsia="Times New Roman"/>
          </w:rPr>
          <w:delText xml:space="preserve">Table </w:delText>
        </w:r>
        <w:r w:rsidR="006C4539" w:rsidDel="000F7A8D">
          <w:rPr>
            <w:rFonts w:eastAsia="Times New Roman"/>
          </w:rPr>
          <w:delText>{#tab</w:delText>
        </w:r>
        <w:r w:rsidRPr="00C94CAB" w:rsidDel="000F7A8D">
          <w:rPr>
            <w:rFonts w:eastAsia="Times New Roman"/>
          </w:rPr>
          <w:delText>2</w:delText>
        </w:r>
        <w:r w:rsidR="006C4539" w:rsidDel="000F7A8D">
          <w:rPr>
            <w:rFonts w:eastAsia="Times New Roman"/>
          </w:rPr>
          <w:delText>}</w:delText>
        </w:r>
        <w:r w:rsidRPr="00C94CAB" w:rsidDel="000F7A8D">
          <w:rPr>
            <w:rFonts w:eastAsia="Times New Roman"/>
          </w:rPr>
          <w:delText xml:space="preserve"> considers the actual share of the two-party vote received by each party and finds the proportion of inversions result from the set of 1,000 simulations at that vote share. For instance, in 2016, the Democratic candidate (H. Clinton) received </w:delText>
        </w:r>
        <w:r w:rsidR="001B6535" w:rsidRPr="001B6535" w:rsidDel="000F7A8D">
          <w:rPr>
            <w:rFonts w:eastAsia="Times New Roman"/>
          </w:rPr>
          <w:delText>51.1%</w:delText>
        </w:r>
        <w:r w:rsidR="001B6535" w:rsidDel="000F7A8D">
          <w:rPr>
            <w:rFonts w:eastAsia="Times New Roman"/>
          </w:rPr>
          <w:delText xml:space="preserve"> </w:delText>
        </w:r>
        <w:r w:rsidRPr="00C94CAB" w:rsidDel="000F7A8D">
          <w:rPr>
            <w:rFonts w:eastAsia="Times New Roman"/>
          </w:rPr>
          <w:delText xml:space="preserve">of the national popular vote. Looking at simulations with a vote share equal to </w:delText>
        </w:r>
        <w:r w:rsidR="001B6535" w:rsidRPr="001B6535" w:rsidDel="000F7A8D">
          <w:rPr>
            <w:rFonts w:eastAsia="Times New Roman"/>
          </w:rPr>
          <w:delText>51.1%</w:delText>
        </w:r>
        <w:r w:rsidRPr="001B6535" w:rsidDel="000F7A8D">
          <w:rPr>
            <w:rFonts w:eastAsia="Times New Roman"/>
          </w:rPr>
          <w:delText xml:space="preserve"> </w:delText>
        </w:r>
        <w:r w:rsidRPr="00C94CAB" w:rsidDel="000F7A8D">
          <w:rPr>
            <w:rFonts w:eastAsia="Times New Roman"/>
          </w:rPr>
          <w:delText xml:space="preserve">we find that </w:delText>
        </w:r>
        <w:r w:rsidR="001B6535" w:rsidDel="000F7A8D">
          <w:rPr>
            <w:rFonts w:eastAsia="Times New Roman"/>
          </w:rPr>
          <w:delText>475</w:delText>
        </w:r>
        <w:r w:rsidRPr="00C94CAB" w:rsidDel="000F7A8D">
          <w:rPr>
            <w:rFonts w:eastAsia="Times New Roman"/>
          </w:rPr>
          <w:delText xml:space="preserve"> out of 1,000 were inversions. We are also interested in symmetry, such that had the Republican candidate (D. Trump) also </w:delText>
        </w:r>
        <w:r w:rsidR="001B6535" w:rsidRPr="001B6535" w:rsidDel="000F7A8D">
          <w:rPr>
            <w:rFonts w:eastAsia="Times New Roman"/>
          </w:rPr>
          <w:delText>received 51.1%</w:delText>
        </w:r>
        <w:r w:rsidRPr="00C94CAB" w:rsidDel="000F7A8D">
          <w:rPr>
            <w:rFonts w:eastAsia="Times New Roman"/>
          </w:rPr>
          <w:delText xml:space="preserve"> of the popular vote.</w:delText>
        </w:r>
        <w:r w:rsidRPr="00A90F8F" w:rsidDel="000F7A8D">
          <w:rPr>
            <w:rStyle w:val="FootnoteReference"/>
          </w:rPr>
          <w:footnoteReference w:id="43"/>
        </w:r>
        <w:r w:rsidRPr="00C94CAB" w:rsidDel="000F7A8D">
          <w:rPr>
            <w:rFonts w:eastAsia="Times New Roman"/>
          </w:rPr>
          <w:delText xml:space="preserve"> We find that</w:delText>
        </w:r>
        <w:r w:rsidR="001B6535" w:rsidDel="000F7A8D">
          <w:rPr>
            <w:rFonts w:eastAsia="Times New Roman"/>
          </w:rPr>
          <w:delText xml:space="preserve"> just</w:delText>
        </w:r>
        <w:r w:rsidRPr="00C94CAB" w:rsidDel="000F7A8D">
          <w:rPr>
            <w:rFonts w:eastAsia="Times New Roman"/>
          </w:rPr>
          <w:delText xml:space="preserve"> 1</w:delText>
        </w:r>
        <w:r w:rsidR="001B6535" w:rsidDel="000F7A8D">
          <w:rPr>
            <w:rFonts w:eastAsia="Times New Roman"/>
          </w:rPr>
          <w:delText>3</w:delText>
        </w:r>
        <w:r w:rsidRPr="00C94CAB" w:rsidDel="000F7A8D">
          <w:rPr>
            <w:rFonts w:eastAsia="Times New Roman"/>
          </w:rPr>
          <w:delText xml:space="preserve"> out of 1,000 simulations (at a Democratic vote-share of 48.9%) were inversions. While the probability that there was an inversion in 2016 at </w:delText>
        </w:r>
        <w:r w:rsidR="001B6535" w:rsidRPr="001B6535" w:rsidDel="000F7A8D">
          <w:rPr>
            <w:rFonts w:eastAsia="Times New Roman"/>
          </w:rPr>
          <w:delText>51.1%</w:delText>
        </w:r>
        <w:r w:rsidRPr="00C94CAB" w:rsidDel="000F7A8D">
          <w:rPr>
            <w:rFonts w:eastAsia="Times New Roman"/>
          </w:rPr>
          <w:delText xml:space="preserve"> of the vote was</w:delText>
        </w:r>
        <w:r w:rsidR="00F5378E" w:rsidDel="000F7A8D">
          <w:rPr>
            <w:rFonts w:eastAsia="Times New Roman"/>
          </w:rPr>
          <w:delText xml:space="preserve"> nearly</w:delText>
        </w:r>
        <w:r w:rsidRPr="00C94CAB" w:rsidDel="000F7A8D">
          <w:rPr>
            <w:rFonts w:eastAsia="Times New Roman"/>
          </w:rPr>
          <w:delText xml:space="preserve"> 50% (</w:delText>
        </w:r>
      </w:del>
      <m:oMath>
        <m:r>
          <w:del w:id="1918" w:author="Jonathan Cervas" w:date="2021-04-09T16:43:00Z">
            <w:rPr>
              <w:rFonts w:ascii="Cambria Math" w:eastAsia="Times New Roman" w:hAnsi="Cambria Math"/>
            </w:rPr>
            <m:t>13 + 475 =</m:t>
          </w:del>
        </m:r>
        <m:f>
          <m:fPr>
            <m:ctrlPr>
              <w:del w:id="1919" w:author="Jonathan Cervas" w:date="2021-04-09T16:43:00Z">
                <w:rPr>
                  <w:rFonts w:ascii="Cambria Math" w:eastAsia="Times New Roman" w:hAnsi="Cambria Math"/>
                  <w:i/>
                </w:rPr>
              </w:del>
            </m:ctrlPr>
          </m:fPr>
          <m:num>
            <m:r>
              <w:del w:id="1920" w:author="Jonathan Cervas" w:date="2021-04-09T16:43:00Z">
                <w:rPr>
                  <w:rFonts w:ascii="Cambria Math" w:eastAsia="Times New Roman" w:hAnsi="Cambria Math"/>
                </w:rPr>
                <m:t>488</m:t>
              </w:del>
            </m:r>
          </m:num>
          <m:den>
            <m:r>
              <w:del w:id="1921" w:author="Jonathan Cervas" w:date="2021-04-09T16:43:00Z">
                <w:rPr>
                  <w:rFonts w:ascii="Cambria Math" w:eastAsia="Times New Roman" w:hAnsi="Cambria Math"/>
                </w:rPr>
                <m:t>1000</m:t>
              </w:del>
            </m:r>
          </m:den>
        </m:f>
        <m:r>
          <w:del w:id="1922" w:author="Jonathan Cervas" w:date="2021-04-09T16:43:00Z">
            <w:rPr>
              <w:rFonts w:ascii="Cambria Math" w:eastAsia="Times New Roman" w:hAnsi="Cambria Math"/>
            </w:rPr>
            <m:t>= 48.8%</m:t>
          </w:del>
        </m:r>
      </m:oMath>
      <w:del w:id="1923" w:author="Jonathan Cervas" w:date="2021-04-09T16:43:00Z">
        <w:r w:rsidRPr="00C94CAB" w:rsidDel="000F7A8D">
          <w:rPr>
            <w:rFonts w:eastAsia="Times New Roman"/>
          </w:rPr>
          <w:delText xml:space="preserve">), there was an infinitesimally small probability of an inversion had Trump won roughly the same percent of the total national vote as did Clinton. </w:delText>
        </w:r>
      </w:del>
    </w:p>
    <w:p w14:paraId="5C8DFD16" w14:textId="77777777" w:rsidR="00234D12" w:rsidRPr="00C94CAB" w:rsidDel="000F7A8D" w:rsidRDefault="00234D12" w:rsidP="00C22F59">
      <w:pPr>
        <w:ind w:firstLine="0"/>
        <w:rPr>
          <w:del w:id="1924" w:author="Jonathan Cervas" w:date="2021-04-09T16:43:00Z"/>
          <w:rFonts w:eastAsia="Times New Roman"/>
        </w:rPr>
      </w:pPr>
      <w:del w:id="1925" w:author="Jonathan Cervas" w:date="2021-04-09T16:43:00Z">
        <w:r w:rsidRPr="00C94CAB" w:rsidDel="000F7A8D">
          <w:rPr>
            <w:rFonts w:eastAsia="Times New Roman"/>
          </w:rPr>
          <w:delText xml:space="preserve">In most years there is near symmetry in that had the losing party won the election with the same vote share as the winning party, our simulation suggests that the likelihood of an inversion favoring the other party would have been the same as when the vote shares of the two parties were reversed. Notable, however, is 2016, and 1888; both are inversion years, both having a disproportionate probability of the Democrat winning the popular vote and losing the EC. In most years, there are no simulated inversions at the vote margin in which the election resulted (and the vote-share had the opposing candidate had won by the same margin). Still in years were there were simulated inversions, the difference between those benefiting Democrats and those benefiting Republicans are usually low, never </w:delText>
        </w:r>
        <w:r w:rsidR="00D222A8" w:rsidRPr="00D222A8" w:rsidDel="000F7A8D">
          <w:rPr>
            <w:rFonts w:eastAsia="Times New Roman"/>
          </w:rPr>
          <w:delText>exceeding 20%.</w:delText>
        </w:r>
      </w:del>
    </w:p>
    <w:p w14:paraId="4E33205D" w14:textId="77777777" w:rsidR="00234D12" w:rsidRPr="00C94CAB" w:rsidDel="000F7A8D" w:rsidRDefault="00234D12">
      <w:pPr>
        <w:ind w:firstLine="0"/>
        <w:rPr>
          <w:del w:id="1926" w:author="Jonathan Cervas" w:date="2021-04-09T16:43:00Z"/>
          <w:rFonts w:eastAsia="Times New Roman"/>
        </w:rPr>
        <w:pPrChange w:id="1927" w:author="Jonathan Cervas" w:date="2021-04-09T16:44:00Z">
          <w:pPr>
            <w:pStyle w:val="Heading1"/>
          </w:pPr>
        </w:pPrChange>
      </w:pPr>
      <w:del w:id="1928" w:author="Jonathan Cervas" w:date="2021-04-09T16:43:00Z">
        <w:r w:rsidRPr="00C94CAB" w:rsidDel="000F7A8D">
          <w:rPr>
            <w:rFonts w:eastAsia="Times New Roman"/>
          </w:rPr>
          <w:delText>Discussion</w:delText>
        </w:r>
      </w:del>
    </w:p>
    <w:p w14:paraId="1A6D74CB" w14:textId="77777777" w:rsidR="00E24D24" w:rsidDel="000F7A8D" w:rsidRDefault="00D222A8" w:rsidP="00C22F59">
      <w:pPr>
        <w:ind w:firstLine="0"/>
        <w:rPr>
          <w:del w:id="1929" w:author="Jonathan Cervas" w:date="2021-04-09T16:43:00Z"/>
        </w:rPr>
      </w:pPr>
      <w:del w:id="1930" w:author="Jonathan Cervas" w:date="2021-04-09T16:43:00Z">
        <w:r w:rsidDel="000F7A8D">
          <w:delText xml:space="preserve">We </w:delText>
        </w:r>
        <w:r w:rsidR="005D7F33" w:rsidDel="000F7A8D">
          <w:delText>can summarize</w:delText>
        </w:r>
        <w:r w:rsidDel="000F7A8D">
          <w:delText xml:space="preserve"> measuring bias</w:delText>
        </w:r>
        <w:r w:rsidR="005D7F33" w:rsidDel="000F7A8D">
          <w:delText xml:space="preserve"> in the Electoral College</w:delText>
        </w:r>
        <w:r w:rsidDel="000F7A8D">
          <w:delText xml:space="preserve"> </w:delText>
        </w:r>
        <w:r w:rsidR="005D7F33" w:rsidDel="000F7A8D">
          <w:delText>in</w:delText>
        </w:r>
        <w:r w:rsidDel="000F7A8D">
          <w:delText xml:space="preserve"> three different </w:delText>
        </w:r>
        <w:r w:rsidR="005D7F33" w:rsidDel="000F7A8D">
          <w:delText>ways; a</w:delText>
        </w:r>
        <w:r w:rsidDel="000F7A8D">
          <w:delText>ll of these measures have virtues worth considering. First, we measured bias as it might exist if both parties had received exactly 50% of the vote.</w:delText>
        </w:r>
        <w:r w:rsidR="005D7F33" w:rsidDel="000F7A8D">
          <w:rPr>
            <w:rStyle w:val="FootnoteReference"/>
          </w:rPr>
          <w:footnoteReference w:id="44"/>
        </w:r>
        <w:r w:rsidDel="000F7A8D">
          <w:delText xml:space="preserve"> </w:delText>
        </w:r>
        <w:r w:rsidR="005D7F33" w:rsidDel="000F7A8D">
          <w:delText>Second, we can measure bias at the actual election results (and the symmetric vote percentage for the other party. Third, we can look at bias over a range of vote shares, which could be globally (Nagle and Ramsay 2021), or between some set of vote shares. Our main approach is to combine the intuitions from these measures to create a more direct and understandable measure. Bias is measured directly as an inversion. After all, there is only one winner in the Electoral College</w:delText>
        </w:r>
        <w:r w:rsidR="001506B8" w:rsidDel="000F7A8D">
          <w:delText xml:space="preserve">. </w:delText>
        </w:r>
        <w:r w:rsidR="00E24D24" w:rsidDel="000F7A8D">
          <w:delText>We use the logic of conditional probability to determine if one of the parties is being treated with bias in the EC</w:delText>
        </w:r>
        <w:r w:rsidR="001506B8" w:rsidDel="000F7A8D">
          <w:delText>. By looking directly at whether we expect to observe an inversion allows us to</w:delText>
        </w:r>
        <w:r w:rsidR="00E24D24" w:rsidDel="000F7A8D">
          <w:delText xml:space="preserve"> get a sense of two important things; 1, was one of the parties benefited by the electoral arrangement, and 2, was that bias large enough to have potentially made any difference in determining the outcome. Ultimately, we might not be too concerned about bias at 50% vote share if a candidate were winning with much larger shares of the vote, as in 1936. </w:delText>
        </w:r>
        <w:r w:rsidR="001506B8" w:rsidDel="000F7A8D">
          <w:delText>Moreover, by thinking about inversions opposed to a measure of bias that tells us what percentage of electors a party wins with some vote share gives a great intuition for the perceived problem, that the winner of the popular vote is not being elected.</w:delText>
        </w:r>
      </w:del>
    </w:p>
    <w:p w14:paraId="74263D86" w14:textId="77777777" w:rsidR="00234D12" w:rsidRPr="00C94CAB" w:rsidDel="000F7A8D" w:rsidRDefault="00234D12" w:rsidP="00C22F59">
      <w:pPr>
        <w:ind w:firstLine="0"/>
        <w:rPr>
          <w:del w:id="1933" w:author="Jonathan Cervas" w:date="2021-04-09T16:43:00Z"/>
        </w:rPr>
      </w:pPr>
      <w:del w:id="1934" w:author="Jonathan Cervas" w:date="2021-04-09T16:43:00Z">
        <w:r w:rsidRPr="00C94CAB" w:rsidDel="000F7A8D">
          <w:delText xml:space="preserve">Using the simulation technique, we have shown that inversions, where the candidate who receives the most votes </w:delText>
        </w:r>
        <w:r w:rsidR="00DA1E71" w:rsidRPr="00C94CAB" w:rsidDel="000F7A8D">
          <w:delText>fail</w:delText>
        </w:r>
        <w:r w:rsidRPr="00C94CAB" w:rsidDel="000F7A8D">
          <w:delText xml:space="preserve"> to win the presidency, happen at a very high rate when the popular vote is extremely close, but become exceedingly unlikely as the margin of victory grows beyond two percentage points</w:delText>
        </w:r>
        <w:r w:rsidR="000E245A" w:rsidDel="000F7A8D">
          <w:delText xml:space="preserve"> (Figure {#inversions})</w:delText>
        </w:r>
        <w:r w:rsidRPr="00C94CAB" w:rsidDel="000F7A8D">
          <w:delText>. We are not only concerned with the probability of an inversion, but also with whether inversions are more likely to benefit one party over another. A corollary of bias is an inversion, since inversions imply a costly bias.</w:delText>
        </w:r>
      </w:del>
    </w:p>
    <w:p w14:paraId="7A133D34" w14:textId="77777777" w:rsidR="00234D12" w:rsidRPr="00C94CAB" w:rsidDel="000F7A8D" w:rsidRDefault="00234D12" w:rsidP="00C22F59">
      <w:pPr>
        <w:ind w:firstLine="0"/>
        <w:rPr>
          <w:del w:id="1935" w:author="Jonathan Cervas" w:date="2021-04-09T16:43:00Z"/>
        </w:rPr>
      </w:pPr>
      <w:del w:id="1936" w:author="Jonathan Cervas" w:date="2021-04-09T16:43:00Z">
        <w:r w:rsidRPr="00C94CAB" w:rsidDel="000F7A8D">
          <w:delText xml:space="preserve">We start by taking up one obvious source of bias, that </w:delText>
        </w:r>
        <w:r w:rsidR="000E245A" w:rsidDel="000F7A8D">
          <w:delText xml:space="preserve">geographic </w:delText>
        </w:r>
        <w:r w:rsidRPr="00C94CAB" w:rsidDel="000F7A8D">
          <w:delText>clustering of like-minded voters</w:delText>
        </w:r>
        <w:r w:rsidR="000E245A" w:rsidDel="000F7A8D">
          <w:delText>, matched win a unit rule,</w:delText>
        </w:r>
        <w:r w:rsidRPr="00C94CAB" w:rsidDel="000F7A8D">
          <w:delText xml:space="preserve"> </w:delText>
        </w:r>
        <w:r w:rsidR="000E245A" w:rsidDel="000F7A8D">
          <w:delText>adds</w:delText>
        </w:r>
        <w:r w:rsidRPr="00C94CAB" w:rsidDel="000F7A8D">
          <w:delText xml:space="preserve"> vote-share</w:delText>
        </w:r>
        <w:r w:rsidR="000E245A" w:rsidDel="000F7A8D">
          <w:delText xml:space="preserve"> for one party</w:delText>
        </w:r>
        <w:r w:rsidRPr="00C94CAB" w:rsidDel="000F7A8D">
          <w:delText xml:space="preserve"> but </w:delText>
        </w:r>
        <w:r w:rsidR="000E245A" w:rsidDel="000F7A8D">
          <w:delText>does</w:delText>
        </w:r>
        <w:r w:rsidRPr="00C94CAB" w:rsidDel="000F7A8D">
          <w:delText xml:space="preserve"> nothing to change her electoral fortunes. </w:delText>
        </w:r>
        <w:r w:rsidR="000E245A" w:rsidDel="000F7A8D">
          <w:delText>In</w:delText>
        </w:r>
        <w:r w:rsidRPr="00C94CAB" w:rsidDel="000F7A8D">
          <w:delText xml:space="preserve"> redistricting those looking for an electoral advantage will “pack” voters of one party in some small number of districts while “cracking” their own voters over a larger number of district than they would be expected to win by proportionality. </w:delText>
        </w:r>
        <w:r w:rsidR="000E245A" w:rsidDel="000F7A8D">
          <w:delText>T</w:delText>
        </w:r>
        <w:r w:rsidRPr="00C94CAB" w:rsidDel="000F7A8D">
          <w:delText>his can be achieved through creative drawing of legislative maps (Cervas and Grofman 2020)</w:delText>
        </w:r>
        <w:r w:rsidR="000E245A" w:rsidDel="000F7A8D">
          <w:delText xml:space="preserve">; </w:delText>
        </w:r>
        <w:r w:rsidRPr="00C94CAB" w:rsidDel="000F7A8D">
          <w:delText xml:space="preserve">but for the EC, the lines do not move but the same type of pattern can exist if partisans are geographically sorted (Bishop 2009). </w:delText>
        </w:r>
      </w:del>
    </w:p>
    <w:p w14:paraId="4F1FFA16" w14:textId="77777777" w:rsidR="00234D12" w:rsidRPr="00C94CAB" w:rsidDel="000F7A8D" w:rsidRDefault="00234D12" w:rsidP="00C22F59">
      <w:pPr>
        <w:ind w:firstLine="0"/>
        <w:rPr>
          <w:del w:id="1937" w:author="Jonathan Cervas" w:date="2021-04-09T16:43:00Z"/>
        </w:rPr>
      </w:pPr>
      <w:del w:id="1938" w:author="Jonathan Cervas" w:date="2021-04-09T16:43:00Z">
        <w:r w:rsidRPr="00C94CAB" w:rsidDel="000F7A8D">
          <w:delText>The effect of packed voters on the Electoral College can be two-fold. First, Democratic voters can run up huge margins in some states but Republicans have voters distributed in ways where they win states but with much lower average margins. Second, a candidate can squeak out victories in several battleground states in a way that efficiently translates to an EC victory.</w:delText>
        </w:r>
      </w:del>
    </w:p>
    <w:p w14:paraId="18CA041F" w14:textId="77777777" w:rsidR="00234D12" w:rsidRPr="00C94CAB" w:rsidDel="000F7A8D" w:rsidRDefault="00234D12" w:rsidP="00C22F59">
      <w:pPr>
        <w:ind w:firstLine="0"/>
        <w:rPr>
          <w:del w:id="1939" w:author="Jonathan Cervas" w:date="2021-04-09T16:43:00Z"/>
        </w:rPr>
      </w:pPr>
      <w:del w:id="1940" w:author="Jonathan Cervas" w:date="2021-04-09T16:43:00Z">
        <w:r w:rsidRPr="00C94CAB" w:rsidDel="000F7A8D">
          <w:delText xml:space="preserve"> To test the first, we can look at the average vote share in the states that the Democrats won, and compare it to the average vote share in the states that Republicans won. In 2016, Democratic victories averaged </w:delText>
        </w:r>
      </w:del>
      <m:oMath>
        <m:r>
          <w:del w:id="1941" w:author="Jonathan Cervas" w:date="2021-04-09T16:43:00Z">
            <w:rPr>
              <w:rFonts w:ascii="Cambria Math" w:hAnsi="Cambria Math"/>
            </w:rPr>
            <m:t>59.6%</m:t>
          </w:del>
        </m:r>
      </m:oMath>
      <w:del w:id="1942" w:author="Jonathan Cervas" w:date="2021-04-09T16:43:00Z">
        <w:r w:rsidRPr="00C94CAB" w:rsidDel="000F7A8D">
          <w:delText xml:space="preserve">, while Republican victories were slightly </w:delText>
        </w:r>
        <w:r w:rsidRPr="00C94CAB" w:rsidDel="000F7A8D">
          <w:rPr>
            <w:i/>
            <w:iCs/>
          </w:rPr>
          <w:delText xml:space="preserve">higher </w:delText>
        </w:r>
        <w:r w:rsidRPr="00C94CAB" w:rsidDel="000F7A8D">
          <w:delText xml:space="preserve">at </w:delText>
        </w:r>
      </w:del>
      <m:oMath>
        <m:r>
          <w:del w:id="1943" w:author="Jonathan Cervas" w:date="2021-04-09T16:43:00Z">
            <w:rPr>
              <w:rFonts w:ascii="Cambria Math" w:hAnsi="Cambria Math"/>
            </w:rPr>
            <m:t>60.1%</m:t>
          </w:del>
        </m:r>
      </m:oMath>
      <w:del w:id="1944" w:author="Jonathan Cervas" w:date="2021-04-09T16:43:00Z">
        <w:r w:rsidRPr="00C94CAB" w:rsidDel="000F7A8D">
          <w:delText xml:space="preserve">. While this first test of packing and cracking does not provide a satisfactory account of bias, we also realize that for the EC, we must weigh the vote shares by the total votes casted since it may also be true that the states in which are most packed for one party also contain many more </w:delText>
        </w:r>
        <w:r w:rsidRPr="00C94CAB" w:rsidDel="000F7A8D">
          <w:rPr>
            <w:i/>
            <w:iCs/>
          </w:rPr>
          <w:delText xml:space="preserve">total </w:delText>
        </w:r>
        <w:r w:rsidRPr="00C94CAB" w:rsidDel="000F7A8D">
          <w:delText xml:space="preserve">voters. After taking the weighted means in the same way, the average victory in Democratic states was </w:delText>
        </w:r>
      </w:del>
      <m:oMath>
        <m:r>
          <w:del w:id="1945" w:author="Jonathan Cervas" w:date="2021-04-09T16:43:00Z">
            <w:rPr>
              <w:rFonts w:ascii="Cambria Math" w:hAnsi="Cambria Math"/>
            </w:rPr>
            <m:t>60.1%</m:t>
          </w:del>
        </m:r>
      </m:oMath>
      <w:del w:id="1946" w:author="Jonathan Cervas" w:date="2021-04-09T16:43:00Z">
        <w:r w:rsidRPr="00C94CAB" w:rsidDel="000F7A8D">
          <w:delText xml:space="preserve">, but the average victory in Republican states was </w:delText>
        </w:r>
      </w:del>
      <m:oMath>
        <m:r>
          <w:del w:id="1947" w:author="Jonathan Cervas" w:date="2021-04-09T16:43:00Z">
            <w:rPr>
              <w:rFonts w:ascii="Cambria Math" w:hAnsi="Cambria Math"/>
            </w:rPr>
            <m:t>55.7%</m:t>
          </w:del>
        </m:r>
      </m:oMath>
      <w:del w:id="1948" w:author="Jonathan Cervas" w:date="2021-04-09T16:43:00Z">
        <w:r w:rsidRPr="00C94CAB" w:rsidDel="000F7A8D">
          <w:delText>.</w:delText>
        </w:r>
      </w:del>
    </w:p>
    <w:p w14:paraId="190CE2D8" w14:textId="77777777" w:rsidR="00234D12" w:rsidDel="000F7A8D" w:rsidRDefault="00234D12" w:rsidP="00C22F59">
      <w:pPr>
        <w:ind w:firstLine="0"/>
        <w:rPr>
          <w:del w:id="1949" w:author="Jonathan Cervas" w:date="2021-04-09T16:43:00Z"/>
        </w:rPr>
      </w:pPr>
      <w:del w:id="1950" w:author="Jonathan Cervas" w:date="2021-04-09T16:43:00Z">
        <w:r w:rsidRPr="00C94CAB" w:rsidDel="000F7A8D">
          <w:delText>The second way in which a packing of voters might affect bias estimates is when one candidate does particularly well among the closest state-level contests. Having lots of states that are barely one by one party would introduce a “responsive” bias. By responsive bias, we mean that the EC is highly responsive around the actual election result, or around the range in which we are estimating bias. For instance, in 2016 Trump won Michigan, Pennsylvania, and Wisconsin each by less than one-half of percentage point (</w:delText>
        </w:r>
      </w:del>
      <m:oMath>
        <m:r>
          <w:del w:id="1951" w:author="Jonathan Cervas" w:date="2021-04-09T16:43:00Z">
            <w:rPr>
              <w:rFonts w:ascii="Cambria Math" w:hAnsi="Cambria Math"/>
            </w:rPr>
            <m:t>+0.2%</m:t>
          </w:del>
        </m:r>
      </m:oMath>
      <w:del w:id="1952" w:author="Jonathan Cervas" w:date="2021-04-09T16:43:00Z">
        <w:r w:rsidRPr="00C94CAB" w:rsidDel="000F7A8D">
          <w:delText xml:space="preserve">; </w:delText>
        </w:r>
      </w:del>
      <m:oMath>
        <m:r>
          <w:del w:id="1953" w:author="Jonathan Cervas" w:date="2021-04-09T16:43:00Z">
            <w:rPr>
              <w:rFonts w:ascii="Cambria Math" w:hAnsi="Cambria Math"/>
            </w:rPr>
            <m:t>+0.8%</m:t>
          </w:del>
        </m:r>
      </m:oMath>
      <w:del w:id="1954" w:author="Jonathan Cervas" w:date="2021-04-09T16:43:00Z">
        <w:r w:rsidRPr="00C94CAB" w:rsidDel="000F7A8D">
          <w:delText xml:space="preserve">; </w:delText>
        </w:r>
      </w:del>
      <m:oMath>
        <m:r>
          <w:del w:id="1955" w:author="Jonathan Cervas" w:date="2021-04-09T16:43:00Z">
            <w:rPr>
              <w:rFonts w:ascii="Cambria Math" w:hAnsi="Cambria Math"/>
            </w:rPr>
            <m:t>+0.85</m:t>
          </w:del>
        </m:r>
      </m:oMath>
      <w:del w:id="1956" w:author="Jonathan Cervas" w:date="2021-04-09T16:43:00Z">
        <w:r w:rsidRPr="00C94CAB" w:rsidDel="000F7A8D">
          <w:delText>)</w:delText>
        </w:r>
        <w:r w:rsidR="004B0ED1" w:rsidDel="000F7A8D">
          <w:delText>; these accounted for 40 electors (7.4% of the total)</w:delText>
        </w:r>
        <w:r w:rsidRPr="00C94CAB" w:rsidDel="000F7A8D">
          <w:delText>; Clinton victories in her three closest states had larger margins (</w:delText>
        </w:r>
      </w:del>
      <m:oMath>
        <m:r>
          <w:del w:id="1957" w:author="Jonathan Cervas" w:date="2021-04-09T16:43:00Z">
            <w:rPr>
              <w:rFonts w:ascii="Cambria Math" w:hAnsi="Cambria Math"/>
            </w:rPr>
            <m:t>+0.4%</m:t>
          </w:del>
        </m:r>
      </m:oMath>
      <w:del w:id="1958" w:author="Jonathan Cervas" w:date="2021-04-09T16:43:00Z">
        <w:r w:rsidRPr="00C94CAB" w:rsidDel="000F7A8D">
          <w:delText xml:space="preserve">; </w:delText>
        </w:r>
      </w:del>
      <m:oMath>
        <m:r>
          <w:del w:id="1959" w:author="Jonathan Cervas" w:date="2021-04-09T16:43:00Z">
            <w:rPr>
              <w:rFonts w:ascii="Cambria Math" w:hAnsi="Cambria Math"/>
            </w:rPr>
            <m:t>+1.7%</m:t>
          </w:del>
        </m:r>
      </m:oMath>
      <w:del w:id="1960" w:author="Jonathan Cervas" w:date="2021-04-09T16:43:00Z">
        <w:r w:rsidRPr="00C94CAB" w:rsidDel="000F7A8D">
          <w:delText xml:space="preserve">; </w:delText>
        </w:r>
      </w:del>
      <m:oMath>
        <m:r>
          <w:del w:id="1961" w:author="Jonathan Cervas" w:date="2021-04-09T16:43:00Z">
            <w:rPr>
              <w:rFonts w:ascii="Cambria Math" w:hAnsi="Cambria Math"/>
            </w:rPr>
            <m:t>+2.6%</m:t>
          </w:del>
        </m:r>
      </m:oMath>
      <w:del w:id="1962" w:author="Jonathan Cervas" w:date="2021-04-09T16:43:00Z">
        <w:r w:rsidRPr="00C94CAB" w:rsidDel="000F7A8D">
          <w:delText>)</w:delText>
        </w:r>
        <w:r w:rsidR="0079788A" w:rsidDel="000F7A8D">
          <w:delText xml:space="preserve">, but </w:delText>
        </w:r>
        <w:r w:rsidR="0039375C" w:rsidDel="000F7A8D">
          <w:delText>crucially</w:delText>
        </w:r>
        <w:r w:rsidR="0079788A" w:rsidDel="000F7A8D">
          <w:delText>, only had 14 total electors (2.6%)</w:delText>
        </w:r>
        <w:r w:rsidRPr="00C94CAB" w:rsidDel="000F7A8D">
          <w:delText xml:space="preserve">. </w:delText>
        </w:r>
        <w:r w:rsidR="004B0ED1" w:rsidDel="000F7A8D">
          <w:delText xml:space="preserve">These numbers are similar to Joe Biden’s final margins in 2020. </w:delText>
        </w:r>
        <w:r w:rsidR="0079788A" w:rsidDel="000F7A8D">
          <w:delText>The three closest states that Biden lost were North Carolina, Florida, and Texas, which together had 76 electors (14.1%). The three closest states that Biden won (Georgia, Arizona, and Wisconsin) had just 31electors (5.8%). Taken together, this evidence points to narrow vote margins producing more effective elector translations for the Republican candidate Trump.</w:delText>
        </w:r>
      </w:del>
    </w:p>
    <w:p w14:paraId="1E673A2F" w14:textId="77777777" w:rsidR="0039375C" w:rsidDel="000F7A8D" w:rsidRDefault="00E70EA3" w:rsidP="00C22F59">
      <w:pPr>
        <w:ind w:firstLine="0"/>
        <w:rPr>
          <w:del w:id="1963" w:author="Jonathan Cervas" w:date="2021-04-09T16:43:00Z"/>
        </w:rPr>
      </w:pPr>
      <w:del w:id="1964" w:author="Jonathan Cervas" w:date="2021-04-09T16:43:00Z">
        <w:r w:rsidDel="000F7A8D">
          <w:delText xml:space="preserve">While the distribution around the battleground states </w:delText>
        </w:r>
        <w:r w:rsidR="00127BCA" w:rsidDel="000F7A8D">
          <w:delText>is</w:delText>
        </w:r>
        <w:r w:rsidDel="000F7A8D">
          <w:delText xml:space="preserve"> important, especially regarding inversions, it is the distribution of partisans in the safest states that can cause asymmetry in a seats-votes curve. </w:delText>
        </w:r>
        <w:r w:rsidR="00421208" w:rsidDel="000F7A8D">
          <w:delText>In the safest Democratic “state”, DC, 94.5% of the voters choose Joe Biden.</w:delText>
        </w:r>
        <w:r w:rsidR="00C678BC" w:rsidDel="000F7A8D">
          <w:delText xml:space="preserve"> Thinking in terms of the</w:delText>
        </w:r>
        <w:r w:rsidR="00421208" w:rsidDel="000F7A8D">
          <w:delText xml:space="preserve"> “wasted vote” conception</w:delText>
        </w:r>
        <w:r w:rsidR="0039375C" w:rsidDel="000F7A8D">
          <w:delText xml:space="preserve">, </w:delText>
        </w:r>
        <w:r w:rsidR="00A108D5" w:rsidDel="000F7A8D">
          <w:delText>Biden “</w:delText>
        </w:r>
        <w:r w:rsidR="00421208" w:rsidDel="000F7A8D">
          <w:delText>wasted</w:delText>
        </w:r>
        <w:r w:rsidR="00A108D5" w:rsidDel="000F7A8D">
          <w:delText>”</w:delText>
        </w:r>
        <w:r w:rsidR="00421208" w:rsidDel="000F7A8D">
          <w:delText xml:space="preserve"> </w:delText>
        </w:r>
        <w:r w:rsidR="006B718B" w:rsidRPr="006B718B" w:rsidDel="000F7A8D">
          <w:delText>298</w:delText>
        </w:r>
        <w:r w:rsidR="006B718B" w:rsidDel="000F7A8D">
          <w:delText>,</w:delText>
        </w:r>
        <w:r w:rsidR="006B718B" w:rsidRPr="006B718B" w:rsidDel="000F7A8D">
          <w:delText>737</w:delText>
        </w:r>
        <w:r w:rsidR="006B718B" w:rsidDel="000F7A8D">
          <w:delText xml:space="preserve"> </w:delText>
        </w:r>
        <w:r w:rsidR="00421208" w:rsidDel="000F7A8D">
          <w:delText xml:space="preserve">votes (and </w:delText>
        </w:r>
        <w:r w:rsidR="00A108D5" w:rsidDel="000F7A8D">
          <w:delText>Trump</w:delText>
        </w:r>
        <w:r w:rsidR="00421208" w:rsidDel="000F7A8D">
          <w:delText xml:space="preserve"> wasted 18,586)</w:delText>
        </w:r>
        <w:r w:rsidR="008E73C1" w:rsidDel="000F7A8D">
          <w:delText xml:space="preserve"> in D. C.</w:delText>
        </w:r>
        <w:r w:rsidR="00421208" w:rsidDel="000F7A8D">
          <w:delText>.</w:delText>
        </w:r>
        <w:r w:rsidR="006B718B" w:rsidDel="000F7A8D">
          <w:rPr>
            <w:rStyle w:val="FootnoteReference"/>
          </w:rPr>
          <w:footnoteReference w:id="45"/>
        </w:r>
        <w:r w:rsidR="00421208" w:rsidDel="000F7A8D">
          <w:delText xml:space="preserve"> Wyoming was the most Republican state, </w:delText>
        </w:r>
        <w:r w:rsidR="00C23BBE" w:rsidDel="000F7A8D">
          <w:delText>where</w:delText>
        </w:r>
        <w:r w:rsidR="00421208" w:rsidDel="000F7A8D">
          <w:delText xml:space="preserve"> </w:delText>
        </w:r>
        <w:r w:rsidR="00A108D5" w:rsidDel="000F7A8D">
          <w:delText>Trump</w:delText>
        </w:r>
        <w:r w:rsidR="00421208" w:rsidDel="000F7A8D">
          <w:delText xml:space="preserve"> wasted </w:delText>
        </w:r>
        <w:r w:rsidR="006B718B" w:rsidRPr="006B718B" w:rsidDel="000F7A8D">
          <w:delText>120</w:delText>
        </w:r>
        <w:r w:rsidR="006B718B" w:rsidDel="000F7A8D">
          <w:delText>,</w:delText>
        </w:r>
        <w:r w:rsidR="006B718B" w:rsidRPr="006B718B" w:rsidDel="000F7A8D">
          <w:delText>068</w:delText>
        </w:r>
        <w:r w:rsidR="006B718B" w:rsidDel="000F7A8D">
          <w:delText xml:space="preserve"> </w:delText>
        </w:r>
        <w:r w:rsidR="00421208" w:rsidDel="000F7A8D">
          <w:delText>votes (</w:delText>
        </w:r>
        <w:r w:rsidR="00A108D5" w:rsidDel="000F7A8D">
          <w:delText>Biden</w:delText>
        </w:r>
        <w:r w:rsidR="00421208" w:rsidDel="000F7A8D">
          <w:delText xml:space="preserve"> wasting 73,491).</w:delText>
        </w:r>
        <w:r w:rsidR="0039375C" w:rsidDel="000F7A8D">
          <w:delText xml:space="preserve"> But we only might think of wasted votes not as the absolute number of votes wasted, but instead relative to the number of EC votes. To win the three D.C. electors, Biden had an excess of 298,737 votes, which is 99,579 per EC vote.</w:delText>
        </w:r>
        <w:r w:rsidR="00421208" w:rsidDel="000F7A8D">
          <w:delText xml:space="preserve"> </w:delText>
        </w:r>
        <w:r w:rsidR="00F172C9" w:rsidDel="000F7A8D">
          <w:delText>To win Wyoming’s three electors, Trump had an excess of 40,022 votes per EC vote.</w:delText>
        </w:r>
      </w:del>
    </w:p>
    <w:p w14:paraId="792FDC03" w14:textId="77777777" w:rsidR="00E70EA3" w:rsidDel="000F7A8D" w:rsidRDefault="00421208" w:rsidP="00C22F59">
      <w:pPr>
        <w:ind w:firstLine="0"/>
        <w:rPr>
          <w:del w:id="1967" w:author="Jonathan Cervas" w:date="2021-04-09T16:43:00Z"/>
        </w:rPr>
      </w:pPr>
      <w:del w:id="1968" w:author="Jonathan Cervas" w:date="2021-04-09T16:43:00Z">
        <w:r w:rsidDel="000F7A8D">
          <w:delText xml:space="preserve">Doing this exercise across all 51 states, </w:delText>
        </w:r>
        <w:r w:rsidR="00C678BC" w:rsidDel="000F7A8D">
          <w:delText>Trump’s</w:delText>
        </w:r>
        <w:r w:rsidR="00607695" w:rsidDel="000F7A8D">
          <w:delText xml:space="preserve"> “wasted” votes </w:delText>
        </w:r>
        <w:r w:rsidR="001C69A3" w:rsidDel="000F7A8D">
          <w:delText xml:space="preserve">has a weighted </w:delText>
        </w:r>
        <w:r w:rsidR="00F172C9" w:rsidDel="000F7A8D">
          <w:delText>average</w:delText>
        </w:r>
        <w:r w:rsidR="001C69A3" w:rsidDel="000F7A8D">
          <w:delText xml:space="preserve"> of </w:delText>
        </w:r>
        <w:r w:rsidR="001C69A3" w:rsidRPr="001C69A3" w:rsidDel="000F7A8D">
          <w:delText>40</w:delText>
        </w:r>
        <w:r w:rsidR="008E73C1" w:rsidDel="000F7A8D">
          <w:delText>2,290</w:delText>
        </w:r>
        <w:r w:rsidR="00607695" w:rsidDel="000F7A8D">
          <w:delText xml:space="preserve"> compared to </w:delText>
        </w:r>
        <w:r w:rsidR="00C678BC" w:rsidDel="000F7A8D">
          <w:delText>Biden</w:delText>
        </w:r>
        <w:r w:rsidR="00607695" w:rsidDel="000F7A8D">
          <w:delText>’s</w:delText>
        </w:r>
        <w:r w:rsidR="006B718B" w:rsidDel="000F7A8D">
          <w:delText xml:space="preserve"> </w:delText>
        </w:r>
        <w:r w:rsidR="008E73C1" w:rsidRPr="008E73C1" w:rsidDel="000F7A8D">
          <w:delText>1</w:delText>
        </w:r>
        <w:r w:rsidR="008E73C1" w:rsidDel="000F7A8D">
          <w:delText>,</w:delText>
        </w:r>
        <w:r w:rsidR="008E73C1" w:rsidRPr="008E73C1" w:rsidDel="000F7A8D">
          <w:delText>397</w:delText>
        </w:r>
        <w:r w:rsidR="008E73C1" w:rsidDel="000F7A8D">
          <w:delText>,</w:delText>
        </w:r>
        <w:r w:rsidR="008E73C1" w:rsidRPr="008E73C1" w:rsidDel="000F7A8D">
          <w:delText>713</w:delText>
        </w:r>
        <w:r w:rsidR="00607695" w:rsidDel="000F7A8D">
          <w:delText>.</w:delText>
        </w:r>
        <w:r w:rsidR="009909D3" w:rsidDel="000F7A8D">
          <w:delText xml:space="preserve"> </w:delText>
        </w:r>
        <w:r w:rsidR="008E73C1" w:rsidDel="000F7A8D">
          <w:delText>It’s very clear that Republicans have a much more efficient distribution of votes, winning states by fewer voters on average.</w:delText>
        </w:r>
      </w:del>
    </w:p>
    <w:p w14:paraId="3C184F1C" w14:textId="77777777" w:rsidR="00673927" w:rsidDel="000F7A8D" w:rsidRDefault="005557D8" w:rsidP="00C22F59">
      <w:pPr>
        <w:ind w:firstLine="0"/>
        <w:rPr>
          <w:del w:id="1969" w:author="Jonathan Cervas" w:date="2021-04-09T16:43:00Z"/>
        </w:rPr>
      </w:pPr>
      <w:del w:id="1970" w:author="Jonathan Cervas" w:date="2021-04-09T16:43:00Z">
        <w:r w:rsidDel="000F7A8D">
          <w:delText>Tying the previous two paragraphs together, it is indeed the closest states that are driving much of the bias in the current EC distribution. That is</w:delText>
        </w:r>
        <w:r w:rsidR="004254A6" w:rsidDel="000F7A8D">
          <w:delText>, Republicans</w:delText>
        </w:r>
        <w:r w:rsidDel="000F7A8D">
          <w:delText xml:space="preserve"> </w:delText>
        </w:r>
        <w:r w:rsidR="004254A6" w:rsidDel="000F7A8D">
          <w:delText>net 82 electors in North Carolina, Florida, and Texas</w:delText>
        </w:r>
        <w:r w:rsidR="001579C9" w:rsidDel="000F7A8D">
          <w:delText xml:space="preserve"> while </w:delText>
        </w:r>
        <w:r w:rsidR="004254A6" w:rsidDel="000F7A8D">
          <w:delText xml:space="preserve">wasting just </w:delText>
        </w:r>
        <w:r w:rsidR="00673927" w:rsidDel="000F7A8D">
          <w:delText>1,077,390 (just 13,139 votes per elector).</w:delText>
        </w:r>
        <w:r w:rsidR="004254A6" w:rsidDel="000F7A8D">
          <w:delText xml:space="preserve"> Meanwhile, Democrats won California by over 5 million votes, netting them 55 electors</w:delText>
        </w:r>
        <w:r w:rsidR="007477E6" w:rsidDel="000F7A8D">
          <w:delText xml:space="preserve"> (92,796 per elector)</w:delText>
        </w:r>
        <w:r w:rsidR="004254A6" w:rsidDel="000F7A8D">
          <w:delText xml:space="preserve">. </w:delText>
        </w:r>
        <w:r w:rsidR="000B32F5" w:rsidDel="000F7A8D">
          <w:delText>While these are somewhat offset by efficient wins in places like Pennsylvania, Wisconsin, Georgia, and Arizona, other substantial instances of wasting votes for little electoral gain create a clear pattern of disadvantage for the Democrats that simply is not offset</w:delText>
        </w:r>
        <w:r w:rsidR="00DF38A3" w:rsidDel="000F7A8D">
          <w:delText xml:space="preserve"> in Republican victories.</w:delText>
        </w:r>
      </w:del>
    </w:p>
    <w:p w14:paraId="0B9FADEE" w14:textId="77777777" w:rsidR="00F91BF6" w:rsidDel="000F7A8D" w:rsidRDefault="006F25F1" w:rsidP="00C22F59">
      <w:pPr>
        <w:ind w:firstLine="0"/>
        <w:rPr>
          <w:del w:id="1971" w:author="Jonathan Cervas" w:date="2021-04-09T16:43:00Z"/>
        </w:rPr>
      </w:pPr>
      <w:del w:id="1972" w:author="Jonathan Cervas" w:date="2021-04-09T16:43:00Z">
        <w:r w:rsidDel="000F7A8D">
          <w:delText>However,</w:delText>
        </w:r>
        <w:r w:rsidR="00DF38A3" w:rsidDel="000F7A8D">
          <w:delText xml:space="preserve"> while California contributes 5 million “wasted” votes for Biden in 2020, eliminating California is not sufficient to reduce the bias to zero. New York contributes another nearly 2 million “wasted” votes for the Democrats. Together, New York and California have </w:delText>
        </w:r>
        <w:r w:rsidR="00C77CFE" w:rsidDel="000F7A8D">
          <w:delText xml:space="preserve">84 electors and </w:delText>
        </w:r>
        <w:r w:rsidR="00C77CFE" w:rsidRPr="00C77CFE" w:rsidDel="000F7A8D">
          <w:delText>7</w:delText>
        </w:r>
        <w:r w:rsidR="00C77CFE" w:rsidDel="000F7A8D">
          <w:delText>,</w:delText>
        </w:r>
        <w:r w:rsidR="00C77CFE" w:rsidRPr="00C77CFE" w:rsidDel="000F7A8D">
          <w:delText>090</w:delText>
        </w:r>
        <w:r w:rsidR="00C77CFE" w:rsidDel="000F7A8D">
          <w:delText>,</w:delText>
        </w:r>
        <w:r w:rsidR="00C77CFE" w:rsidRPr="00C77CFE" w:rsidDel="000F7A8D">
          <w:delText>008</w:delText>
        </w:r>
        <w:r w:rsidR="00C77CFE" w:rsidDel="000F7A8D">
          <w:delText xml:space="preserve"> excessive Democratic votes. If these two states were eliminated, Donald Trump now wins the popular vote by 37,238 votes. In this scenario, the total number of electors is reduced to 454, meaning a candidate needs 228 electors to win. Donald Trump would have won 232 and the presidency.</w:delText>
        </w:r>
        <w:r w:rsidR="00C95EA1" w:rsidDel="000F7A8D">
          <w:delText xml:space="preserve"> </w:delText>
        </w:r>
        <w:r w:rsidR="00F91BF6" w:rsidDel="000F7A8D">
          <w:delText>Even with this change, p</w:delText>
        </w:r>
        <w:r w:rsidR="00C95EA1" w:rsidDel="000F7A8D">
          <w:delText xml:space="preserve">artisan bias would </w:delText>
        </w:r>
        <w:r w:rsidR="00F91BF6" w:rsidDel="000F7A8D">
          <w:delText>still continue to discriminate against the Democrats.</w:delText>
        </w:r>
        <w:r w:rsidR="002302F5" w:rsidDel="000F7A8D">
          <w:delText xml:space="preserve"> This suggests that the disadvantage faced by the Democrats has become systematic, attributable to more than just the overwhelming wins in a few states.</w:delText>
        </w:r>
      </w:del>
    </w:p>
    <w:p w14:paraId="07E04540" w14:textId="77777777" w:rsidR="008200A7" w:rsidRPr="00F90114" w:rsidDel="000F7A8D" w:rsidRDefault="008200A7" w:rsidP="00C22F59">
      <w:pPr>
        <w:ind w:firstLine="0"/>
        <w:rPr>
          <w:del w:id="1973" w:author="Jonathan Cervas" w:date="2021-04-09T16:43:00Z"/>
        </w:rPr>
      </w:pPr>
      <w:del w:id="1974" w:author="Jonathan Cervas" w:date="2021-04-09T16:43:00Z">
        <w:r w:rsidDel="000F7A8D">
          <w:delText xml:space="preserve">It is often assumed that the two-seat bonus the </w:delText>
        </w:r>
        <w:r w:rsidR="00F90114" w:rsidDel="000F7A8D">
          <w:delText xml:space="preserve">Electoral College awards to each state creates bias benefiting Republicans. It is certainly true that the two-state bonus creates </w:delText>
        </w:r>
        <w:r w:rsidR="00F90114" w:rsidDel="000F7A8D">
          <w:rPr>
            <w:i/>
            <w:iCs/>
          </w:rPr>
          <w:delText>some</w:delText>
        </w:r>
        <w:r w:rsidR="00F90114" w:rsidDel="000F7A8D">
          <w:delText xml:space="preserve"> bias benefiting the Republicans, since there is a correlation between state size and partisanship (Wang et al PNAS); however, this is almost never decisive in electoral outcomes (Cervas and Grofman </w:delText>
        </w:r>
        <w:r w:rsidR="00A43503" w:rsidDel="000F7A8D">
          <w:delText>2019).</w:delText>
        </w:r>
        <w:r w:rsidR="001579C9" w:rsidDel="000F7A8D">
          <w:delText xml:space="preserve"> This is the same story in 2020; Biden won 26 states including D.C., while Trump won 25.</w:delText>
        </w:r>
      </w:del>
    </w:p>
    <w:p w14:paraId="41CD6E29" w14:textId="77777777" w:rsidR="00234D12" w:rsidRPr="00C94CAB" w:rsidDel="000F7A8D" w:rsidRDefault="00234D12">
      <w:pPr>
        <w:ind w:firstLine="0"/>
        <w:rPr>
          <w:del w:id="1975" w:author="Jonathan Cervas" w:date="2021-04-09T16:43:00Z"/>
          <w:rFonts w:eastAsia="Times New Roman"/>
        </w:rPr>
        <w:pPrChange w:id="1976" w:author="Jonathan Cervas" w:date="2021-04-09T16:44:00Z">
          <w:pPr>
            <w:pStyle w:val="Heading1"/>
          </w:pPr>
        </w:pPrChange>
      </w:pPr>
      <w:del w:id="1977" w:author="Jonathan Cervas" w:date="2021-04-09T16:43:00Z">
        <w:r w:rsidRPr="00C94CAB" w:rsidDel="000F7A8D">
          <w:rPr>
            <w:rFonts w:eastAsia="Times New Roman"/>
          </w:rPr>
          <w:delText>Conclusions</w:delText>
        </w:r>
      </w:del>
    </w:p>
    <w:p w14:paraId="0107E06F" w14:textId="77777777" w:rsidR="002E4459" w:rsidRDefault="002E4459" w:rsidP="00C22F59">
      <w:pPr>
        <w:ind w:firstLine="0"/>
      </w:pPr>
    </w:p>
    <w:sectPr w:rsidR="002E4459" w:rsidSect="00484558">
      <w:headerReference w:type="even" r:id="rId31"/>
      <w:headerReference w:type="default"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716AE" w14:textId="77777777" w:rsidR="000158F8" w:rsidRDefault="000158F8" w:rsidP="00234D12">
      <w:pPr>
        <w:spacing w:after="0" w:line="240" w:lineRule="auto"/>
      </w:pPr>
      <w:r>
        <w:separator/>
      </w:r>
    </w:p>
  </w:endnote>
  <w:endnote w:type="continuationSeparator" w:id="0">
    <w:p w14:paraId="3A1D46AF" w14:textId="77777777" w:rsidR="000158F8" w:rsidRDefault="000158F8" w:rsidP="00234D12">
      <w:pPr>
        <w:spacing w:after="0" w:line="240" w:lineRule="auto"/>
      </w:pPr>
      <w:r>
        <w:continuationSeparator/>
      </w:r>
    </w:p>
  </w:endnote>
  <w:endnote w:type="continuationNotice" w:id="1">
    <w:p w14:paraId="3D9987DE" w14:textId="77777777" w:rsidR="000158F8" w:rsidRDefault="000158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F4268AED-6C77-5B4F-8A65-E002C601CA50}"/>
  </w:font>
  <w:font w:name="Times New Roman">
    <w:panose1 w:val="02020603050405020304"/>
    <w:charset w:val="00"/>
    <w:family w:val="roman"/>
    <w:pitch w:val="variable"/>
    <w:sig w:usb0="E0002EFF" w:usb1="C000785B" w:usb2="00000009" w:usb3="00000000" w:csb0="000001FF" w:csb1="00000000"/>
    <w:embedRegular r:id="rId2" w:fontKey="{514EA29A-1034-294C-911B-43DDBE7BD221}"/>
    <w:embedBold r:id="rId3" w:fontKey="{632AB461-A130-1D4D-BCB5-4F1E25725802}"/>
    <w:embedItalic r:id="rId4" w:fontKey="{2CF80B40-CE1F-D941-8A44-9A6CADC029F3}"/>
    <w:embedBoldItalic r:id="rId5" w:fontKey="{9C77E8D1-9840-4C4F-AB86-2746372680B9}"/>
  </w:font>
  <w:font w:name="Calibri">
    <w:panose1 w:val="020F0502020204030204"/>
    <w:charset w:val="00"/>
    <w:family w:val="swiss"/>
    <w:pitch w:val="variable"/>
    <w:sig w:usb0="E4002EFF" w:usb1="C000247B" w:usb2="00000009" w:usb3="00000000" w:csb0="000001FF" w:csb1="00000000"/>
    <w:embedRegular r:id="rId6" w:fontKey="{7FE2BB64-8D61-9A4A-83EA-C402F78D750A}"/>
    <w:embedItalic r:id="rId7" w:fontKey="{D79DE6FD-01C9-5640-9040-41982FD0DC36}"/>
  </w:font>
  <w:font w:name="Open Sans Light">
    <w:altName w:val="﷽﷽﷽﷽﷽﷽﷽﷽s Light"/>
    <w:panose1 w:val="020B0306030504020204"/>
    <w:charset w:val="00"/>
    <w:family w:val="swiss"/>
    <w:pitch w:val="variable"/>
    <w:sig w:usb0="E00002EF" w:usb1="4000205B" w:usb2="00000028" w:usb3="00000000" w:csb0="0000019F" w:csb1="00000000"/>
    <w:embedRegular r:id="rId8" w:fontKey="{F302A124-ACA0-A84A-836C-A1A2ADB5989E}"/>
    <w:embedBold r:id="rId9" w:fontKey="{31AF5664-23FE-8748-9469-8A955F584257}"/>
    <w:embedItalic r:id="rId10" w:fontKey="{E7724BCB-6E65-4C4B-8897-1DA34FC4B0B5}"/>
    <w:embedBoldItalic r:id="rId11" w:fontKey="{840D8098-2A2A-3A41-A902-52FCB56C61FA}"/>
  </w:font>
  <w:font w:name="Open Sans">
    <w:altName w:val="﷽﷽﷽﷽﷽﷽﷽﷽s"/>
    <w:panose1 w:val="020B0604020202020204"/>
    <w:charset w:val="00"/>
    <w:family w:val="swiss"/>
    <w:pitch w:val="variable"/>
    <w:sig w:usb0="00000003" w:usb1="00000000" w:usb2="00000000" w:usb3="00000000" w:csb0="00000001" w:csb1="00000000"/>
    <w:embedRegular r:id="rId12" w:fontKey="{7552AC87-9F00-E841-8CC1-775054A16F1E}"/>
    <w:embedBold r:id="rId13" w:fontKey="{C063737C-5FBC-6D40-AB44-BB6570B70CF3}"/>
    <w:embedItalic r:id="rId14" w:fontKey="{CB524915-E46B-B644-BC65-EB3507D29879}"/>
  </w:font>
  <w:font w:name="Open Sans SemiBold">
    <w:altName w:val="﷽﷽﷽﷽﷽﷽﷽﷽s SemiBold"/>
    <w:panose1 w:val="020B0706030804020204"/>
    <w:charset w:val="00"/>
    <w:family w:val="swiss"/>
    <w:pitch w:val="variable"/>
    <w:sig w:usb0="E00002EF" w:usb1="4000205B" w:usb2="00000028" w:usb3="00000000" w:csb0="0000019F" w:csb1="00000000"/>
    <w:embedRegular r:id="rId15" w:fontKey="{E37BA485-BAE4-E446-A70D-B1A210E271BF}"/>
    <w:embedBold r:id="rId16" w:fontKey="{51210574-16F7-114B-BC59-F0047A380E4F}"/>
    <w:embedBoldItalic r:id="rId17" w:fontKey="{C03D3FC6-982B-6A47-ACA1-156AFE7B94D9}"/>
  </w:font>
  <w:font w:name="Avenir Book">
    <w:altName w:val="﷽﷽﷽﷽﷽﷽﷽﷽ook"/>
    <w:panose1 w:val="02000503020000020003"/>
    <w:charset w:val="00"/>
    <w:family w:val="auto"/>
    <w:pitch w:val="variable"/>
    <w:sig w:usb0="800000AF" w:usb1="5000204A" w:usb2="00000000" w:usb3="00000000" w:csb0="0000009B" w:csb1="00000000"/>
    <w:embedRegular r:id="rId18" w:fontKey="{C48F6898-59DA-3642-A150-B74268BD6177}"/>
    <w:embedBold r:id="rId19" w:fontKey="{E2CF712E-4731-454E-87F3-F1315E352DD2}"/>
    <w:embedItalic r:id="rId20" w:fontKey="{3908C8A0-41E1-1445-8B05-478BEDBFD567}"/>
  </w:font>
  <w:font w:name="Times New Roman (Body CS)">
    <w:altName w:val="Times New Roman"/>
    <w:panose1 w:val="020B0604020202020204"/>
    <w:charset w:val="00"/>
    <w:family w:val="roman"/>
    <w:pitch w:val="default"/>
  </w:font>
  <w:font w:name="Open Sans ExtraBold">
    <w:altName w:val="﷽﷽﷽﷽﷽﷽﷽﷽s ExtraBold"/>
    <w:panose1 w:val="020B0906030804020204"/>
    <w:charset w:val="00"/>
    <w:family w:val="swiss"/>
    <w:pitch w:val="variable"/>
    <w:sig w:usb0="E00002EF" w:usb1="4000205B" w:usb2="00000028" w:usb3="00000000" w:csb0="0000019F" w:csb1="00000000"/>
    <w:embedBold r:id="rId22" w:fontKey="{C0272EF5-0C65-6B44-A45B-6F5971924740}"/>
  </w:font>
  <w:font w:name="Cambria Math">
    <w:panose1 w:val="02040503050406030204"/>
    <w:charset w:val="00"/>
    <w:family w:val="roman"/>
    <w:pitch w:val="variable"/>
    <w:sig w:usb0="E00006FF" w:usb1="420024FF" w:usb2="02000000" w:usb3="00000000" w:csb0="0000019F" w:csb1="00000000"/>
    <w:embedRegular r:id="rId23" w:fontKey="{0801233D-5D21-9742-AFD9-220E02E56F07}"/>
    <w:embedItalic r:id="rId24" w:fontKey="{EBAB3A92-6A53-064B-BF84-05412869A5BF}"/>
    <w:embedBoldItalic r:id="rId25" w:fontKey="{20E7F6BE-ECED-0043-BCA7-D593E11FE482}"/>
  </w:font>
  <w:font w:name="Arial">
    <w:panose1 w:val="020B0604020202020204"/>
    <w:charset w:val="00"/>
    <w:family w:val="swiss"/>
    <w:pitch w:val="variable"/>
    <w:sig w:usb0="00000003" w:usb1="00000000" w:usb2="00000000" w:usb3="00000000" w:csb0="00000001" w:csb1="00000000"/>
    <w:embedRegular r:id="rId26" w:fontKey="{28BA3146-5CB2-E249-8F60-F8F1D49751A8}"/>
    <w:embedBold r:id="rId27" w:fontKey="{62225774-B4B1-674F-A12D-504F84DE566A}"/>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28" w:fontKey="{16222B91-6570-BE4D-AB79-64562415B0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607695" w14:paraId="3F719DB5" w14:textId="77777777" w:rsidTr="00EB5F6B">
      <w:tc>
        <w:tcPr>
          <w:tcW w:w="3120" w:type="dxa"/>
        </w:tcPr>
        <w:p w14:paraId="4446CBA6" w14:textId="77777777" w:rsidR="00607695" w:rsidRDefault="00607695" w:rsidP="00912D71">
          <w:pPr>
            <w:pStyle w:val="Header"/>
            <w:ind w:left="-115"/>
          </w:pPr>
        </w:p>
      </w:tc>
      <w:tc>
        <w:tcPr>
          <w:tcW w:w="3120" w:type="dxa"/>
        </w:tcPr>
        <w:p w14:paraId="6AFF844E" w14:textId="77777777" w:rsidR="00607695" w:rsidRDefault="00607695" w:rsidP="00912D71">
          <w:pPr>
            <w:pStyle w:val="Header"/>
            <w:jc w:val="center"/>
          </w:pPr>
        </w:p>
      </w:tc>
      <w:tc>
        <w:tcPr>
          <w:tcW w:w="3120" w:type="dxa"/>
        </w:tcPr>
        <w:p w14:paraId="67839ED7" w14:textId="77777777" w:rsidR="00607695" w:rsidRDefault="00607695" w:rsidP="00912D71">
          <w:pPr>
            <w:pStyle w:val="header-pages-year"/>
          </w:pPr>
          <w:r>
            <w:fldChar w:fldCharType="begin"/>
          </w:r>
          <w:r>
            <w:instrText xml:space="preserve"> PAGE  \* MERGEFORMAT </w:instrText>
          </w:r>
          <w:r>
            <w:fldChar w:fldCharType="separate"/>
          </w:r>
          <w:r>
            <w:rPr>
              <w:noProof/>
            </w:rPr>
            <w:t>8</w:t>
          </w:r>
          <w:r>
            <w:fldChar w:fldCharType="end"/>
          </w:r>
        </w:p>
      </w:tc>
    </w:tr>
  </w:tbl>
  <w:p w14:paraId="04BC0F69" w14:textId="77777777" w:rsidR="00607695" w:rsidRDefault="00607695" w:rsidP="00912D71">
    <w:pPr>
      <w:pStyle w:val="header-pages-yea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607695" w14:paraId="08F38C99" w14:textId="77777777" w:rsidTr="00621E60">
      <w:tc>
        <w:tcPr>
          <w:tcW w:w="3120" w:type="dxa"/>
        </w:tcPr>
        <w:p w14:paraId="6BCD8985" w14:textId="77777777" w:rsidR="00607695" w:rsidRDefault="00607695" w:rsidP="00621E60">
          <w:pPr>
            <w:pStyle w:val="Header"/>
            <w:ind w:left="-115"/>
          </w:pPr>
        </w:p>
      </w:tc>
      <w:tc>
        <w:tcPr>
          <w:tcW w:w="3120" w:type="dxa"/>
        </w:tcPr>
        <w:p w14:paraId="47219B3E" w14:textId="77777777" w:rsidR="00607695" w:rsidRDefault="00607695" w:rsidP="00621E60">
          <w:pPr>
            <w:pStyle w:val="Header"/>
            <w:jc w:val="center"/>
          </w:pPr>
        </w:p>
      </w:tc>
      <w:tc>
        <w:tcPr>
          <w:tcW w:w="3120" w:type="dxa"/>
        </w:tcPr>
        <w:p w14:paraId="6F4D70F6" w14:textId="77777777" w:rsidR="00607695" w:rsidRDefault="00607695" w:rsidP="00621E60">
          <w:pPr>
            <w:pStyle w:val="Header"/>
            <w:ind w:right="-115"/>
            <w:jc w:val="right"/>
          </w:pPr>
        </w:p>
      </w:tc>
    </w:tr>
  </w:tbl>
  <w:p w14:paraId="02658D8C" w14:textId="77777777" w:rsidR="00607695" w:rsidRDefault="00607695" w:rsidP="00621E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BD09A" w14:textId="77777777" w:rsidR="00607695" w:rsidRPr="00955F7B" w:rsidRDefault="00607695" w:rsidP="00955F7B">
    <w:pPr>
      <w:pStyle w:val="FootnoteText"/>
    </w:pPr>
    <w:r w:rsidRPr="006F146E">
      <w:t xml:space="preserve">* </w:t>
    </w:r>
    <w:r>
      <w:tab/>
    </w:r>
    <w:r w:rsidRPr="006F146E">
      <w:t xml:space="preserve">Grofman is Distinguished Professor of Political Science and Jack W. Peltason Chair of Democracy Studies at the University of California, Irvine. Cervas was a Ph.D. student in political science at UCI when this project was initiated. He is now a Post-Doctoral Fellow at Carnegie Mellon University. The participation of both authors in this project was supported by the Peltason Chair. We are indebted to Nathan Cisneros, Nick Miller, Josh </w:t>
    </w:r>
    <w:proofErr w:type="spellStart"/>
    <w:r w:rsidRPr="006F146E">
      <w:t>Zingher</w:t>
    </w:r>
    <w:proofErr w:type="spellEnd"/>
    <w:r w:rsidRPr="006F146E">
      <w:t>, and participants in the Politics and Strategy Research Workshop at Carnegie Mellon for their comments on this essay. Errors remaining are solely the responsibility of the authors.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607695" w14:paraId="15E01C41" w14:textId="77777777" w:rsidTr="00621E60">
      <w:tc>
        <w:tcPr>
          <w:tcW w:w="3120" w:type="dxa"/>
        </w:tcPr>
        <w:p w14:paraId="0CEC3E32" w14:textId="77777777" w:rsidR="00607695" w:rsidRDefault="00607695" w:rsidP="00621E60">
          <w:pPr>
            <w:pStyle w:val="Header"/>
            <w:ind w:left="-115"/>
          </w:pPr>
        </w:p>
      </w:tc>
      <w:tc>
        <w:tcPr>
          <w:tcW w:w="3120" w:type="dxa"/>
        </w:tcPr>
        <w:p w14:paraId="5E1ABEC2" w14:textId="77777777" w:rsidR="00607695" w:rsidRDefault="00607695" w:rsidP="00621E60">
          <w:pPr>
            <w:pStyle w:val="Header"/>
            <w:jc w:val="center"/>
          </w:pPr>
        </w:p>
      </w:tc>
      <w:tc>
        <w:tcPr>
          <w:tcW w:w="3120" w:type="dxa"/>
        </w:tcPr>
        <w:p w14:paraId="4314F3F7" w14:textId="77777777" w:rsidR="00607695" w:rsidRDefault="00607695" w:rsidP="00912D71">
          <w:pPr>
            <w:pStyle w:val="header-pages-year"/>
          </w:pPr>
          <w:r>
            <w:fldChar w:fldCharType="begin"/>
          </w:r>
          <w:r>
            <w:instrText xml:space="preserve"> PAGE  \* MERGEFORMAT </w:instrText>
          </w:r>
          <w:r>
            <w:fldChar w:fldCharType="separate"/>
          </w:r>
          <w:r>
            <w:rPr>
              <w:noProof/>
            </w:rPr>
            <w:t>8</w:t>
          </w:r>
          <w:r>
            <w:fldChar w:fldCharType="end"/>
          </w:r>
        </w:p>
      </w:tc>
    </w:tr>
  </w:tbl>
  <w:p w14:paraId="51A8B511" w14:textId="77777777" w:rsidR="00607695" w:rsidRDefault="00607695" w:rsidP="00621E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D7599F" w14:textId="77777777" w:rsidR="000158F8" w:rsidRDefault="000158F8" w:rsidP="00234D12">
      <w:pPr>
        <w:spacing w:after="0" w:line="240" w:lineRule="auto"/>
      </w:pPr>
      <w:r>
        <w:separator/>
      </w:r>
    </w:p>
  </w:footnote>
  <w:footnote w:type="continuationSeparator" w:id="0">
    <w:p w14:paraId="7DF665C0" w14:textId="77777777" w:rsidR="000158F8" w:rsidRDefault="000158F8" w:rsidP="00234D12">
      <w:pPr>
        <w:spacing w:after="0" w:line="240" w:lineRule="auto"/>
      </w:pPr>
      <w:r>
        <w:continuationSeparator/>
      </w:r>
    </w:p>
  </w:footnote>
  <w:footnote w:type="continuationNotice" w:id="1">
    <w:p w14:paraId="56E45D7D" w14:textId="77777777" w:rsidR="000158F8" w:rsidRDefault="000158F8">
      <w:pPr>
        <w:spacing w:after="0" w:line="240" w:lineRule="auto"/>
      </w:pPr>
    </w:p>
  </w:footnote>
  <w:footnote w:id="2">
    <w:p w14:paraId="3F398245" w14:textId="7F5A7E49" w:rsidR="00735796" w:rsidRDefault="00735796">
      <w:pPr>
        <w:pStyle w:val="FootnoteText"/>
      </w:pPr>
      <w:r w:rsidRPr="00BB3EA0">
        <w:rPr>
          <w:rStyle w:val="FootnoteReference"/>
        </w:rPr>
        <w:footnoteRef/>
      </w:r>
      <w:r>
        <w:t xml:space="preserve"> </w:t>
      </w:r>
      <w:r>
        <w:tab/>
        <w:t xml:space="preserve">Trump </w:t>
      </w:r>
      <w:r w:rsidRPr="00735796">
        <w:t>wrongly claimed</w:t>
      </w:r>
      <w:r>
        <w:t xml:space="preserve"> his 2016 election</w:t>
      </w:r>
      <w:r w:rsidRPr="00735796">
        <w:t xml:space="preserve"> was the greatest mandate in American history</w:t>
      </w:r>
      <w:r>
        <w:t>, often proudly displaying choropleth maps colored by county to show the breadth of his victory.</w:t>
      </w:r>
    </w:p>
  </w:footnote>
  <w:footnote w:id="3">
    <w:p w14:paraId="316B8AD8" w14:textId="1B984216" w:rsidR="005A09C1" w:rsidRDefault="005A09C1" w:rsidP="005A09C1">
      <w:pPr>
        <w:pStyle w:val="FootnoteText"/>
      </w:pPr>
      <w:r>
        <w:rPr>
          <w:rStyle w:val="FootnoteReference"/>
        </w:rPr>
        <w:footnoteRef/>
      </w:r>
      <w:r>
        <w:t xml:space="preserve"> </w:t>
      </w:r>
      <w:r>
        <w:tab/>
        <w:t xml:space="preserve">For a contrary opinion, see </w:t>
      </w:r>
      <w:r w:rsidRPr="005A09C1">
        <w:t xml:space="preserve">Tina Nguyen. 2016. “Gary Johnson and Jill Stein Handed the Presidency to Donald Trump.” </w:t>
      </w:r>
      <w:r w:rsidRPr="005A09C1">
        <w:rPr>
          <w:i/>
        </w:rPr>
        <w:t>Vanity Fair</w:t>
      </w:r>
      <w:r w:rsidRPr="005A09C1">
        <w:t>, November 10. https://www.vanityfair.com/news/2016/11/gary-johnson-jill-stein-election-2016.</w:t>
      </w:r>
    </w:p>
  </w:footnote>
  <w:footnote w:id="4">
    <w:p w14:paraId="26142E88" w14:textId="7726C7C5" w:rsidR="009E5378" w:rsidRDefault="009E5378" w:rsidP="009E5378">
      <w:pPr>
        <w:pStyle w:val="FootnoteText"/>
      </w:pPr>
      <w:r>
        <w:rPr>
          <w:rStyle w:val="FootnoteReference"/>
        </w:rPr>
        <w:footnoteRef/>
      </w:r>
      <w:r>
        <w:t xml:space="preserve"> </w:t>
      </w:r>
      <w:r>
        <w:tab/>
        <w:t xml:space="preserve">Evan McMullin won an additional 731,991 votes, </w:t>
      </w:r>
      <w:r w:rsidRPr="009E5378">
        <w:t>243,690</w:t>
      </w:r>
      <w:r>
        <w:t xml:space="preserve"> of which were cast in Utah. He was considered the alternative to Donald Trump, and while his votes were a very significant 22% of all Utah votes, Trump was able to win by over 200,000 votes anyway.</w:t>
      </w:r>
      <w:r w:rsidR="001D3D21">
        <w:t xml:space="preserve"> Election results can be found here: </w:t>
      </w:r>
      <w:r w:rsidR="001D3D21" w:rsidRPr="001D3D21">
        <w:t>https://www.fec.gov/resources/cms-content/documents/federalelections2016.pdf</w:t>
      </w:r>
    </w:p>
  </w:footnote>
  <w:footnote w:id="5">
    <w:p w14:paraId="4AFE3038" w14:textId="49BDFC79" w:rsidR="007A1674" w:rsidRDefault="007A1674">
      <w:pPr>
        <w:pStyle w:val="FootnoteText"/>
      </w:pPr>
      <w:r>
        <w:rPr>
          <w:rStyle w:val="FootnoteReference"/>
        </w:rPr>
        <w:footnoteRef/>
      </w:r>
      <w:r>
        <w:t xml:space="preserve"> </w:t>
      </w:r>
      <w:r>
        <w:tab/>
        <w:t xml:space="preserve">While there is good reason to think that a Libertarian candidate would be the obvious second choice of Republican voters, or vis versa, as Devine and </w:t>
      </w:r>
      <w:proofErr w:type="spellStart"/>
      <w:r>
        <w:t>Kopko</w:t>
      </w:r>
      <w:proofErr w:type="spellEnd"/>
      <w:r>
        <w:t xml:space="preserve"> (2021) and Lacy and Burden (1999) before them show, large percentages of Libertarian voters would vote for the Democrat over the Republican. This is likely determined by whether the voter places more salience on economic issue or social issues. Libertarians do not fall neatly on a one-dimensional </w:t>
      </w:r>
      <w:r w:rsidR="00F03D92">
        <w:t>line of ideology the way Democrats and Republicans tend to.</w:t>
      </w:r>
    </w:p>
  </w:footnote>
  <w:footnote w:id="6">
    <w:p w14:paraId="4628A421" w14:textId="56240DB0" w:rsidR="00BF41A0" w:rsidRPr="00BF41A0" w:rsidRDefault="00BF41A0" w:rsidP="00BF41A0">
      <w:pPr>
        <w:pStyle w:val="FootnoteText"/>
        <w:rPr>
          <w:b/>
          <w:bCs/>
        </w:rPr>
      </w:pPr>
      <w:r>
        <w:rPr>
          <w:rStyle w:val="FootnoteReference"/>
        </w:rPr>
        <w:footnoteRef/>
      </w:r>
      <w:r>
        <w:t xml:space="preserve"> </w:t>
      </w:r>
      <w:r>
        <w:tab/>
      </w:r>
      <w:r w:rsidRPr="00BF41A0">
        <w:t xml:space="preserve">Devine and </w:t>
      </w:r>
      <w:proofErr w:type="spellStart"/>
      <w:r w:rsidRPr="00BF41A0">
        <w:t>Kopko</w:t>
      </w:r>
      <w:proofErr w:type="spellEnd"/>
      <w:r>
        <w:t xml:space="preserve"> (2021)</w:t>
      </w:r>
      <w:r w:rsidRPr="00BF41A0">
        <w:t xml:space="preserve"> specifically advise against extrapolating their results to other elections, </w:t>
      </w:r>
      <w:r>
        <w:t xml:space="preserve">but </w:t>
      </w:r>
      <w:r w:rsidRPr="00BF41A0">
        <w:t xml:space="preserve">we </w:t>
      </w:r>
      <w:r>
        <w:t>argue that</w:t>
      </w:r>
      <w:r w:rsidRPr="00BF41A0">
        <w:t xml:space="preserve"> 2020 offers similar circumstances which make that comparison particularly useful. For instance, Donald Trump was the Republican nominee in both elections, so concerns about an anti-Trump vote driving the Libertarian ballots applies in both cases. Additionally, voters are relatively stable in their preferences and there are few swing voters (Gelman et al 2016).</w:t>
      </w:r>
      <w:r>
        <w:t xml:space="preserve"> Thirdly, estimates of abstains would be conservatively biased, since turnout in 2020 was much higher than in 2016.</w:t>
      </w:r>
    </w:p>
  </w:footnote>
  <w:footnote w:id="7">
    <w:p w14:paraId="6FBF6728" w14:textId="7BAA30EA" w:rsidR="0076274E" w:rsidRDefault="0076274E">
      <w:pPr>
        <w:pStyle w:val="FootnoteText"/>
      </w:pPr>
      <w:r>
        <w:rPr>
          <w:rStyle w:val="FootnoteReference"/>
        </w:rPr>
        <w:footnoteRef/>
      </w:r>
      <w:r>
        <w:t xml:space="preserve"> </w:t>
      </w:r>
      <w:r>
        <w:tab/>
        <w:t>Under this hypothetical, Trump would now win 259 electors, while Biden wins 279.</w:t>
      </w:r>
    </w:p>
  </w:footnote>
  <w:footnote w:id="8">
    <w:p w14:paraId="4A062589" w14:textId="77B014A7" w:rsidR="001C6748" w:rsidRDefault="001C6748">
      <w:pPr>
        <w:pStyle w:val="FootnoteText"/>
      </w:pPr>
      <w:r>
        <w:rPr>
          <w:rStyle w:val="FootnoteReference"/>
        </w:rPr>
        <w:footnoteRef/>
      </w:r>
      <w:r>
        <w:t xml:space="preserve"> </w:t>
      </w:r>
      <w:r>
        <w:tab/>
        <w:t xml:space="preserve">As the analysis above shows, this assumption is irrelevant, since two states would flip to Trump even if 50% of the minor party candidate voters “undervote”. </w:t>
      </w:r>
      <w:proofErr w:type="spellStart"/>
      <w:r>
        <w:t>Undervoting</w:t>
      </w:r>
      <w:proofErr w:type="spellEnd"/>
      <w:r>
        <w:t xml:space="preserve"> occurs when some rank is left blank</w:t>
      </w:r>
      <w:r w:rsidR="00807FA5">
        <w:t xml:space="preserve"> (Kilgour et al 2020)</w:t>
      </w:r>
      <w:r>
        <w:t>. So, a voter might have selected the Libertarian candidate first, but ranked no other candidate. Once the Libertarian candidate is eliminated, that voter’s ballot is exhausted and not vote will count in the final round.</w:t>
      </w:r>
    </w:p>
  </w:footnote>
  <w:footnote w:id="9">
    <w:p w14:paraId="3333D742" w14:textId="1DD92F65" w:rsidR="00C22F59" w:rsidRDefault="00C22F59" w:rsidP="00C22F59">
      <w:pPr>
        <w:pStyle w:val="FootnoteText"/>
      </w:pPr>
      <w:r>
        <w:rPr>
          <w:rStyle w:val="FootnoteReference"/>
        </w:rPr>
        <w:footnoteRef/>
      </w:r>
      <w:r>
        <w:t xml:space="preserve"> </w:t>
      </w:r>
      <w:r>
        <w:tab/>
        <w:t xml:space="preserve">In an op-ed for the USA Today, former presidential candidate and 2021 candidate for Mayor of New York City (which for the first time will use RCV) Andrew Yang, and 2016 Libertarian vice presidential candidate Bill Weld advocate a switch to RCV in presidential primaries. </w:t>
      </w:r>
      <w:r w:rsidRPr="00C22F59">
        <w:t xml:space="preserve">Yang, Andrew, and Bill Weld. 2020. “Why Ranked Choice Voting Will Improve America’s Elections.” </w:t>
      </w:r>
      <w:r w:rsidRPr="00C22F59">
        <w:rPr>
          <w:i/>
          <w:iCs/>
        </w:rPr>
        <w:t>USA Today</w:t>
      </w:r>
      <w:r w:rsidRPr="00C22F59">
        <w:t>.</w:t>
      </w:r>
    </w:p>
  </w:footnote>
  <w:footnote w:id="10">
    <w:p w14:paraId="476CBF4E" w14:textId="356ACB33" w:rsidR="00557091" w:rsidRPr="00580F7A" w:rsidRDefault="00557091">
      <w:pPr>
        <w:pStyle w:val="FootnoteText"/>
      </w:pPr>
      <w:r>
        <w:rPr>
          <w:rStyle w:val="FootnoteReference"/>
        </w:rPr>
        <w:footnoteRef/>
      </w:r>
      <w:r>
        <w:t xml:space="preserve"> </w:t>
      </w:r>
      <w:r>
        <w:tab/>
        <w:t>Both in perception and in actuality, as shown above. This has not always been the case. In 1992, Ross Perot’s Reform Party candidacy is widely viewed to have taken votes that otherwise would have gone to George H.W. Bush</w:t>
      </w:r>
      <w:r w:rsidR="00580F7A">
        <w:t>.</w:t>
      </w:r>
      <w:r>
        <w:t xml:space="preserve"> </w:t>
      </w:r>
      <w:r w:rsidR="00580F7A">
        <w:t>T</w:t>
      </w:r>
      <w:r>
        <w:t>hough</w:t>
      </w:r>
      <w:r w:rsidR="00580F7A">
        <w:t>,</w:t>
      </w:r>
      <w:r>
        <w:t xml:space="preserve"> </w:t>
      </w:r>
      <w:r w:rsidR="00580F7A">
        <w:t xml:space="preserve">as Lacy and Burden (1999) show, Perot increased overall turnout and </w:t>
      </w:r>
      <w:r w:rsidR="00580F7A">
        <w:rPr>
          <w:i/>
          <w:iCs/>
        </w:rPr>
        <w:t>reduced</w:t>
      </w:r>
      <w:r w:rsidR="00580F7A">
        <w:t xml:space="preserve"> Clinton’s vote, contrary to popular perception.</w:t>
      </w:r>
    </w:p>
  </w:footnote>
  <w:footnote w:id="11">
    <w:p w14:paraId="568B85EF" w14:textId="77777777" w:rsidR="00607695" w:rsidRPr="00C94CAB" w:rsidDel="000F7A8D" w:rsidRDefault="00607695" w:rsidP="00FC3401">
      <w:pPr>
        <w:pStyle w:val="FootnoteText"/>
        <w:rPr>
          <w:del w:id="10" w:author="Jonathan Cervas" w:date="2021-04-09T16:42:00Z"/>
        </w:rPr>
      </w:pPr>
      <w:del w:id="11" w:author="Jonathan Cervas" w:date="2021-04-09T16:42:00Z">
        <w:r w:rsidRPr="00C94CAB" w:rsidDel="000F7A8D">
          <w:rPr>
            <w:rStyle w:val="FootnoteReference"/>
          </w:rPr>
          <w:footnoteRef/>
        </w:r>
        <w:r w:rsidRPr="00C94CAB" w:rsidDel="000F7A8D">
          <w:delText xml:space="preserve"> </w:delText>
        </w:r>
        <w:r w:rsidDel="000F7A8D">
          <w:tab/>
        </w:r>
        <w:r w:rsidRPr="00C94CAB" w:rsidDel="000F7A8D">
          <w:delText>See Grofman and Feld 2005 for a review of the arguments.</w:delText>
        </w:r>
      </w:del>
    </w:p>
  </w:footnote>
  <w:footnote w:id="12">
    <w:p w14:paraId="419E058E" w14:textId="77777777" w:rsidR="00607695" w:rsidRPr="00C94CAB" w:rsidDel="000F7A8D" w:rsidRDefault="00607695" w:rsidP="00234D12">
      <w:pPr>
        <w:pStyle w:val="FootnoteText"/>
        <w:rPr>
          <w:del w:id="12" w:author="Jonathan Cervas" w:date="2021-04-09T16:42:00Z"/>
          <w:rFonts w:cs="Open Sans"/>
        </w:rPr>
      </w:pPr>
      <w:del w:id="13" w:author="Jonathan Cervas" w:date="2021-04-09T16:42:00Z">
        <w:r w:rsidRPr="00C94CAB" w:rsidDel="000F7A8D">
          <w:rPr>
            <w:rStyle w:val="FootnoteReference"/>
            <w:rFonts w:cs="Open Sans"/>
          </w:rPr>
          <w:footnoteRef/>
        </w:r>
        <w:r w:rsidRPr="00C94CAB" w:rsidDel="000F7A8D">
          <w:rPr>
            <w:rFonts w:cs="Open Sans"/>
          </w:rPr>
          <w:delText xml:space="preserve"> </w:delText>
        </w:r>
        <w:r w:rsidDel="000F7A8D">
          <w:rPr>
            <w:rFonts w:cs="Open Sans"/>
          </w:rPr>
          <w:tab/>
        </w:r>
        <w:r w:rsidRPr="00C94CAB" w:rsidDel="000F7A8D">
          <w:rPr>
            <w:rFonts w:cs="Open Sans"/>
          </w:rPr>
          <w:delText>GALLUP, AUG. 31-SEP. 13, 2020</w:delText>
        </w:r>
      </w:del>
    </w:p>
  </w:footnote>
  <w:footnote w:id="13">
    <w:p w14:paraId="6647E95B" w14:textId="77777777" w:rsidR="00607695" w:rsidDel="000F7A8D" w:rsidRDefault="00607695" w:rsidP="00305656">
      <w:pPr>
        <w:pStyle w:val="FootnoteText"/>
        <w:rPr>
          <w:del w:id="18" w:author="Jonathan Cervas" w:date="2021-04-09T16:42:00Z"/>
        </w:rPr>
      </w:pPr>
      <w:del w:id="19" w:author="Jonathan Cervas" w:date="2021-04-09T16:42:00Z">
        <w:r w:rsidDel="000F7A8D">
          <w:rPr>
            <w:rStyle w:val="FootnoteReference"/>
          </w:rPr>
          <w:footnoteRef/>
        </w:r>
        <w:r w:rsidDel="000F7A8D">
          <w:delText xml:space="preserve"> </w:delText>
        </w:r>
        <w:r w:rsidDel="000F7A8D">
          <w:tab/>
        </w:r>
        <w:r w:rsidRPr="00E448E9" w:rsidDel="000F7A8D">
          <w:delText>This would only be the case if the swing ratio was equal to 1, as it is in a completely proportional system.</w:delText>
        </w:r>
        <w:r w:rsidDel="000F7A8D">
          <w:delText xml:space="preserve"> </w:delText>
        </w:r>
        <w:r w:rsidRPr="00E448E9" w:rsidDel="000F7A8D">
          <w:delText>Notably, the bias in seat share will be much larger than the bias in seat share since the swing ratio is always greater than 1.</w:delText>
        </w:r>
        <w:r w:rsidRPr="00FC7AEF" w:rsidDel="000F7A8D">
          <w:delText xml:space="preserve"> </w:delText>
        </w:r>
        <w:r w:rsidRPr="00E448E9" w:rsidDel="000F7A8D">
          <w:delText>The two types of bias are algebraically derived from each other through the swing ratio.</w:delText>
        </w:r>
      </w:del>
    </w:p>
  </w:footnote>
  <w:footnote w:id="14">
    <w:p w14:paraId="6FD040EA" w14:textId="77777777" w:rsidR="00607695" w:rsidRPr="00C94CAB" w:rsidDel="000F7A8D" w:rsidRDefault="00607695" w:rsidP="00234D12">
      <w:pPr>
        <w:pStyle w:val="FootnoteText"/>
        <w:rPr>
          <w:del w:id="49" w:author="Jonathan Cervas" w:date="2021-04-09T16:42:00Z"/>
          <w:rFonts w:cs="Open Sans"/>
          <w:vertAlign w:val="superscript"/>
        </w:rPr>
      </w:pPr>
      <w:del w:id="50"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cs="Open Sans"/>
          </w:rPr>
          <w:delText>Articles suggesting this bias include sensational titles like “The Electoral College Is Even More Biased Than You Think. But Democrats Can Beat It.” (Darling-Hammond 2017), “Electoral college explained: how Biden faces an uphill battle in the US election” (Robertson et all 2020), and “A definitive case against the Electoral College” (Illing 2020). See however Cohn (2019), who writes “The Electoral College’s Real Problem: It’s Biased Toward the Big Battlegrounds”.</w:delText>
        </w:r>
      </w:del>
    </w:p>
  </w:footnote>
  <w:footnote w:id="15">
    <w:p w14:paraId="235750B0" w14:textId="77777777" w:rsidR="00607695" w:rsidRPr="00C94CAB" w:rsidDel="000F7A8D" w:rsidRDefault="00607695" w:rsidP="00234D12">
      <w:pPr>
        <w:pStyle w:val="FootnoteText"/>
        <w:rPr>
          <w:del w:id="53" w:author="Jonathan Cervas" w:date="2021-04-09T16:42:00Z"/>
          <w:rFonts w:cs="Open Sans"/>
          <w:color w:val="131413"/>
        </w:rPr>
      </w:pPr>
      <w:del w:id="54"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See also </w:delText>
        </w:r>
        <w:r w:rsidRPr="00C94CAB" w:rsidDel="000F7A8D">
          <w:rPr>
            <w:rFonts w:eastAsia="Times New Roman" w:cs="Open Sans"/>
            <w:color w:val="131413"/>
          </w:rPr>
          <w:delText>Ball and Leuthold (1991).</w:delText>
        </w:r>
      </w:del>
    </w:p>
  </w:footnote>
  <w:footnote w:id="16">
    <w:p w14:paraId="67BF3731" w14:textId="77777777" w:rsidR="00607695" w:rsidRPr="00C94CAB" w:rsidDel="000F7A8D" w:rsidRDefault="00607695" w:rsidP="00234D12">
      <w:pPr>
        <w:pStyle w:val="FootnoteText"/>
        <w:rPr>
          <w:del w:id="55" w:author="Jonathan Cervas" w:date="2021-04-09T16:42:00Z"/>
          <w:rFonts w:cs="Open Sans"/>
        </w:rPr>
      </w:pPr>
      <w:del w:id="56"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We later provide simulation results of our own that include the election of 2016 to reinforce the accuracy of this claim.</w:delText>
        </w:r>
      </w:del>
    </w:p>
  </w:footnote>
  <w:footnote w:id="17">
    <w:p w14:paraId="2DB5490A" w14:textId="77777777" w:rsidR="00607695" w:rsidRPr="00C94CAB" w:rsidDel="000F7A8D" w:rsidRDefault="00607695" w:rsidP="00234D12">
      <w:pPr>
        <w:pStyle w:val="FootnoteText"/>
        <w:rPr>
          <w:del w:id="71" w:author="Jonathan Cervas" w:date="2021-04-09T16:42:00Z"/>
        </w:rPr>
      </w:pPr>
      <w:del w:id="72" w:author="Jonathan Cervas" w:date="2021-04-09T16:42:00Z">
        <w:r w:rsidRPr="00C94CAB" w:rsidDel="000F7A8D">
          <w:rPr>
            <w:rStyle w:val="FootnoteReference"/>
          </w:rPr>
          <w:footnoteRef/>
        </w:r>
        <w:r w:rsidRPr="00C94CAB" w:rsidDel="000F7A8D">
          <w:rPr>
            <w:rStyle w:val="FootnoteReference"/>
          </w:rPr>
          <w:delText xml:space="preserve"> </w:delText>
        </w:r>
        <w:r w:rsidDel="000F7A8D">
          <w:tab/>
        </w:r>
        <w:r w:rsidRPr="00C94CAB" w:rsidDel="000F7A8D">
          <w:delText>This fact is noted by Wegman (2019: 237).</w:delText>
        </w:r>
      </w:del>
    </w:p>
  </w:footnote>
  <w:footnote w:id="18">
    <w:p w14:paraId="1EBFD03D" w14:textId="77777777" w:rsidR="00607695" w:rsidRPr="006718B9" w:rsidDel="000F7A8D" w:rsidRDefault="00607695" w:rsidP="00234D12">
      <w:pPr>
        <w:pStyle w:val="FootnoteText"/>
        <w:rPr>
          <w:del w:id="73" w:author="Jonathan Cervas" w:date="2021-04-09T16:42:00Z"/>
        </w:rPr>
      </w:pPr>
      <w:del w:id="74" w:author="Jonathan Cervas" w:date="2021-04-09T16:42:00Z">
        <w:r w:rsidRPr="00C94CAB" w:rsidDel="000F7A8D">
          <w:rPr>
            <w:rStyle w:val="FootnoteReference"/>
          </w:rPr>
          <w:footnoteRef/>
        </w:r>
        <w:r w:rsidRPr="00C94CAB" w:rsidDel="000F7A8D">
          <w:rPr>
            <w:rFonts w:eastAsia="Times New Roman" w:cs="Open Sans"/>
          </w:rPr>
          <w:delText xml:space="preserve"> </w:delText>
        </w:r>
        <w:r w:rsidDel="000F7A8D">
          <w:rPr>
            <w:rFonts w:eastAsia="Times New Roman" w:cs="Open Sans"/>
          </w:rPr>
          <w:tab/>
        </w:r>
        <w:r w:rsidRPr="00C94CAB" w:rsidDel="000F7A8D">
          <w:delText xml:space="preserve">The latest in a long line of proposals for Electoral College reform is a compact to bind state electors to vote for the national vote winner rather than the winner in their own state. This compact has attracted the support of 16 jurisdictions -- but all the states that have signed the popular vote compact are ones that were controlled by Democrats at the time the Compact was signed. The sixteen jurisdictions (including D.C.) that have passed the National Popular Vote Compact represent 196 out of 538 EC votes as of this writing. The states are CA, CO, CT, DE, HI, IL, RI, MD, MA, NJ, NY, NM, OR, VT, and WA. (see </w:delText>
        </w:r>
        <w:r w:rsidR="00677828" w:rsidDel="000F7A8D">
          <w:fldChar w:fldCharType="begin"/>
        </w:r>
        <w:r w:rsidR="00677828" w:rsidDel="000F7A8D">
          <w:delInstrText xml:space="preserve"> HYPERLINK "https://www.nationalpopularvote.com/written-explanation" </w:delInstrText>
        </w:r>
        <w:r w:rsidR="00677828" w:rsidDel="000F7A8D">
          <w:fldChar w:fldCharType="separate"/>
        </w:r>
        <w:r w:rsidRPr="00C94CAB" w:rsidDel="000F7A8D">
          <w:delText>nationalpopularvote.com</w:delText>
        </w:r>
        <w:r w:rsidR="00677828" w:rsidDel="000F7A8D">
          <w:fldChar w:fldCharType="end"/>
        </w:r>
        <w:r w:rsidRPr="00C94CAB" w:rsidDel="000F7A8D">
          <w:delText>)</w:delText>
        </w:r>
        <w:r w:rsidDel="000F7A8D">
          <w:delText>.</w:delText>
        </w:r>
      </w:del>
    </w:p>
  </w:footnote>
  <w:footnote w:id="19">
    <w:p w14:paraId="3FA47233" w14:textId="77777777" w:rsidR="00607695" w:rsidRPr="00C94CAB" w:rsidDel="000F7A8D" w:rsidRDefault="00607695" w:rsidP="00234D12">
      <w:pPr>
        <w:pStyle w:val="FootnoteText"/>
        <w:rPr>
          <w:del w:id="75" w:author="Jonathan Cervas" w:date="2021-04-09T16:42:00Z"/>
          <w:rFonts w:cs="Open Sans"/>
        </w:rPr>
      </w:pPr>
      <w:del w:id="76" w:author="Jonathan Cervas" w:date="2021-04-09T16:42:00Z">
        <w:r w:rsidRPr="00C94CAB" w:rsidDel="000F7A8D">
          <w:rPr>
            <w:rStyle w:val="FootnoteReference"/>
            <w:rFonts w:cs="Open Sans"/>
          </w:rPr>
          <w:footnoteRef/>
        </w:r>
        <w:r w:rsidRPr="00C94CAB" w:rsidDel="000F7A8D">
          <w:rPr>
            <w:rFonts w:cs="Open Sans"/>
          </w:rPr>
          <w:delText xml:space="preserve"> </w:delText>
        </w:r>
        <w:r w:rsidDel="000F7A8D">
          <w:rPr>
            <w:rFonts w:cs="Open Sans"/>
          </w:rPr>
          <w:tab/>
        </w:r>
        <w:r w:rsidRPr="00C94CAB" w:rsidDel="000F7A8D">
          <w:delText>Reform proposals in the Seventh Congress were also fought on partisan lines, but in 1803 Republicans controlled both chambers and were free to construct the XII Amendment as they pleased (Foley 2019).</w:delText>
        </w:r>
      </w:del>
    </w:p>
  </w:footnote>
  <w:footnote w:id="20">
    <w:p w14:paraId="22BDF7A7" w14:textId="77777777" w:rsidR="00607695" w:rsidRPr="00C94CAB" w:rsidDel="000F7A8D" w:rsidRDefault="00607695" w:rsidP="00234D12">
      <w:pPr>
        <w:pStyle w:val="FootnoteText"/>
        <w:rPr>
          <w:del w:id="77" w:author="Jonathan Cervas" w:date="2021-04-09T16:42:00Z"/>
        </w:rPr>
      </w:pPr>
      <w:del w:id="78" w:author="Jonathan Cervas" w:date="2021-04-09T16:42:00Z">
        <w:r w:rsidRPr="00C94CAB" w:rsidDel="000F7A8D">
          <w:rPr>
            <w:rStyle w:val="FootnoteReference"/>
          </w:rPr>
          <w:footnoteRef/>
        </w:r>
        <w:r w:rsidRPr="00C94CAB" w:rsidDel="000F7A8D">
          <w:delText xml:space="preserve"> </w:delText>
        </w:r>
        <w:r w:rsidDel="000F7A8D">
          <w:tab/>
        </w:r>
        <w:r w:rsidRPr="00C94CAB" w:rsidDel="000F7A8D">
          <w:delText>See Nixon’s letter to Congress, “Special Message to the Congress on Electoral Reform”. https://www.presidency.ucsb.edu/documents/special-message-the-congress-electoral-reform</w:delText>
        </w:r>
      </w:del>
    </w:p>
  </w:footnote>
  <w:footnote w:id="21">
    <w:p w14:paraId="6CD2956F" w14:textId="77777777" w:rsidR="00607695" w:rsidDel="000F7A8D" w:rsidRDefault="00607695" w:rsidP="00234D12">
      <w:pPr>
        <w:pStyle w:val="FootnoteText"/>
        <w:rPr>
          <w:del w:id="83" w:author="Jonathan Cervas" w:date="2021-04-09T16:42:00Z"/>
        </w:rPr>
      </w:pPr>
      <w:del w:id="84" w:author="Jonathan Cervas" w:date="2021-04-09T16:42:00Z">
        <w:r w:rsidDel="000F7A8D">
          <w:rPr>
            <w:rStyle w:val="FootnoteReference"/>
          </w:rPr>
          <w:footnoteRef/>
        </w:r>
        <w:r w:rsidDel="000F7A8D">
          <w:delText xml:space="preserve"> </w:delText>
        </w:r>
        <w:r w:rsidDel="000F7A8D">
          <w:tab/>
          <w:delText>I</w:delText>
        </w:r>
        <w:r w:rsidRPr="000556D4" w:rsidDel="000F7A8D">
          <w:delText>n particular the growth of the Hispanic electorate</w:delText>
        </w:r>
        <w:r w:rsidDel="000F7A8D">
          <w:delText>.</w:delText>
        </w:r>
      </w:del>
    </w:p>
  </w:footnote>
  <w:footnote w:id="22">
    <w:p w14:paraId="65BBC65F" w14:textId="77777777" w:rsidR="00607695" w:rsidRPr="00C94CAB" w:rsidDel="000F7A8D" w:rsidRDefault="00607695" w:rsidP="00234D12">
      <w:pPr>
        <w:pStyle w:val="FootnoteText"/>
        <w:rPr>
          <w:del w:id="85" w:author="Jonathan Cervas" w:date="2021-04-09T16:42:00Z"/>
        </w:rPr>
      </w:pPr>
      <w:del w:id="86" w:author="Jonathan Cervas" w:date="2021-04-09T16:42:00Z">
        <w:r w:rsidRPr="00C94CAB" w:rsidDel="000F7A8D">
          <w:rPr>
            <w:rStyle w:val="FootnoteReference"/>
          </w:rPr>
          <w:footnoteRef/>
        </w:r>
        <w:r w:rsidRPr="00C94CAB" w:rsidDel="000F7A8D">
          <w:delText xml:space="preserve"> </w:delText>
        </w:r>
        <w:r w:rsidDel="000F7A8D">
          <w:tab/>
        </w:r>
        <w:r w:rsidRPr="00C94CAB" w:rsidDel="000F7A8D">
          <w:delText>Evidence of this claim can be seen by reform efforts being limited to Democratic constituencies, and state level action only occurring in states with Democratic governance (a la the National Popular Vote Interstate Compact). Public opinion polling also shows a stark difference between Republican and Democratic voters. The partisan patterns seem to change over time depending on which party is perceived to benefit from the current electoral arrangement.</w:delText>
        </w:r>
      </w:del>
    </w:p>
  </w:footnote>
  <w:footnote w:id="23">
    <w:p w14:paraId="6FB61EDF" w14:textId="77777777" w:rsidR="00607695" w:rsidRPr="00C94CAB" w:rsidDel="000F7A8D" w:rsidRDefault="00607695" w:rsidP="00234D12">
      <w:pPr>
        <w:pStyle w:val="FootnoteText"/>
        <w:rPr>
          <w:del w:id="95" w:author="Jonathan Cervas" w:date="2021-04-09T16:42:00Z"/>
        </w:rPr>
      </w:pPr>
      <w:del w:id="96" w:author="Jonathan Cervas" w:date="2021-04-09T16:42:00Z">
        <w:r w:rsidRPr="00C94CAB" w:rsidDel="000F7A8D">
          <w:rPr>
            <w:rStyle w:val="FootnoteReference"/>
          </w:rPr>
          <w:footnoteRef/>
        </w:r>
        <w:r w:rsidRPr="00C94CAB" w:rsidDel="000F7A8D">
          <w:delText xml:space="preserve"> </w:delText>
        </w:r>
        <w:r w:rsidDel="000F7A8D">
          <w:tab/>
        </w:r>
        <w:r w:rsidRPr="00C94CAB" w:rsidDel="000F7A8D">
          <w:delText xml:space="preserve">We have also run Tufte’s bias numbers (described later in this text) for 2016 without California. The pro-Republican bias is reduced under this hypothetical from </w:delText>
        </w:r>
      </w:del>
      <m:oMath>
        <m:r>
          <w:del w:id="97" w:author="Jonathan Cervas" w:date="2021-04-09T16:42:00Z">
            <w:rPr>
              <w:rFonts w:ascii="Cambria Math" w:hAnsi="Cambria Math"/>
            </w:rPr>
            <m:t>4.3%</m:t>
          </w:del>
        </m:r>
      </m:oMath>
      <w:del w:id="98" w:author="Jonathan Cervas" w:date="2021-04-09T16:42:00Z">
        <w:r w:rsidRPr="00C94CAB" w:rsidDel="000F7A8D">
          <w:delText xml:space="preserve"> to </w:delText>
        </w:r>
      </w:del>
      <m:oMath>
        <m:r>
          <w:del w:id="99" w:author="Jonathan Cervas" w:date="2021-04-09T16:42:00Z">
            <w:rPr>
              <w:rFonts w:ascii="Cambria Math" w:hAnsi="Cambria Math"/>
            </w:rPr>
            <m:t>3.8%</m:t>
          </w:del>
        </m:r>
      </m:oMath>
      <w:del w:id="100" w:author="Jonathan Cervas" w:date="2021-04-09T16:42:00Z">
        <w:r w:rsidRPr="00C94CAB" w:rsidDel="000F7A8D">
          <w:delText xml:space="preserve"> and it remains statistically significant. This is due most to the fact that California’s vote share (</w:delText>
        </w:r>
      </w:del>
      <m:oMath>
        <m:r>
          <w:del w:id="101" w:author="Jonathan Cervas" w:date="2021-04-09T16:42:00Z">
            <w:rPr>
              <w:rFonts w:ascii="Cambria Math" w:hAnsi="Cambria Math"/>
            </w:rPr>
            <m:t>66.1%</m:t>
          </w:del>
        </m:r>
      </m:oMath>
      <w:del w:id="102" w:author="Jonathan Cervas" w:date="2021-04-09T16:42:00Z">
        <w:r w:rsidRPr="00C94CAB" w:rsidDel="000F7A8D">
          <w:delText xml:space="preserve"> for Clinton) is outside the range of the uniform swing for it to have any effect on the seat share in the regression to affect the point estimate.</w:delText>
        </w:r>
      </w:del>
    </w:p>
  </w:footnote>
  <w:footnote w:id="24">
    <w:p w14:paraId="38CB5496" w14:textId="77777777" w:rsidR="00607695" w:rsidRPr="00C94CAB" w:rsidDel="000F7A8D" w:rsidRDefault="00607695" w:rsidP="00234D12">
      <w:pPr>
        <w:pStyle w:val="FootnoteText"/>
        <w:rPr>
          <w:del w:id="113" w:author="Jonathan Cervas" w:date="2021-04-09T16:42:00Z"/>
          <w:rFonts w:cs="Open Sans"/>
        </w:rPr>
      </w:pPr>
      <w:del w:id="114"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In the deterministic version of </w:delText>
        </w:r>
        <w:r w:rsidRPr="00C94CAB" w:rsidDel="000F7A8D">
          <w:rPr>
            <w:rFonts w:eastAsia="Times New Roman" w:cs="Open Sans"/>
            <w:i/>
            <w:iCs/>
          </w:rPr>
          <w:delText>uniform swing,</w:delText>
        </w:r>
        <w:r w:rsidRPr="00C94CAB" w:rsidDel="000F7A8D">
          <w:rPr>
            <w:rFonts w:eastAsia="Times New Roman" w:cs="Open Sans"/>
          </w:rPr>
          <w:delText xml:space="preserve"> we create hypothetical election outcomes by changing the observed vote share by one percentage point at a time (in each direction) and finding the results seat outcome and then plotting seat share against vote share.</w:delText>
        </w:r>
        <w:r w:rsidDel="000F7A8D">
          <w:rPr>
            <w:rFonts w:eastAsia="Times New Roman" w:cs="Open Sans"/>
          </w:rPr>
          <w:delText xml:space="preserve"> </w:delText>
        </w:r>
        <w:r w:rsidRPr="00C94CAB" w:rsidDel="000F7A8D">
          <w:rPr>
            <w:rFonts w:eastAsia="Times New Roman" w:cs="Open Sans"/>
          </w:rPr>
          <w:delText>The stochastic version adds an error term of mean zero and some standard deviation and simulates election results accordingly</w:delText>
        </w:r>
        <w:r w:rsidRPr="00C94CAB" w:rsidDel="000F7A8D">
          <w:rPr>
            <w:rFonts w:eastAsia="Times New Roman" w:cs="Open Sans"/>
            <w:color w:val="000000" w:themeColor="text1"/>
          </w:rPr>
          <w:delText>.</w:delText>
        </w:r>
      </w:del>
    </w:p>
  </w:footnote>
  <w:footnote w:id="25">
    <w:p w14:paraId="6B78D6D5" w14:textId="77777777" w:rsidR="00607695" w:rsidRPr="00C94CAB" w:rsidDel="000F7A8D" w:rsidRDefault="00607695" w:rsidP="00CA4603">
      <w:pPr>
        <w:pStyle w:val="FootnoteText"/>
        <w:rPr>
          <w:del w:id="115" w:author="Jonathan Cervas" w:date="2021-04-09T16:42:00Z"/>
          <w:rFonts w:cs="Open Sans"/>
        </w:rPr>
      </w:pPr>
      <w:del w:id="116"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Zingher calculates </w:delText>
        </w:r>
        <w:r w:rsidRPr="00C94CAB" w:rsidDel="000F7A8D">
          <w:rPr>
            <w:rFonts w:eastAsia="Times New Roman" w:cs="Open Sans"/>
            <w:i/>
            <w:iCs/>
          </w:rPr>
          <w:delText>partisan bias</w:delText>
        </w:r>
        <w:r w:rsidRPr="00C94CAB" w:rsidDel="000F7A8D">
          <w:rPr>
            <w:rFonts w:eastAsia="Times New Roman" w:cs="Open Sans"/>
          </w:rPr>
          <w:delText xml:space="preserve"> using the log-odds estimation method in Tufte (1973), with a deterministic version of </w:delText>
        </w:r>
        <w:r w:rsidRPr="00C94CAB" w:rsidDel="000F7A8D">
          <w:rPr>
            <w:rFonts w:eastAsia="Times New Roman" w:cs="Open Sans"/>
            <w:i/>
            <w:iCs/>
          </w:rPr>
          <w:delText>uniform swing</w:delText>
        </w:r>
        <w:r w:rsidRPr="00C94CAB" w:rsidDel="000F7A8D">
          <w:rPr>
            <w:rFonts w:eastAsia="Times New Roman" w:cs="Open Sans"/>
          </w:rPr>
          <w:delText xml:space="preserve"> rather than the stochastic version of uniform swing found in Gelman, Katz and King (2002).</w:delText>
        </w:r>
        <w:r w:rsidDel="000F7A8D">
          <w:rPr>
            <w:rFonts w:eastAsia="Times New Roman" w:cs="Open Sans"/>
          </w:rPr>
          <w:delText xml:space="preserve"> </w:delText>
        </w:r>
        <w:r w:rsidRPr="00C94CAB" w:rsidDel="000F7A8D">
          <w:rPr>
            <w:rFonts w:eastAsia="Times New Roman" w:cs="Open Sans"/>
          </w:rPr>
          <w:delText xml:space="preserve">Comparing the election years for which both studies provide </w:delText>
        </w:r>
        <w:r w:rsidRPr="00C94CAB" w:rsidDel="000F7A8D">
          <w:rPr>
            <w:rFonts w:eastAsia="Times New Roman" w:cs="Open Sans"/>
            <w:i/>
            <w:iCs/>
          </w:rPr>
          <w:delText>partisan bias</w:delText>
        </w:r>
        <w:r w:rsidRPr="00C94CAB" w:rsidDel="000F7A8D">
          <w:rPr>
            <w:rFonts w:eastAsia="Times New Roman" w:cs="Open Sans"/>
          </w:rPr>
          <w:delText xml:space="preserve"> estimates shows that there are differences in the statistical significance and sometimes even the directionality of the estimates under the two methods. Some of the bias estimate differences, however, are artifactual since Zingher reports </w:delText>
        </w:r>
        <w:r w:rsidRPr="00C94CAB" w:rsidDel="000F7A8D">
          <w:rPr>
            <w:rFonts w:eastAsia="Times New Roman" w:cs="Open Sans"/>
            <w:i/>
            <w:iCs/>
          </w:rPr>
          <w:delText>partisan bias</w:delText>
        </w:r>
        <w:r w:rsidRPr="00C94CAB" w:rsidDel="000F7A8D">
          <w:rPr>
            <w:rFonts w:eastAsia="Times New Roman" w:cs="Open Sans"/>
          </w:rPr>
          <w:delText xml:space="preserve"> estimates directly from a linear log-odds-based regression rather than transforming those estimates back to simple percentages. Also, Zingher (2016) codes positive values of bias as pro-Democratic, while Gelman, Katz and King (2002) code positive values of bias as pro-Republican. It is also important to note that both GKK and Zingher emphasize that estimates can vary depending upon whether we look at mean two-party vote shares or raw votes to estimate the votes-seats curve (see also Grofman, Campagna and Brunell, 1997).</w:delText>
        </w:r>
      </w:del>
    </w:p>
  </w:footnote>
  <w:footnote w:id="26">
    <w:p w14:paraId="15D68924" w14:textId="77777777" w:rsidR="00607695" w:rsidRPr="00442643" w:rsidDel="000F7A8D" w:rsidRDefault="00607695" w:rsidP="00234D12">
      <w:pPr>
        <w:pStyle w:val="FootnoteText"/>
        <w:rPr>
          <w:del w:id="133" w:author="Jonathan Cervas" w:date="2021-04-09T16:42:00Z"/>
          <w:rFonts w:cs="Open Sans"/>
          <w:color w:val="FF0000"/>
        </w:rPr>
      </w:pPr>
      <w:del w:id="134"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The swing ratio values for the EC are much higher than those for congressional elections, where values near 2 are expected (Gelman and King 1994 [AJPS]; Zingher 2016).</w:delText>
        </w:r>
      </w:del>
    </w:p>
  </w:footnote>
  <w:footnote w:id="27">
    <w:p w14:paraId="6257E2F2" w14:textId="77777777" w:rsidR="00607695" w:rsidRPr="00C94CAB" w:rsidDel="000F7A8D" w:rsidRDefault="00607695" w:rsidP="00234D12">
      <w:pPr>
        <w:pStyle w:val="FootnoteText"/>
        <w:rPr>
          <w:del w:id="147" w:author="Jonathan Cervas" w:date="2021-04-09T16:42:00Z"/>
          <w:rFonts w:cs="Open Sans"/>
        </w:rPr>
      </w:pPr>
      <w:del w:id="148"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The coding for directionality of partisan bias we use later in this paper follows the standard practice in our discipline, i.e., positive values of bias are coded as pro-Democratic</w:delText>
        </w:r>
        <w:r w:rsidRPr="00C94CAB" w:rsidDel="000F7A8D">
          <w:rPr>
            <w:rFonts w:eastAsia="Times New Roman" w:cs="Open Sans"/>
            <w:color w:val="FF0000"/>
          </w:rPr>
          <w:delText xml:space="preserve"> </w:delText>
        </w:r>
        <w:r w:rsidRPr="00C94CAB" w:rsidDel="000F7A8D">
          <w:rPr>
            <w:rFonts w:eastAsia="Times New Roman" w:cs="Open Sans"/>
          </w:rPr>
          <w:delText xml:space="preserve">but the methodology we use is adapted from that used by Gelman, King, and co-authors (King 1989, Gelman and King 1990;1994, Katz, King, and </w:delText>
        </w:r>
        <w:r w:rsidRPr="00C94CAB" w:rsidDel="000F7A8D">
          <w:rPr>
            <w:rFonts w:cs="Open Sans"/>
          </w:rPr>
          <w:delText>Rosenblatt</w:delText>
        </w:r>
        <w:r w:rsidRPr="00C94CAB" w:rsidDel="000F7A8D">
          <w:rPr>
            <w:rFonts w:eastAsia="Times New Roman" w:cs="Open Sans"/>
          </w:rPr>
          <w:delText xml:space="preserve"> 2020) to estimate swing stochastically, but without the covariates (such as incumbency) they use when studying congressional or legislative elections.</w:delText>
        </w:r>
      </w:del>
    </w:p>
  </w:footnote>
  <w:footnote w:id="28">
    <w:p w14:paraId="60AA58F2" w14:textId="77777777" w:rsidR="00607695" w:rsidRPr="00C94CAB" w:rsidDel="000F7A8D" w:rsidRDefault="00607695" w:rsidP="00234D12">
      <w:pPr>
        <w:pStyle w:val="FootnoteText"/>
        <w:rPr>
          <w:del w:id="151" w:author="Jonathan Cervas" w:date="2021-04-09T16:42:00Z"/>
        </w:rPr>
      </w:pPr>
      <w:del w:id="152" w:author="Jonathan Cervas" w:date="2021-04-09T16:42:00Z">
        <w:r w:rsidRPr="00C94CAB" w:rsidDel="000F7A8D">
          <w:rPr>
            <w:rStyle w:val="FootnoteReference"/>
          </w:rPr>
          <w:footnoteRef/>
        </w:r>
        <w:r w:rsidRPr="00C94CAB" w:rsidDel="000F7A8D">
          <w:delText xml:space="preserve"> </w:delText>
        </w:r>
        <w:r w:rsidDel="000F7A8D">
          <w:tab/>
        </w:r>
        <w:r w:rsidRPr="00C94CAB" w:rsidDel="000F7A8D">
          <w:delText>For the purposes of this paper, even though state legislatures can determine the rules for the allocation Electors, all Electors are counted as if states uniformly use a winner-take-all allocation. Additionally, although several so called “faithless electors” have voted for someone other than the plurality winner in the state, those Electors are likewise awarded in our calculations to the state’s winner.</w:delText>
        </w:r>
      </w:del>
    </w:p>
  </w:footnote>
  <w:footnote w:id="29">
    <w:p w14:paraId="02231F7F" w14:textId="77777777" w:rsidR="00607695" w:rsidDel="000F7A8D" w:rsidRDefault="00607695" w:rsidP="00234D12">
      <w:pPr>
        <w:pStyle w:val="FootnoteText"/>
        <w:rPr>
          <w:del w:id="153" w:author="Jonathan Cervas" w:date="2021-04-09T16:42:00Z"/>
        </w:rPr>
      </w:pPr>
      <w:del w:id="154" w:author="Jonathan Cervas" w:date="2021-04-09T16:42:00Z">
        <w:r w:rsidDel="000F7A8D">
          <w:rPr>
            <w:rStyle w:val="FootnoteReference"/>
          </w:rPr>
          <w:footnoteRef/>
        </w:r>
        <w:r w:rsidDel="000F7A8D">
          <w:delText xml:space="preserve"> </w:delText>
        </w:r>
        <w:r w:rsidDel="000F7A8D">
          <w:tab/>
        </w:r>
        <w:r w:rsidRPr="00C265BB" w:rsidDel="000F7A8D">
          <w:delText>Ordering states by their vote share, start by adding the states with the largest vote margin until you reach a majority in the Electoral College.</w:delText>
        </w:r>
      </w:del>
    </w:p>
  </w:footnote>
  <w:footnote w:id="30">
    <w:p w14:paraId="187C0DFA" w14:textId="77777777" w:rsidR="00607695" w:rsidDel="000F7A8D" w:rsidRDefault="00607695" w:rsidP="00234D12">
      <w:pPr>
        <w:pStyle w:val="FootnoteText"/>
        <w:rPr>
          <w:del w:id="159" w:author="Jonathan Cervas" w:date="2021-04-09T16:42:00Z"/>
        </w:rPr>
      </w:pPr>
      <w:del w:id="160" w:author="Jonathan Cervas" w:date="2021-04-09T16:42:00Z">
        <w:r w:rsidDel="000F7A8D">
          <w:rPr>
            <w:rStyle w:val="FootnoteReference"/>
          </w:rPr>
          <w:footnoteRef/>
        </w:r>
        <w:r w:rsidDel="000F7A8D">
          <w:delText xml:space="preserve"> </w:delText>
        </w:r>
        <w:r w:rsidDel="000F7A8D">
          <w:tab/>
          <w:delText xml:space="preserve">Clinton won the popular vote by </w:delText>
        </w:r>
      </w:del>
      <m:oMath>
        <m:r>
          <w:del w:id="161" w:author="Jonathan Cervas" w:date="2021-04-09T16:42:00Z">
            <w:rPr>
              <w:rFonts w:ascii="Cambria Math" w:hAnsi="Cambria Math"/>
            </w:rPr>
            <m:t>1.1%</m:t>
          </w:del>
        </m:r>
      </m:oMath>
      <w:del w:id="162" w:author="Jonathan Cervas" w:date="2021-04-09T16:42:00Z">
        <w:r w:rsidDel="000F7A8D">
          <w:delText xml:space="preserve">. Add that to the PA vote share, </w:delText>
        </w:r>
      </w:del>
      <m:oMath>
        <m:r>
          <w:del w:id="163" w:author="Jonathan Cervas" w:date="2021-04-09T16:42:00Z">
            <w:rPr>
              <w:rFonts w:ascii="Cambria Math" w:hAnsi="Cambria Math"/>
            </w:rPr>
            <m:t>50.38 - 50,</m:t>
          </w:del>
        </m:r>
      </m:oMath>
      <w:del w:id="164" w:author="Jonathan Cervas" w:date="2021-04-09T16:42:00Z">
        <w:r w:rsidDel="000F7A8D">
          <w:delText xml:space="preserve"> to get </w:delText>
        </w:r>
      </w:del>
      <m:oMath>
        <m:r>
          <w:del w:id="165" w:author="Jonathan Cervas" w:date="2021-04-09T16:42:00Z">
            <w:rPr>
              <w:rFonts w:ascii="Cambria Math" w:hAnsi="Cambria Math"/>
            </w:rPr>
            <m:t>1.48%</m:t>
          </w:del>
        </m:r>
      </m:oMath>
      <w:del w:id="166" w:author="Jonathan Cervas" w:date="2021-04-09T16:42:00Z">
        <w:r w:rsidDel="000F7A8D">
          <w:delText>.</w:delText>
        </w:r>
      </w:del>
    </w:p>
  </w:footnote>
  <w:footnote w:id="31">
    <w:p w14:paraId="6A30E432" w14:textId="77777777" w:rsidR="00607695" w:rsidRPr="00C94CAB" w:rsidDel="000F7A8D" w:rsidRDefault="00607695" w:rsidP="00234D12">
      <w:pPr>
        <w:pStyle w:val="FootnoteText"/>
        <w:rPr>
          <w:del w:id="189" w:author="Jonathan Cervas" w:date="2021-04-09T16:42:00Z"/>
          <w:rFonts w:eastAsia="Times New Roman" w:cs="Open Sans"/>
          <w:color w:val="FF0000"/>
        </w:rPr>
      </w:pPr>
      <w:del w:id="190"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Miller (2012) provides a similar graph for the 1860 election (p. 108, Figure 4.10) and for the 1988 election (Figure 4.6, p.105).</w:delText>
        </w:r>
      </w:del>
    </w:p>
  </w:footnote>
  <w:footnote w:id="32">
    <w:p w14:paraId="70AF41BB" w14:textId="77777777" w:rsidR="00607695" w:rsidRPr="00C94CAB" w:rsidDel="000F7A8D" w:rsidRDefault="00607695" w:rsidP="00234D12">
      <w:pPr>
        <w:pStyle w:val="FootnoteText"/>
        <w:rPr>
          <w:del w:id="197" w:author="Jonathan Cervas" w:date="2021-04-09T16:42:00Z"/>
          <w:rFonts w:cs="Open Sans"/>
        </w:rPr>
      </w:pPr>
      <w:del w:id="198"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Miller is inspired by Krehbiel’s (1998) notion of the </w:delText>
        </w:r>
        <w:r w:rsidRPr="00C94CAB" w:rsidDel="000F7A8D">
          <w:rPr>
            <w:rFonts w:eastAsia="Times New Roman" w:cs="Open Sans"/>
            <w:i/>
            <w:iCs/>
          </w:rPr>
          <w:delText>pivot interval</w:delText>
        </w:r>
        <w:r w:rsidRPr="00C94CAB" w:rsidDel="000F7A8D">
          <w:rPr>
            <w:rFonts w:eastAsia="Times New Roman" w:cs="Open Sans"/>
          </w:rPr>
          <w:delText>.</w:delText>
        </w:r>
      </w:del>
    </w:p>
  </w:footnote>
  <w:footnote w:id="33">
    <w:p w14:paraId="0E798E89" w14:textId="77777777" w:rsidR="00607695" w:rsidRPr="007E5AF1" w:rsidDel="000F7A8D" w:rsidRDefault="00607695" w:rsidP="00234D12">
      <w:pPr>
        <w:pStyle w:val="FootnoteText"/>
        <w:rPr>
          <w:del w:id="201" w:author="Jonathan Cervas" w:date="2021-04-09T16:42:00Z"/>
          <w:rFonts w:eastAsia="Times New Roman" w:cs="Open Sans"/>
          <w:color w:val="FF0000"/>
        </w:rPr>
      </w:pPr>
      <w:del w:id="202"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In principle the range of the inversion interval should be closely related to, if not identical with, the estimate of partisan bias.</w:delText>
        </w:r>
      </w:del>
    </w:p>
  </w:footnote>
  <w:footnote w:id="34">
    <w:p w14:paraId="685DCAF3" w14:textId="77777777" w:rsidR="00607695" w:rsidRPr="00C94CAB" w:rsidDel="000F7A8D" w:rsidRDefault="00607695" w:rsidP="00234D12">
      <w:pPr>
        <w:pStyle w:val="FootnoteText"/>
        <w:rPr>
          <w:del w:id="209" w:author="Jonathan Cervas" w:date="2021-04-09T16:42:00Z"/>
          <w:rFonts w:eastAsia="Times New Roman" w:cs="Open Sans"/>
        </w:rPr>
      </w:pPr>
      <w:del w:id="210"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While this concept of </w:delText>
        </w:r>
        <w:r w:rsidRPr="00C94CAB" w:rsidDel="000F7A8D">
          <w:rPr>
            <w:rFonts w:eastAsia="Times New Roman" w:cs="Open Sans"/>
            <w:i/>
            <w:iCs/>
          </w:rPr>
          <w:delText>wasted vote</w:delText>
        </w:r>
        <w:r w:rsidRPr="00C94CAB" w:rsidDel="000F7A8D">
          <w:rPr>
            <w:rFonts w:eastAsia="Times New Roman" w:cs="Open Sans"/>
          </w:rPr>
          <w:delText xml:space="preserve"> looks on the surface to be the same as that used in the </w:delText>
        </w:r>
        <w:r w:rsidRPr="00C94CAB" w:rsidDel="000F7A8D">
          <w:rPr>
            <w:rFonts w:eastAsia="Times New Roman" w:cs="Open Sans"/>
            <w:i/>
            <w:iCs/>
          </w:rPr>
          <w:delText>efficiency gap</w:delText>
        </w:r>
        <w:r w:rsidRPr="00C94CAB" w:rsidDel="000F7A8D">
          <w:rPr>
            <w:rFonts w:eastAsia="Times New Roman" w:cs="Open Sans"/>
          </w:rPr>
          <w:delText xml:space="preserve"> concept of McGhee (201</w:delText>
        </w:r>
        <w:r w:rsidDel="000F7A8D">
          <w:rPr>
            <w:rFonts w:eastAsia="Times New Roman" w:cs="Open Sans"/>
          </w:rPr>
          <w:delText>4</w:delText>
        </w:r>
        <w:r w:rsidRPr="00C94CAB" w:rsidDel="000F7A8D">
          <w:rPr>
            <w:rFonts w:eastAsia="Times New Roman" w:cs="Open Sans"/>
          </w:rPr>
          <w:delText xml:space="preserve">) and Stephanopoulos and McGhee (2016), Sterling (1981) is only interested in wasted votes that are more than needed to win a majority of the seats; the efficiency gap is interested in the total number of wasted votes. Thus, in the Sterling approach, votes won by the EC winner in seats won by that candidate that were not needed for majority control of a legislature would be counted as </w:delText>
        </w:r>
        <w:r w:rsidRPr="00C94CAB" w:rsidDel="000F7A8D">
          <w:rPr>
            <w:rFonts w:eastAsia="Times New Roman" w:cs="Open Sans"/>
            <w:u w:val="single"/>
          </w:rPr>
          <w:delText>totally</w:delText>
        </w:r>
        <w:r w:rsidRPr="00C94CAB" w:rsidDel="000F7A8D">
          <w:rPr>
            <w:rFonts w:eastAsia="Times New Roman" w:cs="Open Sans"/>
          </w:rPr>
          <w:delText xml:space="preserve"> wasted, while the efficiency gap would only count those votes above 50% in such states as wasted for the winning party.</w:delText>
        </w:r>
      </w:del>
    </w:p>
  </w:footnote>
  <w:footnote w:id="35">
    <w:p w14:paraId="713FBA6B" w14:textId="77777777" w:rsidR="00607695" w:rsidRPr="00C94CAB" w:rsidDel="000F7A8D" w:rsidRDefault="00607695" w:rsidP="00234D12">
      <w:pPr>
        <w:pStyle w:val="FootnoteText"/>
        <w:rPr>
          <w:del w:id="213" w:author="Jonathan Cervas" w:date="2021-04-09T16:42:00Z"/>
          <w:rFonts w:eastAsia="Times New Roman" w:cs="Open Sans"/>
          <w:color w:val="FF0000"/>
        </w:rPr>
      </w:pPr>
      <w:del w:id="214"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Miller (2012) does not, however, provided actual calculations for such a method, although an approximation to it is found for the presidential election of 1988 in Figure 4.7 (p. 106).</w:delText>
        </w:r>
      </w:del>
    </w:p>
  </w:footnote>
  <w:footnote w:id="36">
    <w:p w14:paraId="34DF9B86" w14:textId="77777777" w:rsidR="00607695" w:rsidDel="000F7A8D" w:rsidRDefault="00607695">
      <w:pPr>
        <w:pStyle w:val="FootnoteText"/>
        <w:rPr>
          <w:del w:id="233" w:author="Jonathan Cervas" w:date="2021-04-09T16:42:00Z"/>
        </w:rPr>
      </w:pPr>
      <w:del w:id="234" w:author="Jonathan Cervas" w:date="2021-04-09T16:42:00Z">
        <w:r w:rsidDel="000F7A8D">
          <w:rPr>
            <w:rStyle w:val="FootnoteReference"/>
          </w:rPr>
          <w:footnoteRef/>
        </w:r>
        <w:r w:rsidDel="000F7A8D">
          <w:delText xml:space="preserve"> </w:delText>
        </w:r>
        <w:r w:rsidDel="000F7A8D">
          <w:tab/>
          <w:delText>This is equivalent to adding up all Democratic and Republican votes nationally. There are alternatives that would adjust for differential turnout between states, or other idiosyncrasies, but they go beyond the scope of this essay. We are also ignoring third-party candidacies, so our numbers may not match other studies that use a different procedure. Our method is chosen because we care here only about the bias as it relates to the two major parties.</w:delText>
        </w:r>
      </w:del>
    </w:p>
  </w:footnote>
  <w:footnote w:id="37">
    <w:p w14:paraId="015E38E1" w14:textId="77777777" w:rsidR="00607695" w:rsidRPr="00C94CAB" w:rsidDel="000F7A8D" w:rsidRDefault="00607695" w:rsidP="00ED5FD0">
      <w:pPr>
        <w:pStyle w:val="FootnoteText"/>
        <w:rPr>
          <w:del w:id="235" w:author="Jonathan Cervas" w:date="2021-04-09T16:42:00Z"/>
          <w:rFonts w:cs="Open Sans"/>
        </w:rPr>
      </w:pPr>
      <w:del w:id="236"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We can obtain similar probabilities using </w:delText>
        </w:r>
        <w:r w:rsidDel="000F7A8D">
          <w:rPr>
            <w:rFonts w:eastAsia="Times New Roman" w:cs="Open Sans"/>
          </w:rPr>
          <w:delText>an alternative method</w:delText>
        </w:r>
        <w:r w:rsidRPr="00C94CAB" w:rsidDel="000F7A8D">
          <w:rPr>
            <w:rFonts w:eastAsia="Times New Roman" w:cs="Open Sans"/>
          </w:rPr>
          <w:delText>. We also run a logit model where inversion is coded as 0 or 1 and the dependent variable is vote share.</w:delText>
        </w:r>
        <w:r w:rsidDel="000F7A8D">
          <w:rPr>
            <w:rFonts w:eastAsia="Times New Roman" w:cs="Open Sans"/>
          </w:rPr>
          <w:delText xml:space="preserve"> </w:delText>
        </w:r>
        <w:r w:rsidRPr="00C94CAB" w:rsidDel="000F7A8D">
          <w:rPr>
            <w:rFonts w:eastAsia="Times New Roman" w:cs="Open Sans"/>
          </w:rPr>
          <w:delText>We then obtain the predicted probabilities at each vote share.</w:delText>
        </w:r>
        <w:r w:rsidRPr="00102356" w:rsidDel="000F7A8D">
          <w:rPr>
            <w:rFonts w:eastAsia="Times New Roman" w:cs="Open Sans"/>
          </w:rPr>
          <w:delText xml:space="preserve"> </w:delText>
        </w:r>
        <w:r w:rsidDel="000F7A8D">
          <w:rPr>
            <w:rFonts w:eastAsia="Times New Roman" w:cs="Open Sans"/>
          </w:rPr>
          <w:delText>This has been omitted because of the similarity of results.</w:delText>
        </w:r>
      </w:del>
    </w:p>
  </w:footnote>
  <w:footnote w:id="38">
    <w:p w14:paraId="16B8B102" w14:textId="77777777" w:rsidR="00607695" w:rsidRPr="00E57820" w:rsidDel="000F7A8D" w:rsidRDefault="00607695" w:rsidP="00305656">
      <w:pPr>
        <w:pStyle w:val="FootnoteText"/>
        <w:rPr>
          <w:del w:id="237" w:author="Jonathan Cervas" w:date="2021-04-09T16:42:00Z"/>
          <w:rFonts w:eastAsia="Times New Roman"/>
        </w:rPr>
      </w:pPr>
      <w:del w:id="238" w:author="Jonathan Cervas" w:date="2021-04-09T16:42:00Z">
        <w:r w:rsidDel="000F7A8D">
          <w:rPr>
            <w:rStyle w:val="FootnoteReference"/>
          </w:rPr>
          <w:footnoteRef/>
        </w:r>
        <w:r w:rsidDel="000F7A8D">
          <w:delText xml:space="preserve"> </w:delText>
        </w:r>
        <w:r w:rsidDel="000F7A8D">
          <w:tab/>
        </w:r>
        <w:r w:rsidRPr="00305656" w:rsidDel="000F7A8D">
          <w:rPr>
            <w:rStyle w:val="FootnoteTextChar"/>
          </w:rPr>
          <w:delText>The model simply regresses the previous election on the current election, and the residual is simply the unexplained vote swing.</w:delText>
        </w:r>
      </w:del>
    </w:p>
  </w:footnote>
  <w:footnote w:id="39">
    <w:p w14:paraId="466B6614" w14:textId="77777777" w:rsidR="00607695" w:rsidRPr="00C94CAB" w:rsidDel="000F7A8D" w:rsidRDefault="00607695" w:rsidP="000F351A">
      <w:pPr>
        <w:pStyle w:val="FootnoteText"/>
        <w:rPr>
          <w:del w:id="239" w:author="Jonathan Cervas" w:date="2021-04-09T16:42:00Z"/>
          <w:rFonts w:cs="Open Sans"/>
        </w:rPr>
      </w:pPr>
      <w:del w:id="240" w:author="Jonathan Cervas" w:date="2021-04-09T16:42: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Dave Leip’s Atlas of U.S. Presidential Elections, </w:delText>
        </w:r>
        <w:r w:rsidR="00677828" w:rsidDel="000F7A8D">
          <w:fldChar w:fldCharType="begin"/>
        </w:r>
        <w:r w:rsidR="00677828" w:rsidDel="000F7A8D">
          <w:delInstrText xml:space="preserve"> HYPERLINK "https://uselectionatlas.org/" </w:delInstrText>
        </w:r>
        <w:r w:rsidR="00677828" w:rsidDel="000F7A8D">
          <w:fldChar w:fldCharType="separate"/>
        </w:r>
        <w:r w:rsidRPr="006B3917" w:rsidDel="000F7A8D">
          <w:delText>https://uselectionatlas.org/</w:delText>
        </w:r>
        <w:r w:rsidR="00677828" w:rsidDel="000F7A8D">
          <w:fldChar w:fldCharType="end"/>
        </w:r>
      </w:del>
    </w:p>
  </w:footnote>
  <w:footnote w:id="40">
    <w:p w14:paraId="2137F621" w14:textId="77777777" w:rsidR="00607695" w:rsidRPr="00C94CAB" w:rsidDel="000F7A8D" w:rsidRDefault="00607695" w:rsidP="00C3725C">
      <w:pPr>
        <w:pStyle w:val="FootnoteText"/>
        <w:rPr>
          <w:del w:id="320" w:author="Jonathan Cervas" w:date="2021-04-09T16:43:00Z"/>
          <w:rFonts w:cs="Open Sans"/>
        </w:rPr>
      </w:pPr>
      <w:del w:id="321" w:author="Jonathan Cervas" w:date="2021-04-09T16:43: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While we believe that our stochastic uniform swing estimates of partisan bias yield highly plausible results (e.g., a roughly four percentage point advantage for the Republican presidential candidate in 2016), the robustness checks we have performed give us reason for caution about partisan bias estimates. There appear to be considerable differences between the results we get using stochastic uniform swing and the results we get using the more common Tufte (1973) log-odds method. Moreover, estimates are sensitive in magnitude, sign, and statistical significance to the interval over which a seats-votes curve is being estimated using the Tufte method. We have looked at estimates over the 45-55, 40-60, and 48-52 percent ranges, as well as using the 35-65 percent range used to create our figures and tables (data omitted for space reasons). For instance, using the same parameters but simulating a range of 40%-60% instead of 45%-55%, 2016 goes from 4.3% statistically significant bias to a 1.75 non-significant bias. These differences are due to the limited data points which are being used to estimate a fitted equation create sensitives. In this way, the simulation method, using reasonable assumptions about the stochastic error term, provides a more reliable estimate of bias and adds a properly constructed margin of error of that bias.</w:delText>
        </w:r>
      </w:del>
    </w:p>
  </w:footnote>
  <w:footnote w:id="41">
    <w:p w14:paraId="7AEA1E83" w14:textId="77777777" w:rsidR="00607695" w:rsidRPr="00C94CAB" w:rsidDel="000F7A8D" w:rsidRDefault="00607695" w:rsidP="00234D12">
      <w:pPr>
        <w:pStyle w:val="FootnoteText"/>
        <w:rPr>
          <w:del w:id="322" w:author="Jonathan Cervas" w:date="2021-04-09T16:43:00Z"/>
          <w:rFonts w:cs="Open Sans"/>
        </w:rPr>
      </w:pPr>
      <w:del w:id="323" w:author="Jonathan Cervas" w:date="2021-04-09T16:43:00Z">
        <w:r w:rsidRPr="00C94CAB" w:rsidDel="000F7A8D">
          <w:rPr>
            <w:rStyle w:val="FootnoteReference"/>
            <w:rFonts w:eastAsia="Times New Roman" w:cs="Open Sans"/>
          </w:rPr>
          <w:footnoteRef/>
        </w:r>
        <w:r w:rsidRPr="00C94CAB" w:rsidDel="000F7A8D">
          <w:rPr>
            <w:rFonts w:eastAsia="Times New Roman" w:cs="Open Sans"/>
          </w:rPr>
          <w:delText xml:space="preserve"> </w:delText>
        </w:r>
        <w:r w:rsidDel="000F7A8D">
          <w:rPr>
            <w:rFonts w:eastAsia="Times New Roman" w:cs="Open Sans"/>
          </w:rPr>
          <w:tab/>
        </w:r>
        <w:r w:rsidRPr="00C94CAB" w:rsidDel="000F7A8D">
          <w:rPr>
            <w:rFonts w:eastAsia="Times New Roman" w:cs="Open Sans"/>
          </w:rPr>
          <w:delText xml:space="preserve">We report </w:delText>
        </w:r>
        <w:r w:rsidRPr="00C94CAB" w:rsidDel="000F7A8D">
          <w:rPr>
            <w:rFonts w:eastAsia="Times New Roman" w:cs="Open Sans"/>
            <w:i/>
            <w:iCs/>
          </w:rPr>
          <w:delText xml:space="preserve">Partisan Bias </w:delText>
        </w:r>
        <w:r w:rsidRPr="00C94CAB" w:rsidDel="000F7A8D">
          <w:rPr>
            <w:rFonts w:eastAsia="Times New Roman" w:cs="Open Sans"/>
          </w:rPr>
          <w:delText xml:space="preserve">determined in the traditional log-odds method made popular by Tufte (1973). We estimate it over a range of </w:delText>
        </w:r>
        <w:r w:rsidRPr="00C94CAB" w:rsidDel="000F7A8D">
          <w:rPr>
            <w:rFonts w:eastAsia="Times New Roman" w:cs="Open Sans"/>
            <w:u w:val="single"/>
          </w:rPr>
          <w:delText>+</w:delText>
        </w:r>
        <w:r w:rsidRPr="00C94CAB" w:rsidDel="000F7A8D">
          <w:rPr>
            <w:rFonts w:eastAsia="Times New Roman" w:cs="Open Sans"/>
          </w:rPr>
          <w:delText xml:space="preserve"> 5% and at intervals of 1/2 of one percent. The national popular vote of the 1924 election was outside our estimation range. We can very safely assume there is no chance of an inversion for either party in that election.</w:delText>
        </w:r>
      </w:del>
    </w:p>
  </w:footnote>
  <w:footnote w:id="42">
    <w:p w14:paraId="02A16F38" w14:textId="77777777" w:rsidR="00607695" w:rsidRPr="00C94CAB" w:rsidDel="000F7A8D" w:rsidRDefault="00607695" w:rsidP="00234D12">
      <w:pPr>
        <w:pStyle w:val="FootnoteText"/>
        <w:rPr>
          <w:del w:id="328" w:author="Jonathan Cervas" w:date="2021-04-09T16:43:00Z"/>
        </w:rPr>
      </w:pPr>
      <w:del w:id="329" w:author="Jonathan Cervas" w:date="2021-04-09T16:43:00Z">
        <w:r w:rsidRPr="00C94CAB" w:rsidDel="000F7A8D">
          <w:rPr>
            <w:rStyle w:val="FootnoteReference"/>
          </w:rPr>
          <w:footnoteRef/>
        </w:r>
        <w:r w:rsidRPr="00C94CAB" w:rsidDel="000F7A8D">
          <w:delText xml:space="preserve"> </w:delText>
        </w:r>
        <w:r w:rsidDel="000F7A8D">
          <w:tab/>
        </w:r>
        <w:r w:rsidRPr="00C94CAB" w:rsidDel="000F7A8D">
          <w:delText>Negative numbers indicate that Republicans are benefited by the bias, positive numbers indicate a bias in favor of Democrats.</w:delText>
        </w:r>
      </w:del>
    </w:p>
  </w:footnote>
  <w:footnote w:id="43">
    <w:p w14:paraId="063472EA" w14:textId="77777777" w:rsidR="00607695" w:rsidRPr="00C94CAB" w:rsidDel="000F7A8D" w:rsidRDefault="00607695" w:rsidP="00234D12">
      <w:pPr>
        <w:pStyle w:val="FootnoteText"/>
        <w:rPr>
          <w:del w:id="1916" w:author="Jonathan Cervas" w:date="2021-04-09T16:43:00Z"/>
          <w:rFonts w:cs="Open Sans"/>
          <w:color w:val="C00000"/>
        </w:rPr>
      </w:pPr>
      <w:del w:id="1917" w:author="Jonathan Cervas" w:date="2021-04-09T16:43:00Z">
        <w:r w:rsidRPr="00C94CAB" w:rsidDel="000F7A8D">
          <w:rPr>
            <w:rStyle w:val="FootnoteReference"/>
            <w:rFonts w:eastAsia="Times New Roman" w:cs="Open Sans"/>
          </w:rPr>
          <w:footnoteRef/>
        </w:r>
        <w:r w:rsidRPr="00C94CAB" w:rsidDel="000F7A8D">
          <w:rPr>
            <w:rFonts w:eastAsia="Times New Roman" w:cs="Open Sans"/>
            <w:color w:val="000000" w:themeColor="text1"/>
          </w:rPr>
          <w:delText xml:space="preserve"> </w:delText>
        </w:r>
        <w:r w:rsidDel="000F7A8D">
          <w:rPr>
            <w:rFonts w:eastAsia="Times New Roman" w:cs="Open Sans"/>
            <w:color w:val="000000" w:themeColor="text1"/>
          </w:rPr>
          <w:tab/>
        </w:r>
        <w:r w:rsidRPr="00C94CAB" w:rsidDel="000F7A8D">
          <w:rPr>
            <w:rFonts w:eastAsia="Times New Roman" w:cs="Open Sans"/>
            <w:color w:val="000000" w:themeColor="text1"/>
          </w:rPr>
          <w:delText xml:space="preserve">This process is synonymous with partisan symmetry measures used in the redistricting literature. If both parties are treated equally, i.e., no bias, then we should find that inversions happen at the same rate if both parties were to receive the same percentage of the vote-share. </w:delText>
        </w:r>
      </w:del>
    </w:p>
  </w:footnote>
  <w:footnote w:id="44">
    <w:p w14:paraId="25293DFF" w14:textId="77777777" w:rsidR="00607695" w:rsidDel="000F7A8D" w:rsidRDefault="00607695">
      <w:pPr>
        <w:pStyle w:val="FootnoteText"/>
        <w:rPr>
          <w:del w:id="1931" w:author="Jonathan Cervas" w:date="2021-04-09T16:43:00Z"/>
        </w:rPr>
      </w:pPr>
      <w:del w:id="1932" w:author="Jonathan Cervas" w:date="2021-04-09T16:43:00Z">
        <w:r w:rsidDel="000F7A8D">
          <w:rPr>
            <w:rStyle w:val="FootnoteReference"/>
          </w:rPr>
          <w:footnoteRef/>
        </w:r>
        <w:r w:rsidDel="000F7A8D">
          <w:delText xml:space="preserve"> </w:delText>
        </w:r>
        <w:r w:rsidDel="000F7A8D">
          <w:tab/>
          <w:delText>We could have also measured bias when the seat share was exactly 50%, or calculated that using the responsiveness of the curve.</w:delText>
        </w:r>
      </w:del>
    </w:p>
  </w:footnote>
  <w:footnote w:id="45">
    <w:p w14:paraId="3A3C38F1" w14:textId="77777777" w:rsidR="006B718B" w:rsidDel="000F7A8D" w:rsidRDefault="006B718B">
      <w:pPr>
        <w:pStyle w:val="FootnoteText"/>
        <w:rPr>
          <w:del w:id="1965" w:author="Jonathan Cervas" w:date="2021-04-09T16:43:00Z"/>
        </w:rPr>
      </w:pPr>
      <w:del w:id="1966" w:author="Jonathan Cervas" w:date="2021-04-09T16:43:00Z">
        <w:r w:rsidDel="000F7A8D">
          <w:rPr>
            <w:rStyle w:val="FootnoteReference"/>
          </w:rPr>
          <w:footnoteRef/>
        </w:r>
        <w:r w:rsidDel="000F7A8D">
          <w:delText xml:space="preserve"> </w:delText>
        </w:r>
        <w:r w:rsidDel="000F7A8D">
          <w:tab/>
          <w:delText xml:space="preserve">Republicans are “wasting” all </w:delText>
        </w:r>
        <w:r w:rsidRPr="006B718B" w:rsidDel="000F7A8D">
          <w:delText>18</w:delText>
        </w:r>
        <w:r w:rsidDel="000F7A8D">
          <w:delText>,</w:delText>
        </w:r>
        <w:r w:rsidRPr="006B718B" w:rsidDel="000F7A8D">
          <w:delText>586</w:delText>
        </w:r>
        <w:r w:rsidDel="000F7A8D">
          <w:delText xml:space="preserve"> of their votes in D.C., since they get no electoral credit for those votes. Democrats waste all votes in excess of the Republican’s </w:delText>
        </w:r>
        <w:r w:rsidRPr="006B718B" w:rsidDel="000F7A8D">
          <w:delText>18</w:delText>
        </w:r>
        <w:r w:rsidDel="000F7A8D">
          <w:delText>,</w:delText>
        </w:r>
        <w:r w:rsidRPr="006B718B" w:rsidDel="000F7A8D">
          <w:delText>586</w:delText>
        </w:r>
        <w:r w:rsidDel="000F7A8D">
          <w:delText xml:space="preserve"> (here, </w:delText>
        </w:r>
        <w:r w:rsidRPr="006B718B" w:rsidDel="000F7A8D">
          <w:delText>298</w:delText>
        </w:r>
        <w:r w:rsidDel="000F7A8D">
          <w:delText>,</w:delText>
        </w:r>
        <w:r w:rsidRPr="006B718B" w:rsidDel="000F7A8D">
          <w:delText>737</w:delText>
        </w:r>
        <w:r w:rsidDel="000F7A8D">
          <w:delText>), since those votes do not increase the number of electors Biden wins.</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3811038"/>
      <w:docPartObj>
        <w:docPartGallery w:val="Page Numbers (Top of Page)"/>
        <w:docPartUnique/>
      </w:docPartObj>
    </w:sdtPr>
    <w:sdtEndPr>
      <w:rPr>
        <w:rStyle w:val="DefaultParagraphFont"/>
      </w:rPr>
    </w:sdtEndPr>
    <w:sdtContent>
      <w:p w14:paraId="44002145" w14:textId="77777777" w:rsidR="00607695" w:rsidRPr="00912D71" w:rsidRDefault="00607695" w:rsidP="00912D71">
        <w:pPr>
          <w:pStyle w:val="header-pages-yea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607695" w14:paraId="0B52D6B9" w14:textId="77777777" w:rsidTr="00912D71">
          <w:tc>
            <w:tcPr>
              <w:tcW w:w="2500" w:type="pct"/>
            </w:tcPr>
            <w:p w14:paraId="54092ECE" w14:textId="77777777" w:rsidR="00607695" w:rsidRDefault="00607695" w:rsidP="00912D71">
              <w:pPr>
                <w:pStyle w:val="header-title"/>
              </w:pPr>
              <w:r>
                <w:t xml:space="preserve">Working Paper: </w:t>
              </w:r>
              <w:r w:rsidR="000B0272">
                <w:fldChar w:fldCharType="begin"/>
              </w:r>
              <w:r w:rsidR="000B0272">
                <w:instrText xml:space="preserve"> AUTHOR  \* MERGEFORMAT </w:instrText>
              </w:r>
              <w:r w:rsidR="000B0272">
                <w:fldChar w:fldCharType="separate"/>
              </w:r>
              <w:ins w:id="3" w:author="Jonathan Cervas" w:date="2021-04-09T16:45:00Z">
                <w:r w:rsidR="000158F8">
                  <w:rPr>
                    <w:noProof/>
                  </w:rPr>
                  <w:t>Jonathan Cervas</w:t>
                </w:r>
              </w:ins>
              <w:del w:id="4" w:author="Jonathan Cervas" w:date="2021-04-09T16:45:00Z">
                <w:r w:rsidDel="000158F8">
                  <w:rPr>
                    <w:noProof/>
                  </w:rPr>
                  <w:delText>J. Cervas &amp; B. Grofman</w:delText>
                </w:r>
              </w:del>
              <w:r w:rsidR="000B0272">
                <w:rPr>
                  <w:noProof/>
                </w:rPr>
                <w:fldChar w:fldCharType="end"/>
              </w:r>
            </w:p>
          </w:tc>
          <w:tc>
            <w:tcPr>
              <w:tcW w:w="2500" w:type="pct"/>
            </w:tcPr>
            <w:p w14:paraId="7F556D66" w14:textId="07FA5044" w:rsidR="00607695" w:rsidRDefault="00607695" w:rsidP="00912D71">
              <w:pPr>
                <w:pStyle w:val="header-pages-year"/>
              </w:pPr>
              <w:r>
                <w:fldChar w:fldCharType="begin"/>
              </w:r>
              <w:r>
                <w:instrText xml:space="preserve"> DATE \@ "MMMM d, yyyy" </w:instrText>
              </w:r>
              <w:r>
                <w:fldChar w:fldCharType="separate"/>
              </w:r>
              <w:r w:rsidR="00BB3EA0">
                <w:rPr>
                  <w:noProof/>
                </w:rPr>
                <w:t>April 19, 2021</w:t>
              </w:r>
              <w:r>
                <w:fldChar w:fldCharType="end"/>
              </w:r>
            </w:p>
          </w:tc>
        </w:tr>
      </w:tbl>
      <w:p w14:paraId="040423A5" w14:textId="77777777" w:rsidR="00607695" w:rsidRPr="00912D71" w:rsidRDefault="000B0272" w:rsidP="00912D71">
        <w:pPr>
          <w:pStyle w:val="header-pages-year"/>
        </w:pPr>
      </w:p>
    </w:sdtContent>
  </w:sdt>
  <w:p w14:paraId="2DD81967" w14:textId="77777777" w:rsidR="00607695" w:rsidRDefault="00607695" w:rsidP="004845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607695" w14:paraId="6235D4D1" w14:textId="77777777" w:rsidTr="00621E60">
      <w:tc>
        <w:tcPr>
          <w:tcW w:w="3120" w:type="dxa"/>
        </w:tcPr>
        <w:p w14:paraId="57D255F5" w14:textId="77777777" w:rsidR="00607695" w:rsidRDefault="00607695" w:rsidP="00621E60">
          <w:pPr>
            <w:pStyle w:val="Header"/>
            <w:ind w:left="-115"/>
          </w:pPr>
        </w:p>
      </w:tc>
      <w:tc>
        <w:tcPr>
          <w:tcW w:w="3120" w:type="dxa"/>
        </w:tcPr>
        <w:p w14:paraId="3B387BE2" w14:textId="77777777" w:rsidR="00607695" w:rsidRDefault="00607695" w:rsidP="00621E60">
          <w:pPr>
            <w:pStyle w:val="Header"/>
            <w:jc w:val="center"/>
          </w:pPr>
        </w:p>
      </w:tc>
      <w:tc>
        <w:tcPr>
          <w:tcW w:w="3120" w:type="dxa"/>
        </w:tcPr>
        <w:p w14:paraId="00F56BD1" w14:textId="77777777" w:rsidR="00607695" w:rsidRDefault="00607695" w:rsidP="00621E60">
          <w:pPr>
            <w:pStyle w:val="Header"/>
            <w:ind w:right="-115"/>
            <w:jc w:val="right"/>
          </w:pPr>
        </w:p>
      </w:tc>
    </w:tr>
  </w:tbl>
  <w:p w14:paraId="46322FFE" w14:textId="77777777" w:rsidR="00607695" w:rsidRDefault="00607695" w:rsidP="00621E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AE409" w14:textId="3D12897E" w:rsidR="002C7DA1" w:rsidRPr="00BC3AA3" w:rsidRDefault="002C7DA1" w:rsidP="00BC3AA3">
    <w:pPr>
      <w:pStyle w:val="header-title"/>
      <w:rPr>
        <w:i/>
        <w:iCs/>
      </w:rPr>
    </w:pPr>
  </w:p>
  <w:tbl>
    <w:tblPr>
      <w:tblStyle w:val="TableGrid"/>
      <w:tblW w:w="4995" w:type="pct"/>
      <w:tblLook w:val="04A0" w:firstRow="1" w:lastRow="0" w:firstColumn="1" w:lastColumn="0" w:noHBand="0" w:noVBand="1"/>
    </w:tblPr>
    <w:tblGrid>
      <w:gridCol w:w="4670"/>
      <w:gridCol w:w="4671"/>
    </w:tblGrid>
    <w:tr w:rsidR="002C7DA1" w14:paraId="161D879D" w14:textId="77777777" w:rsidTr="002C7DA1">
      <w:tc>
        <w:tcPr>
          <w:tcW w:w="2500" w:type="pct"/>
        </w:tcPr>
        <w:p w14:paraId="7B2DFA2F" w14:textId="0B31771A" w:rsidR="002C7DA1" w:rsidRDefault="002C7DA1" w:rsidP="00BC3AA3">
          <w:pPr>
            <w:pStyle w:val="header-title"/>
            <w:rPr>
              <w:i/>
              <w:iCs/>
            </w:rPr>
          </w:pPr>
          <w:r w:rsidRPr="00BC3AA3">
            <w:rPr>
              <w:i/>
              <w:iCs/>
            </w:rPr>
            <w:fldChar w:fldCharType="begin"/>
          </w:r>
          <w:r w:rsidRPr="00BC3AA3">
            <w:rPr>
              <w:i/>
              <w:iCs/>
            </w:rPr>
            <w:instrText xml:space="preserve"> AUTHOR  \* MERGEFORMAT </w:instrText>
          </w:r>
          <w:r w:rsidRPr="00BC3AA3">
            <w:rPr>
              <w:i/>
              <w:iCs/>
            </w:rPr>
            <w:fldChar w:fldCharType="separate"/>
          </w:r>
          <w:r w:rsidRPr="00BC3AA3">
            <w:rPr>
              <w:i/>
              <w:iCs/>
              <w:noProof/>
            </w:rPr>
            <w:t>Jonathan Cervas and Bernard Grofman</w:t>
          </w:r>
          <w:r w:rsidRPr="00BC3AA3">
            <w:rPr>
              <w:i/>
              <w:iCs/>
            </w:rPr>
            <w:fldChar w:fldCharType="end"/>
          </w:r>
        </w:p>
      </w:tc>
      <w:tc>
        <w:tcPr>
          <w:tcW w:w="2500" w:type="pct"/>
        </w:tcPr>
        <w:p w14:paraId="2DE3C587" w14:textId="48B71DCC" w:rsidR="002C7DA1" w:rsidRPr="002C7DA1" w:rsidRDefault="002C7DA1" w:rsidP="002C7DA1">
          <w:pPr>
            <w:pStyle w:val="header-title"/>
            <w:jc w:val="right"/>
          </w:pPr>
          <w:r>
            <w:fldChar w:fldCharType="begin"/>
          </w:r>
          <w:r>
            <w:instrText xml:space="preserve"> PAGE  \* MERGEFORMAT </w:instrText>
          </w:r>
          <w:r>
            <w:fldChar w:fldCharType="separate"/>
          </w:r>
          <w:r>
            <w:rPr>
              <w:noProof/>
            </w:rPr>
            <w:t>4</w:t>
          </w:r>
          <w:r>
            <w:fldChar w:fldCharType="end"/>
          </w:r>
        </w:p>
      </w:tc>
    </w:tr>
  </w:tbl>
  <w:p w14:paraId="6DB0B0D4" w14:textId="502084FE" w:rsidR="00E31ABF" w:rsidRPr="00BC3AA3" w:rsidRDefault="00E31ABF" w:rsidP="00BC3AA3">
    <w:pPr>
      <w:pStyle w:val="header-title"/>
      <w:rPr>
        <w:i/>
        <w:i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BA271" w14:textId="77777777" w:rsidR="00607695" w:rsidRDefault="00607695" w:rsidP="00912D71">
    <w:pPr>
      <w:pStyle w:val="Header"/>
      <w:framePr w:wrap="none" w:vAnchor="text" w:hAnchor="margin" w:xAlign="right" w:y="1"/>
      <w:ind w:firstLine="0"/>
      <w:rPr>
        <w:rStyle w:val="PageNumber"/>
      </w:rPr>
    </w:pPr>
  </w:p>
  <w:tbl>
    <w:tblPr>
      <w:tblW w:w="0" w:type="auto"/>
      <w:tblLayout w:type="fixed"/>
      <w:tblLook w:val="06A0" w:firstRow="1" w:lastRow="0" w:firstColumn="1" w:lastColumn="0" w:noHBand="1" w:noVBand="1"/>
    </w:tblPr>
    <w:tblGrid>
      <w:gridCol w:w="9360"/>
    </w:tblGrid>
    <w:tr w:rsidR="00607695" w14:paraId="37860932" w14:textId="77777777" w:rsidTr="00EB5F6B">
      <w:tc>
        <w:tcPr>
          <w:tcW w:w="9360" w:type="dxa"/>
        </w:tcPr>
        <w:p w14:paraId="54E38584" w14:textId="336D8AEC" w:rsidR="00607695" w:rsidRDefault="000B0272" w:rsidP="00912D71">
          <w:pPr>
            <w:pStyle w:val="header-title"/>
          </w:pPr>
          <w:r>
            <w:fldChar w:fldCharType="begin"/>
          </w:r>
          <w:r>
            <w:instrText xml:space="preserve"> TITLE  \* MERGEFORMAT </w:instrText>
          </w:r>
          <w:r>
            <w:fldChar w:fldCharType="separate"/>
          </w:r>
          <w:r w:rsidR="000158F8">
            <w:t xml:space="preserve">Why Donald Trump Should be a Fervent Advocate of Using Rank-Choice Voting in 2024 </w:t>
          </w:r>
          <w:r>
            <w:fldChar w:fldCharType="end"/>
          </w:r>
          <w:r>
            <w:fldChar w:fldCharType="begin"/>
          </w:r>
          <w:r>
            <w:instrText xml:space="preserve"> TITLE  \* MERGEFORMAT </w:instrText>
          </w:r>
          <w:r>
            <w:fldChar w:fldCharType="separate"/>
          </w:r>
          <w:r>
            <w:fldChar w:fldCharType="end"/>
          </w:r>
        </w:p>
      </w:tc>
    </w:tr>
  </w:tbl>
  <w:p w14:paraId="2C1BA0C0" w14:textId="77777777" w:rsidR="00607695" w:rsidRDefault="00607695" w:rsidP="00621E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E69E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3AE8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A05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F887F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A826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901C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667F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67C83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98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BC7C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E72C04"/>
    <w:multiLevelType w:val="hybridMultilevel"/>
    <w:tmpl w:val="2EEC727A"/>
    <w:lvl w:ilvl="0" w:tplc="0B56626C">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20202DF4"/>
    <w:multiLevelType w:val="hybridMultilevel"/>
    <w:tmpl w:val="6DC2415C"/>
    <w:lvl w:ilvl="0" w:tplc="DD22080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F47C9D"/>
    <w:multiLevelType w:val="hybridMultilevel"/>
    <w:tmpl w:val="E94A52BC"/>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D02384F"/>
    <w:multiLevelType w:val="hybridMultilevel"/>
    <w:tmpl w:val="6DC2415C"/>
    <w:lvl w:ilvl="0" w:tplc="97DAEDF2">
      <w:start w:val="1"/>
      <w:numFmt w:val="upperRoman"/>
      <w:lvlText w:val="%1."/>
      <w:lvlJc w:val="left"/>
      <w:pPr>
        <w:ind w:left="1440" w:hanging="720"/>
      </w:pPr>
      <w:rPr>
        <w:rFonts w:hint="default"/>
      </w:rPr>
    </w:lvl>
    <w:lvl w:ilvl="1" w:tplc="EA5A10B2">
      <w:start w:val="1"/>
      <w:numFmt w:val="lowerLetter"/>
      <w:lvlText w:val="%2."/>
      <w:lvlJc w:val="left"/>
      <w:pPr>
        <w:ind w:left="1800" w:hanging="360"/>
      </w:pPr>
    </w:lvl>
    <w:lvl w:ilvl="2" w:tplc="DA90892E">
      <w:start w:val="1"/>
      <w:numFmt w:val="lowerRoman"/>
      <w:lvlText w:val="%3."/>
      <w:lvlJc w:val="right"/>
      <w:pPr>
        <w:ind w:left="2520" w:hanging="180"/>
      </w:pPr>
    </w:lvl>
    <w:lvl w:ilvl="3" w:tplc="17847F8A">
      <w:start w:val="1"/>
      <w:numFmt w:val="decimal"/>
      <w:lvlText w:val="%4."/>
      <w:lvlJc w:val="left"/>
      <w:pPr>
        <w:ind w:left="3240" w:hanging="360"/>
      </w:pPr>
    </w:lvl>
    <w:lvl w:ilvl="4" w:tplc="72AC9228">
      <w:start w:val="1"/>
      <w:numFmt w:val="lowerLetter"/>
      <w:lvlText w:val="%5."/>
      <w:lvlJc w:val="left"/>
      <w:pPr>
        <w:ind w:left="3960" w:hanging="360"/>
      </w:pPr>
    </w:lvl>
    <w:lvl w:ilvl="5" w:tplc="B152426A">
      <w:start w:val="1"/>
      <w:numFmt w:val="lowerRoman"/>
      <w:lvlText w:val="%6."/>
      <w:lvlJc w:val="right"/>
      <w:pPr>
        <w:ind w:left="4680" w:hanging="180"/>
      </w:pPr>
    </w:lvl>
    <w:lvl w:ilvl="6" w:tplc="546AF1C0">
      <w:start w:val="1"/>
      <w:numFmt w:val="decimal"/>
      <w:lvlText w:val="%7."/>
      <w:lvlJc w:val="left"/>
      <w:pPr>
        <w:ind w:left="5400" w:hanging="360"/>
      </w:pPr>
    </w:lvl>
    <w:lvl w:ilvl="7" w:tplc="19C4C3B0">
      <w:start w:val="1"/>
      <w:numFmt w:val="lowerLetter"/>
      <w:lvlText w:val="%8."/>
      <w:lvlJc w:val="left"/>
      <w:pPr>
        <w:ind w:left="6120" w:hanging="360"/>
      </w:pPr>
    </w:lvl>
    <w:lvl w:ilvl="8" w:tplc="E452D40E">
      <w:start w:val="1"/>
      <w:numFmt w:val="lowerRoman"/>
      <w:lvlText w:val="%9."/>
      <w:lvlJc w:val="right"/>
      <w:pPr>
        <w:ind w:left="6840" w:hanging="180"/>
      </w:pPr>
    </w:lvl>
  </w:abstractNum>
  <w:abstractNum w:abstractNumId="14"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6A0014"/>
    <w:multiLevelType w:val="hybridMultilevel"/>
    <w:tmpl w:val="2EEC727A"/>
    <w:lvl w:ilvl="0" w:tplc="0B56626C">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15"/>
  </w:num>
  <w:num w:numId="2">
    <w:abstractNumId w:val="15"/>
  </w:num>
  <w:num w:numId="3">
    <w:abstractNumId w:val="15"/>
  </w:num>
  <w:num w:numId="4">
    <w:abstractNumId w:val="14"/>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1"/>
  </w:num>
  <w:num w:numId="16">
    <w:abstractNumId w:val="13"/>
  </w:num>
  <w:num w:numId="17">
    <w:abstractNumId w:val="16"/>
  </w:num>
  <w:num w:numId="18">
    <w:abstractNumId w:val="10"/>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nathan Cervas">
    <w15:presenceInfo w15:providerId="AD" w15:userId="S::jcervas@personalmicrosoftsoftware.uci.edu::46246e70-f1bc-409a-9d73-146445cb4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73"/>
  <w:embedTrueTypeFont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8F8"/>
    <w:rsid w:val="00001EDE"/>
    <w:rsid w:val="00003962"/>
    <w:rsid w:val="000158F8"/>
    <w:rsid w:val="00026684"/>
    <w:rsid w:val="00040CFD"/>
    <w:rsid w:val="00043E54"/>
    <w:rsid w:val="000737F1"/>
    <w:rsid w:val="000952E2"/>
    <w:rsid w:val="0009659A"/>
    <w:rsid w:val="000B0272"/>
    <w:rsid w:val="000B0D50"/>
    <w:rsid w:val="000B1B9F"/>
    <w:rsid w:val="000B32F5"/>
    <w:rsid w:val="000B604D"/>
    <w:rsid w:val="000C678A"/>
    <w:rsid w:val="000D28C0"/>
    <w:rsid w:val="000E245A"/>
    <w:rsid w:val="000E40F0"/>
    <w:rsid w:val="000F339D"/>
    <w:rsid w:val="000F351A"/>
    <w:rsid w:val="000F3CEE"/>
    <w:rsid w:val="000F7A8D"/>
    <w:rsid w:val="00102356"/>
    <w:rsid w:val="00102DC1"/>
    <w:rsid w:val="00103871"/>
    <w:rsid w:val="00111155"/>
    <w:rsid w:val="001112C7"/>
    <w:rsid w:val="001145D1"/>
    <w:rsid w:val="0011463E"/>
    <w:rsid w:val="0011687D"/>
    <w:rsid w:val="00117C95"/>
    <w:rsid w:val="00127BCA"/>
    <w:rsid w:val="00131CDF"/>
    <w:rsid w:val="001422D0"/>
    <w:rsid w:val="001506B8"/>
    <w:rsid w:val="00153FFE"/>
    <w:rsid w:val="00156976"/>
    <w:rsid w:val="001579C9"/>
    <w:rsid w:val="00163E8F"/>
    <w:rsid w:val="0016627F"/>
    <w:rsid w:val="00167A46"/>
    <w:rsid w:val="0017399D"/>
    <w:rsid w:val="00175A1B"/>
    <w:rsid w:val="001814E4"/>
    <w:rsid w:val="001B22B3"/>
    <w:rsid w:val="001B3661"/>
    <w:rsid w:val="001B47CF"/>
    <w:rsid w:val="001B6535"/>
    <w:rsid w:val="001C393C"/>
    <w:rsid w:val="001C6748"/>
    <w:rsid w:val="001C69A3"/>
    <w:rsid w:val="001D3298"/>
    <w:rsid w:val="001D3D21"/>
    <w:rsid w:val="001E35A1"/>
    <w:rsid w:val="0020163F"/>
    <w:rsid w:val="00203B6E"/>
    <w:rsid w:val="00210631"/>
    <w:rsid w:val="002154F7"/>
    <w:rsid w:val="00223B7F"/>
    <w:rsid w:val="002264E3"/>
    <w:rsid w:val="002302F5"/>
    <w:rsid w:val="00234D12"/>
    <w:rsid w:val="002454DF"/>
    <w:rsid w:val="00247257"/>
    <w:rsid w:val="002562D4"/>
    <w:rsid w:val="00270BD2"/>
    <w:rsid w:val="002811F4"/>
    <w:rsid w:val="00282B57"/>
    <w:rsid w:val="00296D3C"/>
    <w:rsid w:val="002B445A"/>
    <w:rsid w:val="002B5640"/>
    <w:rsid w:val="002C72FB"/>
    <w:rsid w:val="002C7DA1"/>
    <w:rsid w:val="002E34B2"/>
    <w:rsid w:val="002E4459"/>
    <w:rsid w:val="002E76E3"/>
    <w:rsid w:val="002F0C6E"/>
    <w:rsid w:val="002F238C"/>
    <w:rsid w:val="002F3A02"/>
    <w:rsid w:val="00302276"/>
    <w:rsid w:val="00305656"/>
    <w:rsid w:val="00305988"/>
    <w:rsid w:val="003061E3"/>
    <w:rsid w:val="003201F4"/>
    <w:rsid w:val="0032616C"/>
    <w:rsid w:val="003378F3"/>
    <w:rsid w:val="003410C9"/>
    <w:rsid w:val="0034798B"/>
    <w:rsid w:val="00350326"/>
    <w:rsid w:val="00360C13"/>
    <w:rsid w:val="00365833"/>
    <w:rsid w:val="00376147"/>
    <w:rsid w:val="00392AF8"/>
    <w:rsid w:val="0039375C"/>
    <w:rsid w:val="00394EE2"/>
    <w:rsid w:val="003A5ABD"/>
    <w:rsid w:val="003B0615"/>
    <w:rsid w:val="003B1FB4"/>
    <w:rsid w:val="003C04EE"/>
    <w:rsid w:val="003D6098"/>
    <w:rsid w:val="003F0788"/>
    <w:rsid w:val="003F5750"/>
    <w:rsid w:val="00402EED"/>
    <w:rsid w:val="00406B25"/>
    <w:rsid w:val="00407385"/>
    <w:rsid w:val="004133F2"/>
    <w:rsid w:val="00421208"/>
    <w:rsid w:val="00423E14"/>
    <w:rsid w:val="004254A6"/>
    <w:rsid w:val="004344A8"/>
    <w:rsid w:val="00442447"/>
    <w:rsid w:val="00442B31"/>
    <w:rsid w:val="00450558"/>
    <w:rsid w:val="00454AB5"/>
    <w:rsid w:val="00467D08"/>
    <w:rsid w:val="00471C95"/>
    <w:rsid w:val="00484558"/>
    <w:rsid w:val="004867E9"/>
    <w:rsid w:val="00487B3A"/>
    <w:rsid w:val="0049161E"/>
    <w:rsid w:val="00492A31"/>
    <w:rsid w:val="00494792"/>
    <w:rsid w:val="004A5588"/>
    <w:rsid w:val="004B0ED1"/>
    <w:rsid w:val="004B659B"/>
    <w:rsid w:val="004C78E6"/>
    <w:rsid w:val="004D6ABD"/>
    <w:rsid w:val="004E7CB3"/>
    <w:rsid w:val="004F0E43"/>
    <w:rsid w:val="004F7230"/>
    <w:rsid w:val="00500210"/>
    <w:rsid w:val="00503ECE"/>
    <w:rsid w:val="0051167D"/>
    <w:rsid w:val="00512D6E"/>
    <w:rsid w:val="00531E00"/>
    <w:rsid w:val="00550FB4"/>
    <w:rsid w:val="005557D8"/>
    <w:rsid w:val="00557091"/>
    <w:rsid w:val="00560653"/>
    <w:rsid w:val="00563391"/>
    <w:rsid w:val="005737D3"/>
    <w:rsid w:val="00576B93"/>
    <w:rsid w:val="00580C17"/>
    <w:rsid w:val="00580F7A"/>
    <w:rsid w:val="0059068B"/>
    <w:rsid w:val="005A09C1"/>
    <w:rsid w:val="005C3010"/>
    <w:rsid w:val="005D7F33"/>
    <w:rsid w:val="005F3A8D"/>
    <w:rsid w:val="005F4759"/>
    <w:rsid w:val="005F7053"/>
    <w:rsid w:val="00607695"/>
    <w:rsid w:val="00610DCC"/>
    <w:rsid w:val="00621E60"/>
    <w:rsid w:val="00631808"/>
    <w:rsid w:val="0063630E"/>
    <w:rsid w:val="00660BD8"/>
    <w:rsid w:val="00673927"/>
    <w:rsid w:val="00677828"/>
    <w:rsid w:val="00694121"/>
    <w:rsid w:val="006A5F4F"/>
    <w:rsid w:val="006B3917"/>
    <w:rsid w:val="006B4FF1"/>
    <w:rsid w:val="006B6331"/>
    <w:rsid w:val="006B718B"/>
    <w:rsid w:val="006C4539"/>
    <w:rsid w:val="006F146E"/>
    <w:rsid w:val="006F25F1"/>
    <w:rsid w:val="00710458"/>
    <w:rsid w:val="00713198"/>
    <w:rsid w:val="00713E01"/>
    <w:rsid w:val="007145E1"/>
    <w:rsid w:val="0071576D"/>
    <w:rsid w:val="00724CB4"/>
    <w:rsid w:val="00735796"/>
    <w:rsid w:val="007477E6"/>
    <w:rsid w:val="0075486F"/>
    <w:rsid w:val="0076274E"/>
    <w:rsid w:val="00762B3A"/>
    <w:rsid w:val="00771B5F"/>
    <w:rsid w:val="0077282E"/>
    <w:rsid w:val="00794190"/>
    <w:rsid w:val="00795205"/>
    <w:rsid w:val="0079788A"/>
    <w:rsid w:val="007A1674"/>
    <w:rsid w:val="007B08A7"/>
    <w:rsid w:val="007B7560"/>
    <w:rsid w:val="007C6327"/>
    <w:rsid w:val="007D18A5"/>
    <w:rsid w:val="007D225B"/>
    <w:rsid w:val="007D6A2D"/>
    <w:rsid w:val="007E40FA"/>
    <w:rsid w:val="007F7F90"/>
    <w:rsid w:val="00806993"/>
    <w:rsid w:val="00807FA5"/>
    <w:rsid w:val="008200A7"/>
    <w:rsid w:val="008260CB"/>
    <w:rsid w:val="008516AA"/>
    <w:rsid w:val="00855348"/>
    <w:rsid w:val="0087794A"/>
    <w:rsid w:val="00886876"/>
    <w:rsid w:val="00886D20"/>
    <w:rsid w:val="00897084"/>
    <w:rsid w:val="008978C9"/>
    <w:rsid w:val="008B27A3"/>
    <w:rsid w:val="008B5D3D"/>
    <w:rsid w:val="008D0791"/>
    <w:rsid w:val="008E0505"/>
    <w:rsid w:val="008E73C1"/>
    <w:rsid w:val="0090012F"/>
    <w:rsid w:val="00901D86"/>
    <w:rsid w:val="00910787"/>
    <w:rsid w:val="00912D71"/>
    <w:rsid w:val="00914E49"/>
    <w:rsid w:val="00917EE2"/>
    <w:rsid w:val="00937479"/>
    <w:rsid w:val="00955902"/>
    <w:rsid w:val="00955F7B"/>
    <w:rsid w:val="00964731"/>
    <w:rsid w:val="00971A31"/>
    <w:rsid w:val="00972BEA"/>
    <w:rsid w:val="009770E1"/>
    <w:rsid w:val="00984462"/>
    <w:rsid w:val="009878F5"/>
    <w:rsid w:val="00990327"/>
    <w:rsid w:val="009909D3"/>
    <w:rsid w:val="00990F64"/>
    <w:rsid w:val="009A6BCF"/>
    <w:rsid w:val="009C2B78"/>
    <w:rsid w:val="009D0017"/>
    <w:rsid w:val="009E1E2E"/>
    <w:rsid w:val="009E3948"/>
    <w:rsid w:val="009E4A64"/>
    <w:rsid w:val="009E5378"/>
    <w:rsid w:val="009F5CB5"/>
    <w:rsid w:val="00A00E9D"/>
    <w:rsid w:val="00A04063"/>
    <w:rsid w:val="00A04A07"/>
    <w:rsid w:val="00A108D5"/>
    <w:rsid w:val="00A11736"/>
    <w:rsid w:val="00A20487"/>
    <w:rsid w:val="00A20BDE"/>
    <w:rsid w:val="00A25334"/>
    <w:rsid w:val="00A43503"/>
    <w:rsid w:val="00A5744D"/>
    <w:rsid w:val="00A67E25"/>
    <w:rsid w:val="00A70261"/>
    <w:rsid w:val="00A771F2"/>
    <w:rsid w:val="00A80C6A"/>
    <w:rsid w:val="00A8637F"/>
    <w:rsid w:val="00A902D5"/>
    <w:rsid w:val="00A90F8F"/>
    <w:rsid w:val="00A97BB3"/>
    <w:rsid w:val="00AA07B9"/>
    <w:rsid w:val="00AA568E"/>
    <w:rsid w:val="00AB6378"/>
    <w:rsid w:val="00AB7AA4"/>
    <w:rsid w:val="00AC1A35"/>
    <w:rsid w:val="00AD5583"/>
    <w:rsid w:val="00AD5666"/>
    <w:rsid w:val="00AE7C73"/>
    <w:rsid w:val="00B017E0"/>
    <w:rsid w:val="00B02CC8"/>
    <w:rsid w:val="00B04898"/>
    <w:rsid w:val="00B11B53"/>
    <w:rsid w:val="00B136CC"/>
    <w:rsid w:val="00B17D59"/>
    <w:rsid w:val="00B323F7"/>
    <w:rsid w:val="00B36D28"/>
    <w:rsid w:val="00B43506"/>
    <w:rsid w:val="00B513C3"/>
    <w:rsid w:val="00B54795"/>
    <w:rsid w:val="00B57AE1"/>
    <w:rsid w:val="00B611B0"/>
    <w:rsid w:val="00B65D53"/>
    <w:rsid w:val="00B718D7"/>
    <w:rsid w:val="00B7321C"/>
    <w:rsid w:val="00B74C9E"/>
    <w:rsid w:val="00B801FB"/>
    <w:rsid w:val="00B93A32"/>
    <w:rsid w:val="00B95BDB"/>
    <w:rsid w:val="00B974D2"/>
    <w:rsid w:val="00BA1FD1"/>
    <w:rsid w:val="00BB22B1"/>
    <w:rsid w:val="00BB3EA0"/>
    <w:rsid w:val="00BC3AA3"/>
    <w:rsid w:val="00BC4D1F"/>
    <w:rsid w:val="00BE4209"/>
    <w:rsid w:val="00BE6E89"/>
    <w:rsid w:val="00BF2F34"/>
    <w:rsid w:val="00BF41A0"/>
    <w:rsid w:val="00C00AE1"/>
    <w:rsid w:val="00C00FC7"/>
    <w:rsid w:val="00C02640"/>
    <w:rsid w:val="00C03F7B"/>
    <w:rsid w:val="00C06332"/>
    <w:rsid w:val="00C20F4B"/>
    <w:rsid w:val="00C22E74"/>
    <w:rsid w:val="00C22F59"/>
    <w:rsid w:val="00C23BBE"/>
    <w:rsid w:val="00C25FE2"/>
    <w:rsid w:val="00C3725C"/>
    <w:rsid w:val="00C45758"/>
    <w:rsid w:val="00C476EE"/>
    <w:rsid w:val="00C559E6"/>
    <w:rsid w:val="00C66304"/>
    <w:rsid w:val="00C678BC"/>
    <w:rsid w:val="00C7387C"/>
    <w:rsid w:val="00C754C8"/>
    <w:rsid w:val="00C77CFE"/>
    <w:rsid w:val="00C95EA1"/>
    <w:rsid w:val="00CA4603"/>
    <w:rsid w:val="00CC3353"/>
    <w:rsid w:val="00CD1757"/>
    <w:rsid w:val="00CD50E9"/>
    <w:rsid w:val="00CD77EF"/>
    <w:rsid w:val="00CE0F8C"/>
    <w:rsid w:val="00CE6A63"/>
    <w:rsid w:val="00CF3487"/>
    <w:rsid w:val="00CF7F11"/>
    <w:rsid w:val="00D11DE4"/>
    <w:rsid w:val="00D14E6A"/>
    <w:rsid w:val="00D1689D"/>
    <w:rsid w:val="00D17CB7"/>
    <w:rsid w:val="00D204C3"/>
    <w:rsid w:val="00D222A8"/>
    <w:rsid w:val="00D37642"/>
    <w:rsid w:val="00D54723"/>
    <w:rsid w:val="00D831D6"/>
    <w:rsid w:val="00DA1E71"/>
    <w:rsid w:val="00DB452D"/>
    <w:rsid w:val="00DD54CF"/>
    <w:rsid w:val="00DE690D"/>
    <w:rsid w:val="00DF21FB"/>
    <w:rsid w:val="00DF38A3"/>
    <w:rsid w:val="00DF5640"/>
    <w:rsid w:val="00E00234"/>
    <w:rsid w:val="00E07CC1"/>
    <w:rsid w:val="00E129B7"/>
    <w:rsid w:val="00E17C99"/>
    <w:rsid w:val="00E24D24"/>
    <w:rsid w:val="00E31ABF"/>
    <w:rsid w:val="00E3713F"/>
    <w:rsid w:val="00E37897"/>
    <w:rsid w:val="00E448E9"/>
    <w:rsid w:val="00E450DA"/>
    <w:rsid w:val="00E45990"/>
    <w:rsid w:val="00E50429"/>
    <w:rsid w:val="00E576A2"/>
    <w:rsid w:val="00E57820"/>
    <w:rsid w:val="00E63639"/>
    <w:rsid w:val="00E66402"/>
    <w:rsid w:val="00E70EA3"/>
    <w:rsid w:val="00E87895"/>
    <w:rsid w:val="00E87E76"/>
    <w:rsid w:val="00E90531"/>
    <w:rsid w:val="00E92739"/>
    <w:rsid w:val="00EB5F6B"/>
    <w:rsid w:val="00EC1F59"/>
    <w:rsid w:val="00EC3F99"/>
    <w:rsid w:val="00ED1B65"/>
    <w:rsid w:val="00ED5FD0"/>
    <w:rsid w:val="00EF594D"/>
    <w:rsid w:val="00F025E8"/>
    <w:rsid w:val="00F03D92"/>
    <w:rsid w:val="00F04440"/>
    <w:rsid w:val="00F0662E"/>
    <w:rsid w:val="00F14641"/>
    <w:rsid w:val="00F172C9"/>
    <w:rsid w:val="00F26DA4"/>
    <w:rsid w:val="00F33902"/>
    <w:rsid w:val="00F35939"/>
    <w:rsid w:val="00F35DE5"/>
    <w:rsid w:val="00F44534"/>
    <w:rsid w:val="00F4723C"/>
    <w:rsid w:val="00F5378E"/>
    <w:rsid w:val="00F5655E"/>
    <w:rsid w:val="00F61009"/>
    <w:rsid w:val="00F72C80"/>
    <w:rsid w:val="00F72DDA"/>
    <w:rsid w:val="00F80477"/>
    <w:rsid w:val="00F84094"/>
    <w:rsid w:val="00F90114"/>
    <w:rsid w:val="00F91BF6"/>
    <w:rsid w:val="00F91C2B"/>
    <w:rsid w:val="00F94CE4"/>
    <w:rsid w:val="00FC31F0"/>
    <w:rsid w:val="00FC3401"/>
    <w:rsid w:val="00FC5752"/>
    <w:rsid w:val="00FC68CD"/>
    <w:rsid w:val="00FC6B4B"/>
    <w:rsid w:val="00FC7AEF"/>
    <w:rsid w:val="00FE367E"/>
    <w:rsid w:val="00FF2F68"/>
    <w:rsid w:val="00FF6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74CD7"/>
  <w14:defaultImageDpi w14:val="32767"/>
  <w15:chartTrackingRefBased/>
  <w15:docId w15:val="{256F8850-63DC-B845-9FFD-EBAF20757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00AE1"/>
    <w:pPr>
      <w:spacing w:after="160" w:line="360" w:lineRule="auto"/>
      <w:ind w:firstLine="720"/>
    </w:pPr>
    <w:rPr>
      <w:rFonts w:ascii="Open Sans Light" w:eastAsiaTheme="minorEastAsia" w:hAnsi="Open Sans Light" w:cs="Times New Roman"/>
      <w:sz w:val="20"/>
    </w:rPr>
  </w:style>
  <w:style w:type="paragraph" w:styleId="Heading1">
    <w:name w:val="heading 1"/>
    <w:basedOn w:val="Normal"/>
    <w:next w:val="Normal"/>
    <w:link w:val="Heading1Char"/>
    <w:uiPriority w:val="9"/>
    <w:qFormat/>
    <w:rsid w:val="00402EED"/>
    <w:pPr>
      <w:keepNext/>
      <w:keepLines/>
      <w:numPr>
        <w:numId w:val="19"/>
      </w:numPr>
      <w:spacing w:before="480"/>
      <w:ind w:left="0" w:firstLine="288"/>
      <w:outlineLvl w:val="0"/>
    </w:pPr>
    <w:rPr>
      <w:rFonts w:ascii="Open Sans" w:eastAsiaTheme="majorEastAsia" w:hAnsi="Open Sans" w:cstheme="majorBidi"/>
      <w:b/>
      <w:color w:val="000000" w:themeColor="text1"/>
      <w:sz w:val="32"/>
      <w:szCs w:val="32"/>
    </w:rPr>
  </w:style>
  <w:style w:type="paragraph" w:styleId="Heading2">
    <w:name w:val="heading 2"/>
    <w:basedOn w:val="Normal"/>
    <w:next w:val="Normal"/>
    <w:link w:val="Heading2Char"/>
    <w:uiPriority w:val="9"/>
    <w:unhideWhenUsed/>
    <w:qFormat/>
    <w:rsid w:val="00B57AE1"/>
    <w:pPr>
      <w:keepNext/>
      <w:keepLines/>
      <w:spacing w:before="240" w:after="0"/>
      <w:ind w:firstLine="0"/>
      <w:outlineLvl w:val="1"/>
    </w:pPr>
    <w:rPr>
      <w:rFonts w:ascii="Open Sans SemiBold" w:eastAsiaTheme="majorEastAsia" w:hAnsi="Open Sans SemiBold" w:cstheme="majorBidi"/>
      <w:b/>
      <w:color w:val="000000" w:themeColor="text1"/>
      <w:sz w:val="26"/>
      <w:szCs w:val="26"/>
    </w:rPr>
  </w:style>
  <w:style w:type="paragraph" w:styleId="Heading3">
    <w:name w:val="heading 3"/>
    <w:basedOn w:val="Normal"/>
    <w:next w:val="Normal"/>
    <w:link w:val="Heading3Char"/>
    <w:uiPriority w:val="9"/>
    <w:unhideWhenUsed/>
    <w:qFormat/>
    <w:rsid w:val="005F3A8D"/>
    <w:pPr>
      <w:keepNext/>
      <w:keepLines/>
      <w:spacing w:before="40"/>
      <w:ind w:firstLine="0"/>
      <w:outlineLvl w:val="2"/>
    </w:pPr>
    <w:rPr>
      <w:rFonts w:ascii="Open Sans SemiBold" w:eastAsiaTheme="majorEastAsia" w:hAnsi="Open Sans SemiBold" w:cstheme="majorBidi"/>
      <w:b/>
      <w:color w:val="000000" w:themeColor="text1"/>
    </w:rPr>
  </w:style>
  <w:style w:type="paragraph" w:styleId="Heading4">
    <w:name w:val="heading 4"/>
    <w:basedOn w:val="Normal"/>
    <w:next w:val="Normal"/>
    <w:link w:val="Heading4Char"/>
    <w:uiPriority w:val="9"/>
    <w:unhideWhenUsed/>
    <w:qFormat/>
    <w:rsid w:val="003B0615"/>
    <w:pPr>
      <w:keepNext/>
      <w:keepLines/>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4F0E43"/>
    <w:pPr>
      <w:keepNext/>
      <w:keepLines/>
      <w:spacing w:before="40" w:after="0"/>
      <w:outlineLvl w:val="4"/>
    </w:pPr>
    <w:rPr>
      <w:rFonts w:ascii="Open Sans" w:eastAsiaTheme="majorEastAsia" w:hAnsi="Open Sans" w:cstheme="majorBidi"/>
      <w:color w:val="000000" w:themeColor="text1"/>
    </w:rPr>
  </w:style>
  <w:style w:type="paragraph" w:styleId="Heading6">
    <w:name w:val="heading 6"/>
    <w:basedOn w:val="Normal"/>
    <w:next w:val="Normal"/>
    <w:link w:val="Heading6Char"/>
    <w:uiPriority w:val="9"/>
    <w:semiHidden/>
    <w:unhideWhenUsed/>
    <w:qFormat/>
    <w:rsid w:val="003B0615"/>
    <w:pPr>
      <w:keepNext/>
      <w:keepLines/>
      <w:spacing w:before="40" w:after="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after="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after="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FC68CD"/>
    <w:pPr>
      <w:spacing w:after="0"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897084"/>
    <w:pPr>
      <w:spacing w:after="0"/>
      <w:ind w:firstLine="0"/>
    </w:pPr>
    <w:rPr>
      <w:rFonts w:eastAsia="Times New Roman" w:cs="Times New Roman (Body CS)"/>
      <w:sz w:val="16"/>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442B31"/>
    <w:rPr>
      <w:rFonts w:ascii="Open Sans Light" w:eastAsiaTheme="minorEastAsia" w:hAnsi="Open Sans Light" w:cs="Times New Roman"/>
    </w:rPr>
  </w:style>
  <w:style w:type="paragraph" w:styleId="NormalWeb">
    <w:name w:val="Normal (Web)"/>
    <w:basedOn w:val="Normal"/>
    <w:uiPriority w:val="99"/>
    <w:unhideWhenUsed/>
    <w:rsid w:val="00234D12"/>
    <w:pPr>
      <w:spacing w:after="200" w:line="276" w:lineRule="auto"/>
    </w:p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402EED"/>
    <w:rPr>
      <w:rFonts w:ascii="Open Sans" w:eastAsiaTheme="majorEastAsia" w:hAnsi="Open Sans" w:cstheme="majorBidi"/>
      <w:b/>
      <w:color w:val="000000" w:themeColor="text1"/>
      <w:sz w:val="32"/>
      <w:szCs w:val="32"/>
    </w:rPr>
  </w:style>
  <w:style w:type="character" w:customStyle="1" w:styleId="Heading2Char">
    <w:name w:val="Heading 2 Char"/>
    <w:basedOn w:val="DefaultParagraphFont"/>
    <w:link w:val="Heading2"/>
    <w:uiPriority w:val="9"/>
    <w:rsid w:val="00B57AE1"/>
    <w:rPr>
      <w:rFonts w:ascii="Open Sans SemiBold" w:eastAsiaTheme="majorEastAsia" w:hAnsi="Open Sans SemiBold" w:cstheme="majorBidi"/>
      <w:b/>
      <w:color w:val="000000" w:themeColor="text1"/>
      <w:sz w:val="26"/>
      <w:szCs w:val="26"/>
    </w:rPr>
  </w:style>
  <w:style w:type="paragraph" w:styleId="Title">
    <w:name w:val="Title"/>
    <w:basedOn w:val="Normal"/>
    <w:next w:val="Normal"/>
    <w:link w:val="TitleChar"/>
    <w:uiPriority w:val="10"/>
    <w:qFormat/>
    <w:rsid w:val="00484558"/>
    <w:pPr>
      <w:spacing w:line="240" w:lineRule="auto"/>
      <w:contextualSpacing/>
      <w:jc w:val="center"/>
    </w:pPr>
    <w:rPr>
      <w:rFonts w:ascii="Open Sans ExtraBold" w:eastAsiaTheme="majorEastAsia" w:hAnsi="Open Sans ExtraBold" w:cstheme="majorBidi"/>
      <w:b/>
      <w:spacing w:val="-10"/>
      <w:kern w:val="28"/>
      <w:sz w:val="40"/>
      <w:szCs w:val="56"/>
    </w:rPr>
  </w:style>
  <w:style w:type="character" w:customStyle="1" w:styleId="TitleChar">
    <w:name w:val="Title Char"/>
    <w:basedOn w:val="DefaultParagraphFont"/>
    <w:link w:val="Title"/>
    <w:uiPriority w:val="10"/>
    <w:rsid w:val="00484558"/>
    <w:rPr>
      <w:rFonts w:ascii="Open Sans ExtraBold" w:eastAsiaTheme="majorEastAsia" w:hAnsi="Open Sans ExtraBold" w:cstheme="majorBidi"/>
      <w:b/>
      <w:spacing w:val="-10"/>
      <w:kern w:val="28"/>
      <w:sz w:val="40"/>
      <w:szCs w:val="56"/>
    </w:rPr>
  </w:style>
  <w:style w:type="character" w:styleId="FootnoteReference">
    <w:name w:val="footnote reference"/>
    <w:basedOn w:val="DefaultParagraphFont"/>
    <w:unhideWhenUsed/>
    <w:qFormat/>
    <w:rsid w:val="00BB3EA0"/>
    <w:rPr>
      <w:rFonts w:ascii="Open Sans SemiBold" w:hAnsi="Open Sans SemiBold"/>
      <w:b/>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styleId="Caption">
    <w:name w:val="caption"/>
    <w:basedOn w:val="Normal"/>
    <w:next w:val="Normal"/>
    <w:uiPriority w:val="35"/>
    <w:unhideWhenUsed/>
    <w:qFormat/>
    <w:rsid w:val="00ED5FD0"/>
    <w:pPr>
      <w:spacing w:after="0" w:line="276" w:lineRule="auto"/>
      <w:ind w:firstLine="0"/>
    </w:pPr>
    <w:rPr>
      <w:rFonts w:ascii="Open Sans SemiBold" w:hAnsi="Open Sans SemiBold" w:cstheme="minorBidi"/>
      <w:b/>
      <w:bCs/>
      <w:caps/>
      <w:szCs w:val="18"/>
    </w:rPr>
  </w:style>
  <w:style w:type="table" w:styleId="TableGrid">
    <w:name w:val="Table Grid"/>
    <w:basedOn w:val="TableNormal"/>
    <w:uiPriority w:val="39"/>
    <w:rsid w:val="00234D12"/>
    <w:pPr>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34D12"/>
    <w:pPr>
      <w:tabs>
        <w:tab w:val="center" w:pos="4680"/>
        <w:tab w:val="right" w:pos="9360"/>
      </w:tabs>
    </w:pPr>
  </w:style>
  <w:style w:type="paragraph" w:styleId="Quote">
    <w:name w:val="Quote"/>
    <w:basedOn w:val="Normal"/>
    <w:next w:val="Normal"/>
    <w:link w:val="QuoteChar"/>
    <w:uiPriority w:val="29"/>
    <w:qFormat/>
    <w:rsid w:val="001422D0"/>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1422D0"/>
    <w:rPr>
      <w:rFonts w:ascii="Open Sans Light" w:eastAsiaTheme="minorEastAsia" w:hAnsi="Open Sans Light"/>
      <w:i/>
      <w:iCs/>
      <w:color w:val="404040" w:themeColor="text1" w:themeTint="BF"/>
      <w:sz w:val="20"/>
    </w:rPr>
  </w:style>
  <w:style w:type="paragraph" w:styleId="FootnoteText">
    <w:name w:val="footnote text"/>
    <w:basedOn w:val="Normal"/>
    <w:link w:val="FootnoteTextChar"/>
    <w:uiPriority w:val="99"/>
    <w:unhideWhenUsed/>
    <w:qFormat/>
    <w:rsid w:val="00305656"/>
    <w:pPr>
      <w:tabs>
        <w:tab w:val="left" w:pos="360"/>
      </w:tabs>
      <w:spacing w:after="240" w:line="300" w:lineRule="auto"/>
      <w:ind w:left="360" w:hanging="360"/>
    </w:pPr>
    <w:rPr>
      <w:rFonts w:cstheme="minorBidi"/>
      <w:sz w:val="16"/>
    </w:rPr>
  </w:style>
  <w:style w:type="character" w:customStyle="1" w:styleId="FootnoteTextChar">
    <w:name w:val="Footnote Text Char"/>
    <w:basedOn w:val="DefaultParagraphFont"/>
    <w:link w:val="FootnoteText"/>
    <w:uiPriority w:val="99"/>
    <w:rsid w:val="00305656"/>
    <w:rPr>
      <w:rFonts w:ascii="Open Sans Light" w:eastAsiaTheme="minorEastAsia" w:hAnsi="Open Sans Light"/>
      <w:sz w:val="16"/>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5F3A8D"/>
    <w:rPr>
      <w:rFonts w:ascii="Open Sans SemiBold" w:eastAsiaTheme="majorEastAsia" w:hAnsi="Open Sans SemiBold" w:cstheme="majorBidi"/>
      <w:b/>
      <w:color w:val="000000" w:themeColor="text1"/>
      <w:sz w:val="20"/>
    </w:rPr>
  </w:style>
  <w:style w:type="character" w:customStyle="1" w:styleId="Heading5Char">
    <w:name w:val="Heading 5 Char"/>
    <w:basedOn w:val="DefaultParagraphFont"/>
    <w:link w:val="Heading5"/>
    <w:uiPriority w:val="9"/>
    <w:semiHidden/>
    <w:rsid w:val="004F0E43"/>
    <w:rPr>
      <w:rFonts w:ascii="Open Sans" w:eastAsiaTheme="majorEastAsia" w:hAnsi="Open Sans"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character" w:customStyle="1" w:styleId="HeaderChar">
    <w:name w:val="Header Char"/>
    <w:basedOn w:val="DefaultParagraphFont"/>
    <w:link w:val="Header"/>
    <w:uiPriority w:val="99"/>
    <w:rsid w:val="00234D12"/>
    <w:rPr>
      <w:rFonts w:ascii="Open Sans Light" w:eastAsiaTheme="minorEastAsia" w:hAnsi="Open Sans Light" w:cs="Times New Roman"/>
      <w:sz w:val="22"/>
    </w:rPr>
  </w:style>
  <w:style w:type="paragraph" w:styleId="Footer">
    <w:name w:val="footer"/>
    <w:basedOn w:val="Normal"/>
    <w:link w:val="FooterChar"/>
    <w:uiPriority w:val="99"/>
    <w:unhideWhenUsed/>
    <w:rsid w:val="00234D12"/>
    <w:pPr>
      <w:tabs>
        <w:tab w:val="center" w:pos="4680"/>
        <w:tab w:val="right" w:pos="9360"/>
      </w:tabs>
    </w:pPr>
  </w:style>
  <w:style w:type="character" w:customStyle="1" w:styleId="FooterChar">
    <w:name w:val="Footer Char"/>
    <w:basedOn w:val="DefaultParagraphFont"/>
    <w:link w:val="Footer"/>
    <w:uiPriority w:val="99"/>
    <w:rsid w:val="00234D12"/>
    <w:rPr>
      <w:rFonts w:ascii="Open Sans Light" w:eastAsiaTheme="minorEastAsia" w:hAnsi="Open Sans Light" w:cs="Times New Roman"/>
      <w:sz w:val="22"/>
    </w:rPr>
  </w:style>
  <w:style w:type="paragraph" w:customStyle="1" w:styleId="Default">
    <w:name w:val="Default"/>
    <w:rsid w:val="00234D12"/>
    <w:pPr>
      <w:autoSpaceDE w:val="0"/>
      <w:autoSpaceDN w:val="0"/>
      <w:adjustRightInd w:val="0"/>
    </w:pPr>
    <w:rPr>
      <w:rFonts w:ascii="Times New Roman" w:hAnsi="Times New Roman" w:cs="Times New Roman"/>
      <w:color w:val="000000"/>
    </w:rPr>
  </w:style>
  <w:style w:type="character" w:styleId="Emphasis">
    <w:name w:val="Emphasis"/>
    <w:basedOn w:val="DefaultParagraphFont"/>
    <w:uiPriority w:val="20"/>
    <w:qFormat/>
    <w:rsid w:val="00234D12"/>
    <w:rPr>
      <w:i/>
      <w:iCs/>
    </w:rPr>
  </w:style>
  <w:style w:type="character" w:styleId="FollowedHyperlink">
    <w:name w:val="FollowedHyperlink"/>
    <w:basedOn w:val="DefaultParagraphFont"/>
    <w:uiPriority w:val="99"/>
    <w:semiHidden/>
    <w:unhideWhenUsed/>
    <w:rsid w:val="00234D12"/>
    <w:rPr>
      <w:color w:val="954F72" w:themeColor="followedHyperlink"/>
      <w:u w:val="single"/>
    </w:rPr>
  </w:style>
  <w:style w:type="character" w:styleId="PlaceholderText">
    <w:name w:val="Placeholder Text"/>
    <w:basedOn w:val="DefaultParagraphFont"/>
    <w:uiPriority w:val="99"/>
    <w:semiHidden/>
    <w:rsid w:val="00234D12"/>
    <w:rPr>
      <w:color w:val="808080"/>
    </w:rPr>
  </w:style>
  <w:style w:type="character" w:styleId="PageNumber">
    <w:name w:val="page number"/>
    <w:basedOn w:val="DefaultParagraphFont"/>
    <w:uiPriority w:val="99"/>
    <w:semiHidden/>
    <w:unhideWhenUsed/>
    <w:rsid w:val="00484558"/>
  </w:style>
  <w:style w:type="paragraph" w:customStyle="1" w:styleId="header-title">
    <w:name w:val="header-title"/>
    <w:basedOn w:val="Normal"/>
    <w:qFormat/>
    <w:rsid w:val="00912D71"/>
    <w:pPr>
      <w:spacing w:after="0"/>
      <w:ind w:firstLine="0"/>
    </w:pPr>
    <w:rPr>
      <w:rFonts w:ascii="Open Sans SemiBold" w:hAnsi="Open Sans SemiBold"/>
      <w:b/>
      <w:caps/>
      <w:sz w:val="16"/>
    </w:rPr>
  </w:style>
  <w:style w:type="paragraph" w:customStyle="1" w:styleId="header-pages-year">
    <w:name w:val="header-pages-year"/>
    <w:basedOn w:val="header-title"/>
    <w:qFormat/>
    <w:rsid w:val="00912D71"/>
    <w:pPr>
      <w:jc w:val="right"/>
    </w:pPr>
  </w:style>
  <w:style w:type="paragraph" w:customStyle="1" w:styleId="Table-Headers">
    <w:name w:val="Table-Headers"/>
    <w:basedOn w:val="NoSpacing"/>
    <w:qFormat/>
    <w:rsid w:val="009A6BCF"/>
    <w:rPr>
      <w:rFonts w:ascii="Open Sans SemiBold" w:hAnsi="Open Sans SemiBold"/>
      <w:b/>
      <w:sz w:val="16"/>
    </w:rPr>
  </w:style>
  <w:style w:type="paragraph" w:customStyle="1" w:styleId="table-contents">
    <w:name w:val="table-contents"/>
    <w:basedOn w:val="NoSpacing"/>
    <w:qFormat/>
    <w:rsid w:val="00CE6A63"/>
    <w:rPr>
      <w:sz w:val="16"/>
    </w:rPr>
  </w:style>
  <w:style w:type="paragraph" w:customStyle="1" w:styleId="jc-diss-p">
    <w:name w:val="jc-diss-p"/>
    <w:basedOn w:val="Normal"/>
    <w:qFormat/>
    <w:rsid w:val="000158F8"/>
    <w:pPr>
      <w:spacing w:before="180" w:after="180" w:line="240" w:lineRule="auto"/>
      <w:ind w:firstLine="0"/>
      <w:jc w:val="both"/>
    </w:pPr>
    <w:rPr>
      <w:rFonts w:ascii="Avenir Book" w:eastAsiaTheme="minorHAnsi" w:hAnsi="Avenir Book" w:cstheme="minorBidi"/>
      <w:sz w:val="22"/>
      <w:szCs w:val="22"/>
    </w:rPr>
  </w:style>
  <w:style w:type="paragraph" w:customStyle="1" w:styleId="References">
    <w:name w:val="References"/>
    <w:basedOn w:val="Normal"/>
    <w:qFormat/>
    <w:rsid w:val="00494792"/>
    <w:pPr>
      <w:ind w:left="720" w:hanging="720"/>
    </w:pPr>
    <w:rPr>
      <w:rFonts w:eastAsia="Times New Roman"/>
    </w:rPr>
  </w:style>
  <w:style w:type="character" w:styleId="UnresolvedMention">
    <w:name w:val="Unresolved Mention"/>
    <w:basedOn w:val="DefaultParagraphFont"/>
    <w:uiPriority w:val="99"/>
    <w:rsid w:val="006363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497152">
      <w:bodyDiv w:val="1"/>
      <w:marLeft w:val="0"/>
      <w:marRight w:val="0"/>
      <w:marTop w:val="0"/>
      <w:marBottom w:val="0"/>
      <w:divBdr>
        <w:top w:val="none" w:sz="0" w:space="0" w:color="auto"/>
        <w:left w:val="none" w:sz="0" w:space="0" w:color="auto"/>
        <w:bottom w:val="none" w:sz="0" w:space="0" w:color="auto"/>
        <w:right w:val="none" w:sz="0" w:space="0" w:color="auto"/>
      </w:divBdr>
    </w:div>
    <w:div w:id="339358390">
      <w:bodyDiv w:val="1"/>
      <w:marLeft w:val="0"/>
      <w:marRight w:val="0"/>
      <w:marTop w:val="0"/>
      <w:marBottom w:val="0"/>
      <w:divBdr>
        <w:top w:val="none" w:sz="0" w:space="0" w:color="auto"/>
        <w:left w:val="none" w:sz="0" w:space="0" w:color="auto"/>
        <w:bottom w:val="none" w:sz="0" w:space="0" w:color="auto"/>
        <w:right w:val="none" w:sz="0" w:space="0" w:color="auto"/>
      </w:divBdr>
    </w:div>
    <w:div w:id="436101948">
      <w:bodyDiv w:val="1"/>
      <w:marLeft w:val="0"/>
      <w:marRight w:val="0"/>
      <w:marTop w:val="0"/>
      <w:marBottom w:val="0"/>
      <w:divBdr>
        <w:top w:val="none" w:sz="0" w:space="0" w:color="auto"/>
        <w:left w:val="none" w:sz="0" w:space="0" w:color="auto"/>
        <w:bottom w:val="none" w:sz="0" w:space="0" w:color="auto"/>
        <w:right w:val="none" w:sz="0" w:space="0" w:color="auto"/>
      </w:divBdr>
    </w:div>
    <w:div w:id="445124880">
      <w:bodyDiv w:val="1"/>
      <w:marLeft w:val="0"/>
      <w:marRight w:val="0"/>
      <w:marTop w:val="0"/>
      <w:marBottom w:val="0"/>
      <w:divBdr>
        <w:top w:val="none" w:sz="0" w:space="0" w:color="auto"/>
        <w:left w:val="none" w:sz="0" w:space="0" w:color="auto"/>
        <w:bottom w:val="none" w:sz="0" w:space="0" w:color="auto"/>
        <w:right w:val="none" w:sz="0" w:space="0" w:color="auto"/>
      </w:divBdr>
    </w:div>
    <w:div w:id="477500642">
      <w:bodyDiv w:val="1"/>
      <w:marLeft w:val="0"/>
      <w:marRight w:val="0"/>
      <w:marTop w:val="0"/>
      <w:marBottom w:val="0"/>
      <w:divBdr>
        <w:top w:val="none" w:sz="0" w:space="0" w:color="auto"/>
        <w:left w:val="none" w:sz="0" w:space="0" w:color="auto"/>
        <w:bottom w:val="none" w:sz="0" w:space="0" w:color="auto"/>
        <w:right w:val="none" w:sz="0" w:space="0" w:color="auto"/>
      </w:divBdr>
    </w:div>
    <w:div w:id="624697390">
      <w:bodyDiv w:val="1"/>
      <w:marLeft w:val="0"/>
      <w:marRight w:val="0"/>
      <w:marTop w:val="0"/>
      <w:marBottom w:val="0"/>
      <w:divBdr>
        <w:top w:val="none" w:sz="0" w:space="0" w:color="auto"/>
        <w:left w:val="none" w:sz="0" w:space="0" w:color="auto"/>
        <w:bottom w:val="none" w:sz="0" w:space="0" w:color="auto"/>
        <w:right w:val="none" w:sz="0" w:space="0" w:color="auto"/>
      </w:divBdr>
    </w:div>
    <w:div w:id="734083382">
      <w:bodyDiv w:val="1"/>
      <w:marLeft w:val="0"/>
      <w:marRight w:val="0"/>
      <w:marTop w:val="0"/>
      <w:marBottom w:val="0"/>
      <w:divBdr>
        <w:top w:val="none" w:sz="0" w:space="0" w:color="auto"/>
        <w:left w:val="none" w:sz="0" w:space="0" w:color="auto"/>
        <w:bottom w:val="none" w:sz="0" w:space="0" w:color="auto"/>
        <w:right w:val="none" w:sz="0" w:space="0" w:color="auto"/>
      </w:divBdr>
    </w:div>
    <w:div w:id="771781897">
      <w:bodyDiv w:val="1"/>
      <w:marLeft w:val="0"/>
      <w:marRight w:val="0"/>
      <w:marTop w:val="0"/>
      <w:marBottom w:val="0"/>
      <w:divBdr>
        <w:top w:val="none" w:sz="0" w:space="0" w:color="auto"/>
        <w:left w:val="none" w:sz="0" w:space="0" w:color="auto"/>
        <w:bottom w:val="none" w:sz="0" w:space="0" w:color="auto"/>
        <w:right w:val="none" w:sz="0" w:space="0" w:color="auto"/>
      </w:divBdr>
    </w:div>
    <w:div w:id="808211742">
      <w:bodyDiv w:val="1"/>
      <w:marLeft w:val="0"/>
      <w:marRight w:val="0"/>
      <w:marTop w:val="0"/>
      <w:marBottom w:val="0"/>
      <w:divBdr>
        <w:top w:val="none" w:sz="0" w:space="0" w:color="auto"/>
        <w:left w:val="none" w:sz="0" w:space="0" w:color="auto"/>
        <w:bottom w:val="none" w:sz="0" w:space="0" w:color="auto"/>
        <w:right w:val="none" w:sz="0" w:space="0" w:color="auto"/>
      </w:divBdr>
    </w:div>
    <w:div w:id="934903058">
      <w:bodyDiv w:val="1"/>
      <w:marLeft w:val="0"/>
      <w:marRight w:val="0"/>
      <w:marTop w:val="0"/>
      <w:marBottom w:val="0"/>
      <w:divBdr>
        <w:top w:val="none" w:sz="0" w:space="0" w:color="auto"/>
        <w:left w:val="none" w:sz="0" w:space="0" w:color="auto"/>
        <w:bottom w:val="none" w:sz="0" w:space="0" w:color="auto"/>
        <w:right w:val="none" w:sz="0" w:space="0" w:color="auto"/>
      </w:divBdr>
    </w:div>
    <w:div w:id="964241727">
      <w:bodyDiv w:val="1"/>
      <w:marLeft w:val="0"/>
      <w:marRight w:val="0"/>
      <w:marTop w:val="0"/>
      <w:marBottom w:val="0"/>
      <w:divBdr>
        <w:top w:val="none" w:sz="0" w:space="0" w:color="auto"/>
        <w:left w:val="none" w:sz="0" w:space="0" w:color="auto"/>
        <w:bottom w:val="none" w:sz="0" w:space="0" w:color="auto"/>
        <w:right w:val="none" w:sz="0" w:space="0" w:color="auto"/>
      </w:divBdr>
    </w:div>
    <w:div w:id="1128743509">
      <w:bodyDiv w:val="1"/>
      <w:marLeft w:val="0"/>
      <w:marRight w:val="0"/>
      <w:marTop w:val="0"/>
      <w:marBottom w:val="0"/>
      <w:divBdr>
        <w:top w:val="none" w:sz="0" w:space="0" w:color="auto"/>
        <w:left w:val="none" w:sz="0" w:space="0" w:color="auto"/>
        <w:bottom w:val="none" w:sz="0" w:space="0" w:color="auto"/>
        <w:right w:val="none" w:sz="0" w:space="0" w:color="auto"/>
      </w:divBdr>
    </w:div>
    <w:div w:id="1147287538">
      <w:bodyDiv w:val="1"/>
      <w:marLeft w:val="0"/>
      <w:marRight w:val="0"/>
      <w:marTop w:val="0"/>
      <w:marBottom w:val="0"/>
      <w:divBdr>
        <w:top w:val="none" w:sz="0" w:space="0" w:color="auto"/>
        <w:left w:val="none" w:sz="0" w:space="0" w:color="auto"/>
        <w:bottom w:val="none" w:sz="0" w:space="0" w:color="auto"/>
        <w:right w:val="none" w:sz="0" w:space="0" w:color="auto"/>
      </w:divBdr>
    </w:div>
    <w:div w:id="1185291014">
      <w:bodyDiv w:val="1"/>
      <w:marLeft w:val="0"/>
      <w:marRight w:val="0"/>
      <w:marTop w:val="0"/>
      <w:marBottom w:val="0"/>
      <w:divBdr>
        <w:top w:val="none" w:sz="0" w:space="0" w:color="auto"/>
        <w:left w:val="none" w:sz="0" w:space="0" w:color="auto"/>
        <w:bottom w:val="none" w:sz="0" w:space="0" w:color="auto"/>
        <w:right w:val="none" w:sz="0" w:space="0" w:color="auto"/>
      </w:divBdr>
    </w:div>
    <w:div w:id="1203859733">
      <w:bodyDiv w:val="1"/>
      <w:marLeft w:val="0"/>
      <w:marRight w:val="0"/>
      <w:marTop w:val="0"/>
      <w:marBottom w:val="0"/>
      <w:divBdr>
        <w:top w:val="none" w:sz="0" w:space="0" w:color="auto"/>
        <w:left w:val="none" w:sz="0" w:space="0" w:color="auto"/>
        <w:bottom w:val="none" w:sz="0" w:space="0" w:color="auto"/>
        <w:right w:val="none" w:sz="0" w:space="0" w:color="auto"/>
      </w:divBdr>
    </w:div>
    <w:div w:id="1245068185">
      <w:bodyDiv w:val="1"/>
      <w:marLeft w:val="0"/>
      <w:marRight w:val="0"/>
      <w:marTop w:val="0"/>
      <w:marBottom w:val="0"/>
      <w:divBdr>
        <w:top w:val="none" w:sz="0" w:space="0" w:color="auto"/>
        <w:left w:val="none" w:sz="0" w:space="0" w:color="auto"/>
        <w:bottom w:val="none" w:sz="0" w:space="0" w:color="auto"/>
        <w:right w:val="none" w:sz="0" w:space="0" w:color="auto"/>
      </w:divBdr>
    </w:div>
    <w:div w:id="1276596780">
      <w:bodyDiv w:val="1"/>
      <w:marLeft w:val="0"/>
      <w:marRight w:val="0"/>
      <w:marTop w:val="0"/>
      <w:marBottom w:val="0"/>
      <w:divBdr>
        <w:top w:val="none" w:sz="0" w:space="0" w:color="auto"/>
        <w:left w:val="none" w:sz="0" w:space="0" w:color="auto"/>
        <w:bottom w:val="none" w:sz="0" w:space="0" w:color="auto"/>
        <w:right w:val="none" w:sz="0" w:space="0" w:color="auto"/>
      </w:divBdr>
    </w:div>
    <w:div w:id="1312514271">
      <w:bodyDiv w:val="1"/>
      <w:marLeft w:val="0"/>
      <w:marRight w:val="0"/>
      <w:marTop w:val="0"/>
      <w:marBottom w:val="0"/>
      <w:divBdr>
        <w:top w:val="none" w:sz="0" w:space="0" w:color="auto"/>
        <w:left w:val="none" w:sz="0" w:space="0" w:color="auto"/>
        <w:bottom w:val="none" w:sz="0" w:space="0" w:color="auto"/>
        <w:right w:val="none" w:sz="0" w:space="0" w:color="auto"/>
      </w:divBdr>
    </w:div>
    <w:div w:id="1343163524">
      <w:bodyDiv w:val="1"/>
      <w:marLeft w:val="0"/>
      <w:marRight w:val="0"/>
      <w:marTop w:val="0"/>
      <w:marBottom w:val="0"/>
      <w:divBdr>
        <w:top w:val="none" w:sz="0" w:space="0" w:color="auto"/>
        <w:left w:val="none" w:sz="0" w:space="0" w:color="auto"/>
        <w:bottom w:val="none" w:sz="0" w:space="0" w:color="auto"/>
        <w:right w:val="none" w:sz="0" w:space="0" w:color="auto"/>
      </w:divBdr>
    </w:div>
    <w:div w:id="1443839487">
      <w:bodyDiv w:val="1"/>
      <w:marLeft w:val="0"/>
      <w:marRight w:val="0"/>
      <w:marTop w:val="0"/>
      <w:marBottom w:val="0"/>
      <w:divBdr>
        <w:top w:val="none" w:sz="0" w:space="0" w:color="auto"/>
        <w:left w:val="none" w:sz="0" w:space="0" w:color="auto"/>
        <w:bottom w:val="none" w:sz="0" w:space="0" w:color="auto"/>
        <w:right w:val="none" w:sz="0" w:space="0" w:color="auto"/>
      </w:divBdr>
    </w:div>
    <w:div w:id="1445463543">
      <w:bodyDiv w:val="1"/>
      <w:marLeft w:val="0"/>
      <w:marRight w:val="0"/>
      <w:marTop w:val="0"/>
      <w:marBottom w:val="0"/>
      <w:divBdr>
        <w:top w:val="none" w:sz="0" w:space="0" w:color="auto"/>
        <w:left w:val="none" w:sz="0" w:space="0" w:color="auto"/>
        <w:bottom w:val="none" w:sz="0" w:space="0" w:color="auto"/>
        <w:right w:val="none" w:sz="0" w:space="0" w:color="auto"/>
      </w:divBdr>
    </w:div>
    <w:div w:id="1569265547">
      <w:bodyDiv w:val="1"/>
      <w:marLeft w:val="0"/>
      <w:marRight w:val="0"/>
      <w:marTop w:val="0"/>
      <w:marBottom w:val="0"/>
      <w:divBdr>
        <w:top w:val="none" w:sz="0" w:space="0" w:color="auto"/>
        <w:left w:val="none" w:sz="0" w:space="0" w:color="auto"/>
        <w:bottom w:val="none" w:sz="0" w:space="0" w:color="auto"/>
        <w:right w:val="none" w:sz="0" w:space="0" w:color="auto"/>
      </w:divBdr>
    </w:div>
    <w:div w:id="1578901752">
      <w:bodyDiv w:val="1"/>
      <w:marLeft w:val="0"/>
      <w:marRight w:val="0"/>
      <w:marTop w:val="0"/>
      <w:marBottom w:val="0"/>
      <w:divBdr>
        <w:top w:val="none" w:sz="0" w:space="0" w:color="auto"/>
        <w:left w:val="none" w:sz="0" w:space="0" w:color="auto"/>
        <w:bottom w:val="none" w:sz="0" w:space="0" w:color="auto"/>
        <w:right w:val="none" w:sz="0" w:space="0" w:color="auto"/>
      </w:divBdr>
    </w:div>
    <w:div w:id="1800492405">
      <w:bodyDiv w:val="1"/>
      <w:marLeft w:val="0"/>
      <w:marRight w:val="0"/>
      <w:marTop w:val="0"/>
      <w:marBottom w:val="0"/>
      <w:divBdr>
        <w:top w:val="none" w:sz="0" w:space="0" w:color="auto"/>
        <w:left w:val="none" w:sz="0" w:space="0" w:color="auto"/>
        <w:bottom w:val="none" w:sz="0" w:space="0" w:color="auto"/>
        <w:right w:val="none" w:sz="0" w:space="0" w:color="auto"/>
      </w:divBdr>
    </w:div>
    <w:div w:id="1932927229">
      <w:bodyDiv w:val="1"/>
      <w:marLeft w:val="0"/>
      <w:marRight w:val="0"/>
      <w:marTop w:val="0"/>
      <w:marBottom w:val="0"/>
      <w:divBdr>
        <w:top w:val="none" w:sz="0" w:space="0" w:color="auto"/>
        <w:left w:val="none" w:sz="0" w:space="0" w:color="auto"/>
        <w:bottom w:val="none" w:sz="0" w:space="0" w:color="auto"/>
        <w:right w:val="none" w:sz="0" w:space="0" w:color="auto"/>
      </w:divBdr>
    </w:div>
    <w:div w:id="1940285040">
      <w:bodyDiv w:val="1"/>
      <w:marLeft w:val="0"/>
      <w:marRight w:val="0"/>
      <w:marTop w:val="0"/>
      <w:marBottom w:val="0"/>
      <w:divBdr>
        <w:top w:val="none" w:sz="0" w:space="0" w:color="auto"/>
        <w:left w:val="none" w:sz="0" w:space="0" w:color="auto"/>
        <w:bottom w:val="none" w:sz="0" w:space="0" w:color="auto"/>
        <w:right w:val="none" w:sz="0" w:space="0" w:color="auto"/>
      </w:divBdr>
    </w:div>
    <w:div w:id="2036811287">
      <w:bodyDiv w:val="1"/>
      <w:marLeft w:val="0"/>
      <w:marRight w:val="0"/>
      <w:marTop w:val="0"/>
      <w:marBottom w:val="0"/>
      <w:divBdr>
        <w:top w:val="none" w:sz="0" w:space="0" w:color="auto"/>
        <w:left w:val="none" w:sz="0" w:space="0" w:color="auto"/>
        <w:bottom w:val="none" w:sz="0" w:space="0" w:color="auto"/>
        <w:right w:val="none" w:sz="0" w:space="0" w:color="auto"/>
      </w:divBdr>
    </w:div>
    <w:div w:id="2102868363">
      <w:bodyDiv w:val="1"/>
      <w:marLeft w:val="0"/>
      <w:marRight w:val="0"/>
      <w:marTop w:val="0"/>
      <w:marBottom w:val="0"/>
      <w:divBdr>
        <w:top w:val="none" w:sz="0" w:space="0" w:color="auto"/>
        <w:left w:val="none" w:sz="0" w:space="0" w:color="auto"/>
        <w:bottom w:val="none" w:sz="0" w:space="0" w:color="auto"/>
        <w:right w:val="none" w:sz="0" w:space="0" w:color="auto"/>
      </w:divBdr>
    </w:div>
    <w:div w:id="213451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svg"/><Relationship Id="rId26" Type="http://schemas.openxmlformats.org/officeDocument/2006/relationships/image" Target="media/image12.sv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hyperlink" Target="https://uselectionatlas.org/RESULTS/national.php?f=1&amp;off=0&amp;year=2016" TargetMode="Externa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4.xml"/><Relationship Id="rId2" Type="http://schemas.openxmlformats.org/officeDocument/2006/relationships/styles" Target="styles.xml"/><Relationship Id="rId16" Type="http://schemas.openxmlformats.org/officeDocument/2006/relationships/image" Target="media/image2.svg"/><Relationship Id="rId20" Type="http://schemas.openxmlformats.org/officeDocument/2006/relationships/image" Target="media/image6.sv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0.svg"/><Relationship Id="rId32"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uselectionatlas.org/RESULTS/state.php?year=2000&amp;fips=12&amp;f=1&amp;off=0&amp;elect=0" TargetMode="External"/><Relationship Id="rId14" Type="http://schemas.openxmlformats.org/officeDocument/2006/relationships/footer" Target="footer3.xml"/><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svg"/><Relationship Id="rId35" Type="http://schemas.microsoft.com/office/2011/relationships/people" Target="people.xml"/><Relationship Id="rId8" Type="http://schemas.openxmlformats.org/officeDocument/2006/relationships/hyperlink" Target="https://medium.com/3streams/a-more-equitable-voting-system-in-maine-ranked-choice-voting-864cb336746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er/Library/Group%20Containers/UBF8T346G9.Office/User%20Content.localized/Templates.localized/Cerva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Cervas Template.dotx</Template>
  <TotalTime>217</TotalTime>
  <Pages>9</Pages>
  <Words>12479</Words>
  <Characters>62649</Characters>
  <Application>Microsoft Office Word</Application>
  <DocSecurity>0</DocSecurity>
  <Lines>1842</Lines>
  <Paragraphs>1001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Why Donald Trump Should be a Fervent Advocate of Using Rank-Choice Voting in 2024 </vt:lpstr>
      <vt:lpstr>    Rank Choice Voting</vt:lpstr>
    </vt:vector>
  </TitlesOfParts>
  <Manager/>
  <Company>Carnegie Mellon University</Company>
  <LinksUpToDate>false</LinksUpToDate>
  <CharactersWithSpaces>74127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Why Donald Trump Should be a Fervent Advocate of Using Rank-Choice Voting in 2024 </dc:title>
  <dc:subject/>
  <dc:creator>Jonathan Cervas and Bernard Grofman</dc:creator>
  <cp:keywords/>
  <dc:description/>
  <cp:lastModifiedBy>Jonathan Cervas</cp:lastModifiedBy>
  <cp:revision>37</cp:revision>
  <cp:lastPrinted>2021-03-26T16:01:00Z</cp:lastPrinted>
  <dcterms:created xsi:type="dcterms:W3CDTF">2021-04-09T20:45:00Z</dcterms:created>
  <dcterms:modified xsi:type="dcterms:W3CDTF">2021-04-19T20:59:00Z</dcterms:modified>
  <cp:category/>
</cp:coreProperties>
</file>