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74031" w14:textId="62ACCE50" w:rsidR="003054A8" w:rsidRPr="009C3B22" w:rsidRDefault="001B508D" w:rsidP="003054A8">
      <w:pPr>
        <w:pStyle w:val="Title"/>
        <w:ind w:firstLine="0"/>
        <w:rPr>
          <w:rStyle w:val="SubtitleChar"/>
          <w:rFonts w:ascii="Times New Roman" w:hAnsi="Times New Roman" w:cs="Times New Roman"/>
          <w:sz w:val="20"/>
          <w:szCs w:val="20"/>
        </w:rPr>
      </w:pPr>
      <w:r w:rsidRPr="009C3B22">
        <w:rPr>
          <w:rStyle w:val="SubtitleChar"/>
          <w:rFonts w:ascii="Times New Roman" w:hAnsi="Times New Roman" w:cs="Times New Roman"/>
          <w:sz w:val="20"/>
          <w:szCs w:val="20"/>
        </w:rPr>
        <w:t xml:space="preserve"> </w:t>
      </w:r>
    </w:p>
    <w:p w14:paraId="7CCCCBC0" w14:textId="77777777" w:rsidR="003054A8" w:rsidRPr="009C3B22" w:rsidRDefault="003054A8">
      <w:pPr>
        <w:pStyle w:val="Title"/>
        <w:ind w:firstLine="0"/>
        <w:jc w:val="left"/>
        <w:rPr>
          <w:rStyle w:val="SubtitleChar"/>
          <w:rFonts w:ascii="Times New Roman" w:hAnsi="Times New Roman" w:cs="Times New Roman"/>
          <w:sz w:val="20"/>
          <w:szCs w:val="20"/>
        </w:rPr>
      </w:pPr>
    </w:p>
    <w:p w14:paraId="70A9AF95" w14:textId="77777777" w:rsidR="002C701D" w:rsidRDefault="002C701D" w:rsidP="001B508D">
      <w:pPr>
        <w:pStyle w:val="Title"/>
        <w:ind w:firstLine="0"/>
        <w:rPr>
          <w:rStyle w:val="SubtitleChar"/>
          <w:rFonts w:ascii="Times New Roman" w:hAnsi="Times New Roman" w:cs="Times New Roman"/>
          <w:sz w:val="36"/>
          <w:szCs w:val="36"/>
        </w:rPr>
      </w:pPr>
      <w:r w:rsidRPr="009C3B22">
        <w:rPr>
          <w:rStyle w:val="SubtitleChar"/>
          <w:rFonts w:ascii="Times New Roman" w:hAnsi="Times New Roman" w:cs="Times New Roman"/>
          <w:sz w:val="36"/>
          <w:szCs w:val="36"/>
        </w:rPr>
        <w:t xml:space="preserve">Using Folded Seats-Votes Curves </w:t>
      </w:r>
      <w:r>
        <w:rPr>
          <w:rStyle w:val="SubtitleChar"/>
          <w:rFonts w:ascii="Times New Roman" w:hAnsi="Times New Roman" w:cs="Times New Roman"/>
          <w:sz w:val="36"/>
          <w:szCs w:val="36"/>
        </w:rPr>
        <w:t xml:space="preserve">to </w:t>
      </w:r>
      <w:r w:rsidRPr="009C3B22">
        <w:rPr>
          <w:rStyle w:val="SubtitleChar"/>
          <w:rFonts w:ascii="Times New Roman" w:hAnsi="Times New Roman" w:cs="Times New Roman"/>
          <w:sz w:val="36"/>
          <w:szCs w:val="36"/>
        </w:rPr>
        <w:t>Compar</w:t>
      </w:r>
      <w:r>
        <w:rPr>
          <w:rStyle w:val="SubtitleChar"/>
          <w:rFonts w:ascii="Times New Roman" w:hAnsi="Times New Roman" w:cs="Times New Roman"/>
          <w:sz w:val="36"/>
          <w:szCs w:val="36"/>
        </w:rPr>
        <w:t>e</w:t>
      </w:r>
    </w:p>
    <w:p w14:paraId="4A268AAC" w14:textId="7AB77BE4" w:rsidR="002C701D" w:rsidRDefault="002C701D" w:rsidP="002C701D">
      <w:pPr>
        <w:pStyle w:val="Title"/>
        <w:ind w:firstLine="0"/>
        <w:rPr>
          <w:rStyle w:val="SubtitleChar"/>
          <w:rFonts w:ascii="Times New Roman" w:hAnsi="Times New Roman" w:cs="Times New Roman"/>
          <w:sz w:val="36"/>
          <w:szCs w:val="36"/>
        </w:rPr>
      </w:pPr>
      <w:r w:rsidRPr="009C3B22">
        <w:rPr>
          <w:rStyle w:val="SubtitleChar"/>
          <w:rFonts w:ascii="Times New Roman" w:hAnsi="Times New Roman" w:cs="Times New Roman"/>
          <w:sz w:val="36"/>
          <w:szCs w:val="36"/>
        </w:rPr>
        <w:t xml:space="preserve"> </w:t>
      </w:r>
      <w:r w:rsidR="00BF4B21" w:rsidRPr="009C3B22">
        <w:rPr>
          <w:rStyle w:val="SubtitleChar"/>
          <w:rFonts w:ascii="Times New Roman" w:hAnsi="Times New Roman" w:cs="Times New Roman"/>
          <w:sz w:val="36"/>
          <w:szCs w:val="36"/>
        </w:rPr>
        <w:t>Partisan Bias in the 2020 Presidential Election</w:t>
      </w:r>
    </w:p>
    <w:p w14:paraId="08AFE2C3" w14:textId="77777777" w:rsidR="002C701D" w:rsidRDefault="00BF4B21" w:rsidP="002C701D">
      <w:pPr>
        <w:pStyle w:val="Title"/>
        <w:ind w:firstLine="0"/>
        <w:rPr>
          <w:rStyle w:val="SubtitleChar"/>
          <w:rFonts w:ascii="Times New Roman" w:hAnsi="Times New Roman" w:cs="Times New Roman"/>
          <w:sz w:val="36"/>
          <w:szCs w:val="36"/>
        </w:rPr>
      </w:pPr>
      <w:r w:rsidRPr="009C3B22">
        <w:rPr>
          <w:rStyle w:val="SubtitleChar"/>
          <w:rFonts w:ascii="Times New Roman" w:hAnsi="Times New Roman" w:cs="Times New Roman"/>
          <w:sz w:val="36"/>
          <w:szCs w:val="36"/>
        </w:rPr>
        <w:t xml:space="preserve"> </w:t>
      </w:r>
      <w:r w:rsidR="00D6764B" w:rsidRPr="009C3B22">
        <w:rPr>
          <w:rStyle w:val="SubtitleChar"/>
          <w:rFonts w:ascii="Times New Roman" w:hAnsi="Times New Roman" w:cs="Times New Roman"/>
          <w:sz w:val="36"/>
          <w:szCs w:val="36"/>
        </w:rPr>
        <w:t>w</w:t>
      </w:r>
      <w:r w:rsidRPr="009C3B22">
        <w:rPr>
          <w:rStyle w:val="SubtitleChar"/>
          <w:rFonts w:ascii="Times New Roman" w:hAnsi="Times New Roman" w:cs="Times New Roman"/>
          <w:sz w:val="36"/>
          <w:szCs w:val="36"/>
        </w:rPr>
        <w:t xml:space="preserve">ith Partisan Bias in the Five Other </w:t>
      </w:r>
    </w:p>
    <w:p w14:paraId="3C116DCC" w14:textId="77777777" w:rsidR="00AE1568" w:rsidRPr="002C701D" w:rsidRDefault="00BF4B21" w:rsidP="00AE1568">
      <w:pPr>
        <w:pStyle w:val="Title"/>
        <w:ind w:firstLine="0"/>
        <w:rPr>
          <w:rFonts w:ascii="Times New Roman" w:eastAsiaTheme="minorEastAsia" w:hAnsi="Times New Roman" w:cs="Times New Roman"/>
          <w:color w:val="5A5A5A" w:themeColor="text1" w:themeTint="A5"/>
          <w:spacing w:val="15"/>
          <w:sz w:val="36"/>
          <w:szCs w:val="36"/>
        </w:rPr>
      </w:pPr>
      <w:r w:rsidRPr="009C3B22">
        <w:rPr>
          <w:rStyle w:val="SubtitleChar"/>
          <w:rFonts w:ascii="Times New Roman" w:hAnsi="Times New Roman" w:cs="Times New Roman"/>
          <w:sz w:val="36"/>
          <w:szCs w:val="36"/>
        </w:rPr>
        <w:t>Presidential Elections in the 21st Century</w:t>
      </w:r>
      <w:r w:rsidR="00AE1568" w:rsidRPr="009C3B22">
        <w:rPr>
          <w:rStyle w:val="SubtitleChar"/>
          <w:rFonts w:ascii="Times New Roman" w:hAnsi="Times New Roman" w:cs="Times New Roman"/>
          <w:sz w:val="36"/>
          <w:szCs w:val="36"/>
        </w:rPr>
        <w:t>*</w:t>
      </w:r>
    </w:p>
    <w:p w14:paraId="6A1524BF" w14:textId="03AE0434" w:rsidR="002C701D" w:rsidRDefault="00994210" w:rsidP="002C701D">
      <w:pPr>
        <w:pStyle w:val="Title"/>
        <w:ind w:firstLine="0"/>
        <w:rPr>
          <w:rStyle w:val="SubtitleChar"/>
          <w:rFonts w:ascii="Times New Roman" w:hAnsi="Times New Roman" w:cs="Times New Roman"/>
          <w:sz w:val="36"/>
          <w:szCs w:val="36"/>
        </w:rPr>
      </w:pPr>
      <w:r w:rsidRPr="009C3B22">
        <w:rPr>
          <w:rStyle w:val="SubtitleChar"/>
          <w:rFonts w:ascii="Times New Roman" w:hAnsi="Times New Roman" w:cs="Times New Roman"/>
          <w:sz w:val="36"/>
          <w:szCs w:val="36"/>
        </w:rPr>
        <w:t xml:space="preserve"> </w:t>
      </w:r>
    </w:p>
    <w:p w14:paraId="7D0EF242" w14:textId="3C103C5A" w:rsidR="00BF4B21" w:rsidRPr="009C3B22" w:rsidRDefault="00BF4B21" w:rsidP="003054A8">
      <w:pPr>
        <w:pStyle w:val="Heading4"/>
        <w:jc w:val="center"/>
        <w:rPr>
          <w:rFonts w:ascii="Times New Roman" w:hAnsi="Times New Roman" w:cs="Times New Roman"/>
          <w:i w:val="0"/>
          <w:iCs w:val="0"/>
          <w:szCs w:val="20"/>
          <w:lang w:val="en-GB"/>
        </w:rPr>
      </w:pPr>
    </w:p>
    <w:p w14:paraId="55E8138C" w14:textId="77777777" w:rsidR="00506F57" w:rsidRPr="009C3B22" w:rsidRDefault="00506F57" w:rsidP="003054A8">
      <w:pPr>
        <w:jc w:val="center"/>
        <w:rPr>
          <w:rFonts w:ascii="Times New Roman" w:hAnsi="Times New Roman"/>
          <w:szCs w:val="20"/>
          <w:lang w:val="en-GB"/>
        </w:rPr>
      </w:pPr>
    </w:p>
    <w:p w14:paraId="23190453" w14:textId="4F51C750" w:rsidR="001B508D" w:rsidRPr="009C3B22" w:rsidRDefault="00BF4B21" w:rsidP="003054A8">
      <w:pPr>
        <w:pStyle w:val="Heading4"/>
        <w:ind w:firstLine="0"/>
        <w:jc w:val="center"/>
        <w:rPr>
          <w:rStyle w:val="SubtleEmphasis"/>
          <w:rFonts w:ascii="Times New Roman" w:hAnsi="Times New Roman" w:cs="Times New Roman"/>
          <w:sz w:val="32"/>
          <w:szCs w:val="32"/>
        </w:rPr>
      </w:pPr>
      <w:r w:rsidRPr="009C3B22">
        <w:rPr>
          <w:rStyle w:val="SubtleEmphasis"/>
          <w:rFonts w:ascii="Times New Roman" w:hAnsi="Times New Roman" w:cs="Times New Roman"/>
          <w:sz w:val="32"/>
          <w:szCs w:val="32"/>
        </w:rPr>
        <w:t>Jonathan Cervas</w:t>
      </w:r>
    </w:p>
    <w:p w14:paraId="1E077EE1" w14:textId="5F278769" w:rsidR="00BF4B21" w:rsidRPr="009C3B22" w:rsidRDefault="001B508D" w:rsidP="001B508D">
      <w:pPr>
        <w:pStyle w:val="Heading4"/>
        <w:ind w:firstLine="0"/>
        <w:jc w:val="center"/>
        <w:rPr>
          <w:rStyle w:val="SubtleEmphasis"/>
          <w:rFonts w:ascii="Times New Roman" w:hAnsi="Times New Roman" w:cs="Times New Roman"/>
          <w:sz w:val="28"/>
          <w:szCs w:val="28"/>
        </w:rPr>
      </w:pPr>
      <w:r w:rsidRPr="009C3B22">
        <w:rPr>
          <w:rStyle w:val="SubtleEmphasis"/>
          <w:rFonts w:ascii="Times New Roman" w:hAnsi="Times New Roman" w:cs="Times New Roman"/>
          <w:sz w:val="32"/>
          <w:szCs w:val="32"/>
        </w:rPr>
        <w:t xml:space="preserve"> </w:t>
      </w:r>
      <w:r w:rsidR="00BF4B21" w:rsidRPr="009C3B22">
        <w:rPr>
          <w:rStyle w:val="SubtleEmphasis"/>
          <w:rFonts w:ascii="Times New Roman" w:hAnsi="Times New Roman" w:cs="Times New Roman"/>
          <w:sz w:val="28"/>
          <w:szCs w:val="28"/>
        </w:rPr>
        <w:t>Carnegie Mellon University</w:t>
      </w:r>
    </w:p>
    <w:p w14:paraId="21BED5E8" w14:textId="77777777" w:rsidR="001B508D" w:rsidRPr="009C3B22" w:rsidRDefault="001B508D" w:rsidP="003054A8">
      <w:pPr>
        <w:pStyle w:val="Heading4"/>
        <w:ind w:firstLine="0"/>
        <w:jc w:val="center"/>
        <w:rPr>
          <w:rStyle w:val="SubtleEmphasis"/>
          <w:rFonts w:ascii="Times New Roman" w:hAnsi="Times New Roman" w:cs="Times New Roman"/>
          <w:sz w:val="32"/>
          <w:szCs w:val="32"/>
        </w:rPr>
      </w:pPr>
    </w:p>
    <w:p w14:paraId="4355B872" w14:textId="64BF80D8" w:rsidR="001B508D" w:rsidRPr="009C3B22" w:rsidRDefault="00BF4B21" w:rsidP="003054A8">
      <w:pPr>
        <w:pStyle w:val="Heading4"/>
        <w:ind w:firstLine="0"/>
        <w:jc w:val="center"/>
        <w:rPr>
          <w:rStyle w:val="SubtleEmphasis"/>
          <w:rFonts w:ascii="Times New Roman" w:hAnsi="Times New Roman" w:cs="Times New Roman"/>
          <w:sz w:val="32"/>
          <w:szCs w:val="32"/>
        </w:rPr>
      </w:pPr>
      <w:r w:rsidRPr="009C3B22">
        <w:rPr>
          <w:rStyle w:val="SubtleEmphasis"/>
          <w:rFonts w:ascii="Times New Roman" w:hAnsi="Times New Roman" w:cs="Times New Roman"/>
          <w:sz w:val="32"/>
          <w:szCs w:val="32"/>
        </w:rPr>
        <w:t>Bernard Grofman</w:t>
      </w:r>
      <w:r w:rsidR="002D7EAE" w:rsidRPr="009C3B22">
        <w:rPr>
          <w:rStyle w:val="SubtleEmphasis"/>
          <w:rFonts w:ascii="Times New Roman" w:hAnsi="Times New Roman" w:cs="Times New Roman"/>
          <w:sz w:val="32"/>
          <w:szCs w:val="32"/>
        </w:rPr>
        <w:t>,</w:t>
      </w:r>
      <w:r w:rsidR="00B21C04" w:rsidRPr="009C3B22">
        <w:rPr>
          <w:rStyle w:val="SubtleEmphasis"/>
          <w:rFonts w:ascii="Times New Roman" w:hAnsi="Times New Roman" w:cs="Times New Roman"/>
          <w:sz w:val="32"/>
          <w:szCs w:val="32"/>
        </w:rPr>
        <w:t xml:space="preserve"> </w:t>
      </w:r>
    </w:p>
    <w:p w14:paraId="6948D67C" w14:textId="4672F60A" w:rsidR="00BF4B21" w:rsidRPr="009C3B22" w:rsidDel="00327077" w:rsidRDefault="00BF4B21" w:rsidP="003054A8">
      <w:pPr>
        <w:pStyle w:val="Heading4"/>
        <w:ind w:firstLine="0"/>
        <w:jc w:val="center"/>
        <w:rPr>
          <w:del w:id="0" w:author="Jonathan Cervas" w:date="2022-03-17T14:39:00Z"/>
          <w:rStyle w:val="SubtleEmphasis"/>
          <w:rFonts w:ascii="Times New Roman" w:hAnsi="Times New Roman" w:cs="Times New Roman"/>
          <w:i/>
          <w:iCs/>
          <w:sz w:val="28"/>
          <w:szCs w:val="28"/>
        </w:rPr>
      </w:pPr>
      <w:r w:rsidRPr="009C3B22">
        <w:rPr>
          <w:rStyle w:val="SubtleEmphasis"/>
          <w:rFonts w:ascii="Times New Roman" w:hAnsi="Times New Roman" w:cs="Times New Roman"/>
          <w:sz w:val="28"/>
          <w:szCs w:val="28"/>
        </w:rPr>
        <w:t>University of California, Irvine</w:t>
      </w:r>
    </w:p>
    <w:p w14:paraId="761549D1" w14:textId="77777777" w:rsidR="00D57A63" w:rsidRPr="009C3B22" w:rsidDel="00327077" w:rsidRDefault="00D57A63" w:rsidP="00DF5CC3">
      <w:pPr>
        <w:jc w:val="center"/>
        <w:rPr>
          <w:del w:id="1" w:author="Jonathan Cervas" w:date="2022-03-17T14:39:00Z"/>
          <w:rFonts w:ascii="Times New Roman" w:hAnsi="Times New Roman"/>
          <w:szCs w:val="20"/>
        </w:rPr>
      </w:pPr>
    </w:p>
    <w:p w14:paraId="39C823A7" w14:textId="5DDF2662" w:rsidR="00BF4B21" w:rsidRPr="009C3B22" w:rsidRDefault="00BF4B21" w:rsidP="00327077">
      <w:pPr>
        <w:pStyle w:val="Heading4"/>
        <w:ind w:firstLine="0"/>
        <w:jc w:val="center"/>
        <w:pPrChange w:id="2" w:author="Jonathan Cervas" w:date="2022-03-17T14:39:00Z">
          <w:pPr>
            <w:jc w:val="left"/>
          </w:pPr>
        </w:pPrChange>
      </w:pPr>
    </w:p>
    <w:p w14:paraId="7CF8B875" w14:textId="7D200995" w:rsidR="001B508D" w:rsidRPr="009C3B22" w:rsidRDefault="001B508D">
      <w:pPr>
        <w:spacing w:before="0" w:line="240" w:lineRule="auto"/>
        <w:ind w:firstLine="0"/>
        <w:jc w:val="left"/>
        <w:rPr>
          <w:rFonts w:ascii="Times New Roman" w:hAnsi="Times New Roman"/>
          <w:szCs w:val="20"/>
        </w:rPr>
      </w:pPr>
      <w:del w:id="3" w:author="Jonathan Cervas" w:date="2022-03-17T14:39:00Z">
        <w:r w:rsidRPr="009C3B22" w:rsidDel="00327077">
          <w:rPr>
            <w:rFonts w:ascii="Times New Roman" w:hAnsi="Times New Roman"/>
            <w:szCs w:val="20"/>
          </w:rPr>
          <w:br w:type="page"/>
        </w:r>
      </w:del>
    </w:p>
    <w:p w14:paraId="511C8566" w14:textId="77777777" w:rsidR="00BF4B21" w:rsidRPr="009C3B22" w:rsidRDefault="00BF4B21">
      <w:pPr>
        <w:jc w:val="left"/>
        <w:rPr>
          <w:rFonts w:ascii="Times New Roman" w:hAnsi="Times New Roman"/>
          <w:szCs w:val="20"/>
        </w:rPr>
      </w:pPr>
    </w:p>
    <w:p w14:paraId="0EB50345" w14:textId="77777777" w:rsidR="001B508D" w:rsidRPr="009C3B22" w:rsidRDefault="00BF4B21" w:rsidP="001B508D">
      <w:pPr>
        <w:spacing w:line="240" w:lineRule="auto"/>
        <w:ind w:firstLine="0"/>
        <w:jc w:val="left"/>
        <w:rPr>
          <w:rFonts w:ascii="Times New Roman" w:hAnsi="Times New Roman"/>
          <w:sz w:val="24"/>
        </w:rPr>
      </w:pPr>
      <w:r w:rsidRPr="009C3B22">
        <w:rPr>
          <w:rFonts w:ascii="Times New Roman" w:hAnsi="Times New Roman"/>
          <w:szCs w:val="20"/>
        </w:rPr>
        <w:t xml:space="preserve">* </w:t>
      </w:r>
      <w:r w:rsidRPr="009C3B22">
        <w:rPr>
          <w:rFonts w:ascii="Times New Roman" w:hAnsi="Times New Roman"/>
          <w:sz w:val="24"/>
        </w:rPr>
        <w:t xml:space="preserve">Cervas is a Post-Doctoral Fellow, Institute for Strategy and Politics, Carnegie Mellon University (CMU). Grofman is Distinguished Professor of Political Science and Jack W. Peltason Chair of Democracy Studies, the University of California, Irvine. </w:t>
      </w:r>
    </w:p>
    <w:p w14:paraId="6CC948BA" w14:textId="37283EAA" w:rsidR="00BF4B21" w:rsidRPr="009C3B22" w:rsidRDefault="001B508D" w:rsidP="001B508D">
      <w:pPr>
        <w:spacing w:line="240" w:lineRule="auto"/>
        <w:ind w:firstLine="0"/>
        <w:jc w:val="left"/>
        <w:rPr>
          <w:rFonts w:ascii="Times New Roman" w:hAnsi="Times New Roman"/>
          <w:sz w:val="24"/>
        </w:rPr>
      </w:pPr>
      <w:r w:rsidRPr="009C3B22">
        <w:rPr>
          <w:rFonts w:ascii="Times New Roman" w:hAnsi="Times New Roman"/>
          <w:sz w:val="24"/>
        </w:rPr>
        <w:t>Author’s Note:</w:t>
      </w:r>
      <w:del w:id="4" w:author="Jonathan Cervas" w:date="2022-03-17T14:38:00Z">
        <w:r w:rsidRPr="009C3B22" w:rsidDel="0034378D">
          <w:rPr>
            <w:rFonts w:ascii="Times New Roman" w:hAnsi="Times New Roman"/>
            <w:sz w:val="24"/>
          </w:rPr>
          <w:delText xml:space="preserve">  </w:delText>
        </w:r>
      </w:del>
      <w:ins w:id="5" w:author="Jonathan Cervas" w:date="2022-03-17T14:38:00Z">
        <w:r w:rsidR="0034378D">
          <w:rPr>
            <w:rFonts w:ascii="Times New Roman" w:hAnsi="Times New Roman"/>
            <w:sz w:val="24"/>
          </w:rPr>
          <w:t xml:space="preserve"> </w:t>
        </w:r>
      </w:ins>
      <w:proofErr w:type="spellStart"/>
      <w:r w:rsidR="00BF4B21" w:rsidRPr="009C3B22">
        <w:rPr>
          <w:rFonts w:ascii="Times New Roman" w:hAnsi="Times New Roman"/>
          <w:sz w:val="24"/>
        </w:rPr>
        <w:t>Grofman’s</w:t>
      </w:r>
      <w:proofErr w:type="spellEnd"/>
      <w:r w:rsidR="00BF4B21" w:rsidRPr="009C3B22">
        <w:rPr>
          <w:rFonts w:ascii="Times New Roman" w:hAnsi="Times New Roman"/>
          <w:sz w:val="24"/>
        </w:rPr>
        <w:t xml:space="preserve"> research was supported by the Peltason Chair. We are indebted to J. L. Lederman, an undergraduate at CMU</w:t>
      </w:r>
      <w:r w:rsidR="00C73C6A" w:rsidRPr="009C3B22">
        <w:rPr>
          <w:rFonts w:ascii="Times New Roman" w:hAnsi="Times New Roman"/>
          <w:sz w:val="24"/>
        </w:rPr>
        <w:t>,</w:t>
      </w:r>
      <w:r w:rsidR="00BF4B21" w:rsidRPr="009C3B22">
        <w:rPr>
          <w:rFonts w:ascii="Times New Roman" w:hAnsi="Times New Roman"/>
          <w:sz w:val="24"/>
        </w:rPr>
        <w:t xml:space="preserve"> for helpful work </w:t>
      </w:r>
      <w:r w:rsidR="006309EC" w:rsidRPr="009C3B22">
        <w:rPr>
          <w:rFonts w:ascii="Times New Roman" w:hAnsi="Times New Roman"/>
          <w:sz w:val="24"/>
        </w:rPr>
        <w:t xml:space="preserve">on the topic of this paper done </w:t>
      </w:r>
      <w:r w:rsidR="00BF4B21" w:rsidRPr="009C3B22">
        <w:rPr>
          <w:rFonts w:ascii="Times New Roman" w:hAnsi="Times New Roman"/>
          <w:sz w:val="24"/>
        </w:rPr>
        <w:t>under the supervision of Professor Cervas.</w:t>
      </w:r>
    </w:p>
    <w:p w14:paraId="4EEFBECA" w14:textId="77777777" w:rsidR="00351B30" w:rsidRPr="009C3B22" w:rsidRDefault="00351B30">
      <w:pPr>
        <w:jc w:val="left"/>
        <w:rPr>
          <w:rFonts w:ascii="Times New Roman" w:hAnsi="Times New Roman"/>
          <w:szCs w:val="20"/>
        </w:rPr>
        <w:sectPr w:rsidR="00351B30" w:rsidRPr="009C3B22" w:rsidSect="009030D3">
          <w:headerReference w:type="even" r:id="rId7"/>
          <w:headerReference w:type="default" r:id="rId8"/>
          <w:pgSz w:w="12240" w:h="15840"/>
          <w:pgMar w:top="1440" w:right="1440" w:bottom="1440" w:left="1440" w:header="720" w:footer="720" w:gutter="0"/>
          <w:cols w:space="720"/>
          <w:docGrid w:linePitch="360"/>
        </w:sectPr>
      </w:pPr>
    </w:p>
    <w:p w14:paraId="084AA4F3" w14:textId="5B6A7DA4" w:rsidR="00BF4B21" w:rsidRPr="009C3B22" w:rsidRDefault="00BF4B21">
      <w:pPr>
        <w:jc w:val="left"/>
        <w:rPr>
          <w:rFonts w:ascii="Times New Roman" w:hAnsi="Times New Roman"/>
          <w:szCs w:val="20"/>
        </w:rPr>
      </w:pPr>
    </w:p>
    <w:p w14:paraId="2B4BC1F2" w14:textId="486F8470" w:rsidR="00BF4B21" w:rsidRPr="009C3B22" w:rsidRDefault="00BF4B21" w:rsidP="009C3B22">
      <w:pPr>
        <w:pStyle w:val="Heading4"/>
        <w:ind w:firstLine="0"/>
        <w:jc w:val="left"/>
        <w:rPr>
          <w:rFonts w:ascii="Times New Roman" w:hAnsi="Times New Roman" w:cs="Times New Roman"/>
          <w:sz w:val="32"/>
          <w:szCs w:val="32"/>
        </w:rPr>
      </w:pPr>
      <w:r w:rsidRPr="009C3B22">
        <w:rPr>
          <w:rFonts w:ascii="Times New Roman" w:hAnsi="Times New Roman" w:cs="Times New Roman"/>
          <w:sz w:val="32"/>
          <w:szCs w:val="32"/>
        </w:rPr>
        <w:t>ABSTRACT</w:t>
      </w:r>
    </w:p>
    <w:p w14:paraId="145C337D" w14:textId="12965A3F" w:rsidR="00BF4B21" w:rsidRPr="009C3B22" w:rsidRDefault="001A5D82" w:rsidP="009C3B22">
      <w:pPr>
        <w:rPr>
          <w:rFonts w:ascii="Times New Roman" w:hAnsi="Times New Roman"/>
          <w:b/>
          <w:bCs/>
          <w:i/>
          <w:iCs/>
          <w:sz w:val="24"/>
        </w:rPr>
      </w:pPr>
      <w:r w:rsidRPr="009C3B22">
        <w:rPr>
          <w:rFonts w:ascii="Times New Roman" w:hAnsi="Times New Roman"/>
          <w:i/>
          <w:iCs/>
          <w:sz w:val="24"/>
        </w:rPr>
        <w:t xml:space="preserve">Using a folded seats-votes curve, we </w:t>
      </w:r>
      <w:r w:rsidR="00BF4B21" w:rsidRPr="009C3B22">
        <w:rPr>
          <w:rFonts w:ascii="Times New Roman" w:hAnsi="Times New Roman"/>
          <w:i/>
          <w:iCs/>
          <w:sz w:val="24"/>
        </w:rPr>
        <w:t>examine partisan bias in the 2020 presidential election and compare it to partisan bias in the five other presidential elections in the 21</w:t>
      </w:r>
      <w:r w:rsidR="00BF4B21" w:rsidRPr="009C3B22">
        <w:rPr>
          <w:rFonts w:ascii="Times New Roman" w:hAnsi="Times New Roman"/>
          <w:i/>
          <w:iCs/>
          <w:sz w:val="24"/>
          <w:vertAlign w:val="superscript"/>
        </w:rPr>
        <w:t>st</w:t>
      </w:r>
      <w:r w:rsidR="00BF4B21" w:rsidRPr="009C3B22">
        <w:rPr>
          <w:rFonts w:ascii="Times New Roman" w:hAnsi="Times New Roman"/>
          <w:i/>
          <w:iCs/>
          <w:sz w:val="24"/>
        </w:rPr>
        <w:t xml:space="preserve"> century. 2020 and 2016 are extreme outliers with respect to the absolute magnitude of partisan bias in the Electoral College</w:t>
      </w:r>
      <w:r w:rsidRPr="009C3B22">
        <w:rPr>
          <w:rFonts w:ascii="Times New Roman" w:hAnsi="Times New Roman"/>
          <w:i/>
          <w:iCs/>
          <w:sz w:val="24"/>
        </w:rPr>
        <w:t>.</w:t>
      </w:r>
      <w:r w:rsidR="00BF4B21" w:rsidRPr="009C3B22">
        <w:rPr>
          <w:rFonts w:ascii="Times New Roman" w:hAnsi="Times New Roman"/>
          <w:i/>
          <w:iCs/>
          <w:sz w:val="24"/>
        </w:rPr>
        <w:t xml:space="preserve"> In 2016, 2020</w:t>
      </w:r>
      <w:r w:rsidR="00265FAD" w:rsidRPr="009C3B22">
        <w:rPr>
          <w:rFonts w:ascii="Times New Roman" w:hAnsi="Times New Roman"/>
          <w:i/>
          <w:iCs/>
          <w:sz w:val="24"/>
        </w:rPr>
        <w:t>,</w:t>
      </w:r>
      <w:r w:rsidR="00BF4B21" w:rsidRPr="009C3B22">
        <w:rPr>
          <w:rFonts w:ascii="Times New Roman" w:hAnsi="Times New Roman"/>
          <w:i/>
          <w:iCs/>
          <w:sz w:val="24"/>
        </w:rPr>
        <w:t xml:space="preserve"> and 2000 bias runs in a pro-Republican direction; in the other three elections in this century, the opposite is true. </w:t>
      </w:r>
      <w:r w:rsidRPr="009C3B22">
        <w:rPr>
          <w:rFonts w:ascii="Times New Roman" w:hAnsi="Times New Roman"/>
          <w:i/>
          <w:iCs/>
          <w:sz w:val="24"/>
        </w:rPr>
        <w:t xml:space="preserve">But </w:t>
      </w:r>
      <w:r w:rsidR="00BF4B21" w:rsidRPr="009C3B22">
        <w:rPr>
          <w:rFonts w:ascii="Times New Roman" w:hAnsi="Times New Roman"/>
          <w:i/>
          <w:iCs/>
          <w:sz w:val="24"/>
        </w:rPr>
        <w:t>partisan bias can vary with where on the seats-vote curve we look to find bias</w:t>
      </w:r>
      <w:r w:rsidRPr="009C3B22">
        <w:rPr>
          <w:rFonts w:ascii="Times New Roman" w:hAnsi="Times New Roman"/>
          <w:i/>
          <w:iCs/>
          <w:sz w:val="24"/>
        </w:rPr>
        <w:t>, and we identify the lowest vote share at which there is no partisan bias (if such exists).</w:t>
      </w:r>
    </w:p>
    <w:p w14:paraId="096B31BB" w14:textId="4F177DC7" w:rsidR="00351B30" w:rsidRPr="008A790B" w:rsidRDefault="00BF4B21" w:rsidP="008A790B">
      <w:pPr>
        <w:rPr>
          <w:rStyle w:val="SubtleEmphasis"/>
          <w:rFonts w:ascii="Times New Roman" w:hAnsi="Times New Roman"/>
          <w:i w:val="0"/>
          <w:iCs w:val="0"/>
          <w:color w:val="auto"/>
          <w:sz w:val="24"/>
        </w:rPr>
      </w:pPr>
      <w:r w:rsidRPr="009C3B22">
        <w:rPr>
          <w:b/>
          <w:bCs/>
          <w:szCs w:val="20"/>
        </w:rPr>
        <w:br w:type="page"/>
      </w:r>
      <w:r w:rsidR="00351B30" w:rsidRPr="008A790B">
        <w:rPr>
          <w:rStyle w:val="SubtleEmphasis"/>
          <w:rFonts w:ascii="Times New Roman" w:hAnsi="Times New Roman"/>
          <w:i w:val="0"/>
          <w:iCs w:val="0"/>
          <w:color w:val="auto"/>
          <w:sz w:val="24"/>
        </w:rPr>
        <w:t>After the 2010 round of redistricting, partisan gerrymandering in the US House and state legislatures reached unprecedented levels, while the US Senate has record levels of malapportionment (</w:t>
      </w:r>
      <w:r w:rsidR="00351B30" w:rsidRPr="008A790B">
        <w:rPr>
          <w:rStyle w:val="ReferenceTextChar"/>
          <w:rFonts w:ascii="Times New Roman" w:hAnsi="Times New Roman"/>
          <w:i/>
          <w:sz w:val="24"/>
        </w:rPr>
        <w:t>Cervas and Grofman, 2020</w:t>
      </w:r>
      <w:r w:rsidR="00351B30" w:rsidRPr="008A790B">
        <w:rPr>
          <w:rStyle w:val="SubtleEmphasis"/>
          <w:rFonts w:ascii="Times New Roman" w:hAnsi="Times New Roman"/>
          <w:i w:val="0"/>
          <w:iCs w:val="0"/>
          <w:color w:val="auto"/>
          <w:sz w:val="24"/>
        </w:rPr>
        <w:t>, Figure 1). The 2000 and 2016 presidential elections ended with the candidate who won fewer votes emerging victorious, With a shift of a mere 10,000 to 20,000 votes</w:t>
      </w:r>
      <w:del w:id="6" w:author="Jonathan Cervas" w:date="2022-03-17T14:38:00Z">
        <w:r w:rsidR="00351B30" w:rsidRPr="008A790B" w:rsidDel="0034378D">
          <w:rPr>
            <w:rStyle w:val="SubtleEmphasis"/>
            <w:rFonts w:ascii="Times New Roman" w:hAnsi="Times New Roman"/>
            <w:i w:val="0"/>
            <w:iCs w:val="0"/>
            <w:color w:val="auto"/>
            <w:sz w:val="24"/>
          </w:rPr>
          <w:delText xml:space="preserve">  </w:delText>
        </w:r>
      </w:del>
      <w:ins w:id="7" w:author="Jonathan Cervas" w:date="2022-03-17T14:38:00Z">
        <w:r w:rsidR="0034378D">
          <w:rPr>
            <w:rStyle w:val="SubtleEmphasis"/>
            <w:rFonts w:ascii="Times New Roman" w:hAnsi="Times New Roman"/>
            <w:i w:val="0"/>
            <w:iCs w:val="0"/>
            <w:color w:val="auto"/>
            <w:sz w:val="24"/>
          </w:rPr>
          <w:t xml:space="preserve"> </w:t>
        </w:r>
      </w:ins>
      <w:r w:rsidR="00351B30" w:rsidRPr="008A790B">
        <w:rPr>
          <w:rStyle w:val="SubtleEmphasis"/>
          <w:rFonts w:ascii="Times New Roman" w:hAnsi="Times New Roman"/>
          <w:i w:val="0"/>
          <w:iCs w:val="0"/>
          <w:color w:val="auto"/>
          <w:sz w:val="24"/>
        </w:rPr>
        <w:t xml:space="preserve">in </w:t>
      </w:r>
      <w:r w:rsidR="008A790B">
        <w:rPr>
          <w:rStyle w:val="SubtleEmphasis"/>
          <w:rFonts w:ascii="Times New Roman" w:hAnsi="Times New Roman"/>
          <w:i w:val="0"/>
          <w:iCs w:val="0"/>
          <w:color w:val="auto"/>
          <w:sz w:val="24"/>
        </w:rPr>
        <w:t xml:space="preserve">each of </w:t>
      </w:r>
      <w:r w:rsidR="00351B30" w:rsidRPr="008A790B">
        <w:rPr>
          <w:rStyle w:val="SubtleEmphasis"/>
          <w:rFonts w:ascii="Times New Roman" w:hAnsi="Times New Roman"/>
          <w:i w:val="0"/>
          <w:iCs w:val="0"/>
          <w:color w:val="auto"/>
          <w:sz w:val="24"/>
        </w:rPr>
        <w:t>a handful of close states 2020, too could</w:t>
      </w:r>
      <w:del w:id="8" w:author="Jonathan Cervas" w:date="2022-03-17T14:38:00Z">
        <w:r w:rsidR="00351B30" w:rsidRPr="008A790B" w:rsidDel="0034378D">
          <w:rPr>
            <w:rStyle w:val="SubtleEmphasis"/>
            <w:rFonts w:ascii="Times New Roman" w:hAnsi="Times New Roman"/>
            <w:i w:val="0"/>
            <w:iCs w:val="0"/>
            <w:color w:val="auto"/>
            <w:sz w:val="24"/>
          </w:rPr>
          <w:delText xml:space="preserve">  </w:delText>
        </w:r>
      </w:del>
      <w:ins w:id="9" w:author="Jonathan Cervas" w:date="2022-03-17T14:38:00Z">
        <w:r w:rsidR="0034378D">
          <w:rPr>
            <w:rStyle w:val="SubtleEmphasis"/>
            <w:rFonts w:ascii="Times New Roman" w:hAnsi="Times New Roman"/>
            <w:i w:val="0"/>
            <w:iCs w:val="0"/>
            <w:color w:val="auto"/>
            <w:sz w:val="24"/>
          </w:rPr>
          <w:t xml:space="preserve"> </w:t>
        </w:r>
      </w:ins>
      <w:r w:rsidR="00351B30" w:rsidRPr="008A790B">
        <w:rPr>
          <w:rStyle w:val="SubtleEmphasis"/>
          <w:rFonts w:ascii="Times New Roman" w:hAnsi="Times New Roman"/>
          <w:i w:val="0"/>
          <w:iCs w:val="0"/>
          <w:color w:val="auto"/>
          <w:sz w:val="24"/>
        </w:rPr>
        <w:t>have produced a popular vote winner who was an Electoral College loser</w:t>
      </w:r>
      <w:r w:rsidR="008A790B">
        <w:rPr>
          <w:rStyle w:val="SubtleEmphasis"/>
          <w:rFonts w:ascii="Times New Roman" w:hAnsi="Times New Roman"/>
          <w:i w:val="0"/>
          <w:iCs w:val="0"/>
          <w:color w:val="auto"/>
          <w:sz w:val="24"/>
        </w:rPr>
        <w:t>,</w:t>
      </w:r>
      <w:r w:rsidR="00351B30" w:rsidRPr="008A790B">
        <w:rPr>
          <w:rStyle w:val="SubtleEmphasis"/>
          <w:rFonts w:ascii="Times New Roman" w:hAnsi="Times New Roman"/>
          <w:i w:val="0"/>
          <w:iCs w:val="0"/>
          <w:color w:val="auto"/>
          <w:sz w:val="24"/>
        </w:rPr>
        <w:t xml:space="preserve"> despite a winning vote margin of 7 million votes.</w:t>
      </w:r>
      <w:del w:id="10" w:author="Jonathan Cervas" w:date="2022-03-17T14:38:00Z">
        <w:r w:rsidR="00351B30" w:rsidRPr="008A790B" w:rsidDel="0034378D">
          <w:rPr>
            <w:rStyle w:val="SubtleEmphasis"/>
            <w:rFonts w:ascii="Times New Roman" w:hAnsi="Times New Roman"/>
            <w:i w:val="0"/>
            <w:iCs w:val="0"/>
            <w:color w:val="auto"/>
            <w:sz w:val="24"/>
          </w:rPr>
          <w:delText xml:space="preserve">  </w:delText>
        </w:r>
      </w:del>
      <w:ins w:id="11" w:author="Jonathan Cervas" w:date="2022-03-17T14:38:00Z">
        <w:r w:rsidR="0034378D">
          <w:rPr>
            <w:rStyle w:val="SubtleEmphasis"/>
            <w:rFonts w:ascii="Times New Roman" w:hAnsi="Times New Roman"/>
            <w:i w:val="0"/>
            <w:iCs w:val="0"/>
            <w:color w:val="auto"/>
            <w:sz w:val="24"/>
          </w:rPr>
          <w:t xml:space="preserve"> </w:t>
        </w:r>
      </w:ins>
      <w:r w:rsidR="00351B30" w:rsidRPr="008A790B">
        <w:rPr>
          <w:rStyle w:val="SubtleEmphasis"/>
          <w:rFonts w:ascii="Times New Roman" w:hAnsi="Times New Roman"/>
          <w:i w:val="0"/>
          <w:iCs w:val="0"/>
          <w:color w:val="auto"/>
          <w:sz w:val="24"/>
        </w:rPr>
        <w:t>But bias which consistently</w:t>
      </w:r>
      <w:del w:id="12" w:author="Jonathan Cervas" w:date="2022-03-17T14:38:00Z">
        <w:r w:rsidR="00351B30" w:rsidRPr="008A790B" w:rsidDel="0034378D">
          <w:rPr>
            <w:rStyle w:val="SubtleEmphasis"/>
            <w:rFonts w:ascii="Times New Roman" w:hAnsi="Times New Roman"/>
            <w:i w:val="0"/>
            <w:iCs w:val="0"/>
            <w:color w:val="auto"/>
            <w:sz w:val="24"/>
          </w:rPr>
          <w:delText xml:space="preserve">  </w:delText>
        </w:r>
      </w:del>
      <w:ins w:id="13" w:author="Jonathan Cervas" w:date="2022-03-17T14:38:00Z">
        <w:r w:rsidR="0034378D">
          <w:rPr>
            <w:rStyle w:val="SubtleEmphasis"/>
            <w:rFonts w:ascii="Times New Roman" w:hAnsi="Times New Roman"/>
            <w:i w:val="0"/>
            <w:iCs w:val="0"/>
            <w:color w:val="auto"/>
            <w:sz w:val="24"/>
          </w:rPr>
          <w:t xml:space="preserve"> </w:t>
        </w:r>
      </w:ins>
      <w:r w:rsidR="00351B30" w:rsidRPr="008A790B">
        <w:rPr>
          <w:rStyle w:val="SubtleEmphasis"/>
          <w:rFonts w:ascii="Times New Roman" w:hAnsi="Times New Roman"/>
          <w:i w:val="0"/>
          <w:iCs w:val="0"/>
          <w:color w:val="auto"/>
          <w:sz w:val="24"/>
        </w:rPr>
        <w:t xml:space="preserve">results in non-majoritarian outcomes makes a mockery of the principle of </w:t>
      </w:r>
      <w:r w:rsidR="00221387" w:rsidRPr="008A790B">
        <w:rPr>
          <w:rStyle w:val="SubtleEmphasis"/>
          <w:rFonts w:ascii="Times New Roman" w:hAnsi="Times New Roman"/>
          <w:i w:val="0"/>
          <w:iCs w:val="0"/>
          <w:color w:val="auto"/>
          <w:sz w:val="24"/>
        </w:rPr>
        <w:t>“</w:t>
      </w:r>
      <w:r w:rsidR="00351B30" w:rsidRPr="008A790B">
        <w:rPr>
          <w:rStyle w:val="SubtleEmphasis"/>
          <w:rFonts w:ascii="Times New Roman" w:hAnsi="Times New Roman"/>
          <w:i w:val="0"/>
          <w:iCs w:val="0"/>
          <w:color w:val="auto"/>
          <w:sz w:val="24"/>
        </w:rPr>
        <w:t>one person, one vote</w:t>
      </w:r>
      <w:r w:rsidR="00221387" w:rsidRPr="008A790B">
        <w:rPr>
          <w:rStyle w:val="SubtleEmphasis"/>
          <w:rFonts w:ascii="Times New Roman" w:hAnsi="Times New Roman"/>
          <w:i w:val="0"/>
          <w:iCs w:val="0"/>
          <w:color w:val="auto"/>
          <w:sz w:val="24"/>
        </w:rPr>
        <w:t>”</w:t>
      </w:r>
      <w:r w:rsidR="00351B30" w:rsidRPr="008A790B">
        <w:rPr>
          <w:rStyle w:val="SubtleEmphasis"/>
          <w:rFonts w:ascii="Times New Roman" w:hAnsi="Times New Roman"/>
          <w:i w:val="0"/>
          <w:iCs w:val="0"/>
          <w:color w:val="auto"/>
          <w:sz w:val="24"/>
        </w:rPr>
        <w:t xml:space="preserve"> and risks the legitimacy of any system claiming to be democratic.</w:t>
      </w:r>
    </w:p>
    <w:p w14:paraId="7352BBC1" w14:textId="50136266" w:rsidR="00BF4B21" w:rsidRPr="008A790B" w:rsidRDefault="00351B30" w:rsidP="008A790B">
      <w:pPr>
        <w:rPr>
          <w:rFonts w:ascii="Times New Roman" w:hAnsi="Times New Roman"/>
          <w:b/>
          <w:bCs/>
          <w:sz w:val="24"/>
        </w:rPr>
      </w:pPr>
      <w:r w:rsidRPr="008A790B">
        <w:rPr>
          <w:rFonts w:ascii="Times New Roman" w:hAnsi="Times New Roman"/>
          <w:sz w:val="24"/>
        </w:rPr>
        <w:t>In this essay</w:t>
      </w:r>
      <w:r w:rsidR="00BD131E" w:rsidRPr="008A790B">
        <w:rPr>
          <w:rFonts w:ascii="Times New Roman" w:hAnsi="Times New Roman"/>
          <w:sz w:val="24"/>
        </w:rPr>
        <w:t>, rather than looking at partisan bias in legislative and congressional elections,</w:t>
      </w:r>
      <w:r w:rsidRPr="008A790B">
        <w:rPr>
          <w:rFonts w:ascii="Times New Roman" w:hAnsi="Times New Roman"/>
          <w:sz w:val="24"/>
        </w:rPr>
        <w:t xml:space="preserve"> we limit our</w:t>
      </w:r>
      <w:r w:rsidR="00F8006A" w:rsidRPr="008A790B">
        <w:rPr>
          <w:rFonts w:ascii="Times New Roman" w:hAnsi="Times New Roman"/>
          <w:sz w:val="24"/>
        </w:rPr>
        <w:t xml:space="preserve"> focus </w:t>
      </w:r>
      <w:r w:rsidRPr="008A790B">
        <w:rPr>
          <w:rFonts w:ascii="Times New Roman" w:hAnsi="Times New Roman"/>
          <w:sz w:val="24"/>
        </w:rPr>
        <w:t>to</w:t>
      </w:r>
      <w:r w:rsidR="00F8006A" w:rsidRPr="008A790B">
        <w:rPr>
          <w:rFonts w:ascii="Times New Roman" w:hAnsi="Times New Roman"/>
          <w:sz w:val="24"/>
        </w:rPr>
        <w:t xml:space="preserve"> the Electoral College</w:t>
      </w:r>
      <w:r w:rsidRPr="008A790B">
        <w:rPr>
          <w:rFonts w:ascii="Times New Roman" w:hAnsi="Times New Roman"/>
          <w:sz w:val="24"/>
        </w:rPr>
        <w:t>.</w:t>
      </w:r>
      <w:r w:rsidR="00F8006A" w:rsidRPr="008A790B">
        <w:rPr>
          <w:rFonts w:ascii="Times New Roman" w:hAnsi="Times New Roman"/>
          <w:sz w:val="24"/>
        </w:rPr>
        <w:t xml:space="preserve"> </w:t>
      </w:r>
      <w:r w:rsidRPr="008A790B">
        <w:rPr>
          <w:rFonts w:ascii="Times New Roman" w:hAnsi="Times New Roman"/>
          <w:sz w:val="24"/>
        </w:rPr>
        <w:t xml:space="preserve">Our goals </w:t>
      </w:r>
      <w:r w:rsidR="00BF4B21" w:rsidRPr="008A790B">
        <w:rPr>
          <w:rFonts w:ascii="Times New Roman" w:hAnsi="Times New Roman"/>
          <w:sz w:val="24"/>
        </w:rPr>
        <w:t xml:space="preserve">are two-fold. </w:t>
      </w:r>
    </w:p>
    <w:p w14:paraId="07434D12" w14:textId="17D91B94" w:rsidR="00594394" w:rsidRPr="008A790B" w:rsidRDefault="00BF4B21" w:rsidP="008A790B">
      <w:pPr>
        <w:rPr>
          <w:rFonts w:ascii="Times New Roman" w:hAnsi="Times New Roman"/>
          <w:b/>
          <w:bCs/>
          <w:sz w:val="24"/>
        </w:rPr>
      </w:pPr>
      <w:r w:rsidRPr="008A790B">
        <w:rPr>
          <w:rFonts w:ascii="Times New Roman" w:hAnsi="Times New Roman"/>
          <w:sz w:val="24"/>
        </w:rPr>
        <w:t>First,</w:t>
      </w:r>
      <w:r w:rsidR="00594394" w:rsidRPr="008A790B">
        <w:rPr>
          <w:rFonts w:ascii="Times New Roman" w:hAnsi="Times New Roman"/>
          <w:sz w:val="24"/>
        </w:rPr>
        <w:t xml:space="preserve"> we compare the level of partisan bias (</w:t>
      </w:r>
      <w:r w:rsidR="00594394" w:rsidRPr="008A790B">
        <w:rPr>
          <w:rStyle w:val="ReferenceTextChar"/>
          <w:rFonts w:ascii="Times New Roman" w:hAnsi="Times New Roman"/>
          <w:bCs w:val="0"/>
          <w:sz w:val="24"/>
          <w:lang w:bidi="ar-SA"/>
        </w:rPr>
        <w:t>Tufte, 1973</w:t>
      </w:r>
      <w:r w:rsidR="00594394" w:rsidRPr="008A790B">
        <w:rPr>
          <w:rFonts w:ascii="Times New Roman" w:hAnsi="Times New Roman"/>
          <w:b/>
          <w:bCs/>
          <w:sz w:val="24"/>
        </w:rPr>
        <w:t xml:space="preserve">; </w:t>
      </w:r>
      <w:r w:rsidR="00594394" w:rsidRPr="008A790B">
        <w:rPr>
          <w:rStyle w:val="ReferenceTextChar"/>
          <w:rFonts w:ascii="Times New Roman" w:hAnsi="Times New Roman"/>
          <w:bCs w:val="0"/>
          <w:sz w:val="24"/>
          <w:lang w:bidi="ar-SA"/>
        </w:rPr>
        <w:t>Grofman, 1983</w:t>
      </w:r>
      <w:r w:rsidR="00594394" w:rsidRPr="008A790B">
        <w:rPr>
          <w:rFonts w:ascii="Times New Roman" w:hAnsi="Times New Roman"/>
          <w:b/>
          <w:bCs/>
          <w:sz w:val="24"/>
        </w:rPr>
        <w:t xml:space="preserve">; </w:t>
      </w:r>
      <w:r w:rsidR="00594394" w:rsidRPr="008A790B">
        <w:rPr>
          <w:rStyle w:val="ReferenceTextChar"/>
          <w:rFonts w:ascii="Times New Roman" w:hAnsi="Times New Roman"/>
          <w:bCs w:val="0"/>
          <w:sz w:val="24"/>
          <w:lang w:bidi="ar-SA"/>
        </w:rPr>
        <w:t>Gelman and King, 1994</w:t>
      </w:r>
      <w:r w:rsidR="00594394" w:rsidRPr="008A790B">
        <w:rPr>
          <w:rFonts w:ascii="Times New Roman" w:hAnsi="Times New Roman"/>
          <w:b/>
          <w:bCs/>
          <w:sz w:val="24"/>
        </w:rPr>
        <w:t xml:space="preserve">; </w:t>
      </w:r>
      <w:r w:rsidR="00594394" w:rsidRPr="008A790B">
        <w:rPr>
          <w:rStyle w:val="ReferenceTextChar"/>
          <w:rFonts w:ascii="Times New Roman" w:hAnsi="Times New Roman"/>
          <w:bCs w:val="0"/>
          <w:sz w:val="24"/>
          <w:lang w:bidi="ar-SA"/>
        </w:rPr>
        <w:t>Grofman and King, 2007</w:t>
      </w:r>
      <w:r w:rsidR="00594394" w:rsidRPr="008A790B">
        <w:rPr>
          <w:rFonts w:ascii="Times New Roman" w:hAnsi="Times New Roman"/>
          <w:sz w:val="24"/>
        </w:rPr>
        <w:t>) for each of the six presidential elections in the 21</w:t>
      </w:r>
      <w:r w:rsidR="00594394" w:rsidRPr="008A790B">
        <w:rPr>
          <w:rFonts w:ascii="Times New Roman" w:hAnsi="Times New Roman"/>
          <w:sz w:val="24"/>
          <w:vertAlign w:val="superscript"/>
        </w:rPr>
        <w:t>st</w:t>
      </w:r>
      <w:r w:rsidR="00594394" w:rsidRPr="008A790B">
        <w:rPr>
          <w:rFonts w:ascii="Times New Roman" w:hAnsi="Times New Roman"/>
          <w:sz w:val="24"/>
        </w:rPr>
        <w:t xml:space="preserve"> Century. We contrast the results in 2020 with those in earlier years to demonstrate that 2016 and 2020 were clear outliers in the extremity of the absolute magnitude of their partisan bias. We also show that partisan bias in the Electoral College operated in a pro-Republican direction only in 2000, 2016 and 2020. In the remaining years, 2004, 2008, and 2012, it operated to give the Democrats an advantage.</w:t>
      </w:r>
    </w:p>
    <w:p w14:paraId="57A48111" w14:textId="5F6A5D1D" w:rsidR="00BF4B21" w:rsidRPr="008A790B" w:rsidRDefault="00BF4B21" w:rsidP="008A790B">
      <w:pPr>
        <w:rPr>
          <w:rFonts w:ascii="Times New Roman" w:hAnsi="Times New Roman"/>
          <w:b/>
          <w:bCs/>
          <w:sz w:val="24"/>
        </w:rPr>
      </w:pPr>
      <w:r w:rsidRPr="008A790B">
        <w:rPr>
          <w:rFonts w:ascii="Times New Roman" w:hAnsi="Times New Roman"/>
          <w:sz w:val="24"/>
        </w:rPr>
        <w:t xml:space="preserve"> </w:t>
      </w:r>
      <w:r w:rsidR="00594394" w:rsidRPr="008A790B">
        <w:rPr>
          <w:rFonts w:ascii="Times New Roman" w:hAnsi="Times New Roman"/>
          <w:sz w:val="24"/>
        </w:rPr>
        <w:t xml:space="preserve">Second, </w:t>
      </w:r>
      <w:r w:rsidRPr="008A790B">
        <w:rPr>
          <w:rFonts w:ascii="Times New Roman" w:hAnsi="Times New Roman"/>
          <w:sz w:val="24"/>
        </w:rPr>
        <w:t xml:space="preserve">using a simple way to visualize seats-votes curves in the context of two-party politics </w:t>
      </w:r>
      <w:r w:rsidR="00594394" w:rsidRPr="008A790B">
        <w:rPr>
          <w:rFonts w:ascii="Times New Roman" w:hAnsi="Times New Roman"/>
          <w:sz w:val="24"/>
        </w:rPr>
        <w:t xml:space="preserve">-- </w:t>
      </w:r>
      <w:r w:rsidRPr="008A790B">
        <w:rPr>
          <w:rFonts w:ascii="Times New Roman" w:hAnsi="Times New Roman"/>
          <w:sz w:val="24"/>
        </w:rPr>
        <w:t>the folded seats-votes curve (</w:t>
      </w:r>
      <w:r w:rsidR="00DF5CC3" w:rsidRPr="008A790B">
        <w:rPr>
          <w:rFonts w:ascii="Times New Roman" w:hAnsi="Times New Roman"/>
          <w:sz w:val="24"/>
        </w:rPr>
        <w:t>Grofman, 1983: Figure 3, p. 312</w:t>
      </w:r>
      <w:r w:rsidR="00BD131E" w:rsidRPr="008A790B">
        <w:rPr>
          <w:rFonts w:ascii="Times New Roman" w:hAnsi="Times New Roman"/>
          <w:sz w:val="24"/>
        </w:rPr>
        <w:t>)</w:t>
      </w:r>
      <w:r w:rsidR="003B5A71" w:rsidRPr="008A790B">
        <w:rPr>
          <w:rFonts w:ascii="Times New Roman" w:hAnsi="Times New Roman"/>
          <w:sz w:val="24"/>
        </w:rPr>
        <w:t>,</w:t>
      </w:r>
      <w:r w:rsidR="00BD131E" w:rsidRPr="008A790B">
        <w:rPr>
          <w:rFonts w:ascii="Times New Roman" w:hAnsi="Times New Roman"/>
          <w:sz w:val="24"/>
        </w:rPr>
        <w:t xml:space="preserve"> </w:t>
      </w:r>
      <w:r w:rsidR="00594394" w:rsidRPr="008A790B">
        <w:rPr>
          <w:rFonts w:ascii="Times New Roman" w:hAnsi="Times New Roman"/>
          <w:sz w:val="24"/>
        </w:rPr>
        <w:t>we demonstrate that the bias in an electoral system can vary at different points on the seats-votes curve, and that change in partisan bias need not be monotonic with change in Democratic vote share.</w:t>
      </w:r>
      <w:r w:rsidR="00BE5EDC" w:rsidRPr="00690975">
        <w:rPr>
          <w:rStyle w:val="EndnoteReference"/>
          <w:rFonts w:ascii="Times New Roman" w:hAnsi="Times New Roman"/>
          <w:b/>
          <w:bCs/>
          <w:sz w:val="24"/>
        </w:rPr>
        <w:endnoteReference w:id="1"/>
      </w:r>
      <w:r w:rsidR="00BE5EDC" w:rsidRPr="008A790B">
        <w:rPr>
          <w:rFonts w:ascii="Times New Roman" w:hAnsi="Times New Roman"/>
          <w:sz w:val="24"/>
        </w:rPr>
        <w:t xml:space="preserve"> </w:t>
      </w:r>
      <w:r w:rsidR="00594394" w:rsidRPr="008A790B">
        <w:rPr>
          <w:rFonts w:ascii="Times New Roman" w:hAnsi="Times New Roman"/>
          <w:sz w:val="24"/>
        </w:rPr>
        <w:t>We</w:t>
      </w:r>
      <w:r w:rsidR="00DF5CC3" w:rsidRPr="008A790B">
        <w:rPr>
          <w:rFonts w:ascii="Times New Roman" w:hAnsi="Times New Roman"/>
          <w:sz w:val="24"/>
        </w:rPr>
        <w:t xml:space="preserve"> identify</w:t>
      </w:r>
      <w:r w:rsidR="00594394" w:rsidRPr="008A790B">
        <w:rPr>
          <w:rFonts w:ascii="Times New Roman" w:hAnsi="Times New Roman"/>
          <w:sz w:val="24"/>
        </w:rPr>
        <w:t xml:space="preserve"> bias at a 50% </w:t>
      </w:r>
      <w:r w:rsidR="00B24E87" w:rsidRPr="008A790B">
        <w:rPr>
          <w:rFonts w:ascii="Times New Roman" w:hAnsi="Times New Roman"/>
          <w:sz w:val="24"/>
        </w:rPr>
        <w:t xml:space="preserve">vote-share </w:t>
      </w:r>
      <w:r w:rsidR="00594394" w:rsidRPr="008A790B">
        <w:rPr>
          <w:rFonts w:ascii="Times New Roman" w:hAnsi="Times New Roman"/>
          <w:sz w:val="24"/>
        </w:rPr>
        <w:t xml:space="preserve">and at the actual </w:t>
      </w:r>
      <w:r w:rsidR="00B24E87" w:rsidRPr="008A790B">
        <w:rPr>
          <w:rFonts w:ascii="Times New Roman" w:hAnsi="Times New Roman"/>
          <w:sz w:val="24"/>
        </w:rPr>
        <w:t xml:space="preserve">vote-share </w:t>
      </w:r>
      <w:r w:rsidR="00594394" w:rsidRPr="008A790B">
        <w:rPr>
          <w:rFonts w:ascii="Times New Roman" w:hAnsi="Times New Roman"/>
          <w:sz w:val="24"/>
        </w:rPr>
        <w:t>that was received by the</w:t>
      </w:r>
      <w:r w:rsidR="00594394" w:rsidRPr="009C3B22">
        <w:rPr>
          <w:szCs w:val="20"/>
        </w:rPr>
        <w:t xml:space="preserve"> </w:t>
      </w:r>
      <w:r w:rsidR="00594394" w:rsidRPr="008A790B">
        <w:rPr>
          <w:rFonts w:ascii="Times New Roman" w:hAnsi="Times New Roman"/>
          <w:sz w:val="24"/>
        </w:rPr>
        <w:t xml:space="preserve">Democratic candidate in the election. We also show the Democratic </w:t>
      </w:r>
      <w:r w:rsidR="00B24E87" w:rsidRPr="008A790B">
        <w:rPr>
          <w:rFonts w:ascii="Times New Roman" w:hAnsi="Times New Roman"/>
          <w:sz w:val="24"/>
        </w:rPr>
        <w:t xml:space="preserve">vote-share </w:t>
      </w:r>
      <w:r w:rsidR="00594394" w:rsidRPr="008A790B">
        <w:rPr>
          <w:rFonts w:ascii="Times New Roman" w:hAnsi="Times New Roman"/>
          <w:sz w:val="24"/>
        </w:rPr>
        <w:t xml:space="preserve">needed to give a situation of zero partisan bias. </w:t>
      </w:r>
    </w:p>
    <w:p w14:paraId="700A89C0" w14:textId="7D30C16B" w:rsidR="000330BF" w:rsidRPr="008A790B" w:rsidRDefault="00A43941" w:rsidP="00230638">
      <w:pPr>
        <w:jc w:val="left"/>
        <w:rPr>
          <w:rFonts w:ascii="Times New Roman" w:hAnsi="Times New Roman"/>
          <w:sz w:val="24"/>
        </w:rPr>
      </w:pPr>
      <w:r w:rsidRPr="008A790B">
        <w:rPr>
          <w:rFonts w:ascii="Times New Roman" w:hAnsi="Times New Roman"/>
          <w:sz w:val="24"/>
        </w:rPr>
        <w:t>An election system that uses geographically-based single-member districts</w:t>
      </w:r>
      <w:r w:rsidR="00832C23" w:rsidRPr="008A790B">
        <w:rPr>
          <w:rFonts w:ascii="Times New Roman" w:hAnsi="Times New Roman"/>
          <w:sz w:val="24"/>
        </w:rPr>
        <w:t xml:space="preserve"> is sometimes referred to as </w:t>
      </w:r>
      <w:r w:rsidR="00832C23" w:rsidRPr="008A790B">
        <w:rPr>
          <w:rFonts w:ascii="Times New Roman" w:hAnsi="Times New Roman"/>
          <w:i/>
          <w:iCs/>
          <w:sz w:val="24"/>
        </w:rPr>
        <w:t>majoritarian</w:t>
      </w:r>
      <w:r w:rsidR="00832C23" w:rsidRPr="008A790B">
        <w:rPr>
          <w:rFonts w:ascii="Times New Roman" w:hAnsi="Times New Roman"/>
          <w:sz w:val="24"/>
        </w:rPr>
        <w:t>. In such a system, though voters might be treated equally in their ability to elect a member from their district</w:t>
      </w:r>
      <w:r w:rsidR="00716E60" w:rsidRPr="008A790B">
        <w:rPr>
          <w:rFonts w:ascii="Times New Roman" w:hAnsi="Times New Roman"/>
          <w:sz w:val="24"/>
        </w:rPr>
        <w:t>,</w:t>
      </w:r>
      <w:r w:rsidR="00832C23" w:rsidRPr="008A790B">
        <w:rPr>
          <w:rFonts w:ascii="Times New Roman" w:hAnsi="Times New Roman"/>
          <w:sz w:val="24"/>
        </w:rPr>
        <w:t xml:space="preserve"> there exists </w:t>
      </w:r>
      <w:r w:rsidRPr="008A790B">
        <w:rPr>
          <w:rFonts w:ascii="Times New Roman" w:hAnsi="Times New Roman"/>
          <w:sz w:val="24"/>
        </w:rPr>
        <w:t>the potential for aggregate outcomes</w:t>
      </w:r>
      <w:r w:rsidR="00716E60" w:rsidRPr="008A790B">
        <w:rPr>
          <w:rFonts w:ascii="Times New Roman" w:hAnsi="Times New Roman"/>
          <w:sz w:val="24"/>
        </w:rPr>
        <w:t xml:space="preserve"> (seat-shares)</w:t>
      </w:r>
      <w:r w:rsidRPr="008A790B">
        <w:rPr>
          <w:rFonts w:ascii="Times New Roman" w:hAnsi="Times New Roman"/>
          <w:sz w:val="24"/>
        </w:rPr>
        <w:t xml:space="preserve"> to not match the summary of votes casted</w:t>
      </w:r>
      <w:r w:rsidR="00716E60" w:rsidRPr="008A790B">
        <w:rPr>
          <w:rFonts w:ascii="Times New Roman" w:hAnsi="Times New Roman"/>
          <w:sz w:val="24"/>
        </w:rPr>
        <w:t xml:space="preserve"> (vote shares)</w:t>
      </w:r>
      <w:r w:rsidRPr="008A790B">
        <w:rPr>
          <w:rFonts w:ascii="Times New Roman" w:hAnsi="Times New Roman"/>
          <w:sz w:val="24"/>
        </w:rPr>
        <w:t>.</w:t>
      </w:r>
      <w:r w:rsidR="00693C49" w:rsidRPr="008A790B">
        <w:rPr>
          <w:rFonts w:ascii="Times New Roman" w:hAnsi="Times New Roman"/>
          <w:sz w:val="24"/>
        </w:rPr>
        <w:t xml:space="preserve"> Two distinct but important elements can work towards this mismatch. First, the winners often get a ‘bonus’ number of seats, since seats are awarded on a winner-take-all basis</w:t>
      </w:r>
      <w:r w:rsidR="00CC1BE0" w:rsidRPr="008A790B">
        <w:rPr>
          <w:rFonts w:ascii="Times New Roman" w:hAnsi="Times New Roman"/>
          <w:sz w:val="24"/>
        </w:rPr>
        <w:t>; i.e., seats are not proportional to votes</w:t>
      </w:r>
      <w:r w:rsidR="00693C49" w:rsidRPr="008A790B">
        <w:rPr>
          <w:rFonts w:ascii="Times New Roman" w:hAnsi="Times New Roman"/>
          <w:sz w:val="24"/>
        </w:rPr>
        <w:t>. Second,</w:t>
      </w:r>
      <w:r w:rsidR="00832C23" w:rsidRPr="008A790B">
        <w:rPr>
          <w:rFonts w:ascii="Times New Roman" w:hAnsi="Times New Roman"/>
          <w:sz w:val="24"/>
        </w:rPr>
        <w:t xml:space="preserve"> </w:t>
      </w:r>
      <w:r w:rsidRPr="008A790B">
        <w:rPr>
          <w:rFonts w:ascii="Times New Roman" w:hAnsi="Times New Roman"/>
          <w:sz w:val="24"/>
        </w:rPr>
        <w:t>unequal turnout across districts or states</w:t>
      </w:r>
      <w:r w:rsidR="00716E60" w:rsidRPr="008A790B">
        <w:rPr>
          <w:rFonts w:ascii="Times New Roman" w:hAnsi="Times New Roman"/>
          <w:sz w:val="24"/>
        </w:rPr>
        <w:t>, or turnout differences between the parties in some states</w:t>
      </w:r>
      <w:r w:rsidRPr="008A790B">
        <w:rPr>
          <w:rFonts w:ascii="Times New Roman" w:hAnsi="Times New Roman"/>
          <w:sz w:val="24"/>
        </w:rPr>
        <w:t>, malapportionment</w:t>
      </w:r>
      <w:r w:rsidR="00F05C8A" w:rsidRPr="008A790B">
        <w:rPr>
          <w:rFonts w:ascii="Times New Roman" w:hAnsi="Times New Roman"/>
          <w:sz w:val="24"/>
        </w:rPr>
        <w:t xml:space="preserve"> can create population or turnout-related bias</w:t>
      </w:r>
      <w:r w:rsidRPr="008A790B">
        <w:rPr>
          <w:rFonts w:ascii="Times New Roman" w:hAnsi="Times New Roman"/>
          <w:sz w:val="24"/>
        </w:rPr>
        <w:t xml:space="preserve">, </w:t>
      </w:r>
      <w:r w:rsidR="00F05C8A" w:rsidRPr="008A790B">
        <w:rPr>
          <w:rFonts w:ascii="Times New Roman" w:hAnsi="Times New Roman"/>
          <w:sz w:val="24"/>
        </w:rPr>
        <w:t xml:space="preserve">while </w:t>
      </w:r>
      <w:r w:rsidRPr="008A790B">
        <w:rPr>
          <w:rFonts w:ascii="Times New Roman" w:hAnsi="Times New Roman"/>
          <w:sz w:val="24"/>
        </w:rPr>
        <w:t>one party having more concentrated</w:t>
      </w:r>
      <w:r w:rsidR="00716E60" w:rsidRPr="008A790B">
        <w:rPr>
          <w:rFonts w:ascii="Times New Roman" w:hAnsi="Times New Roman"/>
          <w:sz w:val="24"/>
        </w:rPr>
        <w:t xml:space="preserve"> geographic</w:t>
      </w:r>
      <w:r w:rsidRPr="008A790B">
        <w:rPr>
          <w:rFonts w:ascii="Times New Roman" w:hAnsi="Times New Roman"/>
          <w:sz w:val="24"/>
        </w:rPr>
        <w:t xml:space="preserve"> support</w:t>
      </w:r>
      <w:r w:rsidR="00F05C8A" w:rsidRPr="008A790B">
        <w:rPr>
          <w:rFonts w:ascii="Times New Roman" w:hAnsi="Times New Roman"/>
          <w:sz w:val="24"/>
        </w:rPr>
        <w:t xml:space="preserve"> </w:t>
      </w:r>
      <w:r w:rsidRPr="008A790B">
        <w:rPr>
          <w:rFonts w:ascii="Times New Roman" w:hAnsi="Times New Roman"/>
          <w:sz w:val="24"/>
        </w:rPr>
        <w:t>can create what is often referred to as</w:t>
      </w:r>
      <w:del w:id="14" w:author="Jonathan Cervas" w:date="2022-03-17T14:38:00Z">
        <w:r w:rsidRPr="008A790B" w:rsidDel="0034378D">
          <w:rPr>
            <w:rFonts w:ascii="Times New Roman" w:hAnsi="Times New Roman"/>
            <w:sz w:val="24"/>
          </w:rPr>
          <w:delText xml:space="preserve"> </w:delText>
        </w:r>
        <w:r w:rsidR="009C3B22" w:rsidRPr="008A790B" w:rsidDel="0034378D">
          <w:rPr>
            <w:rFonts w:ascii="Times New Roman" w:hAnsi="Times New Roman"/>
            <w:sz w:val="24"/>
          </w:rPr>
          <w:delText xml:space="preserve"> </w:delText>
        </w:r>
      </w:del>
      <w:ins w:id="15" w:author="Jonathan Cervas" w:date="2022-03-17T14:38:00Z">
        <w:r w:rsidR="0034378D">
          <w:rPr>
            <w:rFonts w:ascii="Times New Roman" w:hAnsi="Times New Roman"/>
            <w:sz w:val="24"/>
          </w:rPr>
          <w:t xml:space="preserve"> </w:t>
        </w:r>
      </w:ins>
      <w:r w:rsidR="009C3B22" w:rsidRPr="008A790B">
        <w:rPr>
          <w:rFonts w:ascii="Times New Roman" w:hAnsi="Times New Roman"/>
          <w:i/>
          <w:iCs/>
          <w:sz w:val="24"/>
        </w:rPr>
        <w:t xml:space="preserve">natural </w:t>
      </w:r>
      <w:r w:rsidRPr="008A790B">
        <w:rPr>
          <w:rFonts w:ascii="Times New Roman" w:hAnsi="Times New Roman"/>
          <w:i/>
          <w:iCs/>
          <w:sz w:val="24"/>
        </w:rPr>
        <w:t>bias</w:t>
      </w:r>
      <w:r w:rsidR="009C3B22" w:rsidRPr="008A790B">
        <w:rPr>
          <w:rFonts w:ascii="Times New Roman" w:hAnsi="Times New Roman"/>
          <w:sz w:val="24"/>
        </w:rPr>
        <w:t xml:space="preserve"> or </w:t>
      </w:r>
      <w:r w:rsidR="009C3B22" w:rsidRPr="008A790B">
        <w:rPr>
          <w:rFonts w:ascii="Times New Roman" w:hAnsi="Times New Roman"/>
          <w:i/>
          <w:iCs/>
          <w:sz w:val="24"/>
        </w:rPr>
        <w:t xml:space="preserve">geographic bias </w:t>
      </w:r>
      <w:r w:rsidR="00BB765B" w:rsidRPr="008A790B">
        <w:rPr>
          <w:rFonts w:ascii="Times New Roman" w:hAnsi="Times New Roman"/>
          <w:sz w:val="24"/>
        </w:rPr>
        <w:t>(</w:t>
      </w:r>
      <w:r w:rsidR="00BB765B" w:rsidRPr="008A790B">
        <w:rPr>
          <w:rStyle w:val="ReferenceTextChar"/>
          <w:rFonts w:ascii="Times New Roman" w:hAnsi="Times New Roman"/>
          <w:sz w:val="24"/>
        </w:rPr>
        <w:t>Grofman et al</w:t>
      </w:r>
      <w:r w:rsidR="00D2732F" w:rsidRPr="008A790B">
        <w:rPr>
          <w:rStyle w:val="ReferenceTextChar"/>
          <w:rFonts w:ascii="Times New Roman" w:hAnsi="Times New Roman"/>
          <w:sz w:val="24"/>
        </w:rPr>
        <w:t>,</w:t>
      </w:r>
      <w:r w:rsidR="00BB765B" w:rsidRPr="008A790B">
        <w:rPr>
          <w:rStyle w:val="ReferenceTextChar"/>
          <w:rFonts w:ascii="Times New Roman" w:hAnsi="Times New Roman"/>
          <w:sz w:val="24"/>
        </w:rPr>
        <w:t xml:space="preserve"> 1997</w:t>
      </w:r>
      <w:r w:rsidR="00BB765B" w:rsidRPr="008A790B">
        <w:rPr>
          <w:rFonts w:ascii="Times New Roman" w:hAnsi="Times New Roman"/>
          <w:sz w:val="24"/>
        </w:rPr>
        <w:t>)</w:t>
      </w:r>
      <w:r w:rsidRPr="008A790B">
        <w:rPr>
          <w:rFonts w:ascii="Times New Roman" w:hAnsi="Times New Roman"/>
          <w:sz w:val="24"/>
        </w:rPr>
        <w:t xml:space="preserve">. </w:t>
      </w:r>
      <w:r w:rsidR="00693C49" w:rsidRPr="008A790B">
        <w:rPr>
          <w:rFonts w:ascii="Times New Roman" w:hAnsi="Times New Roman"/>
          <w:sz w:val="24"/>
        </w:rPr>
        <w:t xml:space="preserve">This is true of both Congress and the votes in the Electoral College. </w:t>
      </w:r>
      <w:r w:rsidR="002B7598" w:rsidRPr="008A790B">
        <w:rPr>
          <w:rFonts w:ascii="Times New Roman" w:hAnsi="Times New Roman"/>
          <w:sz w:val="24"/>
        </w:rPr>
        <w:t>We can measure these biases in combination by adding up all the votes for one party and plotting them on the x-axis</w:t>
      </w:r>
      <w:r w:rsidR="00690975" w:rsidRPr="008A790B">
        <w:rPr>
          <w:rFonts w:ascii="Times New Roman" w:hAnsi="Times New Roman"/>
          <w:sz w:val="24"/>
        </w:rPr>
        <w:t xml:space="preserve"> </w:t>
      </w:r>
      <w:r w:rsidR="002B7598" w:rsidRPr="008A790B">
        <w:rPr>
          <w:rFonts w:ascii="Times New Roman" w:hAnsi="Times New Roman"/>
          <w:sz w:val="24"/>
        </w:rPr>
        <w:t xml:space="preserve">and finding the percentage of all the seats that party won and plotting that on the y-axis. We then </w:t>
      </w:r>
      <w:r w:rsidR="000330BF" w:rsidRPr="008A790B">
        <w:rPr>
          <w:rFonts w:ascii="Times New Roman" w:hAnsi="Times New Roman"/>
          <w:sz w:val="24"/>
        </w:rPr>
        <w:t xml:space="preserve">create hypothetical </w:t>
      </w:r>
      <w:r w:rsidR="003939A3" w:rsidRPr="008A790B">
        <w:rPr>
          <w:rFonts w:ascii="Times New Roman" w:hAnsi="Times New Roman"/>
          <w:sz w:val="24"/>
        </w:rPr>
        <w:t>seat shares at different vote levels by</w:t>
      </w:r>
      <w:r w:rsidR="002B7598" w:rsidRPr="008A790B">
        <w:rPr>
          <w:rFonts w:ascii="Times New Roman" w:hAnsi="Times New Roman"/>
          <w:sz w:val="24"/>
        </w:rPr>
        <w:t xml:space="preserve"> shift</w:t>
      </w:r>
      <w:r w:rsidR="003939A3" w:rsidRPr="008A790B">
        <w:rPr>
          <w:rFonts w:ascii="Times New Roman" w:hAnsi="Times New Roman"/>
          <w:sz w:val="24"/>
        </w:rPr>
        <w:t>ing</w:t>
      </w:r>
      <w:del w:id="16" w:author="Jonathan Cervas" w:date="2022-03-17T14:38:00Z">
        <w:r w:rsidR="002B7598" w:rsidRPr="008A790B" w:rsidDel="0034378D">
          <w:rPr>
            <w:rFonts w:ascii="Times New Roman" w:hAnsi="Times New Roman"/>
            <w:sz w:val="24"/>
          </w:rPr>
          <w:delText xml:space="preserve"> </w:delText>
        </w:r>
        <w:r w:rsidR="000330BF" w:rsidRPr="008A790B" w:rsidDel="0034378D">
          <w:rPr>
            <w:rFonts w:ascii="Times New Roman" w:hAnsi="Times New Roman"/>
            <w:sz w:val="24"/>
          </w:rPr>
          <w:delText xml:space="preserve">  </w:delText>
        </w:r>
      </w:del>
      <w:ins w:id="17" w:author="Jonathan Cervas" w:date="2022-03-17T14:38:00Z">
        <w:r w:rsidR="0034378D">
          <w:rPr>
            <w:rFonts w:ascii="Times New Roman" w:hAnsi="Times New Roman"/>
            <w:sz w:val="24"/>
          </w:rPr>
          <w:t xml:space="preserve"> </w:t>
        </w:r>
      </w:ins>
      <w:r w:rsidR="002B7598" w:rsidRPr="008A790B">
        <w:rPr>
          <w:rFonts w:ascii="Times New Roman" w:hAnsi="Times New Roman"/>
          <w:sz w:val="24"/>
        </w:rPr>
        <w:t>the vote</w:t>
      </w:r>
      <w:r w:rsidR="000330BF" w:rsidRPr="008A790B">
        <w:rPr>
          <w:rFonts w:ascii="Times New Roman" w:hAnsi="Times New Roman"/>
          <w:sz w:val="24"/>
        </w:rPr>
        <w:t xml:space="preserve"> share</w:t>
      </w:r>
      <w:r w:rsidR="002B7598" w:rsidRPr="008A790B">
        <w:rPr>
          <w:rFonts w:ascii="Times New Roman" w:hAnsi="Times New Roman"/>
          <w:sz w:val="24"/>
        </w:rPr>
        <w:t>s in each of the units</w:t>
      </w:r>
      <w:r w:rsidR="000330BF" w:rsidRPr="008A790B">
        <w:rPr>
          <w:rFonts w:ascii="Times New Roman" w:hAnsi="Times New Roman"/>
          <w:sz w:val="24"/>
        </w:rPr>
        <w:t xml:space="preserve"> by the same percentage point shift (either up or down) and looking at the curve that is traced in this fashion. If the distribution of vote shares is approximately bell-shaped, this trace</w:t>
      </w:r>
      <w:r w:rsidR="002B7598" w:rsidRPr="008A790B">
        <w:rPr>
          <w:rFonts w:ascii="Times New Roman" w:hAnsi="Times New Roman"/>
          <w:sz w:val="24"/>
        </w:rPr>
        <w:t xml:space="preserve"> would take the shape of an S-curve.</w:t>
      </w:r>
    </w:p>
    <w:p w14:paraId="4EC16C48" w14:textId="2A86746F" w:rsidR="00230638" w:rsidRPr="008A790B" w:rsidRDefault="00A43941" w:rsidP="00230638">
      <w:pPr>
        <w:jc w:val="left"/>
        <w:rPr>
          <w:rFonts w:ascii="Times New Roman" w:hAnsi="Times New Roman"/>
          <w:sz w:val="24"/>
        </w:rPr>
      </w:pPr>
      <w:r w:rsidRPr="009C3B22">
        <w:rPr>
          <w:rFonts w:ascii="Times New Roman" w:hAnsi="Times New Roman"/>
          <w:szCs w:val="20"/>
        </w:rPr>
        <w:t xml:space="preserve"> </w:t>
      </w:r>
      <w:r w:rsidR="00BF4B21" w:rsidRPr="008A790B">
        <w:rPr>
          <w:rFonts w:ascii="Times New Roman" w:hAnsi="Times New Roman"/>
          <w:sz w:val="24"/>
        </w:rPr>
        <w:t xml:space="preserve">Like the usual seats-votes curve for a two-party contest, in a </w:t>
      </w:r>
      <w:r w:rsidR="00BF4B21" w:rsidRPr="008A790B">
        <w:rPr>
          <w:rFonts w:ascii="Times New Roman" w:hAnsi="Times New Roman"/>
          <w:i/>
          <w:iCs/>
          <w:sz w:val="24"/>
        </w:rPr>
        <w:t>folded seats-votes curve</w:t>
      </w:r>
      <w:r w:rsidR="00BF4B21" w:rsidRPr="008A790B">
        <w:rPr>
          <w:rFonts w:ascii="Times New Roman" w:hAnsi="Times New Roman"/>
          <w:sz w:val="24"/>
        </w:rPr>
        <w:t>, seat share is shown on the y</w:t>
      </w:r>
      <w:r w:rsidR="00BB765B" w:rsidRPr="008A790B">
        <w:rPr>
          <w:rFonts w:ascii="Times New Roman" w:hAnsi="Times New Roman"/>
          <w:sz w:val="24"/>
        </w:rPr>
        <w:t>-</w:t>
      </w:r>
      <w:r w:rsidR="00BF4B21" w:rsidRPr="008A790B">
        <w:rPr>
          <w:rFonts w:ascii="Times New Roman" w:hAnsi="Times New Roman"/>
          <w:sz w:val="24"/>
        </w:rPr>
        <w:t>axis and vote share on the x</w:t>
      </w:r>
      <w:r w:rsidR="00BB765B" w:rsidRPr="008A790B">
        <w:rPr>
          <w:rFonts w:ascii="Times New Roman" w:hAnsi="Times New Roman"/>
          <w:sz w:val="24"/>
        </w:rPr>
        <w:t>-</w:t>
      </w:r>
      <w:r w:rsidR="00BF4B21" w:rsidRPr="008A790B">
        <w:rPr>
          <w:rFonts w:ascii="Times New Roman" w:hAnsi="Times New Roman"/>
          <w:sz w:val="24"/>
        </w:rPr>
        <w:t xml:space="preserve">axis. However, for folded seats-votes curves, unlike the standard seats-votes curve which has values being shown for only one of the two parties (running from 0-100%, or for an included range such as 35% to 65%), a folded seats-votes curve, such as those shown in </w:t>
      </w:r>
      <w:r w:rsidR="00BF4B21" w:rsidRPr="008A790B">
        <w:rPr>
          <w:rFonts w:ascii="Times New Roman" w:hAnsi="Times New Roman"/>
          <w:b/>
          <w:bCs/>
          <w:sz w:val="24"/>
        </w:rPr>
        <w:t>Figure 1</w:t>
      </w:r>
      <w:r w:rsidR="00BF4B21" w:rsidRPr="008A790B">
        <w:rPr>
          <w:rFonts w:ascii="Times New Roman" w:hAnsi="Times New Roman"/>
          <w:sz w:val="24"/>
        </w:rPr>
        <w:t xml:space="preserve">, simultaneously shows values for each of the two parties over the range 50-100%. In other words, we have arranged these plots so that </w:t>
      </w:r>
      <w:r w:rsidR="00BF4B21" w:rsidRPr="008A790B">
        <w:rPr>
          <w:rFonts w:ascii="Times New Roman" w:hAnsi="Times New Roman"/>
          <w:sz w:val="24"/>
          <w:u w:val="single"/>
        </w:rPr>
        <w:t>both</w:t>
      </w:r>
      <w:r w:rsidR="00BF4B21" w:rsidRPr="008A790B">
        <w:rPr>
          <w:rFonts w:ascii="Times New Roman" w:hAnsi="Times New Roman"/>
          <w:sz w:val="24"/>
        </w:rPr>
        <w:t xml:space="preserve"> the Republican seats-votes curve and the Democratic seats-votes curve l</w:t>
      </w:r>
      <w:r w:rsidR="00DD2555" w:rsidRPr="008A790B">
        <w:rPr>
          <w:rFonts w:ascii="Times New Roman" w:hAnsi="Times New Roman"/>
          <w:sz w:val="24"/>
        </w:rPr>
        <w:t>ie</w:t>
      </w:r>
      <w:r w:rsidR="00BF4B21" w:rsidRPr="008A790B">
        <w:rPr>
          <w:rFonts w:ascii="Times New Roman" w:hAnsi="Times New Roman"/>
          <w:sz w:val="24"/>
        </w:rPr>
        <w:t xml:space="preserve"> on the same axis. The reason we refer to this way of representing seats-votes relationship as a folded curve is because it takes the usual seats-vote cur</w:t>
      </w:r>
      <w:r w:rsidR="00965ED2" w:rsidRPr="008A790B">
        <w:rPr>
          <w:rFonts w:ascii="Times New Roman" w:hAnsi="Times New Roman"/>
          <w:sz w:val="24"/>
        </w:rPr>
        <w:t>v</w:t>
      </w:r>
      <w:r w:rsidR="00BF4B21" w:rsidRPr="008A790B">
        <w:rPr>
          <w:rFonts w:ascii="Times New Roman" w:hAnsi="Times New Roman"/>
          <w:sz w:val="24"/>
        </w:rPr>
        <w:t>e and folds it on itself as if it were hinged at the 50% vote share.</w:t>
      </w:r>
    </w:p>
    <w:p w14:paraId="359D11AE" w14:textId="08E351F6" w:rsidR="000330BF" w:rsidRPr="008A790B" w:rsidRDefault="00BF4B21" w:rsidP="00A7223B">
      <w:pPr>
        <w:jc w:val="left"/>
        <w:rPr>
          <w:rFonts w:ascii="Times New Roman" w:hAnsi="Times New Roman"/>
          <w:sz w:val="24"/>
        </w:rPr>
      </w:pPr>
      <w:r w:rsidRPr="008A790B">
        <w:rPr>
          <w:rFonts w:ascii="Times New Roman" w:hAnsi="Times New Roman"/>
          <w:b/>
          <w:bCs/>
          <w:sz w:val="24"/>
        </w:rPr>
        <w:t>Figure 1</w:t>
      </w:r>
      <w:r w:rsidRPr="008A790B">
        <w:rPr>
          <w:rFonts w:ascii="Times New Roman" w:hAnsi="Times New Roman"/>
          <w:sz w:val="24"/>
        </w:rPr>
        <w:t xml:space="preserve"> shows folded seats-votes curves generated for the set of six presidential elections held in the 21</w:t>
      </w:r>
      <w:r w:rsidRPr="008A790B">
        <w:rPr>
          <w:rFonts w:ascii="Times New Roman" w:hAnsi="Times New Roman"/>
          <w:sz w:val="24"/>
          <w:vertAlign w:val="superscript"/>
        </w:rPr>
        <w:t>st</w:t>
      </w:r>
      <w:r w:rsidRPr="008A790B">
        <w:rPr>
          <w:rFonts w:ascii="Times New Roman" w:hAnsi="Times New Roman"/>
          <w:sz w:val="24"/>
        </w:rPr>
        <w:t xml:space="preserve"> century</w:t>
      </w:r>
      <w:r w:rsidR="00E10ADB" w:rsidRPr="008A790B">
        <w:rPr>
          <w:rFonts w:ascii="Times New Roman" w:hAnsi="Times New Roman"/>
          <w:sz w:val="24"/>
        </w:rPr>
        <w:t>.</w:t>
      </w:r>
      <w:r w:rsidR="00BE5EDC" w:rsidRPr="008A790B">
        <w:rPr>
          <w:rStyle w:val="EndnoteReference"/>
          <w:rFonts w:ascii="Times New Roman" w:hAnsi="Times New Roman"/>
          <w:sz w:val="24"/>
        </w:rPr>
        <w:endnoteReference w:id="2"/>
      </w:r>
      <w:r w:rsidR="00BE5EDC" w:rsidRPr="008A790B">
        <w:rPr>
          <w:rFonts w:ascii="Times New Roman" w:hAnsi="Times New Roman"/>
          <w:sz w:val="24"/>
        </w:rPr>
        <w:t xml:space="preserve"> </w:t>
      </w:r>
      <w:r w:rsidR="00CC1BE0" w:rsidRPr="008A790B">
        <w:rPr>
          <w:rFonts w:ascii="Times New Roman" w:hAnsi="Times New Roman"/>
          <w:sz w:val="24"/>
        </w:rPr>
        <w:t>T</w:t>
      </w:r>
      <w:r w:rsidRPr="008A790B">
        <w:rPr>
          <w:rFonts w:ascii="Times New Roman" w:hAnsi="Times New Roman"/>
          <w:sz w:val="24"/>
        </w:rPr>
        <w:t>wo of these elections (2000 and 2016) were inversions, and the other four were not.</w:t>
      </w:r>
      <w:r w:rsidR="00BE5EDC" w:rsidRPr="008A790B">
        <w:rPr>
          <w:rStyle w:val="EndnoteReference"/>
          <w:rFonts w:ascii="Times New Roman" w:hAnsi="Times New Roman"/>
          <w:sz w:val="24"/>
        </w:rPr>
        <w:endnoteReference w:id="3"/>
      </w:r>
      <w:r w:rsidR="00BE5EDC" w:rsidRPr="008A790B">
        <w:rPr>
          <w:rFonts w:ascii="Times New Roman" w:hAnsi="Times New Roman"/>
          <w:sz w:val="24"/>
        </w:rPr>
        <w:t xml:space="preserve"> </w:t>
      </w:r>
      <w:r w:rsidRPr="008A790B">
        <w:rPr>
          <w:rFonts w:ascii="Times New Roman" w:hAnsi="Times New Roman"/>
          <w:sz w:val="24"/>
        </w:rPr>
        <w:t>For any given vote share</w:t>
      </w:r>
      <w:r w:rsidR="00104FAA" w:rsidRPr="008A790B">
        <w:rPr>
          <w:rFonts w:ascii="Times New Roman" w:hAnsi="Times New Roman"/>
          <w:sz w:val="24"/>
        </w:rPr>
        <w:t>,</w:t>
      </w:r>
      <w:r w:rsidRPr="008A790B">
        <w:rPr>
          <w:rFonts w:ascii="Times New Roman" w:hAnsi="Times New Roman"/>
          <w:sz w:val="24"/>
        </w:rPr>
        <w:t xml:space="preserve"> the gap</w:t>
      </w:r>
      <w:r w:rsidR="001F6EF2" w:rsidRPr="008A790B">
        <w:rPr>
          <w:rFonts w:ascii="Times New Roman" w:hAnsi="Times New Roman"/>
          <w:sz w:val="24"/>
        </w:rPr>
        <w:t xml:space="preserve"> (divided by two)</w:t>
      </w:r>
      <w:r w:rsidRPr="008A790B">
        <w:rPr>
          <w:rFonts w:ascii="Times New Roman" w:hAnsi="Times New Roman"/>
          <w:sz w:val="24"/>
        </w:rPr>
        <w:t xml:space="preserve"> between the </w:t>
      </w:r>
      <w:r w:rsidR="00104FAA" w:rsidRPr="008A790B">
        <w:rPr>
          <w:rFonts w:ascii="Times New Roman" w:hAnsi="Times New Roman"/>
          <w:sz w:val="24"/>
        </w:rPr>
        <w:t>seat-share</w:t>
      </w:r>
      <w:r w:rsidR="00104FAA" w:rsidRPr="008A790B">
        <w:rPr>
          <w:rFonts w:ascii="Times New Roman" w:hAnsi="Times New Roman"/>
          <w:b/>
          <w:bCs/>
          <w:sz w:val="24"/>
        </w:rPr>
        <w:t xml:space="preserve"> </w:t>
      </w:r>
      <w:r w:rsidRPr="008A790B">
        <w:rPr>
          <w:rFonts w:ascii="Times New Roman" w:hAnsi="Times New Roman"/>
          <w:sz w:val="24"/>
        </w:rPr>
        <w:t>values at that</w:t>
      </w:r>
      <w:r w:rsidR="00104FAA" w:rsidRPr="008A790B">
        <w:rPr>
          <w:rFonts w:ascii="Times New Roman" w:hAnsi="Times New Roman"/>
          <w:sz w:val="24"/>
        </w:rPr>
        <w:t xml:space="preserve"> particular</w:t>
      </w:r>
      <w:r w:rsidRPr="008A790B">
        <w:rPr>
          <w:rFonts w:ascii="Times New Roman" w:hAnsi="Times New Roman"/>
          <w:sz w:val="24"/>
        </w:rPr>
        <w:t xml:space="preserve"> </w:t>
      </w:r>
      <w:r w:rsidR="00B24E87" w:rsidRPr="008A790B">
        <w:rPr>
          <w:rFonts w:ascii="Times New Roman" w:hAnsi="Times New Roman"/>
          <w:sz w:val="24"/>
        </w:rPr>
        <w:t xml:space="preserve">vote-share </w:t>
      </w:r>
      <w:r w:rsidRPr="008A790B">
        <w:rPr>
          <w:rFonts w:ascii="Times New Roman" w:hAnsi="Times New Roman"/>
          <w:sz w:val="24"/>
        </w:rPr>
        <w:t>for</w:t>
      </w:r>
      <w:r w:rsidR="0094194E" w:rsidRPr="008A790B">
        <w:rPr>
          <w:rFonts w:ascii="Times New Roman" w:hAnsi="Times New Roman"/>
          <w:sz w:val="24"/>
        </w:rPr>
        <w:t xml:space="preserve"> </w:t>
      </w:r>
      <w:r w:rsidR="009655C2" w:rsidRPr="008A790B">
        <w:rPr>
          <w:rFonts w:ascii="Times New Roman" w:hAnsi="Times New Roman"/>
          <w:sz w:val="24"/>
        </w:rPr>
        <w:t xml:space="preserve">each of </w:t>
      </w:r>
      <w:r w:rsidRPr="008A790B">
        <w:rPr>
          <w:rFonts w:ascii="Times New Roman" w:hAnsi="Times New Roman"/>
          <w:sz w:val="24"/>
        </w:rPr>
        <w:t xml:space="preserve">the two parties shows the asymmetry in the seats-votes distribution and may be used as a measure of partisan bias (and its directionality) at that point. </w:t>
      </w:r>
      <w:r w:rsidR="00CD382A" w:rsidRPr="008A790B">
        <w:rPr>
          <w:rFonts w:ascii="Times New Roman" w:hAnsi="Times New Roman"/>
          <w:sz w:val="24"/>
        </w:rPr>
        <w:t>To be clear</w:t>
      </w:r>
      <w:r w:rsidR="009655C2" w:rsidRPr="008A790B">
        <w:rPr>
          <w:rFonts w:ascii="Times New Roman" w:hAnsi="Times New Roman"/>
          <w:sz w:val="24"/>
        </w:rPr>
        <w:t>,</w:t>
      </w:r>
      <w:r w:rsidR="0094194E" w:rsidRPr="008A790B">
        <w:rPr>
          <w:rFonts w:ascii="Times New Roman" w:hAnsi="Times New Roman"/>
          <w:sz w:val="24"/>
        </w:rPr>
        <w:t xml:space="preserve"> </w:t>
      </w:r>
      <w:r w:rsidR="009655C2" w:rsidRPr="008A790B">
        <w:rPr>
          <w:rFonts w:ascii="Times New Roman" w:hAnsi="Times New Roman"/>
          <w:sz w:val="24"/>
        </w:rPr>
        <w:t xml:space="preserve">partisan bias is not measured as a deviation from </w:t>
      </w:r>
      <w:r w:rsidR="000E68DB" w:rsidRPr="008A790B">
        <w:rPr>
          <w:rFonts w:ascii="Times New Roman" w:hAnsi="Times New Roman"/>
          <w:sz w:val="24"/>
        </w:rPr>
        <w:t xml:space="preserve">perfect </w:t>
      </w:r>
      <w:r w:rsidR="009655C2" w:rsidRPr="008A790B">
        <w:rPr>
          <w:rFonts w:ascii="Times New Roman" w:hAnsi="Times New Roman"/>
          <w:sz w:val="24"/>
        </w:rPr>
        <w:t>proportionality</w:t>
      </w:r>
      <w:r w:rsidR="00CD382A" w:rsidRPr="008A790B">
        <w:rPr>
          <w:rFonts w:ascii="Times New Roman" w:hAnsi="Times New Roman"/>
          <w:sz w:val="24"/>
        </w:rPr>
        <w:t xml:space="preserve"> --</w:t>
      </w:r>
      <w:r w:rsidR="000E68DB" w:rsidRPr="008A790B">
        <w:rPr>
          <w:rFonts w:ascii="Times New Roman" w:hAnsi="Times New Roman"/>
          <w:sz w:val="24"/>
        </w:rPr>
        <w:t xml:space="preserve"> the equality of seat</w:t>
      </w:r>
      <w:r w:rsidR="00BB765B" w:rsidRPr="008A790B">
        <w:rPr>
          <w:rFonts w:ascii="Times New Roman" w:hAnsi="Times New Roman"/>
          <w:sz w:val="24"/>
        </w:rPr>
        <w:t>-</w:t>
      </w:r>
      <w:r w:rsidR="000E68DB" w:rsidRPr="008A790B">
        <w:rPr>
          <w:rFonts w:ascii="Times New Roman" w:hAnsi="Times New Roman"/>
          <w:sz w:val="24"/>
        </w:rPr>
        <w:t>share and vote</w:t>
      </w:r>
      <w:r w:rsidR="00CD382A" w:rsidRPr="008A790B">
        <w:rPr>
          <w:rFonts w:ascii="Times New Roman" w:hAnsi="Times New Roman"/>
          <w:sz w:val="24"/>
        </w:rPr>
        <w:t>-</w:t>
      </w:r>
      <w:r w:rsidR="000E68DB" w:rsidRPr="008A790B">
        <w:rPr>
          <w:rFonts w:ascii="Times New Roman" w:hAnsi="Times New Roman"/>
          <w:sz w:val="24"/>
        </w:rPr>
        <w:t>share</w:t>
      </w:r>
      <w:r w:rsidR="00CD382A" w:rsidRPr="008A790B">
        <w:rPr>
          <w:rFonts w:ascii="Times New Roman" w:hAnsi="Times New Roman"/>
          <w:sz w:val="24"/>
        </w:rPr>
        <w:t xml:space="preserve"> --</w:t>
      </w:r>
      <w:r w:rsidR="0094194E" w:rsidRPr="008A790B">
        <w:rPr>
          <w:rFonts w:ascii="Times New Roman" w:hAnsi="Times New Roman"/>
          <w:sz w:val="24"/>
        </w:rPr>
        <w:t xml:space="preserve"> </w:t>
      </w:r>
      <w:r w:rsidR="00CD382A" w:rsidRPr="008A790B">
        <w:rPr>
          <w:rFonts w:ascii="Times New Roman" w:hAnsi="Times New Roman"/>
          <w:sz w:val="24"/>
        </w:rPr>
        <w:t xml:space="preserve">but </w:t>
      </w:r>
      <w:r w:rsidR="000E68DB" w:rsidRPr="008A790B">
        <w:rPr>
          <w:rFonts w:ascii="Times New Roman" w:hAnsi="Times New Roman"/>
          <w:sz w:val="24"/>
        </w:rPr>
        <w:t>instead b</w:t>
      </w:r>
      <w:r w:rsidR="009655C2" w:rsidRPr="008A790B">
        <w:rPr>
          <w:rFonts w:ascii="Times New Roman" w:hAnsi="Times New Roman"/>
          <w:sz w:val="24"/>
        </w:rPr>
        <w:t xml:space="preserve">ased </w:t>
      </w:r>
      <w:r w:rsidR="000E68DB" w:rsidRPr="008A790B">
        <w:rPr>
          <w:rFonts w:ascii="Times New Roman" w:hAnsi="Times New Roman"/>
          <w:sz w:val="24"/>
        </w:rPr>
        <w:t xml:space="preserve">on </w:t>
      </w:r>
      <w:r w:rsidR="00CD382A" w:rsidRPr="008A790B">
        <w:rPr>
          <w:rFonts w:ascii="Times New Roman" w:hAnsi="Times New Roman"/>
          <w:sz w:val="24"/>
        </w:rPr>
        <w:t xml:space="preserve">the </w:t>
      </w:r>
      <w:r w:rsidR="009655C2" w:rsidRPr="008A790B">
        <w:rPr>
          <w:rFonts w:ascii="Times New Roman" w:hAnsi="Times New Roman"/>
          <w:sz w:val="24"/>
        </w:rPr>
        <w:t>asymmetry</w:t>
      </w:r>
      <w:r w:rsidR="00074C04" w:rsidRPr="008A790B">
        <w:rPr>
          <w:rFonts w:ascii="Times New Roman" w:hAnsi="Times New Roman"/>
          <w:sz w:val="24"/>
        </w:rPr>
        <w:t xml:space="preserve"> between the two parties</w:t>
      </w:r>
      <w:r w:rsidR="009655C2" w:rsidRPr="008A790B">
        <w:rPr>
          <w:rFonts w:ascii="Times New Roman" w:hAnsi="Times New Roman"/>
          <w:sz w:val="24"/>
        </w:rPr>
        <w:t xml:space="preserve"> in translating</w:t>
      </w:r>
      <w:r w:rsidR="00074C04" w:rsidRPr="008A790B">
        <w:rPr>
          <w:rFonts w:ascii="Times New Roman" w:hAnsi="Times New Roman"/>
          <w:sz w:val="24"/>
        </w:rPr>
        <w:t xml:space="preserve"> their</w:t>
      </w:r>
      <w:r w:rsidR="009655C2" w:rsidRPr="008A790B">
        <w:rPr>
          <w:rFonts w:ascii="Times New Roman" w:hAnsi="Times New Roman"/>
          <w:sz w:val="24"/>
        </w:rPr>
        <w:t xml:space="preserve"> votes into seats.</w:t>
      </w:r>
      <w:r w:rsidR="00BE5EDC" w:rsidRPr="008A790B">
        <w:rPr>
          <w:rStyle w:val="EndnoteReference"/>
          <w:rFonts w:ascii="Times New Roman" w:hAnsi="Times New Roman"/>
          <w:sz w:val="24"/>
        </w:rPr>
        <w:endnoteReference w:id="4"/>
      </w:r>
      <w:r w:rsidR="00BE5EDC" w:rsidRPr="008A790B">
        <w:rPr>
          <w:rFonts w:ascii="Times New Roman" w:hAnsi="Times New Roman"/>
          <w:sz w:val="24"/>
        </w:rPr>
        <w:t xml:space="preserve"> </w:t>
      </w:r>
      <w:r w:rsidR="000E68DB" w:rsidRPr="008A790B">
        <w:rPr>
          <w:rFonts w:ascii="Times New Roman" w:hAnsi="Times New Roman"/>
          <w:sz w:val="24"/>
        </w:rPr>
        <w:t>Note also that partisan bias need not be bias in favor of the winner of the election. A sufficiently strong vote performance can overcome an Electoral College bias against one’s party.</w:t>
      </w:r>
      <w:r w:rsidR="0094194E" w:rsidRPr="008A790B">
        <w:rPr>
          <w:rFonts w:ascii="Times New Roman" w:hAnsi="Times New Roman"/>
          <w:sz w:val="24"/>
        </w:rPr>
        <w:t xml:space="preserve"> </w:t>
      </w:r>
    </w:p>
    <w:p w14:paraId="7A739B9E" w14:textId="2D78EFEE" w:rsidR="000E68DB" w:rsidRPr="008A790B" w:rsidRDefault="004C704D" w:rsidP="00A7223B">
      <w:pPr>
        <w:jc w:val="left"/>
        <w:rPr>
          <w:rFonts w:ascii="Times New Roman" w:hAnsi="Times New Roman"/>
          <w:sz w:val="24"/>
        </w:rPr>
      </w:pPr>
      <w:r w:rsidRPr="008A790B">
        <w:rPr>
          <w:rFonts w:ascii="Times New Roman" w:hAnsi="Times New Roman"/>
          <w:sz w:val="24"/>
        </w:rPr>
        <w:t>Values on the x and y</w:t>
      </w:r>
      <w:r w:rsidR="00F22E80" w:rsidRPr="008A790B">
        <w:rPr>
          <w:rFonts w:ascii="Times New Roman" w:hAnsi="Times New Roman"/>
          <w:sz w:val="24"/>
        </w:rPr>
        <w:t>-</w:t>
      </w:r>
      <w:r w:rsidRPr="008A790B">
        <w:rPr>
          <w:rFonts w:ascii="Times New Roman" w:hAnsi="Times New Roman"/>
          <w:sz w:val="24"/>
        </w:rPr>
        <w:t xml:space="preserve">axes in </w:t>
      </w:r>
      <w:r w:rsidRPr="008A790B">
        <w:rPr>
          <w:rFonts w:ascii="Times New Roman" w:hAnsi="Times New Roman"/>
          <w:b/>
          <w:bCs/>
          <w:sz w:val="24"/>
        </w:rPr>
        <w:t>Figure 1</w:t>
      </w:r>
      <w:r w:rsidRPr="008A790B">
        <w:rPr>
          <w:rFonts w:ascii="Times New Roman" w:hAnsi="Times New Roman"/>
          <w:sz w:val="24"/>
        </w:rPr>
        <w:t xml:space="preserve"> reflect the range of likely feasible values</w:t>
      </w:r>
      <w:r w:rsidR="00F05C8A" w:rsidRPr="008A790B">
        <w:rPr>
          <w:rFonts w:ascii="Times New Roman" w:hAnsi="Times New Roman"/>
          <w:sz w:val="24"/>
        </w:rPr>
        <w:t xml:space="preserve"> for the dominant party</w:t>
      </w:r>
      <w:r w:rsidRPr="008A790B">
        <w:rPr>
          <w:rFonts w:ascii="Times New Roman" w:hAnsi="Times New Roman"/>
          <w:sz w:val="24"/>
        </w:rPr>
        <w:t>: 45% to 65% vote-share.</w:t>
      </w:r>
      <w:r w:rsidR="00A80F3D" w:rsidRPr="008A790B">
        <w:rPr>
          <w:rFonts w:ascii="Times New Roman" w:hAnsi="Times New Roman"/>
          <w:sz w:val="24"/>
        </w:rPr>
        <w:t xml:space="preserve"> Y-axis values describe the expect</w:t>
      </w:r>
      <w:r w:rsidR="00F754C4" w:rsidRPr="008A790B">
        <w:rPr>
          <w:rFonts w:ascii="Times New Roman" w:hAnsi="Times New Roman"/>
          <w:sz w:val="24"/>
        </w:rPr>
        <w:t>ed</w:t>
      </w:r>
      <w:r w:rsidR="00A80F3D" w:rsidRPr="008A790B">
        <w:rPr>
          <w:rFonts w:ascii="Times New Roman" w:hAnsi="Times New Roman"/>
          <w:sz w:val="24"/>
        </w:rPr>
        <w:t xml:space="preserve"> </w:t>
      </w:r>
      <w:r w:rsidR="00F754C4" w:rsidRPr="008A790B">
        <w:rPr>
          <w:rFonts w:ascii="Times New Roman" w:hAnsi="Times New Roman"/>
          <w:sz w:val="24"/>
        </w:rPr>
        <w:t xml:space="preserve">percent of </w:t>
      </w:r>
      <w:r w:rsidR="00A80F3D" w:rsidRPr="008A790B">
        <w:rPr>
          <w:rFonts w:ascii="Times New Roman" w:hAnsi="Times New Roman"/>
          <w:sz w:val="24"/>
        </w:rPr>
        <w:t>electors each party would win over the range of vote shares.</w:t>
      </w:r>
      <w:r w:rsidR="00434F3A" w:rsidRPr="008A790B">
        <w:rPr>
          <w:rFonts w:ascii="Times New Roman" w:hAnsi="Times New Roman"/>
          <w:sz w:val="24"/>
        </w:rPr>
        <w:t xml:space="preserve"> The electoral winner’s vote and seat</w:t>
      </w:r>
      <w:r w:rsidR="00F754C4" w:rsidRPr="008A790B">
        <w:rPr>
          <w:rFonts w:ascii="Times New Roman" w:hAnsi="Times New Roman"/>
          <w:sz w:val="24"/>
        </w:rPr>
        <w:t>-</w:t>
      </w:r>
      <w:r w:rsidR="00434F3A" w:rsidRPr="008A790B">
        <w:rPr>
          <w:rFonts w:ascii="Times New Roman" w:hAnsi="Times New Roman"/>
          <w:sz w:val="24"/>
        </w:rPr>
        <w:t xml:space="preserve">share is shown in the legend. The challenger is shown on the graph only when their seats and votes are within the </w:t>
      </w:r>
      <w:r w:rsidR="00A7223B" w:rsidRPr="008A790B">
        <w:rPr>
          <w:rFonts w:ascii="Times New Roman" w:hAnsi="Times New Roman"/>
          <w:sz w:val="24"/>
        </w:rPr>
        <w:t>axis’s</w:t>
      </w:r>
      <w:r w:rsidR="00434F3A" w:rsidRPr="008A790B">
        <w:rPr>
          <w:rFonts w:ascii="Times New Roman" w:hAnsi="Times New Roman"/>
          <w:sz w:val="24"/>
        </w:rPr>
        <w:t xml:space="preserve"> limits. Democratic candidates are shown with </w:t>
      </w:r>
      <w:r w:rsidR="00A7223B" w:rsidRPr="008A790B">
        <w:rPr>
          <w:rFonts w:ascii="Times New Roman" w:hAnsi="Times New Roman"/>
          <w:sz w:val="24"/>
        </w:rPr>
        <w:t>a blue</w:t>
      </w:r>
      <w:r w:rsidR="00434F3A" w:rsidRPr="008A790B">
        <w:rPr>
          <w:rFonts w:ascii="Times New Roman" w:hAnsi="Times New Roman"/>
          <w:sz w:val="24"/>
        </w:rPr>
        <w:t xml:space="preserve"> circle and Republican candidates are shown with a red diamond.</w:t>
      </w:r>
    </w:p>
    <w:p w14:paraId="3D95A62E" w14:textId="1E7D9C56" w:rsidR="00434F3A" w:rsidRPr="008A790B" w:rsidRDefault="000E68DB" w:rsidP="00DF5CC3">
      <w:pPr>
        <w:ind w:firstLine="0"/>
        <w:jc w:val="center"/>
        <w:rPr>
          <w:rFonts w:ascii="Times New Roman" w:hAnsi="Times New Roman"/>
          <w:b/>
          <w:bCs/>
          <w:sz w:val="24"/>
        </w:rPr>
      </w:pPr>
      <w:r w:rsidRPr="008A790B">
        <w:rPr>
          <w:rFonts w:ascii="Times New Roman" w:hAnsi="Times New Roman"/>
          <w:b/>
          <w:bCs/>
          <w:sz w:val="24"/>
        </w:rPr>
        <w:t>&lt;&lt; Figure 1 about here&gt;&gt;</w:t>
      </w:r>
    </w:p>
    <w:p w14:paraId="48826EB0" w14:textId="094C4E17" w:rsidR="003054A8" w:rsidRPr="008A790B" w:rsidRDefault="00434F3A" w:rsidP="00434F3A">
      <w:pPr>
        <w:jc w:val="left"/>
        <w:rPr>
          <w:rFonts w:ascii="Times New Roman" w:hAnsi="Times New Roman"/>
          <w:sz w:val="24"/>
        </w:rPr>
      </w:pPr>
      <w:r w:rsidRPr="008A790B">
        <w:rPr>
          <w:rFonts w:ascii="Times New Roman" w:hAnsi="Times New Roman"/>
          <w:i/>
          <w:iCs/>
          <w:sz w:val="24"/>
        </w:rPr>
        <w:t>Folded seats-votes curves</w:t>
      </w:r>
      <w:r w:rsidRPr="008A790B">
        <w:rPr>
          <w:rFonts w:ascii="Times New Roman" w:hAnsi="Times New Roman"/>
          <w:sz w:val="24"/>
        </w:rPr>
        <w:t xml:space="preserve"> are particular</w:t>
      </w:r>
      <w:r w:rsidR="00A40FD0" w:rsidRPr="008A790B">
        <w:rPr>
          <w:rFonts w:ascii="Times New Roman" w:hAnsi="Times New Roman"/>
          <w:sz w:val="24"/>
        </w:rPr>
        <w:t>ly</w:t>
      </w:r>
      <w:r w:rsidRPr="008A790B">
        <w:rPr>
          <w:rFonts w:ascii="Times New Roman" w:hAnsi="Times New Roman"/>
          <w:sz w:val="24"/>
        </w:rPr>
        <w:t xml:space="preserve"> useful in visualizing how seats-votes relationship vary over the vote range. We can read out from the plots shown in </w:t>
      </w:r>
      <w:r w:rsidRPr="008A790B">
        <w:rPr>
          <w:rFonts w:ascii="Times New Roman" w:eastAsiaTheme="minorEastAsia" w:hAnsi="Times New Roman"/>
          <w:b/>
          <w:sz w:val="24"/>
        </w:rPr>
        <w:t>Figure 1</w:t>
      </w:r>
      <w:r w:rsidRPr="008A790B">
        <w:rPr>
          <w:rFonts w:ascii="Times New Roman" w:hAnsi="Times New Roman"/>
          <w:sz w:val="24"/>
        </w:rPr>
        <w:t xml:space="preserve"> most of the features of interest. In particular, the figures allow to read out the partisan bias value at a 50% </w:t>
      </w:r>
      <w:r w:rsidR="00B24E87" w:rsidRPr="008A790B">
        <w:rPr>
          <w:rFonts w:ascii="Times New Roman" w:hAnsi="Times New Roman"/>
          <w:sz w:val="24"/>
        </w:rPr>
        <w:t xml:space="preserve">vote-share </w:t>
      </w:r>
      <w:r w:rsidRPr="008A790B">
        <w:rPr>
          <w:rFonts w:ascii="Times New Roman" w:hAnsi="Times New Roman"/>
          <w:sz w:val="24"/>
        </w:rPr>
        <w:t xml:space="preserve">and the partisan bias value at the actual </w:t>
      </w:r>
      <w:r w:rsidR="00B24E87" w:rsidRPr="008A790B">
        <w:rPr>
          <w:rFonts w:ascii="Times New Roman" w:hAnsi="Times New Roman"/>
          <w:sz w:val="24"/>
        </w:rPr>
        <w:t xml:space="preserve">vote-share </w:t>
      </w:r>
      <w:r w:rsidRPr="008A790B">
        <w:rPr>
          <w:rFonts w:ascii="Times New Roman" w:hAnsi="Times New Roman"/>
          <w:sz w:val="24"/>
        </w:rPr>
        <w:t xml:space="preserve">that was received </w:t>
      </w:r>
      <w:r w:rsidR="0093559F" w:rsidRPr="008A790B">
        <w:rPr>
          <w:rFonts w:ascii="Times New Roman" w:hAnsi="Times New Roman"/>
          <w:sz w:val="24"/>
        </w:rPr>
        <w:t>either</w:t>
      </w:r>
      <w:r w:rsidRPr="008A790B">
        <w:rPr>
          <w:rFonts w:ascii="Times New Roman" w:hAnsi="Times New Roman"/>
          <w:sz w:val="24"/>
        </w:rPr>
        <w:t xml:space="preserve"> candidate in the election, and they also allow us to quickly find the </w:t>
      </w:r>
      <w:r w:rsidR="00B24E87" w:rsidRPr="008A790B">
        <w:rPr>
          <w:rFonts w:ascii="Times New Roman" w:hAnsi="Times New Roman"/>
          <w:sz w:val="24"/>
        </w:rPr>
        <w:t xml:space="preserve">vote-share </w:t>
      </w:r>
      <w:r w:rsidRPr="008A790B">
        <w:rPr>
          <w:rFonts w:ascii="Times New Roman" w:hAnsi="Times New Roman"/>
          <w:sz w:val="24"/>
        </w:rPr>
        <w:t>values that result</w:t>
      </w:r>
      <w:r w:rsidRPr="008A790B">
        <w:rPr>
          <w:rFonts w:ascii="Times New Roman" w:hAnsi="Times New Roman"/>
          <w:b/>
          <w:bCs/>
          <w:sz w:val="24"/>
        </w:rPr>
        <w:t xml:space="preserve"> </w:t>
      </w:r>
      <w:r w:rsidRPr="008A790B">
        <w:rPr>
          <w:rFonts w:ascii="Times New Roman" w:hAnsi="Times New Roman"/>
          <w:sz w:val="24"/>
        </w:rPr>
        <w:t>in zero partisan bias. The measure of partisan bias at a k% vote (seat) share is simply the seat difference between the two parties at that vote (seat) share</w:t>
      </w:r>
      <w:r w:rsidR="00FA24F9" w:rsidRPr="008A790B">
        <w:rPr>
          <w:rFonts w:ascii="Times New Roman" w:hAnsi="Times New Roman"/>
          <w:sz w:val="24"/>
        </w:rPr>
        <w:t xml:space="preserve">, </w:t>
      </w:r>
      <w:r w:rsidR="00FA24F9" w:rsidRPr="008A790B">
        <w:rPr>
          <w:rFonts w:ascii="Times New Roman" w:hAnsi="Times New Roman"/>
          <w:i/>
          <w:iCs/>
          <w:sz w:val="24"/>
        </w:rPr>
        <w:t>divided by two</w:t>
      </w:r>
      <w:r w:rsidRPr="008A790B">
        <w:rPr>
          <w:rFonts w:ascii="Times New Roman" w:hAnsi="Times New Roman"/>
          <w:sz w:val="24"/>
        </w:rPr>
        <w:t xml:space="preserve">. </w:t>
      </w:r>
      <w:r w:rsidR="000330BF" w:rsidRPr="008A790B">
        <w:rPr>
          <w:rFonts w:ascii="Times New Roman" w:hAnsi="Times New Roman"/>
          <w:sz w:val="24"/>
        </w:rPr>
        <w:t xml:space="preserve">The estimated seat-share at a given vote-share is significantly different than what might be expected if seat-share were equal to vote-share. This is particularly true in the Electoral College, since most states organize their electors such that the state plurality winner captures all the state’s </w:t>
      </w:r>
      <w:proofErr w:type="spellStart"/>
      <w:r w:rsidR="000330BF" w:rsidRPr="008A790B">
        <w:rPr>
          <w:rFonts w:ascii="Times New Roman" w:hAnsi="Times New Roman"/>
          <w:sz w:val="24"/>
        </w:rPr>
        <w:t>electors.</w:t>
      </w:r>
      <w:r w:rsidRPr="008A790B">
        <w:rPr>
          <w:rFonts w:ascii="Times New Roman" w:hAnsi="Times New Roman"/>
          <w:sz w:val="24"/>
        </w:rPr>
        <w:t>The</w:t>
      </w:r>
      <w:proofErr w:type="spellEnd"/>
      <w:r w:rsidRPr="008A790B">
        <w:rPr>
          <w:rFonts w:ascii="Times New Roman" w:hAnsi="Times New Roman"/>
          <w:sz w:val="24"/>
        </w:rPr>
        <w:t xml:space="preserve"> sign tells us which party is being favored.</w:t>
      </w:r>
      <w:r w:rsidR="00BE5EDC" w:rsidRPr="008A790B">
        <w:rPr>
          <w:rStyle w:val="EndnoteReference"/>
          <w:rFonts w:ascii="Times New Roman" w:hAnsi="Times New Roman"/>
          <w:sz w:val="24"/>
        </w:rPr>
        <w:endnoteReference w:id="5"/>
      </w:r>
      <w:r w:rsidR="00BE5EDC" w:rsidRPr="008A790B">
        <w:rPr>
          <w:rFonts w:ascii="Times New Roman" w:hAnsi="Times New Roman"/>
          <w:sz w:val="24"/>
        </w:rPr>
        <w:t xml:space="preserve"> </w:t>
      </w:r>
    </w:p>
    <w:p w14:paraId="4331D794" w14:textId="06791E43" w:rsidR="00B21C04" w:rsidRPr="008A790B" w:rsidRDefault="003054A8" w:rsidP="008A790B">
      <w:pPr>
        <w:jc w:val="left"/>
        <w:rPr>
          <w:rFonts w:ascii="Times New Roman" w:hAnsi="Times New Roman"/>
          <w:sz w:val="24"/>
        </w:rPr>
      </w:pPr>
      <w:r w:rsidRPr="008A790B">
        <w:rPr>
          <w:rFonts w:ascii="Times New Roman" w:hAnsi="Times New Roman"/>
          <w:sz w:val="24"/>
        </w:rPr>
        <w:t>Because</w:t>
      </w:r>
      <w:del w:id="18" w:author="Jonathan Cervas" w:date="2022-03-17T14:38:00Z">
        <w:r w:rsidRPr="008A790B" w:rsidDel="0034378D">
          <w:rPr>
            <w:rFonts w:ascii="Times New Roman" w:hAnsi="Times New Roman"/>
            <w:sz w:val="24"/>
          </w:rPr>
          <w:delText xml:space="preserve"> </w:delText>
        </w:r>
        <w:r w:rsidR="00434F3A" w:rsidRPr="008A790B" w:rsidDel="0034378D">
          <w:rPr>
            <w:rFonts w:ascii="Times New Roman" w:hAnsi="Times New Roman"/>
            <w:sz w:val="24"/>
          </w:rPr>
          <w:delText xml:space="preserve"> </w:delText>
        </w:r>
      </w:del>
      <w:ins w:id="19" w:author="Jonathan Cervas" w:date="2022-03-17T14:38:00Z">
        <w:r w:rsidR="0034378D">
          <w:rPr>
            <w:rFonts w:ascii="Times New Roman" w:hAnsi="Times New Roman"/>
            <w:sz w:val="24"/>
          </w:rPr>
          <w:t xml:space="preserve"> </w:t>
        </w:r>
      </w:ins>
      <w:r w:rsidR="00434F3A" w:rsidRPr="008A790B">
        <w:rPr>
          <w:rFonts w:ascii="Times New Roman" w:hAnsi="Times New Roman"/>
          <w:sz w:val="24"/>
        </w:rPr>
        <w:t xml:space="preserve">the </w:t>
      </w:r>
      <w:r w:rsidR="00434F3A" w:rsidRPr="008A790B">
        <w:rPr>
          <w:rFonts w:ascii="Times New Roman" w:hAnsi="Times New Roman"/>
          <w:i/>
          <w:iCs/>
          <w:sz w:val="24"/>
        </w:rPr>
        <w:t>folded seats-votes curve</w:t>
      </w:r>
      <w:r w:rsidR="00434F3A" w:rsidRPr="008A790B">
        <w:rPr>
          <w:rFonts w:ascii="Times New Roman" w:hAnsi="Times New Roman"/>
          <w:sz w:val="24"/>
        </w:rPr>
        <w:t xml:space="preserve"> we report are generated by a process with stochastic error, we can calculate confidence bounds around our various partisan bias estimates (not shown here). However, </w:t>
      </w:r>
      <w:r w:rsidR="00556451" w:rsidRPr="008A790B">
        <w:rPr>
          <w:rFonts w:ascii="Times New Roman" w:hAnsi="Times New Roman"/>
          <w:sz w:val="24"/>
        </w:rPr>
        <w:t xml:space="preserve">the </w:t>
      </w:r>
      <w:r w:rsidR="00FA24F9" w:rsidRPr="008A790B">
        <w:rPr>
          <w:rFonts w:ascii="Times New Roman" w:hAnsi="Times New Roman"/>
          <w:sz w:val="24"/>
        </w:rPr>
        <w:t xml:space="preserve">seat </w:t>
      </w:r>
      <w:r w:rsidR="00434F3A" w:rsidRPr="008A790B">
        <w:rPr>
          <w:rFonts w:ascii="Times New Roman" w:hAnsi="Times New Roman"/>
          <w:sz w:val="24"/>
        </w:rPr>
        <w:t xml:space="preserve">result may not be close to the projected outcome if the actual election outcome is in the tails of the simulations for the actual vote-share, i.e., outside the 95% confidence bounds. For instance, in 2016, the size of the gap between the </w:t>
      </w:r>
      <w:r w:rsidR="00B24E87" w:rsidRPr="008A790B">
        <w:rPr>
          <w:rFonts w:ascii="Times New Roman" w:hAnsi="Times New Roman"/>
          <w:sz w:val="24"/>
        </w:rPr>
        <w:t xml:space="preserve">vote-share </w:t>
      </w:r>
      <w:r w:rsidR="00434F3A" w:rsidRPr="008A790B">
        <w:rPr>
          <w:rFonts w:ascii="Times New Roman" w:hAnsi="Times New Roman"/>
          <w:sz w:val="24"/>
        </w:rPr>
        <w:t>for Trump and that for Clinton made the Electoral College victory for Trump unlikely, but it happened nonetheless because very close states, which were determinative of the election outcome in terms of EC votes, swung disproportionately for Trump. Thus, we a saw an inversion in 2016.</w:t>
      </w:r>
    </w:p>
    <w:p w14:paraId="21B623AF" w14:textId="77777777" w:rsidR="00B21C04" w:rsidRPr="008A790B" w:rsidRDefault="00B21C04">
      <w:pPr>
        <w:spacing w:before="0" w:line="240" w:lineRule="auto"/>
        <w:ind w:firstLine="0"/>
        <w:jc w:val="left"/>
        <w:rPr>
          <w:rFonts w:ascii="Times New Roman" w:hAnsi="Times New Roman"/>
          <w:sz w:val="24"/>
        </w:rPr>
      </w:pPr>
      <w:r w:rsidRPr="008A790B">
        <w:rPr>
          <w:rFonts w:ascii="Times New Roman" w:hAnsi="Times New Roman"/>
          <w:sz w:val="24"/>
        </w:rPr>
        <w:br w:type="page"/>
      </w:r>
    </w:p>
    <w:p w14:paraId="63AA1C1A" w14:textId="65CCEF30" w:rsidR="00CD0994" w:rsidRPr="008A790B" w:rsidRDefault="00BF4B21" w:rsidP="006B0CFA">
      <w:pPr>
        <w:spacing w:before="0"/>
        <w:jc w:val="left"/>
        <w:rPr>
          <w:rFonts w:ascii="Times New Roman" w:hAnsi="Times New Roman"/>
          <w:sz w:val="24"/>
        </w:rPr>
      </w:pPr>
      <w:r w:rsidRPr="008A790B">
        <w:rPr>
          <w:rFonts w:ascii="Times New Roman" w:hAnsi="Times New Roman"/>
          <w:sz w:val="24"/>
        </w:rPr>
        <w:t xml:space="preserve">What we also can see from </w:t>
      </w:r>
      <w:r w:rsidRPr="008A790B">
        <w:rPr>
          <w:rFonts w:ascii="Times New Roman" w:eastAsiaTheme="minorEastAsia" w:hAnsi="Times New Roman"/>
          <w:b/>
          <w:sz w:val="24"/>
        </w:rPr>
        <w:t>Figure 1</w:t>
      </w:r>
      <w:r w:rsidRPr="008A790B">
        <w:rPr>
          <w:rFonts w:ascii="Times New Roman" w:hAnsi="Times New Roman"/>
          <w:sz w:val="24"/>
        </w:rPr>
        <w:t xml:space="preserve"> is that, even though there is a considerable resemblance between the seats-votes pattern in immediately adjacent presidential elections, the resemblance is far from perfect.</w:t>
      </w:r>
      <w:r w:rsidR="00F01BA6" w:rsidRPr="008A790B">
        <w:rPr>
          <w:rFonts w:ascii="Times New Roman" w:hAnsi="Times New Roman"/>
          <w:sz w:val="24"/>
        </w:rPr>
        <w:t xml:space="preserve"> When we go from one election to the next there </w:t>
      </w:r>
      <w:r w:rsidR="00CD0994" w:rsidRPr="008A790B">
        <w:rPr>
          <w:rFonts w:ascii="Times New Roman" w:hAnsi="Times New Roman"/>
          <w:sz w:val="24"/>
        </w:rPr>
        <w:t xml:space="preserve">are </w:t>
      </w:r>
      <w:r w:rsidR="004C704D" w:rsidRPr="008A790B">
        <w:rPr>
          <w:rFonts w:ascii="Times New Roman" w:hAnsi="Times New Roman"/>
          <w:sz w:val="24"/>
        </w:rPr>
        <w:t xml:space="preserve">changes in the population of eligible voters (e.g., </w:t>
      </w:r>
      <w:r w:rsidR="00F01BA6" w:rsidRPr="008A790B">
        <w:rPr>
          <w:rFonts w:ascii="Times New Roman" w:hAnsi="Times New Roman"/>
          <w:sz w:val="24"/>
        </w:rPr>
        <w:t>movements from less than voting age status to voting age status, in-migrations and out-migrations, as well as deaths</w:t>
      </w:r>
      <w:r w:rsidR="00CD0994" w:rsidRPr="008A790B">
        <w:rPr>
          <w:rFonts w:ascii="Times New Roman" w:hAnsi="Times New Roman"/>
          <w:sz w:val="24"/>
        </w:rPr>
        <w:t>,</w:t>
      </w:r>
      <w:r w:rsidR="00F01BA6" w:rsidRPr="008A790B">
        <w:rPr>
          <w:rFonts w:ascii="Times New Roman" w:hAnsi="Times New Roman"/>
          <w:sz w:val="24"/>
        </w:rPr>
        <w:t xml:space="preserve"> and </w:t>
      </w:r>
      <w:r w:rsidR="00CD0994" w:rsidRPr="008A790B">
        <w:rPr>
          <w:rFonts w:ascii="Times New Roman" w:hAnsi="Times New Roman"/>
          <w:sz w:val="24"/>
        </w:rPr>
        <w:t xml:space="preserve">illness or </w:t>
      </w:r>
      <w:r w:rsidR="00F01BA6" w:rsidRPr="008A790B">
        <w:rPr>
          <w:rFonts w:ascii="Times New Roman" w:hAnsi="Times New Roman"/>
          <w:sz w:val="24"/>
        </w:rPr>
        <w:t>incapacitation that affect</w:t>
      </w:r>
      <w:r w:rsidR="00CD0994" w:rsidRPr="008A790B">
        <w:rPr>
          <w:rFonts w:ascii="Times New Roman" w:hAnsi="Times New Roman"/>
          <w:sz w:val="24"/>
        </w:rPr>
        <w:t>s</w:t>
      </w:r>
      <w:r w:rsidR="00F01BA6" w:rsidRPr="008A790B">
        <w:rPr>
          <w:rFonts w:ascii="Times New Roman" w:hAnsi="Times New Roman"/>
          <w:sz w:val="24"/>
        </w:rPr>
        <w:t xml:space="preserve"> who is </w:t>
      </w:r>
      <w:r w:rsidR="00CD0994" w:rsidRPr="008A790B">
        <w:rPr>
          <w:rFonts w:ascii="Times New Roman" w:hAnsi="Times New Roman"/>
          <w:sz w:val="24"/>
        </w:rPr>
        <w:t>likely to vote</w:t>
      </w:r>
      <w:r w:rsidR="004C704D" w:rsidRPr="008A790B">
        <w:rPr>
          <w:rFonts w:ascii="Times New Roman" w:hAnsi="Times New Roman"/>
          <w:sz w:val="24"/>
        </w:rPr>
        <w:t>)</w:t>
      </w:r>
      <w:r w:rsidR="00CD0994" w:rsidRPr="008A790B">
        <w:rPr>
          <w:rFonts w:ascii="Times New Roman" w:hAnsi="Times New Roman"/>
          <w:sz w:val="24"/>
        </w:rPr>
        <w:t>.</w:t>
      </w:r>
      <w:r w:rsidR="00F01BA6" w:rsidRPr="008A790B">
        <w:rPr>
          <w:rFonts w:ascii="Times New Roman" w:hAnsi="Times New Roman"/>
          <w:sz w:val="24"/>
        </w:rPr>
        <w:t xml:space="preserve"> </w:t>
      </w:r>
      <w:r w:rsidR="00CD0994" w:rsidRPr="008A790B">
        <w:rPr>
          <w:rFonts w:ascii="Times New Roman" w:hAnsi="Times New Roman"/>
          <w:sz w:val="24"/>
        </w:rPr>
        <w:t>B</w:t>
      </w:r>
      <w:r w:rsidR="00F01BA6" w:rsidRPr="008A790B">
        <w:rPr>
          <w:rFonts w:ascii="Times New Roman" w:hAnsi="Times New Roman"/>
          <w:sz w:val="24"/>
        </w:rPr>
        <w:t>ut</w:t>
      </w:r>
      <w:r w:rsidR="0094194E" w:rsidRPr="008A790B">
        <w:rPr>
          <w:rFonts w:ascii="Times New Roman" w:hAnsi="Times New Roman"/>
          <w:sz w:val="24"/>
        </w:rPr>
        <w:t xml:space="preserve"> </w:t>
      </w:r>
      <w:r w:rsidR="004C704D" w:rsidRPr="008A790B">
        <w:rPr>
          <w:rFonts w:ascii="Times New Roman" w:hAnsi="Times New Roman"/>
          <w:sz w:val="24"/>
        </w:rPr>
        <w:t>also</w:t>
      </w:r>
      <w:r w:rsidR="00CD0994" w:rsidRPr="008A790B">
        <w:rPr>
          <w:rFonts w:ascii="Times New Roman" w:hAnsi="Times New Roman"/>
          <w:sz w:val="24"/>
        </w:rPr>
        <w:t>, and arguably even more importantly,</w:t>
      </w:r>
      <w:r w:rsidR="004C704D" w:rsidRPr="008A790B">
        <w:rPr>
          <w:rFonts w:ascii="Times New Roman" w:hAnsi="Times New Roman"/>
          <w:sz w:val="24"/>
        </w:rPr>
        <w:t xml:space="preserve"> </w:t>
      </w:r>
      <w:r w:rsidR="00F01BA6" w:rsidRPr="008A790B">
        <w:rPr>
          <w:rFonts w:ascii="Times New Roman" w:hAnsi="Times New Roman"/>
          <w:sz w:val="24"/>
        </w:rPr>
        <w:t>the nature of the campaign (and the candidates) may lead to differences in the relative attractiveness of the Democratic and Republican candidates to various segments of the electorate</w:t>
      </w:r>
      <w:r w:rsidR="00CD0994" w:rsidRPr="008A790B">
        <w:rPr>
          <w:rFonts w:ascii="Times New Roman" w:hAnsi="Times New Roman"/>
          <w:sz w:val="24"/>
        </w:rPr>
        <w:t xml:space="preserve"> and to decisions about whether or not vote</w:t>
      </w:r>
      <w:r w:rsidR="002372B8" w:rsidRPr="008A790B">
        <w:rPr>
          <w:rFonts w:ascii="Times New Roman" w:hAnsi="Times New Roman"/>
          <w:sz w:val="24"/>
        </w:rPr>
        <w:t xml:space="preserve"> (</w:t>
      </w:r>
      <w:r w:rsidR="002372B8" w:rsidRPr="008A790B">
        <w:rPr>
          <w:rStyle w:val="ReferenceTextChar"/>
          <w:rFonts w:ascii="Times New Roman" w:hAnsi="Times New Roman"/>
          <w:sz w:val="24"/>
        </w:rPr>
        <w:t>Campbell et al</w:t>
      </w:r>
      <w:r w:rsidR="00D2732F" w:rsidRPr="008A790B">
        <w:rPr>
          <w:rStyle w:val="ReferenceTextChar"/>
          <w:rFonts w:ascii="Times New Roman" w:hAnsi="Times New Roman"/>
          <w:sz w:val="24"/>
        </w:rPr>
        <w:t>,</w:t>
      </w:r>
      <w:r w:rsidR="002372B8" w:rsidRPr="008A790B">
        <w:rPr>
          <w:rStyle w:val="ReferenceTextChar"/>
          <w:rFonts w:ascii="Times New Roman" w:hAnsi="Times New Roman"/>
          <w:sz w:val="24"/>
        </w:rPr>
        <w:t xml:space="preserve"> 1960</w:t>
      </w:r>
      <w:r w:rsidR="002372B8" w:rsidRPr="008A790B">
        <w:rPr>
          <w:rFonts w:ascii="Times New Roman" w:hAnsi="Times New Roman"/>
          <w:sz w:val="24"/>
        </w:rPr>
        <w:t>)</w:t>
      </w:r>
      <w:r w:rsidR="00CD0994" w:rsidRPr="008A790B">
        <w:rPr>
          <w:rFonts w:ascii="Times New Roman" w:hAnsi="Times New Roman"/>
          <w:sz w:val="24"/>
        </w:rPr>
        <w:t>.</w:t>
      </w:r>
      <w:r w:rsidR="0094194E" w:rsidRPr="008A790B">
        <w:rPr>
          <w:rFonts w:ascii="Times New Roman" w:hAnsi="Times New Roman"/>
          <w:sz w:val="24"/>
        </w:rPr>
        <w:t xml:space="preserve"> </w:t>
      </w:r>
      <w:r w:rsidR="00CD0994" w:rsidRPr="008A790B">
        <w:rPr>
          <w:rFonts w:ascii="Times New Roman" w:hAnsi="Times New Roman"/>
          <w:sz w:val="24"/>
        </w:rPr>
        <w:t>Even if aggregate level two-party vote shares do not change much or even at all,</w:t>
      </w:r>
      <w:r w:rsidR="0094194E" w:rsidRPr="008A790B">
        <w:rPr>
          <w:rFonts w:ascii="Times New Roman" w:hAnsi="Times New Roman"/>
          <w:sz w:val="24"/>
        </w:rPr>
        <w:t xml:space="preserve"> </w:t>
      </w:r>
      <w:r w:rsidR="006A5D91" w:rsidRPr="008A790B">
        <w:rPr>
          <w:rFonts w:ascii="Times New Roman" w:hAnsi="Times New Roman"/>
          <w:sz w:val="24"/>
        </w:rPr>
        <w:t xml:space="preserve">given how competitive the election is at the national level and how competitive some states are, </w:t>
      </w:r>
      <w:r w:rsidR="00F01BA6" w:rsidRPr="008A790B">
        <w:rPr>
          <w:rFonts w:ascii="Times New Roman" w:hAnsi="Times New Roman"/>
          <w:sz w:val="24"/>
        </w:rPr>
        <w:t xml:space="preserve">differences in the state-specific distribution of two-party </w:t>
      </w:r>
      <w:r w:rsidR="00B24E87" w:rsidRPr="008A790B">
        <w:rPr>
          <w:rFonts w:ascii="Times New Roman" w:hAnsi="Times New Roman"/>
          <w:sz w:val="24"/>
        </w:rPr>
        <w:t xml:space="preserve">vote-share </w:t>
      </w:r>
      <w:r w:rsidR="00F01BA6" w:rsidRPr="008A790B">
        <w:rPr>
          <w:rFonts w:ascii="Times New Roman" w:hAnsi="Times New Roman"/>
          <w:sz w:val="24"/>
        </w:rPr>
        <w:t xml:space="preserve">from one election to the next </w:t>
      </w:r>
      <w:r w:rsidR="00CD0994" w:rsidRPr="008A790B">
        <w:rPr>
          <w:rFonts w:ascii="Times New Roman" w:hAnsi="Times New Roman"/>
          <w:sz w:val="24"/>
        </w:rPr>
        <w:t>can decide EC election outcomes</w:t>
      </w:r>
      <w:r w:rsidR="006A5D91" w:rsidRPr="008A790B">
        <w:rPr>
          <w:rFonts w:ascii="Times New Roman" w:hAnsi="Times New Roman"/>
          <w:sz w:val="24"/>
        </w:rPr>
        <w:t xml:space="preserve"> in the 21</w:t>
      </w:r>
      <w:r w:rsidR="006A5D91" w:rsidRPr="008A790B">
        <w:rPr>
          <w:rFonts w:ascii="Times New Roman" w:hAnsi="Times New Roman"/>
          <w:sz w:val="24"/>
          <w:vertAlign w:val="superscript"/>
        </w:rPr>
        <w:t>st</w:t>
      </w:r>
      <w:r w:rsidR="006A5D91" w:rsidRPr="008A790B">
        <w:rPr>
          <w:rFonts w:ascii="Times New Roman" w:hAnsi="Times New Roman"/>
          <w:sz w:val="24"/>
        </w:rPr>
        <w:t xml:space="preserve"> Century</w:t>
      </w:r>
      <w:r w:rsidR="00CD0994" w:rsidRPr="008A790B">
        <w:rPr>
          <w:rFonts w:ascii="Times New Roman" w:hAnsi="Times New Roman"/>
          <w:sz w:val="24"/>
        </w:rPr>
        <w:t>.</w:t>
      </w:r>
      <w:r w:rsidR="003054A8" w:rsidRPr="008A790B">
        <w:rPr>
          <w:rFonts w:ascii="Times New Roman" w:hAnsi="Times New Roman"/>
          <w:b/>
          <w:sz w:val="24"/>
          <w:vertAlign w:val="superscript"/>
        </w:rPr>
        <w:t xml:space="preserve"> </w:t>
      </w:r>
      <w:r w:rsidR="00BE5EDC" w:rsidRPr="00BE5EDC">
        <w:rPr>
          <w:rFonts w:ascii="Times New Roman" w:hAnsi="Times New Roman"/>
          <w:bCs/>
          <w:sz w:val="24"/>
          <w:vertAlign w:val="superscript"/>
        </w:rPr>
        <w:endnoteReference w:id="6"/>
      </w:r>
      <w:r w:rsidR="00BE5EDC" w:rsidRPr="008A790B">
        <w:rPr>
          <w:rFonts w:ascii="Times New Roman" w:hAnsi="Times New Roman"/>
          <w:sz w:val="24"/>
        </w:rPr>
        <w:t xml:space="preserve"> </w:t>
      </w:r>
    </w:p>
    <w:p w14:paraId="79C5A26F" w14:textId="14DB1D45" w:rsidR="00BF4B21" w:rsidRPr="008A790B" w:rsidRDefault="00CD0994" w:rsidP="006B0CFA">
      <w:pPr>
        <w:jc w:val="left"/>
        <w:rPr>
          <w:rFonts w:ascii="Times New Roman" w:hAnsi="Times New Roman"/>
          <w:sz w:val="24"/>
        </w:rPr>
      </w:pPr>
      <w:r w:rsidRPr="008A790B">
        <w:rPr>
          <w:rFonts w:ascii="Times New Roman" w:hAnsi="Times New Roman"/>
          <w:sz w:val="24"/>
        </w:rPr>
        <w:t xml:space="preserve">Comparing the various graphs in </w:t>
      </w:r>
      <w:r w:rsidRPr="008A790B">
        <w:rPr>
          <w:rFonts w:ascii="Times New Roman" w:hAnsi="Times New Roman"/>
          <w:b/>
          <w:bCs/>
          <w:sz w:val="24"/>
        </w:rPr>
        <w:t>Figure 1</w:t>
      </w:r>
      <w:r w:rsidRPr="008A790B">
        <w:rPr>
          <w:rFonts w:ascii="Times New Roman" w:hAnsi="Times New Roman"/>
          <w:sz w:val="24"/>
        </w:rPr>
        <w:t xml:space="preserve">, it is apparent that across a wide range of </w:t>
      </w:r>
      <w:r w:rsidR="00B24E87" w:rsidRPr="008A790B">
        <w:rPr>
          <w:rFonts w:ascii="Times New Roman" w:hAnsi="Times New Roman"/>
          <w:sz w:val="24"/>
        </w:rPr>
        <w:t xml:space="preserve">vote-share </w:t>
      </w:r>
      <w:r w:rsidRPr="008A790B">
        <w:rPr>
          <w:rFonts w:ascii="Times New Roman" w:hAnsi="Times New Roman"/>
          <w:sz w:val="24"/>
        </w:rPr>
        <w:t>values</w:t>
      </w:r>
      <w:r w:rsidR="00F47C7C" w:rsidRPr="008A790B">
        <w:rPr>
          <w:rFonts w:ascii="Times New Roman" w:hAnsi="Times New Roman"/>
          <w:sz w:val="24"/>
        </w:rPr>
        <w:t>,</w:t>
      </w:r>
      <w:r w:rsidRPr="008A790B">
        <w:rPr>
          <w:rFonts w:ascii="Times New Roman" w:hAnsi="Times New Roman"/>
          <w:sz w:val="24"/>
        </w:rPr>
        <w:t xml:space="preserve"> </w:t>
      </w:r>
      <w:r w:rsidR="00BF4B21" w:rsidRPr="008A790B">
        <w:rPr>
          <w:rFonts w:ascii="Times New Roman" w:hAnsi="Times New Roman"/>
          <w:sz w:val="24"/>
        </w:rPr>
        <w:t>partisan bias levels in 2016 and 2020 are extraordinarily high as compared to the other four elections in the 21</w:t>
      </w:r>
      <w:r w:rsidR="00BF4B21" w:rsidRPr="008A790B">
        <w:rPr>
          <w:rFonts w:ascii="Times New Roman" w:hAnsi="Times New Roman"/>
          <w:sz w:val="24"/>
          <w:vertAlign w:val="superscript"/>
        </w:rPr>
        <w:t>st</w:t>
      </w:r>
      <w:r w:rsidR="00BF4B21" w:rsidRPr="008A790B">
        <w:rPr>
          <w:rFonts w:ascii="Times New Roman" w:hAnsi="Times New Roman"/>
          <w:sz w:val="24"/>
        </w:rPr>
        <w:t xml:space="preserve"> century</w:t>
      </w:r>
      <w:r w:rsidR="00F13D32" w:rsidRPr="008A790B">
        <w:rPr>
          <w:rFonts w:ascii="Times New Roman" w:hAnsi="Times New Roman"/>
          <w:sz w:val="24"/>
        </w:rPr>
        <w:t>.</w:t>
      </w:r>
      <w:r w:rsidR="00BF4B21" w:rsidRPr="008A790B">
        <w:rPr>
          <w:rFonts w:ascii="Times New Roman" w:hAnsi="Times New Roman"/>
          <w:sz w:val="24"/>
        </w:rPr>
        <w:t xml:space="preserve"> </w:t>
      </w:r>
      <w:r w:rsidR="00F13D32" w:rsidRPr="008A790B">
        <w:rPr>
          <w:rFonts w:ascii="Times New Roman" w:hAnsi="Times New Roman"/>
          <w:sz w:val="24"/>
        </w:rPr>
        <w:t>T</w:t>
      </w:r>
      <w:r w:rsidR="00BF4B21" w:rsidRPr="008A790B">
        <w:rPr>
          <w:rFonts w:ascii="Times New Roman" w:hAnsi="Times New Roman"/>
          <w:sz w:val="24"/>
        </w:rPr>
        <w:t>he large gap</w:t>
      </w:r>
      <w:r w:rsidR="006A5D91" w:rsidRPr="008A790B">
        <w:rPr>
          <w:rFonts w:ascii="Times New Roman" w:hAnsi="Times New Roman"/>
          <w:sz w:val="24"/>
        </w:rPr>
        <w:t xml:space="preserve"> </w:t>
      </w:r>
      <w:r w:rsidR="00BF4B21" w:rsidRPr="008A790B">
        <w:rPr>
          <w:rFonts w:ascii="Times New Roman" w:hAnsi="Times New Roman"/>
          <w:sz w:val="24"/>
        </w:rPr>
        <w:t xml:space="preserve">between the Republican and Democratic curves both at the 50% </w:t>
      </w:r>
      <w:r w:rsidR="00B24E87" w:rsidRPr="008A790B">
        <w:rPr>
          <w:rFonts w:ascii="Times New Roman" w:hAnsi="Times New Roman"/>
          <w:sz w:val="24"/>
        </w:rPr>
        <w:t xml:space="preserve">vote-share </w:t>
      </w:r>
      <w:r w:rsidR="00BF4B21" w:rsidRPr="008A790B">
        <w:rPr>
          <w:rFonts w:ascii="Times New Roman" w:hAnsi="Times New Roman"/>
          <w:sz w:val="24"/>
        </w:rPr>
        <w:t xml:space="preserve">and at the observed </w:t>
      </w:r>
      <w:r w:rsidR="00B24E87" w:rsidRPr="008A790B">
        <w:rPr>
          <w:rFonts w:ascii="Times New Roman" w:hAnsi="Times New Roman"/>
          <w:sz w:val="24"/>
        </w:rPr>
        <w:t xml:space="preserve">vote-share </w:t>
      </w:r>
      <w:r w:rsidR="00BF4B21" w:rsidRPr="008A790B">
        <w:rPr>
          <w:rFonts w:ascii="Times New Roman" w:hAnsi="Times New Roman"/>
          <w:sz w:val="24"/>
        </w:rPr>
        <w:t>in the actual election</w:t>
      </w:r>
      <w:r w:rsidR="00F13D32" w:rsidRPr="008A790B">
        <w:rPr>
          <w:rFonts w:ascii="Times New Roman" w:hAnsi="Times New Roman"/>
          <w:sz w:val="24"/>
        </w:rPr>
        <w:t xml:space="preserve"> indicates both </w:t>
      </w:r>
      <w:r w:rsidR="00434F3A" w:rsidRPr="008A790B">
        <w:rPr>
          <w:rFonts w:ascii="Times New Roman" w:hAnsi="Times New Roman"/>
          <w:sz w:val="24"/>
        </w:rPr>
        <w:t xml:space="preserve">substantial </w:t>
      </w:r>
      <w:r w:rsidR="00F13D32" w:rsidRPr="008A790B">
        <w:rPr>
          <w:rFonts w:ascii="Times New Roman" w:hAnsi="Times New Roman"/>
          <w:sz w:val="24"/>
        </w:rPr>
        <w:t>bias, and a high probability of an inversion</w:t>
      </w:r>
      <w:r w:rsidR="00BF4B21" w:rsidRPr="008A790B">
        <w:rPr>
          <w:rFonts w:ascii="Times New Roman" w:hAnsi="Times New Roman"/>
          <w:sz w:val="24"/>
        </w:rPr>
        <w:t xml:space="preserve">. </w:t>
      </w:r>
      <w:r w:rsidR="002372B8" w:rsidRPr="008A790B">
        <w:rPr>
          <w:rFonts w:ascii="Times New Roman" w:hAnsi="Times New Roman"/>
          <w:sz w:val="24"/>
        </w:rPr>
        <w:t xml:space="preserve">That is, Republican candidates are expected -- on average -- to receive a greater number of electors across a wide range of vote shares compared to the Democratic candidates. </w:t>
      </w:r>
      <w:r w:rsidR="00BF4B21" w:rsidRPr="008A790B">
        <w:rPr>
          <w:rFonts w:ascii="Times New Roman" w:hAnsi="Times New Roman"/>
          <w:sz w:val="24"/>
        </w:rPr>
        <w:t>Moreover, while in 2016 and 2020</w:t>
      </w:r>
      <w:r w:rsidRPr="008A790B">
        <w:rPr>
          <w:rFonts w:ascii="Times New Roman" w:hAnsi="Times New Roman"/>
          <w:sz w:val="24"/>
        </w:rPr>
        <w:t>,</w:t>
      </w:r>
      <w:r w:rsidR="00BF4B21" w:rsidRPr="008A790B">
        <w:rPr>
          <w:rFonts w:ascii="Times New Roman" w:hAnsi="Times New Roman"/>
          <w:sz w:val="24"/>
        </w:rPr>
        <w:t xml:space="preserve"> bias tend</w:t>
      </w:r>
      <w:r w:rsidR="00701A6C" w:rsidRPr="008A790B">
        <w:rPr>
          <w:rFonts w:ascii="Times New Roman" w:hAnsi="Times New Roman"/>
          <w:sz w:val="24"/>
        </w:rPr>
        <w:t>s</w:t>
      </w:r>
      <w:r w:rsidR="00BF4B21" w:rsidRPr="008A790B">
        <w:rPr>
          <w:rFonts w:ascii="Times New Roman" w:hAnsi="Times New Roman"/>
          <w:sz w:val="24"/>
        </w:rPr>
        <w:t xml:space="preserve"> to diminish as </w:t>
      </w:r>
      <w:r w:rsidR="00DB07DD" w:rsidRPr="008A790B">
        <w:rPr>
          <w:rFonts w:ascii="Times New Roman" w:hAnsi="Times New Roman"/>
          <w:sz w:val="24"/>
        </w:rPr>
        <w:t xml:space="preserve">the </w:t>
      </w:r>
      <w:r w:rsidR="00B24E87" w:rsidRPr="008A790B">
        <w:rPr>
          <w:rFonts w:ascii="Times New Roman" w:hAnsi="Times New Roman"/>
          <w:sz w:val="24"/>
        </w:rPr>
        <w:t xml:space="preserve">vote-share </w:t>
      </w:r>
      <w:r w:rsidR="00BF4B21" w:rsidRPr="008A790B">
        <w:rPr>
          <w:rFonts w:ascii="Times New Roman" w:hAnsi="Times New Roman"/>
          <w:sz w:val="24"/>
        </w:rPr>
        <w:t xml:space="preserve">increases, it takes </w:t>
      </w:r>
      <w:r w:rsidR="00701A6C" w:rsidRPr="008A790B">
        <w:rPr>
          <w:rFonts w:ascii="Times New Roman" w:hAnsi="Times New Roman"/>
          <w:sz w:val="24"/>
        </w:rPr>
        <w:t xml:space="preserve">rather </w:t>
      </w:r>
      <w:r w:rsidR="00BF4B21" w:rsidRPr="008A790B">
        <w:rPr>
          <w:rFonts w:ascii="Times New Roman" w:hAnsi="Times New Roman"/>
          <w:sz w:val="24"/>
        </w:rPr>
        <w:t>high vote share</w:t>
      </w:r>
      <w:r w:rsidR="00DB07DD" w:rsidRPr="008A790B">
        <w:rPr>
          <w:rFonts w:ascii="Times New Roman" w:hAnsi="Times New Roman"/>
          <w:sz w:val="24"/>
        </w:rPr>
        <w:t>s</w:t>
      </w:r>
      <w:r w:rsidR="00BF4B21" w:rsidRPr="008A790B">
        <w:rPr>
          <w:rFonts w:ascii="Times New Roman" w:hAnsi="Times New Roman"/>
          <w:sz w:val="24"/>
        </w:rPr>
        <w:t xml:space="preserve">, 56% in 2016 and 57% in 2020, before we get to a level of zero pro-Republican bias. Furthermore, in 2016 once we go past a </w:t>
      </w:r>
      <w:r w:rsidR="00B24E87" w:rsidRPr="008A790B">
        <w:rPr>
          <w:rFonts w:ascii="Times New Roman" w:hAnsi="Times New Roman"/>
          <w:sz w:val="24"/>
        </w:rPr>
        <w:t xml:space="preserve">vote-share </w:t>
      </w:r>
      <w:r w:rsidR="00BF4B21" w:rsidRPr="008A790B">
        <w:rPr>
          <w:rFonts w:ascii="Times New Roman" w:hAnsi="Times New Roman"/>
          <w:sz w:val="24"/>
        </w:rPr>
        <w:t xml:space="preserve">of 56%, there is essentially no bias (perhaps a slight tilt to the Democrats) but then, once we get to </w:t>
      </w:r>
      <w:r w:rsidR="00B24E87" w:rsidRPr="008A790B">
        <w:rPr>
          <w:rFonts w:ascii="Times New Roman" w:hAnsi="Times New Roman"/>
          <w:sz w:val="24"/>
        </w:rPr>
        <w:t xml:space="preserve">vote-share </w:t>
      </w:r>
      <w:r w:rsidR="00BF4B21" w:rsidRPr="008A790B">
        <w:rPr>
          <w:rFonts w:ascii="Times New Roman" w:hAnsi="Times New Roman"/>
          <w:sz w:val="24"/>
        </w:rPr>
        <w:t>values near to 64%, bias again is a pro-Republican direction</w:t>
      </w:r>
      <w:r w:rsidR="002372B8" w:rsidRPr="008A790B">
        <w:rPr>
          <w:rFonts w:ascii="Times New Roman" w:hAnsi="Times New Roman"/>
          <w:sz w:val="24"/>
        </w:rPr>
        <w:t>.</w:t>
      </w:r>
      <w:r w:rsidR="00BF4B21" w:rsidRPr="008A790B">
        <w:rPr>
          <w:rFonts w:ascii="Times New Roman" w:hAnsi="Times New Roman"/>
          <w:sz w:val="24"/>
        </w:rPr>
        <w:t xml:space="preserve"> </w:t>
      </w:r>
      <w:r w:rsidR="002372B8" w:rsidRPr="008A790B">
        <w:rPr>
          <w:rFonts w:ascii="Times New Roman" w:hAnsi="Times New Roman"/>
          <w:sz w:val="24"/>
        </w:rPr>
        <w:t>I</w:t>
      </w:r>
      <w:r w:rsidR="00BF4B21" w:rsidRPr="008A790B">
        <w:rPr>
          <w:rFonts w:ascii="Times New Roman" w:hAnsi="Times New Roman"/>
          <w:sz w:val="24"/>
        </w:rPr>
        <w:t xml:space="preserve">n 2020, once we go past a </w:t>
      </w:r>
      <w:r w:rsidR="00B24E87" w:rsidRPr="008A790B">
        <w:rPr>
          <w:rFonts w:ascii="Times New Roman" w:hAnsi="Times New Roman"/>
          <w:sz w:val="24"/>
        </w:rPr>
        <w:t xml:space="preserve">vote-share </w:t>
      </w:r>
      <w:r w:rsidR="00BF4B21" w:rsidRPr="008A790B">
        <w:rPr>
          <w:rFonts w:ascii="Times New Roman" w:hAnsi="Times New Roman"/>
          <w:sz w:val="24"/>
        </w:rPr>
        <w:t xml:space="preserve">of 57%, there is again virtually no bias (perhaps a slight tilt to the Democrats) until we get to </w:t>
      </w:r>
      <w:r w:rsidR="00B24E87" w:rsidRPr="008A790B">
        <w:rPr>
          <w:rFonts w:ascii="Times New Roman" w:hAnsi="Times New Roman"/>
          <w:sz w:val="24"/>
        </w:rPr>
        <w:t xml:space="preserve">vote-share </w:t>
      </w:r>
      <w:r w:rsidR="00BF4B21" w:rsidRPr="008A790B">
        <w:rPr>
          <w:rFonts w:ascii="Times New Roman" w:hAnsi="Times New Roman"/>
          <w:sz w:val="24"/>
        </w:rPr>
        <w:t>of 60% or so. But at 60% we again begin to see non-trivial pro-Republican bias emerging.</w:t>
      </w:r>
    </w:p>
    <w:p w14:paraId="3CC88373" w14:textId="76476D69" w:rsidR="00BF4B21" w:rsidRPr="008A790B" w:rsidRDefault="00BF4B21" w:rsidP="00DF5CC3">
      <w:pPr>
        <w:jc w:val="left"/>
        <w:rPr>
          <w:rFonts w:ascii="Times New Roman" w:hAnsi="Times New Roman"/>
          <w:sz w:val="24"/>
        </w:rPr>
      </w:pPr>
      <w:r w:rsidRPr="008A790B">
        <w:rPr>
          <w:rFonts w:ascii="Times New Roman" w:hAnsi="Times New Roman"/>
          <w:sz w:val="24"/>
        </w:rPr>
        <w:t xml:space="preserve">The pattern in 2000 is quite different, though still exhibiting pro-Republican bias at 50% and at the actual Democratic vote share. In 2000, we see a virtually constant, but low, level of partisan bias across the entire </w:t>
      </w:r>
      <w:r w:rsidR="00B24E87" w:rsidRPr="008A790B">
        <w:rPr>
          <w:rFonts w:ascii="Times New Roman" w:hAnsi="Times New Roman"/>
          <w:sz w:val="24"/>
        </w:rPr>
        <w:t xml:space="preserve">vote-share </w:t>
      </w:r>
      <w:r w:rsidRPr="008A790B">
        <w:rPr>
          <w:rFonts w:ascii="Times New Roman" w:hAnsi="Times New Roman"/>
          <w:sz w:val="24"/>
        </w:rPr>
        <w:t xml:space="preserve">range from </w:t>
      </w:r>
      <w:r w:rsidR="00C01674" w:rsidRPr="008A790B">
        <w:rPr>
          <w:rFonts w:ascii="Times New Roman" w:hAnsi="Times New Roman"/>
          <w:sz w:val="24"/>
        </w:rPr>
        <w:t>45</w:t>
      </w:r>
      <w:r w:rsidRPr="008A790B">
        <w:rPr>
          <w:rFonts w:ascii="Times New Roman" w:hAnsi="Times New Roman"/>
          <w:sz w:val="24"/>
        </w:rPr>
        <w:t>% to 6</w:t>
      </w:r>
      <w:r w:rsidR="00C01674" w:rsidRPr="008A790B">
        <w:rPr>
          <w:rFonts w:ascii="Times New Roman" w:hAnsi="Times New Roman"/>
          <w:sz w:val="24"/>
        </w:rPr>
        <w:t>5</w:t>
      </w:r>
      <w:r w:rsidRPr="008A790B">
        <w:rPr>
          <w:rFonts w:ascii="Times New Roman" w:hAnsi="Times New Roman"/>
          <w:sz w:val="24"/>
        </w:rPr>
        <w:t>% so, no matter how high the two-party vote share, Republican</w:t>
      </w:r>
      <w:r w:rsidR="00FC646C" w:rsidRPr="008A790B">
        <w:rPr>
          <w:rFonts w:ascii="Times New Roman" w:hAnsi="Times New Roman"/>
          <w:sz w:val="24"/>
        </w:rPr>
        <w:t xml:space="preserve"> candidates are expected to win slightly more electors</w:t>
      </w:r>
      <w:r w:rsidRPr="008A790B">
        <w:rPr>
          <w:rFonts w:ascii="Times New Roman" w:hAnsi="Times New Roman"/>
          <w:sz w:val="24"/>
        </w:rPr>
        <w:t>.</w:t>
      </w:r>
    </w:p>
    <w:p w14:paraId="6AC92168" w14:textId="70D27DFD" w:rsidR="00BF4B21" w:rsidRPr="008A790B" w:rsidRDefault="00BF4B21" w:rsidP="00DF5CC3">
      <w:pPr>
        <w:jc w:val="left"/>
        <w:rPr>
          <w:rFonts w:ascii="Times New Roman" w:hAnsi="Times New Roman"/>
          <w:b/>
          <w:bCs/>
          <w:sz w:val="24"/>
        </w:rPr>
      </w:pPr>
      <w:r w:rsidRPr="008A790B">
        <w:rPr>
          <w:rFonts w:ascii="Times New Roman" w:hAnsi="Times New Roman"/>
          <w:sz w:val="24"/>
        </w:rPr>
        <w:t>The pattern in the other three 21</w:t>
      </w:r>
      <w:r w:rsidRPr="008A790B">
        <w:rPr>
          <w:rFonts w:ascii="Times New Roman" w:hAnsi="Times New Roman"/>
          <w:sz w:val="24"/>
          <w:vertAlign w:val="superscript"/>
        </w:rPr>
        <w:t>st</w:t>
      </w:r>
      <w:r w:rsidRPr="008A790B">
        <w:rPr>
          <w:rFonts w:ascii="Times New Roman" w:hAnsi="Times New Roman"/>
          <w:sz w:val="24"/>
        </w:rPr>
        <w:t xml:space="preserve"> century elections are ones with pro-Democratic bias at 50% and at the actual two-party vote share, but at far lower level of bias then is found in the pro-Republican direction in 2016 and 2020.</w:t>
      </w:r>
      <w:r w:rsidR="0078162B" w:rsidRPr="008A790B">
        <w:rPr>
          <w:rFonts w:ascii="Times New Roman" w:hAnsi="Times New Roman"/>
          <w:sz w:val="24"/>
        </w:rPr>
        <w:t xml:space="preserve"> Moreover, this bias was not great enough to result in inversions, though in 2004 </w:t>
      </w:r>
      <w:r w:rsidR="002E66B4" w:rsidRPr="008A790B">
        <w:rPr>
          <w:rFonts w:ascii="Times New Roman" w:hAnsi="Times New Roman"/>
          <w:sz w:val="24"/>
        </w:rPr>
        <w:t>it only did not cause an inversion because Bush was able to garner a large enough popular vote margin.</w:t>
      </w:r>
      <w:r w:rsidRPr="008A790B">
        <w:rPr>
          <w:rFonts w:ascii="Times New Roman" w:hAnsi="Times New Roman"/>
          <w:sz w:val="24"/>
        </w:rPr>
        <w:t xml:space="preserve"> In 2004, the pro-Democratic bias for vote share</w:t>
      </w:r>
      <w:r w:rsidR="00FC646C" w:rsidRPr="008A790B">
        <w:rPr>
          <w:rFonts w:ascii="Times New Roman" w:hAnsi="Times New Roman"/>
          <w:sz w:val="24"/>
        </w:rPr>
        <w:t>s near 50%</w:t>
      </w:r>
      <w:r w:rsidRPr="008A790B">
        <w:rPr>
          <w:rFonts w:ascii="Times New Roman" w:hAnsi="Times New Roman"/>
          <w:sz w:val="24"/>
        </w:rPr>
        <w:t xml:space="preserve"> reverses to become pro-Republican bias for vote shares above 54%. In 2008</w:t>
      </w:r>
      <w:r w:rsidR="002E66B4" w:rsidRPr="008A790B">
        <w:rPr>
          <w:rFonts w:ascii="Times New Roman" w:hAnsi="Times New Roman"/>
          <w:sz w:val="24"/>
        </w:rPr>
        <w:t>, the bias would have benefitted Obama until he won 56% of the two-party vote</w:t>
      </w:r>
      <w:r w:rsidRPr="008A790B">
        <w:rPr>
          <w:rFonts w:ascii="Times New Roman" w:hAnsi="Times New Roman"/>
          <w:sz w:val="24"/>
        </w:rPr>
        <w:t>. In 2012</w:t>
      </w:r>
      <w:r w:rsidR="002E66B4" w:rsidRPr="008A790B">
        <w:rPr>
          <w:rFonts w:ascii="Times New Roman" w:hAnsi="Times New Roman"/>
          <w:sz w:val="24"/>
        </w:rPr>
        <w:t>, bias is close to zero until around 55% of the vote, at which time a pro-Republican bias strengthens.</w:t>
      </w:r>
    </w:p>
    <w:p w14:paraId="22B090B3" w14:textId="3BE6525F" w:rsidR="00BF4B21" w:rsidRPr="008A790B" w:rsidRDefault="00BF4B21" w:rsidP="00DF5CC3">
      <w:pPr>
        <w:jc w:val="left"/>
        <w:rPr>
          <w:rFonts w:ascii="Times New Roman" w:hAnsi="Times New Roman"/>
          <w:sz w:val="24"/>
        </w:rPr>
      </w:pPr>
      <w:r w:rsidRPr="008A790B">
        <w:rPr>
          <w:rFonts w:ascii="Times New Roman" w:hAnsi="Times New Roman"/>
          <w:b/>
          <w:bCs/>
          <w:sz w:val="24"/>
        </w:rPr>
        <w:t>Table 1</w:t>
      </w:r>
      <w:r w:rsidRPr="008A790B">
        <w:rPr>
          <w:rFonts w:ascii="Times New Roman" w:hAnsi="Times New Roman"/>
          <w:sz w:val="24"/>
        </w:rPr>
        <w:t xml:space="preserve"> summarizes some of the key pieces of information reported above.</w:t>
      </w:r>
    </w:p>
    <w:p w14:paraId="1038B56F" w14:textId="035AE563" w:rsidR="0089185C" w:rsidRPr="008A790B" w:rsidRDefault="00BF4B21" w:rsidP="00F05C8A">
      <w:pPr>
        <w:ind w:firstLine="0"/>
        <w:jc w:val="center"/>
        <w:rPr>
          <w:rFonts w:ascii="Times New Roman" w:hAnsi="Times New Roman"/>
          <w:b/>
          <w:bCs/>
          <w:sz w:val="24"/>
        </w:rPr>
      </w:pPr>
      <w:r w:rsidRPr="008A790B">
        <w:rPr>
          <w:rFonts w:ascii="Times New Roman" w:hAnsi="Times New Roman"/>
          <w:sz w:val="24"/>
        </w:rPr>
        <w:t xml:space="preserve">&lt;&lt; </w:t>
      </w:r>
      <w:r w:rsidRPr="008A790B">
        <w:rPr>
          <w:rFonts w:ascii="Times New Roman" w:hAnsi="Times New Roman"/>
          <w:b/>
          <w:bCs/>
          <w:sz w:val="24"/>
        </w:rPr>
        <w:t xml:space="preserve">Table 1 </w:t>
      </w:r>
      <w:r w:rsidRPr="008A790B">
        <w:rPr>
          <w:rFonts w:ascii="Times New Roman" w:hAnsi="Times New Roman"/>
          <w:sz w:val="24"/>
        </w:rPr>
        <w:t>about here</w:t>
      </w:r>
      <w:r w:rsidR="009D0740" w:rsidRPr="008A790B">
        <w:rPr>
          <w:rFonts w:ascii="Times New Roman" w:hAnsi="Times New Roman"/>
          <w:sz w:val="24"/>
        </w:rPr>
        <w:t xml:space="preserve"> </w:t>
      </w:r>
      <w:r w:rsidRPr="008A790B">
        <w:rPr>
          <w:rFonts w:ascii="Times New Roman" w:hAnsi="Times New Roman"/>
          <w:sz w:val="24"/>
        </w:rPr>
        <w:t>&gt;&gt;</w:t>
      </w:r>
    </w:p>
    <w:p w14:paraId="278B74DB" w14:textId="77777777" w:rsidR="00221387" w:rsidRPr="008A790B" w:rsidRDefault="0089185C" w:rsidP="00F05C8A">
      <w:pPr>
        <w:rPr>
          <w:rFonts w:ascii="Times New Roman" w:hAnsi="Times New Roman"/>
          <w:sz w:val="24"/>
        </w:rPr>
      </w:pPr>
      <w:r w:rsidRPr="008A790B">
        <w:rPr>
          <w:rFonts w:ascii="Times New Roman" w:hAnsi="Times New Roman"/>
          <w:sz w:val="24"/>
        </w:rPr>
        <w:t>In sum, what we see is a complex picture: (a) with the directionality and magnitude of partisan bias varying dramatically by election despite the commonality across the six twenty-first century elections of being highly competitive nationally; (b) with the level and even directionality of partisan bias in any given election varying with vote share; and (c) with sufficiently many competitive states so that small shifts in votes at the state level can have major impact on outcomes.</w:t>
      </w:r>
      <w:r w:rsidR="00042140" w:rsidRPr="008A790B">
        <w:rPr>
          <w:rFonts w:ascii="Times New Roman" w:hAnsi="Times New Roman"/>
          <w:sz w:val="24"/>
        </w:rPr>
        <w:t xml:space="preserve"> </w:t>
      </w:r>
    </w:p>
    <w:p w14:paraId="3E94B443" w14:textId="0B71A757" w:rsidR="0089185C" w:rsidRPr="008A790B" w:rsidRDefault="00042140" w:rsidP="00F05C8A">
      <w:pPr>
        <w:rPr>
          <w:rFonts w:ascii="Times New Roman" w:hAnsi="Times New Roman"/>
          <w:sz w:val="24"/>
        </w:rPr>
      </w:pPr>
      <w:r w:rsidRPr="008A790B">
        <w:rPr>
          <w:rFonts w:ascii="Times New Roman" w:hAnsi="Times New Roman"/>
          <w:sz w:val="24"/>
        </w:rPr>
        <w:t xml:space="preserve">The question of which of the 21st century elections the election of 2024 is most likely to resemble is beyond the scope of this short </w:t>
      </w:r>
      <w:r w:rsidR="00221387" w:rsidRPr="008A790B">
        <w:rPr>
          <w:rFonts w:ascii="Times New Roman" w:hAnsi="Times New Roman"/>
          <w:sz w:val="24"/>
        </w:rPr>
        <w:t xml:space="preserve">note. But </w:t>
      </w:r>
      <w:r w:rsidRPr="008A790B">
        <w:rPr>
          <w:rFonts w:ascii="Times New Roman" w:hAnsi="Times New Roman"/>
          <w:sz w:val="24"/>
        </w:rPr>
        <w:t xml:space="preserve">partisan bias </w:t>
      </w:r>
      <w:r w:rsidR="00221387" w:rsidRPr="008A790B">
        <w:rPr>
          <w:rFonts w:ascii="Times New Roman" w:hAnsi="Times New Roman"/>
          <w:sz w:val="24"/>
        </w:rPr>
        <w:t xml:space="preserve">in the </w:t>
      </w:r>
      <w:r w:rsidRPr="008A790B">
        <w:rPr>
          <w:rFonts w:ascii="Times New Roman" w:hAnsi="Times New Roman"/>
          <w:sz w:val="24"/>
        </w:rPr>
        <w:t xml:space="preserve">Electoral College </w:t>
      </w:r>
      <w:r w:rsidR="00221387" w:rsidRPr="008A790B">
        <w:rPr>
          <w:rFonts w:ascii="Times New Roman" w:hAnsi="Times New Roman"/>
          <w:sz w:val="24"/>
        </w:rPr>
        <w:t>may be just as bad in 2024 as in 2020 or even 2016 and this fact does not bode well for</w:t>
      </w:r>
      <w:del w:id="20" w:author="Jonathan Cervas" w:date="2022-03-17T14:38:00Z">
        <w:r w:rsidR="00221387" w:rsidRPr="008A790B" w:rsidDel="0034378D">
          <w:rPr>
            <w:rFonts w:ascii="Times New Roman" w:hAnsi="Times New Roman"/>
            <w:sz w:val="24"/>
          </w:rPr>
          <w:delText xml:space="preserve">  </w:delText>
        </w:r>
        <w:r w:rsidRPr="008A790B" w:rsidDel="0034378D">
          <w:rPr>
            <w:rFonts w:ascii="Times New Roman" w:hAnsi="Times New Roman"/>
            <w:sz w:val="24"/>
          </w:rPr>
          <w:delText xml:space="preserve"> </w:delText>
        </w:r>
      </w:del>
      <w:ins w:id="21" w:author="Jonathan Cervas" w:date="2022-03-17T14:38:00Z">
        <w:r w:rsidR="0034378D">
          <w:rPr>
            <w:rFonts w:ascii="Times New Roman" w:hAnsi="Times New Roman"/>
            <w:sz w:val="24"/>
          </w:rPr>
          <w:t xml:space="preserve"> </w:t>
        </w:r>
      </w:ins>
      <w:r w:rsidRPr="008A790B">
        <w:rPr>
          <w:rFonts w:ascii="Times New Roman" w:hAnsi="Times New Roman"/>
          <w:sz w:val="24"/>
        </w:rPr>
        <w:t xml:space="preserve">the legitimacy of future </w:t>
      </w:r>
      <w:r w:rsidR="00221387" w:rsidRPr="008A790B">
        <w:rPr>
          <w:rFonts w:ascii="Times New Roman" w:hAnsi="Times New Roman"/>
          <w:sz w:val="24"/>
        </w:rPr>
        <w:t xml:space="preserve">presidential </w:t>
      </w:r>
      <w:r w:rsidRPr="008A790B">
        <w:rPr>
          <w:rFonts w:ascii="Times New Roman" w:hAnsi="Times New Roman"/>
          <w:sz w:val="24"/>
        </w:rPr>
        <w:t>election outcomes.</w:t>
      </w:r>
    </w:p>
    <w:p w14:paraId="5D6D9D8A" w14:textId="77777777" w:rsidR="0089185C" w:rsidRPr="008A790B" w:rsidRDefault="0089185C" w:rsidP="008A790B">
      <w:pPr>
        <w:spacing w:before="0"/>
        <w:ind w:firstLine="0"/>
        <w:jc w:val="left"/>
        <w:rPr>
          <w:rFonts w:ascii="Times New Roman" w:hAnsi="Times New Roman"/>
          <w:b/>
          <w:bCs/>
          <w:sz w:val="24"/>
        </w:rPr>
      </w:pPr>
      <w:del w:id="22" w:author="Jonathan Cervas" w:date="2022-03-17T14:39:00Z">
        <w:r w:rsidRPr="008A790B" w:rsidDel="00327077">
          <w:rPr>
            <w:rFonts w:ascii="Times New Roman" w:hAnsi="Times New Roman"/>
            <w:b/>
            <w:bCs/>
            <w:sz w:val="24"/>
          </w:rPr>
          <w:br w:type="page"/>
        </w:r>
      </w:del>
    </w:p>
    <w:p w14:paraId="00C2F132" w14:textId="7D7D0E54" w:rsidR="0086436B" w:rsidRPr="008A790B" w:rsidDel="00327077" w:rsidRDefault="007535D8" w:rsidP="00DF5CC3">
      <w:pPr>
        <w:pStyle w:val="table-note"/>
        <w:rPr>
          <w:moveFrom w:id="23" w:author="Jonathan Cervas" w:date="2022-03-17T14:40:00Z"/>
          <w:rFonts w:ascii="Times New Roman" w:hAnsi="Times New Roman" w:cs="Times New Roman"/>
          <w:sz w:val="24"/>
        </w:rPr>
      </w:pPr>
      <w:moveFromRangeStart w:id="24" w:author="Jonathan Cervas" w:date="2022-03-17T14:40:00Z" w:name="move98420425"/>
      <w:moveFrom w:id="25" w:author="Jonathan Cervas" w:date="2022-03-17T14:40:00Z">
        <w:r w:rsidRPr="008A790B" w:rsidDel="00327077">
          <w:rPr>
            <w:rFonts w:ascii="Times New Roman" w:hAnsi="Times New Roman" w:cs="Times New Roman"/>
            <w:sz w:val="24"/>
          </w:rPr>
          <w:t xml:space="preserve">Note: Column 2 shows the signed bias when the </w:t>
        </w:r>
        <w:r w:rsidR="00B24E87" w:rsidRPr="008A790B" w:rsidDel="00327077">
          <w:rPr>
            <w:rFonts w:ascii="Times New Roman" w:hAnsi="Times New Roman" w:cs="Times New Roman"/>
            <w:sz w:val="24"/>
          </w:rPr>
          <w:t xml:space="preserve">vote-share </w:t>
        </w:r>
        <w:r w:rsidRPr="008A790B" w:rsidDel="00327077">
          <w:rPr>
            <w:rFonts w:ascii="Times New Roman" w:hAnsi="Times New Roman" w:cs="Times New Roman"/>
            <w:sz w:val="24"/>
          </w:rPr>
          <w:t>is tied. Column 3 shows the signed bias at the</w:t>
        </w:r>
        <w:r w:rsidR="00434F3A" w:rsidRPr="008A790B" w:rsidDel="00327077">
          <w:rPr>
            <w:rFonts w:ascii="Times New Roman" w:hAnsi="Times New Roman" w:cs="Times New Roman"/>
            <w:sz w:val="24"/>
          </w:rPr>
          <w:t xml:space="preserve"> actual</w:t>
        </w:r>
        <w:r w:rsidR="007410D0" w:rsidRPr="008A790B" w:rsidDel="00327077">
          <w:rPr>
            <w:rFonts w:ascii="Times New Roman" w:hAnsi="Times New Roman" w:cs="Times New Roman"/>
            <w:sz w:val="24"/>
          </w:rPr>
          <w:t xml:space="preserve"> </w:t>
        </w:r>
        <w:r w:rsidRPr="008A790B" w:rsidDel="00327077">
          <w:rPr>
            <w:rFonts w:ascii="Times New Roman" w:hAnsi="Times New Roman" w:cs="Times New Roman"/>
            <w:sz w:val="24"/>
          </w:rPr>
          <w:t xml:space="preserve">two-party </w:t>
        </w:r>
        <w:r w:rsidR="00B24E87" w:rsidRPr="008A790B" w:rsidDel="00327077">
          <w:rPr>
            <w:rFonts w:ascii="Times New Roman" w:hAnsi="Times New Roman" w:cs="Times New Roman"/>
            <w:sz w:val="24"/>
          </w:rPr>
          <w:t xml:space="preserve">vote-share </w:t>
        </w:r>
        <w:r w:rsidRPr="008A790B" w:rsidDel="00327077">
          <w:rPr>
            <w:rFonts w:ascii="Times New Roman" w:hAnsi="Times New Roman" w:cs="Times New Roman"/>
            <w:sz w:val="24"/>
          </w:rPr>
          <w:t>of that year’s election.</w:t>
        </w:r>
        <w:r w:rsidR="00701764" w:rsidRPr="008A790B" w:rsidDel="00327077">
          <w:rPr>
            <w:rFonts w:ascii="Times New Roman" w:hAnsi="Times New Roman" w:cs="Times New Roman"/>
            <w:sz w:val="24"/>
          </w:rPr>
          <w:t xml:space="preserve"> Negative numbers favor the </w:t>
        </w:r>
        <w:r w:rsidR="00DF5CC3" w:rsidRPr="008A790B" w:rsidDel="00327077">
          <w:rPr>
            <w:rFonts w:ascii="Times New Roman" w:hAnsi="Times New Roman" w:cs="Times New Roman"/>
            <w:sz w:val="24"/>
          </w:rPr>
          <w:t xml:space="preserve">Democratic </w:t>
        </w:r>
        <w:r w:rsidR="00701764" w:rsidRPr="008A790B" w:rsidDel="00327077">
          <w:rPr>
            <w:rFonts w:ascii="Times New Roman" w:hAnsi="Times New Roman" w:cs="Times New Roman"/>
            <w:sz w:val="24"/>
          </w:rPr>
          <w:t>candidate in columns 2 and 3.</w:t>
        </w:r>
        <w:r w:rsidRPr="008A790B" w:rsidDel="00327077">
          <w:rPr>
            <w:rFonts w:ascii="Times New Roman" w:hAnsi="Times New Roman" w:cs="Times New Roman"/>
            <w:sz w:val="24"/>
          </w:rPr>
          <w:t xml:space="preserve"> </w:t>
        </w:r>
        <w:r w:rsidR="00701764" w:rsidRPr="008A790B" w:rsidDel="00327077">
          <w:rPr>
            <w:rFonts w:ascii="Times New Roman" w:hAnsi="Times New Roman" w:cs="Times New Roman"/>
            <w:sz w:val="24"/>
          </w:rPr>
          <w:t>Column</w:t>
        </w:r>
        <w:r w:rsidRPr="008A790B" w:rsidDel="00327077">
          <w:rPr>
            <w:rFonts w:ascii="Times New Roman" w:hAnsi="Times New Roman" w:cs="Times New Roman"/>
            <w:sz w:val="24"/>
          </w:rPr>
          <w:t xml:space="preserve"> 4 shows the percent of the </w:t>
        </w:r>
        <w:r w:rsidR="00B24E87" w:rsidRPr="008A790B" w:rsidDel="00327077">
          <w:rPr>
            <w:rFonts w:ascii="Times New Roman" w:hAnsi="Times New Roman" w:cs="Times New Roman"/>
            <w:sz w:val="24"/>
          </w:rPr>
          <w:t xml:space="preserve">vote-share </w:t>
        </w:r>
        <w:r w:rsidRPr="008A790B" w:rsidDel="00327077">
          <w:rPr>
            <w:rFonts w:ascii="Times New Roman" w:hAnsi="Times New Roman" w:cs="Times New Roman"/>
            <w:sz w:val="24"/>
          </w:rPr>
          <w:t xml:space="preserve">when bias is zero; that is, when the </w:t>
        </w:r>
        <w:r w:rsidR="00F754C4" w:rsidRPr="008A790B" w:rsidDel="00327077">
          <w:rPr>
            <w:rFonts w:ascii="Times New Roman" w:hAnsi="Times New Roman" w:cs="Times New Roman"/>
            <w:sz w:val="24"/>
          </w:rPr>
          <w:t xml:space="preserve">seat-share </w:t>
        </w:r>
        <w:r w:rsidRPr="008A790B" w:rsidDel="00327077">
          <w:rPr>
            <w:rFonts w:ascii="Times New Roman" w:hAnsi="Times New Roman" w:cs="Times New Roman"/>
            <w:sz w:val="24"/>
          </w:rPr>
          <w:t xml:space="preserve">received by each party is </w:t>
        </w:r>
        <w:r w:rsidR="00701764" w:rsidRPr="008A790B" w:rsidDel="00327077">
          <w:rPr>
            <w:rFonts w:ascii="Times New Roman" w:hAnsi="Times New Roman" w:cs="Times New Roman"/>
            <w:sz w:val="24"/>
          </w:rPr>
          <w:t>symmetric</w:t>
        </w:r>
        <w:r w:rsidRPr="008A790B" w:rsidDel="00327077">
          <w:rPr>
            <w:rFonts w:ascii="Times New Roman" w:hAnsi="Times New Roman" w:cs="Times New Roman"/>
            <w:sz w:val="24"/>
          </w:rPr>
          <w:t>.</w:t>
        </w:r>
      </w:moveFrom>
    </w:p>
    <w:moveFromRangeEnd w:id="24"/>
    <w:p w14:paraId="6AABDE5E" w14:textId="7AD4188C" w:rsidR="00BF4B21" w:rsidRPr="009C3B22" w:rsidRDefault="00BF4B21" w:rsidP="00DF5CC3">
      <w:pPr>
        <w:pStyle w:val="table-note"/>
        <w:rPr>
          <w:rFonts w:ascii="Times New Roman" w:hAnsi="Times New Roman" w:cs="Times New Roman"/>
        </w:rPr>
      </w:pPr>
    </w:p>
    <w:p w14:paraId="66F95FB7" w14:textId="35BEABDF" w:rsidR="00291DAD" w:rsidRPr="009C3B22" w:rsidRDefault="00291DAD" w:rsidP="00072ECF">
      <w:pPr>
        <w:spacing w:before="0" w:line="240" w:lineRule="auto"/>
        <w:ind w:firstLine="0"/>
        <w:jc w:val="left"/>
        <w:rPr>
          <w:rFonts w:ascii="Times New Roman" w:hAnsi="Times New Roman"/>
          <w:szCs w:val="20"/>
        </w:rPr>
      </w:pPr>
    </w:p>
    <w:p w14:paraId="51B47F99" w14:textId="77777777" w:rsidR="00434F3A" w:rsidRPr="009C3B22" w:rsidRDefault="00434F3A">
      <w:pPr>
        <w:spacing w:before="0" w:line="240" w:lineRule="auto"/>
        <w:ind w:firstLine="0"/>
        <w:jc w:val="left"/>
        <w:rPr>
          <w:rFonts w:ascii="Times New Roman" w:hAnsi="Times New Roman"/>
          <w:szCs w:val="20"/>
        </w:rPr>
      </w:pPr>
      <w:r w:rsidRPr="009C3B22">
        <w:rPr>
          <w:rFonts w:ascii="Times New Roman" w:hAnsi="Times New Roman"/>
          <w:szCs w:val="20"/>
        </w:rPr>
        <w:br w:type="page"/>
      </w:r>
    </w:p>
    <w:p w14:paraId="542881EA" w14:textId="7F511260" w:rsidR="00BF4B21" w:rsidRPr="008A790B" w:rsidRDefault="00BF4B21" w:rsidP="008A790B">
      <w:pPr>
        <w:spacing w:before="0"/>
        <w:ind w:firstLine="0"/>
        <w:jc w:val="left"/>
        <w:rPr>
          <w:rFonts w:ascii="Times New Roman" w:hAnsi="Times New Roman"/>
          <w:sz w:val="24"/>
        </w:rPr>
      </w:pPr>
      <w:r w:rsidRPr="008A790B">
        <w:rPr>
          <w:rFonts w:ascii="Times New Roman" w:hAnsi="Times New Roman"/>
          <w:sz w:val="24"/>
        </w:rPr>
        <w:t>REFERENCES</w:t>
      </w:r>
    </w:p>
    <w:p w14:paraId="52449626" w14:textId="77777777" w:rsidR="00B21C04" w:rsidRPr="008A790B" w:rsidRDefault="00B21C04" w:rsidP="008A790B">
      <w:pPr>
        <w:spacing w:before="100" w:beforeAutospacing="1" w:after="100" w:afterAutospacing="1"/>
        <w:ind w:left="480" w:hanging="480"/>
        <w:jc w:val="left"/>
        <w:rPr>
          <w:rFonts w:ascii="Times New Roman" w:hAnsi="Times New Roman"/>
          <w:sz w:val="24"/>
        </w:rPr>
      </w:pPr>
      <w:r w:rsidRPr="008A790B">
        <w:rPr>
          <w:rFonts w:ascii="Times New Roman" w:hAnsi="Times New Roman"/>
          <w:sz w:val="24"/>
        </w:rPr>
        <w:t xml:space="preserve">Campbell, Angus, Philip E. Converse, Warren E. Miller, and Donald E. Stokes. 1960. </w:t>
      </w:r>
      <w:r w:rsidRPr="008A790B">
        <w:rPr>
          <w:rFonts w:ascii="Times New Roman" w:hAnsi="Times New Roman"/>
          <w:i/>
          <w:iCs/>
          <w:sz w:val="24"/>
        </w:rPr>
        <w:t>The American Voter</w:t>
      </w:r>
      <w:r w:rsidRPr="008A790B">
        <w:rPr>
          <w:rFonts w:ascii="Times New Roman" w:hAnsi="Times New Roman"/>
          <w:sz w:val="24"/>
        </w:rPr>
        <w:t>. University of Chicago Press.</w:t>
      </w:r>
    </w:p>
    <w:p w14:paraId="30BA92BB" w14:textId="0CDD4074" w:rsidR="00583940" w:rsidRPr="008A790B" w:rsidRDefault="00B21C04" w:rsidP="008A790B">
      <w:pPr>
        <w:spacing w:before="100" w:beforeAutospacing="1" w:after="100" w:afterAutospacing="1"/>
        <w:ind w:left="480" w:hanging="480"/>
        <w:jc w:val="left"/>
        <w:rPr>
          <w:rFonts w:ascii="Times New Roman" w:hAnsi="Times New Roman"/>
          <w:sz w:val="24"/>
        </w:rPr>
      </w:pPr>
      <w:r w:rsidRPr="008A790B">
        <w:rPr>
          <w:rFonts w:ascii="Times New Roman" w:hAnsi="Times New Roman"/>
          <w:sz w:val="24"/>
        </w:rPr>
        <w:t xml:space="preserve"> Cervas, Jonathan R., and Bernard Grofman. 2019. “Are Presidential Inversions Inevitable? Comparing Eight Counterfactual Rules for Electing the U.S. President.” </w:t>
      </w:r>
      <w:r w:rsidRPr="008A790B">
        <w:rPr>
          <w:rFonts w:ascii="Times New Roman" w:hAnsi="Times New Roman"/>
          <w:i/>
          <w:iCs/>
          <w:sz w:val="24"/>
        </w:rPr>
        <w:t>Social Science Quarterly</w:t>
      </w:r>
      <w:r w:rsidRPr="008A790B">
        <w:rPr>
          <w:rFonts w:ascii="Times New Roman" w:hAnsi="Times New Roman"/>
          <w:sz w:val="24"/>
        </w:rPr>
        <w:t xml:space="preserve"> 100(4): 1322–42. </w:t>
      </w:r>
      <w:hyperlink r:id="rId9" w:history="1">
        <w:r w:rsidR="00583940" w:rsidRPr="008A790B">
          <w:rPr>
            <w:rStyle w:val="Hyperlink"/>
            <w:rFonts w:ascii="Times New Roman" w:hAnsi="Times New Roman"/>
          </w:rPr>
          <w:t>https://onlinelibrary.wiley.com/doi/abs/10.1111/ssqu.12634</w:t>
        </w:r>
      </w:hyperlink>
      <w:r w:rsidRPr="008A790B">
        <w:rPr>
          <w:rFonts w:ascii="Times New Roman" w:hAnsi="Times New Roman"/>
          <w:sz w:val="24"/>
        </w:rPr>
        <w:t>.</w:t>
      </w:r>
    </w:p>
    <w:p w14:paraId="3854E127" w14:textId="06F99AF6" w:rsidR="00CF384A" w:rsidRPr="008A790B" w:rsidRDefault="00CF384A" w:rsidP="008A790B">
      <w:pPr>
        <w:spacing w:before="100" w:beforeAutospacing="1" w:after="100" w:afterAutospacing="1"/>
        <w:ind w:left="480" w:hanging="480"/>
        <w:jc w:val="left"/>
        <w:rPr>
          <w:rFonts w:ascii="Times New Roman" w:hAnsi="Times New Roman"/>
          <w:sz w:val="24"/>
        </w:rPr>
      </w:pPr>
      <w:r w:rsidRPr="008A790B">
        <w:rPr>
          <w:rFonts w:ascii="Times New Roman" w:hAnsi="Times New Roman"/>
          <w:sz w:val="24"/>
        </w:rPr>
        <w:t xml:space="preserve">Cervas, Jonathan, and Bernard Grofman. 2020. “Legal, Political Science, and Economics Approaches to Measuring Malapportionment: The U.S. House, Senate, and Electoral College 1790–2010.” </w:t>
      </w:r>
      <w:r w:rsidRPr="008A790B">
        <w:rPr>
          <w:rFonts w:ascii="Times New Roman" w:hAnsi="Times New Roman"/>
          <w:i/>
          <w:iCs/>
          <w:sz w:val="24"/>
        </w:rPr>
        <w:t>Social Science Quarterly</w:t>
      </w:r>
      <w:r w:rsidRPr="008A790B">
        <w:rPr>
          <w:rFonts w:ascii="Times New Roman" w:hAnsi="Times New Roman"/>
          <w:sz w:val="24"/>
        </w:rPr>
        <w:t xml:space="preserve"> 101(6): 2238–56. https://doi.org/10.1111/ssqu.12871.</w:t>
      </w:r>
    </w:p>
    <w:p w14:paraId="49BEF590" w14:textId="77777777" w:rsidR="00B21C04" w:rsidRPr="008A790B" w:rsidRDefault="00B21C04" w:rsidP="008A790B">
      <w:pPr>
        <w:spacing w:before="100" w:beforeAutospacing="1" w:after="100" w:afterAutospacing="1"/>
        <w:ind w:left="480" w:hanging="480"/>
        <w:jc w:val="left"/>
        <w:rPr>
          <w:rFonts w:ascii="Times New Roman" w:hAnsi="Times New Roman"/>
          <w:sz w:val="24"/>
        </w:rPr>
      </w:pPr>
      <w:r w:rsidRPr="008A790B">
        <w:rPr>
          <w:rFonts w:ascii="Times New Roman" w:hAnsi="Times New Roman"/>
          <w:sz w:val="24"/>
        </w:rPr>
        <w:t>Duchin, Moon, and Bridget Eileen Tenner. 2018. “Discrete Geometry for Electoral Geography.” : 1–25. http://arxiv.org/abs/1808.05860.</w:t>
      </w:r>
    </w:p>
    <w:p w14:paraId="5339704D" w14:textId="77777777" w:rsidR="00B21C04" w:rsidRPr="008A790B" w:rsidRDefault="00B21C04" w:rsidP="008A790B">
      <w:pPr>
        <w:spacing w:before="100" w:beforeAutospacing="1" w:after="100" w:afterAutospacing="1"/>
        <w:ind w:left="480" w:hanging="480"/>
        <w:jc w:val="left"/>
        <w:rPr>
          <w:rFonts w:ascii="Times New Roman" w:hAnsi="Times New Roman"/>
          <w:sz w:val="24"/>
        </w:rPr>
      </w:pPr>
      <w:r w:rsidRPr="008A790B">
        <w:rPr>
          <w:rFonts w:ascii="Times New Roman" w:hAnsi="Times New Roman"/>
          <w:sz w:val="24"/>
        </w:rPr>
        <w:t xml:space="preserve">Gelman, Andrew, and Gary King. 1994. “A Unified Method of Evaluating Electoral Systems and Redistricting Plans.” </w:t>
      </w:r>
      <w:r w:rsidRPr="008A790B">
        <w:rPr>
          <w:rFonts w:ascii="Times New Roman" w:hAnsi="Times New Roman"/>
          <w:i/>
          <w:iCs/>
          <w:sz w:val="24"/>
        </w:rPr>
        <w:t>American Journal of Political Science</w:t>
      </w:r>
      <w:r w:rsidRPr="008A790B">
        <w:rPr>
          <w:rFonts w:ascii="Times New Roman" w:hAnsi="Times New Roman"/>
          <w:sz w:val="24"/>
        </w:rPr>
        <w:t xml:space="preserve"> 38(2): 514. https://www.jstor.org/stable/2111417?origin=crossref.</w:t>
      </w:r>
    </w:p>
    <w:p w14:paraId="07A72331" w14:textId="77777777" w:rsidR="00F83761" w:rsidRPr="008A790B" w:rsidRDefault="00F83761" w:rsidP="008A790B">
      <w:pPr>
        <w:spacing w:before="100" w:beforeAutospacing="1" w:after="100" w:afterAutospacing="1"/>
        <w:ind w:left="480" w:hanging="480"/>
        <w:jc w:val="left"/>
        <w:rPr>
          <w:rFonts w:ascii="Times New Roman" w:hAnsi="Times New Roman"/>
          <w:sz w:val="24"/>
        </w:rPr>
      </w:pPr>
      <w:r w:rsidRPr="008A790B">
        <w:rPr>
          <w:rFonts w:ascii="Times New Roman" w:hAnsi="Times New Roman"/>
          <w:sz w:val="24"/>
        </w:rPr>
        <w:t xml:space="preserve">Grofman, Bernard. 1983. “Measures of Bias and Proportionality in Seats-Votes Relationships.” </w:t>
      </w:r>
      <w:r w:rsidRPr="008A790B">
        <w:rPr>
          <w:rFonts w:ascii="Times New Roman" w:hAnsi="Times New Roman"/>
          <w:i/>
          <w:iCs/>
          <w:sz w:val="24"/>
        </w:rPr>
        <w:t>Political Methodology</w:t>
      </w:r>
      <w:r w:rsidRPr="008A790B">
        <w:rPr>
          <w:rFonts w:ascii="Times New Roman" w:hAnsi="Times New Roman"/>
          <w:sz w:val="24"/>
        </w:rPr>
        <w:t xml:space="preserve"> 9(3): 295–327.</w:t>
      </w:r>
    </w:p>
    <w:p w14:paraId="6DA02025" w14:textId="77777777" w:rsidR="00F83761" w:rsidRPr="008A790B" w:rsidRDefault="00F83761" w:rsidP="008A790B">
      <w:pPr>
        <w:spacing w:before="100" w:beforeAutospacing="1" w:after="100" w:afterAutospacing="1"/>
        <w:ind w:left="480" w:hanging="480"/>
        <w:jc w:val="left"/>
        <w:rPr>
          <w:rFonts w:ascii="Times New Roman" w:hAnsi="Times New Roman"/>
          <w:sz w:val="24"/>
        </w:rPr>
      </w:pPr>
      <w:r w:rsidRPr="008A790B">
        <w:rPr>
          <w:rFonts w:ascii="Times New Roman" w:hAnsi="Times New Roman"/>
          <w:sz w:val="24"/>
        </w:rPr>
        <w:t xml:space="preserve">Grofman, Bernard, William Koetzle, and Thomas L. Brunell. 1997. “An Integrated Perspective on the Three Potential Sources of Partisan Bias: Malapportionment, Turnout Differences, and the Geographic Distribution of Party Vote Shares.” </w:t>
      </w:r>
      <w:r w:rsidRPr="008A790B">
        <w:rPr>
          <w:rFonts w:ascii="Times New Roman" w:hAnsi="Times New Roman"/>
          <w:i/>
          <w:iCs/>
          <w:sz w:val="24"/>
        </w:rPr>
        <w:t>Electoral Studies</w:t>
      </w:r>
      <w:r w:rsidRPr="008A790B">
        <w:rPr>
          <w:rFonts w:ascii="Times New Roman" w:hAnsi="Times New Roman"/>
          <w:sz w:val="24"/>
        </w:rPr>
        <w:t xml:space="preserve"> 16(4): 457–70.</w:t>
      </w:r>
    </w:p>
    <w:p w14:paraId="32FE25BA" w14:textId="77777777" w:rsidR="00F83761" w:rsidRPr="008A790B" w:rsidRDefault="00F83761" w:rsidP="008A790B">
      <w:pPr>
        <w:spacing w:before="100" w:beforeAutospacing="1" w:after="100" w:afterAutospacing="1"/>
        <w:ind w:left="480" w:hanging="480"/>
        <w:jc w:val="left"/>
        <w:rPr>
          <w:rFonts w:ascii="Times New Roman" w:hAnsi="Times New Roman"/>
          <w:sz w:val="24"/>
        </w:rPr>
      </w:pPr>
      <w:r w:rsidRPr="008A790B">
        <w:rPr>
          <w:rFonts w:ascii="Times New Roman" w:hAnsi="Times New Roman"/>
          <w:sz w:val="24"/>
        </w:rPr>
        <w:t xml:space="preserve">Grofman, Bernard, and Gary King. 2007. “The Future of Partisan Symmetry as a Judicial Test for Partisan Gerrymandering after LULAC v. Perry.” </w:t>
      </w:r>
      <w:r w:rsidRPr="008A790B">
        <w:rPr>
          <w:rFonts w:ascii="Times New Roman" w:hAnsi="Times New Roman"/>
          <w:i/>
          <w:iCs/>
          <w:sz w:val="24"/>
        </w:rPr>
        <w:t>Election Law Journal</w:t>
      </w:r>
      <w:r w:rsidRPr="008A790B">
        <w:rPr>
          <w:rFonts w:ascii="Times New Roman" w:hAnsi="Times New Roman"/>
          <w:sz w:val="24"/>
        </w:rPr>
        <w:t xml:space="preserve"> 6(1): 2–35. http://www.socsci.uci.edu/bgrof- (March 22, 2019).</w:t>
      </w:r>
    </w:p>
    <w:p w14:paraId="31E11F73" w14:textId="77777777" w:rsidR="00583940" w:rsidRPr="008A790B" w:rsidRDefault="00583940" w:rsidP="008A790B">
      <w:pPr>
        <w:spacing w:before="100" w:beforeAutospacing="1" w:after="100" w:afterAutospacing="1"/>
        <w:ind w:left="480" w:hanging="480"/>
        <w:jc w:val="left"/>
        <w:rPr>
          <w:rFonts w:ascii="Times New Roman" w:hAnsi="Times New Roman"/>
          <w:sz w:val="24"/>
        </w:rPr>
      </w:pPr>
      <w:r w:rsidRPr="008A790B">
        <w:rPr>
          <w:rFonts w:ascii="Times New Roman" w:hAnsi="Times New Roman"/>
          <w:sz w:val="24"/>
        </w:rPr>
        <w:t xml:space="preserve">Lee, Frances E. 2016. </w:t>
      </w:r>
      <w:r w:rsidRPr="008A790B">
        <w:rPr>
          <w:rFonts w:ascii="Times New Roman" w:hAnsi="Times New Roman"/>
          <w:i/>
          <w:iCs/>
          <w:sz w:val="24"/>
        </w:rPr>
        <w:t>Insecure Majorities: Congress and the Perpetual Campaign</w:t>
      </w:r>
      <w:r w:rsidRPr="008A790B">
        <w:rPr>
          <w:rFonts w:ascii="Times New Roman" w:hAnsi="Times New Roman"/>
          <w:sz w:val="24"/>
        </w:rPr>
        <w:t>. Chicago: University of Chicago Press.</w:t>
      </w:r>
    </w:p>
    <w:p w14:paraId="5AFA14D4" w14:textId="77777777" w:rsidR="00F83761" w:rsidRPr="008A790B" w:rsidRDefault="00F83761" w:rsidP="008A790B">
      <w:pPr>
        <w:spacing w:before="100" w:beforeAutospacing="1" w:after="100" w:afterAutospacing="1"/>
        <w:ind w:left="480" w:hanging="480"/>
        <w:jc w:val="left"/>
        <w:rPr>
          <w:rFonts w:ascii="Times New Roman" w:hAnsi="Times New Roman"/>
          <w:sz w:val="24"/>
        </w:rPr>
      </w:pPr>
      <w:r w:rsidRPr="008A790B">
        <w:rPr>
          <w:rFonts w:ascii="Times New Roman" w:hAnsi="Times New Roman"/>
          <w:sz w:val="24"/>
        </w:rPr>
        <w:t xml:space="preserve">Miller, Nicholas R. 2012. “Election Inversions by the U.S. Electoral College.” In </w:t>
      </w:r>
      <w:r w:rsidRPr="008A790B">
        <w:rPr>
          <w:rFonts w:ascii="Times New Roman" w:hAnsi="Times New Roman"/>
          <w:i/>
          <w:iCs/>
          <w:sz w:val="24"/>
        </w:rPr>
        <w:t>Electoral Systems: Paradoxes, Assumptions, and Procedures</w:t>
      </w:r>
      <w:r w:rsidRPr="008A790B">
        <w:rPr>
          <w:rFonts w:ascii="Times New Roman" w:hAnsi="Times New Roman"/>
          <w:sz w:val="24"/>
        </w:rPr>
        <w:t xml:space="preserve">, eds. Dan S </w:t>
      </w:r>
      <w:proofErr w:type="spellStart"/>
      <w:r w:rsidRPr="008A790B">
        <w:rPr>
          <w:rFonts w:ascii="Times New Roman" w:hAnsi="Times New Roman"/>
          <w:sz w:val="24"/>
        </w:rPr>
        <w:t>Felsenthal</w:t>
      </w:r>
      <w:proofErr w:type="spellEnd"/>
      <w:r w:rsidRPr="008A790B">
        <w:rPr>
          <w:rFonts w:ascii="Times New Roman" w:hAnsi="Times New Roman"/>
          <w:sz w:val="24"/>
        </w:rPr>
        <w:t xml:space="preserve"> and </w:t>
      </w:r>
      <w:proofErr w:type="spellStart"/>
      <w:r w:rsidRPr="008A790B">
        <w:rPr>
          <w:rFonts w:ascii="Times New Roman" w:hAnsi="Times New Roman"/>
          <w:sz w:val="24"/>
        </w:rPr>
        <w:t>Moshé</w:t>
      </w:r>
      <w:proofErr w:type="spellEnd"/>
      <w:r w:rsidRPr="008A790B">
        <w:rPr>
          <w:rFonts w:ascii="Times New Roman" w:hAnsi="Times New Roman"/>
          <w:sz w:val="24"/>
        </w:rPr>
        <w:t xml:space="preserve"> </w:t>
      </w:r>
      <w:proofErr w:type="spellStart"/>
      <w:r w:rsidRPr="008A790B">
        <w:rPr>
          <w:rFonts w:ascii="Times New Roman" w:hAnsi="Times New Roman"/>
          <w:sz w:val="24"/>
        </w:rPr>
        <w:t>Machover</w:t>
      </w:r>
      <w:proofErr w:type="spellEnd"/>
      <w:r w:rsidRPr="008A790B">
        <w:rPr>
          <w:rFonts w:ascii="Times New Roman" w:hAnsi="Times New Roman"/>
          <w:sz w:val="24"/>
        </w:rPr>
        <w:t>. Berlin, Heidelberg: Springer Berlin Heidelberg, 93–127. https://doi.org/10.1007/978-3-642-20441-8_4.</w:t>
      </w:r>
    </w:p>
    <w:p w14:paraId="7E16D0FF" w14:textId="77777777" w:rsidR="00583940" w:rsidRPr="008A790B" w:rsidRDefault="00F83761" w:rsidP="008A790B">
      <w:pPr>
        <w:spacing w:before="100" w:beforeAutospacing="1" w:after="100" w:afterAutospacing="1"/>
        <w:ind w:left="480" w:hanging="480"/>
        <w:jc w:val="left"/>
        <w:rPr>
          <w:rFonts w:ascii="Times New Roman" w:hAnsi="Times New Roman"/>
          <w:sz w:val="24"/>
        </w:rPr>
      </w:pPr>
      <w:r w:rsidRPr="008A790B">
        <w:rPr>
          <w:rFonts w:ascii="Times New Roman" w:hAnsi="Times New Roman"/>
          <w:sz w:val="24"/>
        </w:rPr>
        <w:t xml:space="preserve">Nagle, John F., and Alec Ramsay. 2021. “On Measuring Two-Party Partisan Bias in Unbalanced States.” </w:t>
      </w:r>
      <w:r w:rsidRPr="008A790B">
        <w:rPr>
          <w:rFonts w:ascii="Times New Roman" w:hAnsi="Times New Roman"/>
          <w:i/>
          <w:iCs/>
          <w:sz w:val="24"/>
        </w:rPr>
        <w:t>Election Law Journal: Rules, Politics, and Policy</w:t>
      </w:r>
      <w:r w:rsidRPr="008A790B">
        <w:rPr>
          <w:rFonts w:ascii="Times New Roman" w:hAnsi="Times New Roman"/>
          <w:sz w:val="24"/>
        </w:rPr>
        <w:t xml:space="preserve"> 20(1): 116–38. https://www.liebertpub.com/doi/10.1089/elj.2020.0674.</w:t>
      </w:r>
      <w:r w:rsidR="00583940" w:rsidRPr="008A790B">
        <w:rPr>
          <w:rFonts w:ascii="Times New Roman" w:hAnsi="Times New Roman"/>
          <w:sz w:val="24"/>
        </w:rPr>
        <w:t xml:space="preserve"> </w:t>
      </w:r>
    </w:p>
    <w:p w14:paraId="067A3228" w14:textId="0D75DFC9" w:rsidR="00583940" w:rsidRPr="008A790B" w:rsidRDefault="00583940" w:rsidP="008A790B">
      <w:pPr>
        <w:spacing w:before="100" w:beforeAutospacing="1" w:after="100" w:afterAutospacing="1"/>
        <w:ind w:left="480" w:hanging="480"/>
        <w:jc w:val="left"/>
        <w:rPr>
          <w:rFonts w:ascii="Times New Roman" w:hAnsi="Times New Roman"/>
          <w:sz w:val="24"/>
        </w:rPr>
      </w:pPr>
      <w:r w:rsidRPr="008A790B">
        <w:rPr>
          <w:rFonts w:ascii="Times New Roman" w:hAnsi="Times New Roman"/>
          <w:sz w:val="24"/>
        </w:rPr>
        <w:t xml:space="preserve">Tufte, Edward R. 1973. “The Relationship between Seats and Votes in Two-Party Systems.” </w:t>
      </w:r>
      <w:r w:rsidRPr="008A790B">
        <w:rPr>
          <w:rFonts w:ascii="Times New Roman" w:hAnsi="Times New Roman"/>
          <w:i/>
          <w:iCs/>
          <w:sz w:val="24"/>
        </w:rPr>
        <w:t>American Political Science Review</w:t>
      </w:r>
      <w:r w:rsidRPr="008A790B">
        <w:rPr>
          <w:rFonts w:ascii="Times New Roman" w:hAnsi="Times New Roman"/>
          <w:sz w:val="24"/>
        </w:rPr>
        <w:t xml:space="preserve"> 67(2): 540–54. https://www.cambridge.org/core/product/identifier/S0003055400142418/type/journal_article.</w:t>
      </w:r>
    </w:p>
    <w:p w14:paraId="6950F418" w14:textId="4102F730" w:rsidR="006B0CFA" w:rsidRDefault="00BE5EDC">
      <w:pPr>
        <w:spacing w:before="0" w:line="240" w:lineRule="auto"/>
        <w:ind w:firstLine="0"/>
        <w:jc w:val="left"/>
        <w:rPr>
          <w:rFonts w:ascii="Times New Roman" w:hAnsi="Times New Roman"/>
          <w:sz w:val="24"/>
        </w:rPr>
      </w:pPr>
      <w:r>
        <w:rPr>
          <w:rFonts w:ascii="Times New Roman" w:hAnsi="Times New Roman"/>
          <w:sz w:val="24"/>
        </w:rPr>
        <w:br w:type="page"/>
      </w:r>
      <w:del w:id="26" w:author="Jonathan Cervas" w:date="2022-03-17T14:39:00Z">
        <w:r w:rsidR="006B0CFA" w:rsidDel="00327077">
          <w:rPr>
            <w:rFonts w:ascii="Times New Roman" w:hAnsi="Times New Roman"/>
            <w:sz w:val="24"/>
          </w:rPr>
          <w:br w:type="page"/>
        </w:r>
      </w:del>
    </w:p>
    <w:p w14:paraId="65C4DCC4" w14:textId="77777777" w:rsidR="006B0CFA" w:rsidRPr="009C3B22" w:rsidRDefault="006B0CFA" w:rsidP="006B0CFA">
      <w:pPr>
        <w:ind w:firstLine="0"/>
        <w:jc w:val="left"/>
        <w:rPr>
          <w:rFonts w:ascii="Times New Roman" w:hAnsi="Times New Roman"/>
          <w:szCs w:val="20"/>
        </w:rPr>
      </w:pPr>
    </w:p>
    <w:p w14:paraId="4C563620" w14:textId="77777777" w:rsidR="006B0CFA" w:rsidRPr="009C3B22" w:rsidRDefault="006B0CFA" w:rsidP="006B0CFA">
      <w:pPr>
        <w:ind w:firstLine="0"/>
        <w:jc w:val="left"/>
        <w:rPr>
          <w:rFonts w:ascii="Times New Roman" w:hAnsi="Times New Roman"/>
          <w:b/>
          <w:bCs/>
          <w:szCs w:val="20"/>
        </w:rPr>
      </w:pPr>
      <w:r w:rsidRPr="008A790B">
        <w:rPr>
          <w:rFonts w:ascii="Times New Roman" w:hAnsi="Times New Roman"/>
          <w:b/>
          <w:bCs/>
          <w:sz w:val="24"/>
        </w:rPr>
        <w:t>Figure 1. Two-Party Folded Seats-Votes Curve, U.S. Presidential Elections, 2000-2020</w:t>
      </w:r>
      <w:r w:rsidRPr="009C3B22">
        <w:rPr>
          <w:rFonts w:ascii="Times New Roman" w:hAnsi="Times New Roman"/>
          <w:b/>
          <w:bCs/>
          <w:noProof/>
          <w:szCs w:val="20"/>
        </w:rPr>
        <w:drawing>
          <wp:inline distT="0" distB="0" distL="0" distR="0" wp14:anchorId="6FBC1094" wp14:editId="1CD4FB0C">
            <wp:extent cx="45720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r w:rsidRPr="009C3B22">
        <w:rPr>
          <w:rFonts w:ascii="Times New Roman" w:hAnsi="Times New Roman"/>
          <w:b/>
          <w:bCs/>
          <w:noProof/>
          <w:szCs w:val="20"/>
        </w:rPr>
        <w:drawing>
          <wp:inline distT="0" distB="0" distL="0" distR="0" wp14:anchorId="31AFC9CF" wp14:editId="3FDDEADB">
            <wp:extent cx="457200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r w:rsidRPr="009C3B22">
        <w:rPr>
          <w:rFonts w:ascii="Times New Roman" w:hAnsi="Times New Roman"/>
          <w:b/>
          <w:bCs/>
          <w:noProof/>
          <w:szCs w:val="20"/>
        </w:rPr>
        <w:drawing>
          <wp:inline distT="0" distB="0" distL="0" distR="0" wp14:anchorId="3F87B989" wp14:editId="54E59EC6">
            <wp:extent cx="4572000"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r w:rsidRPr="009C3B22">
        <w:rPr>
          <w:rFonts w:ascii="Times New Roman" w:hAnsi="Times New Roman"/>
          <w:b/>
          <w:bCs/>
          <w:noProof/>
          <w:szCs w:val="20"/>
        </w:rPr>
        <w:drawing>
          <wp:inline distT="0" distB="0" distL="0" distR="0" wp14:anchorId="08090240" wp14:editId="5CA80F70">
            <wp:extent cx="4572000"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r w:rsidRPr="009C3B22">
        <w:rPr>
          <w:rFonts w:ascii="Times New Roman" w:hAnsi="Times New Roman"/>
          <w:b/>
          <w:bCs/>
          <w:noProof/>
          <w:szCs w:val="20"/>
        </w:rPr>
        <w:drawing>
          <wp:inline distT="0" distB="0" distL="0" distR="0" wp14:anchorId="366532C0" wp14:editId="6358BB47">
            <wp:extent cx="45720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r w:rsidRPr="009C3B22">
        <w:rPr>
          <w:rFonts w:ascii="Times New Roman" w:hAnsi="Times New Roman"/>
          <w:b/>
          <w:bCs/>
          <w:noProof/>
          <w:szCs w:val="20"/>
        </w:rPr>
        <w:drawing>
          <wp:inline distT="0" distB="0" distL="0" distR="0" wp14:anchorId="5E15703A" wp14:editId="777F4E50">
            <wp:extent cx="4572000"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22674B2F" w14:textId="592C4E1E" w:rsidR="006B0CFA" w:rsidRDefault="006B0CFA">
      <w:pPr>
        <w:spacing w:before="0" w:line="240" w:lineRule="auto"/>
        <w:ind w:firstLine="0"/>
        <w:jc w:val="left"/>
        <w:rPr>
          <w:ins w:id="27" w:author="Bernie Grofman" w:date="2022-03-17T05:01:00Z"/>
          <w:rFonts w:ascii="Times New Roman" w:hAnsi="Times New Roman"/>
          <w:szCs w:val="20"/>
        </w:rPr>
      </w:pPr>
      <w:r w:rsidRPr="009C3B22">
        <w:rPr>
          <w:rFonts w:ascii="Times New Roman" w:hAnsi="Times New Roman"/>
          <w:szCs w:val="20"/>
        </w:rPr>
        <w:br w:type="page"/>
      </w:r>
      <w:ins w:id="28" w:author="Bernie Grofman" w:date="2022-03-17T05:01:00Z">
        <w:r>
          <w:rPr>
            <w:rFonts w:ascii="Times New Roman" w:hAnsi="Times New Roman"/>
            <w:szCs w:val="20"/>
          </w:rPr>
          <w:br w:type="page"/>
        </w:r>
      </w:ins>
    </w:p>
    <w:p w14:paraId="4836F773" w14:textId="77777777" w:rsidR="006B0CFA" w:rsidRPr="008A790B" w:rsidRDefault="006B0CFA" w:rsidP="006B0CFA">
      <w:pPr>
        <w:jc w:val="center"/>
        <w:rPr>
          <w:rFonts w:ascii="Times New Roman" w:hAnsi="Times New Roman"/>
          <w:b/>
          <w:bCs/>
          <w:sz w:val="24"/>
        </w:rPr>
      </w:pPr>
      <w:r w:rsidRPr="008A790B">
        <w:rPr>
          <w:rFonts w:ascii="Times New Roman" w:hAnsi="Times New Roman"/>
          <w:b/>
          <w:bCs/>
          <w:sz w:val="24"/>
        </w:rPr>
        <w:t>Table 1. Partisan Bias Estimates in the Six Presidential Elections of the 21</w:t>
      </w:r>
      <w:r w:rsidRPr="008A790B">
        <w:rPr>
          <w:rFonts w:ascii="Times New Roman" w:hAnsi="Times New Roman"/>
          <w:b/>
          <w:bCs/>
          <w:sz w:val="24"/>
          <w:vertAlign w:val="superscript"/>
        </w:rPr>
        <w:t>st</w:t>
      </w:r>
      <w:r w:rsidRPr="008A790B">
        <w:rPr>
          <w:rFonts w:ascii="Times New Roman" w:hAnsi="Times New Roman"/>
          <w:b/>
          <w:bCs/>
          <w:sz w:val="24"/>
        </w:rPr>
        <w:t xml:space="preserve"> Century</w:t>
      </w:r>
    </w:p>
    <w:tbl>
      <w:tblPr>
        <w:tblStyle w:val="TableGrid"/>
        <w:tblW w:w="0" w:type="auto"/>
        <w:tblLook w:val="04A0" w:firstRow="1" w:lastRow="0" w:firstColumn="1" w:lastColumn="0" w:noHBand="0" w:noVBand="1"/>
      </w:tblPr>
      <w:tblGrid>
        <w:gridCol w:w="2360"/>
        <w:gridCol w:w="2354"/>
        <w:gridCol w:w="2402"/>
        <w:gridCol w:w="2234"/>
      </w:tblGrid>
      <w:tr w:rsidR="006B0CFA" w:rsidRPr="009C3B22" w14:paraId="0D43C57B" w14:textId="77777777" w:rsidTr="00775626">
        <w:tc>
          <w:tcPr>
            <w:tcW w:w="2360" w:type="dxa"/>
          </w:tcPr>
          <w:p w14:paraId="7FBFE179" w14:textId="77777777" w:rsidR="006B0CFA" w:rsidRPr="009C3B22" w:rsidRDefault="006B0CFA" w:rsidP="00775626">
            <w:pPr>
              <w:pStyle w:val="table-contents"/>
              <w:framePr w:wrap="auto" w:xAlign="left" w:yAlign="inline"/>
              <w:rPr>
                <w:rFonts w:ascii="Times New Roman" w:hAnsi="Times New Roman"/>
              </w:rPr>
            </w:pPr>
            <w:r w:rsidRPr="009C3B22">
              <w:rPr>
                <w:rFonts w:ascii="Times New Roman" w:hAnsi="Times New Roman"/>
                <w:b/>
              </w:rPr>
              <w:t>Year</w:t>
            </w:r>
          </w:p>
        </w:tc>
        <w:tc>
          <w:tcPr>
            <w:tcW w:w="2354" w:type="dxa"/>
          </w:tcPr>
          <w:p w14:paraId="7F39D1F8" w14:textId="77777777" w:rsidR="006B0CFA" w:rsidRPr="009C3B22" w:rsidRDefault="006B0CFA" w:rsidP="00775626">
            <w:pPr>
              <w:pStyle w:val="table-contents"/>
              <w:framePr w:wrap="auto" w:xAlign="left" w:yAlign="inline"/>
              <w:rPr>
                <w:rFonts w:ascii="Times New Roman" w:hAnsi="Times New Roman"/>
              </w:rPr>
            </w:pPr>
            <w:r w:rsidRPr="009C3B22">
              <w:rPr>
                <w:rFonts w:ascii="Times New Roman" w:hAnsi="Times New Roman"/>
                <w:b/>
              </w:rPr>
              <w:t>Bias at 50%</w:t>
            </w:r>
          </w:p>
        </w:tc>
        <w:tc>
          <w:tcPr>
            <w:tcW w:w="2402" w:type="dxa"/>
          </w:tcPr>
          <w:p w14:paraId="68391067" w14:textId="77777777" w:rsidR="006B0CFA" w:rsidRPr="009C3B22" w:rsidRDefault="006B0CFA" w:rsidP="00775626">
            <w:pPr>
              <w:pStyle w:val="table-contents"/>
              <w:framePr w:wrap="auto" w:xAlign="left" w:yAlign="inline"/>
              <w:rPr>
                <w:rFonts w:ascii="Times New Roman" w:hAnsi="Times New Roman"/>
                <w:szCs w:val="20"/>
              </w:rPr>
            </w:pPr>
            <w:r w:rsidRPr="009C3B22">
              <w:rPr>
                <w:rFonts w:ascii="Times New Roman" w:hAnsi="Times New Roman"/>
                <w:b/>
              </w:rPr>
              <w:t>Bias at Actual Vote Share</w:t>
            </w:r>
          </w:p>
        </w:tc>
        <w:tc>
          <w:tcPr>
            <w:tcW w:w="2234" w:type="dxa"/>
          </w:tcPr>
          <w:p w14:paraId="70371C40" w14:textId="77777777" w:rsidR="006B0CFA" w:rsidRPr="009C3B22" w:rsidRDefault="006B0CFA" w:rsidP="00775626">
            <w:pPr>
              <w:pStyle w:val="table-contents"/>
              <w:framePr w:wrap="auto" w:xAlign="left" w:yAlign="inline"/>
              <w:rPr>
                <w:rFonts w:ascii="Times New Roman" w:hAnsi="Times New Roman"/>
                <w:szCs w:val="20"/>
              </w:rPr>
            </w:pPr>
            <w:r w:rsidRPr="009C3B22">
              <w:rPr>
                <w:rFonts w:ascii="Times New Roman" w:hAnsi="Times New Roman"/>
                <w:b/>
              </w:rPr>
              <w:t>Zero Bias (vote share)</w:t>
            </w:r>
          </w:p>
        </w:tc>
      </w:tr>
      <w:tr w:rsidR="006B0CFA" w:rsidRPr="009C3B22" w14:paraId="4210B6C6" w14:textId="77777777" w:rsidTr="00775626">
        <w:tc>
          <w:tcPr>
            <w:tcW w:w="2360" w:type="dxa"/>
          </w:tcPr>
          <w:p w14:paraId="7BFBA778" w14:textId="77777777" w:rsidR="006B0CFA" w:rsidRPr="009C3B22" w:rsidRDefault="006B0CFA" w:rsidP="00775626">
            <w:pPr>
              <w:pStyle w:val="table-contents"/>
              <w:framePr w:wrap="auto" w:xAlign="left" w:yAlign="inline"/>
              <w:rPr>
                <w:rFonts w:ascii="Times New Roman" w:hAnsi="Times New Roman"/>
              </w:rPr>
            </w:pPr>
            <w:r w:rsidRPr="009C3B22">
              <w:rPr>
                <w:rFonts w:ascii="Times New Roman" w:hAnsi="Times New Roman"/>
              </w:rPr>
              <w:t>2000</w:t>
            </w:r>
          </w:p>
        </w:tc>
        <w:tc>
          <w:tcPr>
            <w:tcW w:w="2354" w:type="dxa"/>
          </w:tcPr>
          <w:p w14:paraId="005491BF" w14:textId="77777777" w:rsidR="006B0CFA" w:rsidRPr="009C3B22" w:rsidRDefault="006B0CFA" w:rsidP="00775626">
            <w:pPr>
              <w:pStyle w:val="table-contents"/>
              <w:framePr w:wrap="auto" w:xAlign="left" w:yAlign="inline"/>
              <w:rPr>
                <w:rFonts w:ascii="Times New Roman" w:hAnsi="Times New Roman"/>
              </w:rPr>
            </w:pPr>
            <w:r w:rsidRPr="009C3B22">
              <w:rPr>
                <w:rFonts w:ascii="Times New Roman" w:hAnsi="Times New Roman"/>
              </w:rPr>
              <w:t>0.4%</w:t>
            </w:r>
          </w:p>
        </w:tc>
        <w:tc>
          <w:tcPr>
            <w:tcW w:w="2402" w:type="dxa"/>
          </w:tcPr>
          <w:p w14:paraId="4767F646" w14:textId="77777777" w:rsidR="006B0CFA" w:rsidRPr="009C3B22" w:rsidRDefault="006B0CFA" w:rsidP="00775626">
            <w:pPr>
              <w:pStyle w:val="table-contents"/>
              <w:framePr w:wrap="auto" w:xAlign="left" w:yAlign="inline"/>
              <w:rPr>
                <w:rFonts w:ascii="Times New Roman" w:hAnsi="Times New Roman"/>
                <w:szCs w:val="20"/>
              </w:rPr>
            </w:pPr>
            <w:r w:rsidRPr="009C3B22">
              <w:rPr>
                <w:rFonts w:ascii="Times New Roman" w:hAnsi="Times New Roman"/>
                <w:szCs w:val="20"/>
              </w:rPr>
              <w:t>1%</w:t>
            </w:r>
          </w:p>
        </w:tc>
        <w:tc>
          <w:tcPr>
            <w:tcW w:w="2234" w:type="dxa"/>
          </w:tcPr>
          <w:p w14:paraId="7A5FA382" w14:textId="77777777" w:rsidR="006B0CFA" w:rsidRPr="009C3B22" w:rsidRDefault="006B0CFA" w:rsidP="00775626">
            <w:pPr>
              <w:pStyle w:val="table-contents"/>
              <w:framePr w:wrap="auto" w:xAlign="left" w:yAlign="inline"/>
              <w:rPr>
                <w:rFonts w:ascii="Times New Roman" w:hAnsi="Times New Roman"/>
                <w:szCs w:val="20"/>
              </w:rPr>
            </w:pPr>
            <w:r w:rsidRPr="009C3B22">
              <w:rPr>
                <w:rFonts w:ascii="Times New Roman" w:hAnsi="Times New Roman"/>
                <w:szCs w:val="20"/>
              </w:rPr>
              <w:t>NA</w:t>
            </w:r>
          </w:p>
        </w:tc>
      </w:tr>
      <w:tr w:rsidR="006B0CFA" w:rsidRPr="009C3B22" w14:paraId="6C69ECC8" w14:textId="77777777" w:rsidTr="00775626">
        <w:tc>
          <w:tcPr>
            <w:tcW w:w="2360" w:type="dxa"/>
          </w:tcPr>
          <w:p w14:paraId="1640B036" w14:textId="77777777" w:rsidR="006B0CFA" w:rsidRPr="009C3B22" w:rsidRDefault="006B0CFA" w:rsidP="00775626">
            <w:pPr>
              <w:pStyle w:val="table-contents"/>
              <w:framePr w:wrap="auto" w:xAlign="left" w:yAlign="inline"/>
              <w:rPr>
                <w:rFonts w:ascii="Times New Roman" w:hAnsi="Times New Roman"/>
              </w:rPr>
            </w:pPr>
            <w:r w:rsidRPr="009C3B22">
              <w:rPr>
                <w:rFonts w:ascii="Times New Roman" w:hAnsi="Times New Roman"/>
              </w:rPr>
              <w:t>2004</w:t>
            </w:r>
          </w:p>
        </w:tc>
        <w:tc>
          <w:tcPr>
            <w:tcW w:w="2354" w:type="dxa"/>
          </w:tcPr>
          <w:p w14:paraId="4AB4B8C5" w14:textId="77777777" w:rsidR="006B0CFA" w:rsidRPr="009C3B22" w:rsidRDefault="006B0CFA" w:rsidP="00775626">
            <w:pPr>
              <w:pStyle w:val="table-contents"/>
              <w:framePr w:wrap="auto" w:xAlign="left" w:yAlign="inline"/>
              <w:rPr>
                <w:rFonts w:ascii="Times New Roman" w:hAnsi="Times New Roman"/>
              </w:rPr>
            </w:pPr>
            <w:r w:rsidRPr="009C3B22">
              <w:rPr>
                <w:rFonts w:ascii="Times New Roman" w:hAnsi="Times New Roman"/>
              </w:rPr>
              <w:t>-0.65%</w:t>
            </w:r>
          </w:p>
        </w:tc>
        <w:tc>
          <w:tcPr>
            <w:tcW w:w="2402" w:type="dxa"/>
          </w:tcPr>
          <w:p w14:paraId="12213D67" w14:textId="77777777" w:rsidR="006B0CFA" w:rsidRPr="009C3B22" w:rsidRDefault="006B0CFA" w:rsidP="00775626">
            <w:pPr>
              <w:pStyle w:val="table-contents"/>
              <w:framePr w:wrap="auto" w:xAlign="left" w:yAlign="inline"/>
              <w:rPr>
                <w:rFonts w:ascii="Times New Roman" w:hAnsi="Times New Roman"/>
                <w:szCs w:val="20"/>
              </w:rPr>
            </w:pPr>
            <w:r w:rsidRPr="009C3B22">
              <w:rPr>
                <w:rFonts w:ascii="Times New Roman" w:hAnsi="Times New Roman"/>
                <w:szCs w:val="20"/>
              </w:rPr>
              <w:t>-1.35 %</w:t>
            </w:r>
          </w:p>
        </w:tc>
        <w:tc>
          <w:tcPr>
            <w:tcW w:w="2234" w:type="dxa"/>
          </w:tcPr>
          <w:p w14:paraId="203D581C" w14:textId="77777777" w:rsidR="006B0CFA" w:rsidRPr="009C3B22" w:rsidRDefault="006B0CFA" w:rsidP="00775626">
            <w:pPr>
              <w:pStyle w:val="table-contents"/>
              <w:framePr w:wrap="auto" w:xAlign="left" w:yAlign="inline"/>
              <w:rPr>
                <w:rFonts w:ascii="Times New Roman" w:hAnsi="Times New Roman"/>
                <w:szCs w:val="20"/>
              </w:rPr>
            </w:pPr>
            <w:r w:rsidRPr="009C3B22">
              <w:rPr>
                <w:rFonts w:ascii="Times New Roman" w:hAnsi="Times New Roman"/>
                <w:szCs w:val="20"/>
              </w:rPr>
              <w:t>53.5%</w:t>
            </w:r>
          </w:p>
        </w:tc>
      </w:tr>
      <w:tr w:rsidR="006B0CFA" w:rsidRPr="009C3B22" w14:paraId="67A8DAC9" w14:textId="77777777" w:rsidTr="00775626">
        <w:tc>
          <w:tcPr>
            <w:tcW w:w="2360" w:type="dxa"/>
          </w:tcPr>
          <w:p w14:paraId="36ADA0DB" w14:textId="77777777" w:rsidR="006B0CFA" w:rsidRPr="009C3B22" w:rsidRDefault="006B0CFA" w:rsidP="00775626">
            <w:pPr>
              <w:pStyle w:val="table-contents"/>
              <w:framePr w:wrap="auto" w:xAlign="left" w:yAlign="inline"/>
              <w:rPr>
                <w:rFonts w:ascii="Times New Roman" w:hAnsi="Times New Roman"/>
              </w:rPr>
            </w:pPr>
            <w:r w:rsidRPr="009C3B22">
              <w:rPr>
                <w:rFonts w:ascii="Times New Roman" w:hAnsi="Times New Roman"/>
              </w:rPr>
              <w:t>2008</w:t>
            </w:r>
          </w:p>
        </w:tc>
        <w:tc>
          <w:tcPr>
            <w:tcW w:w="2354" w:type="dxa"/>
          </w:tcPr>
          <w:p w14:paraId="3E00B020" w14:textId="77777777" w:rsidR="006B0CFA" w:rsidRPr="009C3B22" w:rsidRDefault="006B0CFA" w:rsidP="00775626">
            <w:pPr>
              <w:pStyle w:val="table-contents"/>
              <w:framePr w:wrap="auto" w:xAlign="left" w:yAlign="inline"/>
              <w:rPr>
                <w:rFonts w:ascii="Times New Roman" w:hAnsi="Times New Roman"/>
              </w:rPr>
            </w:pPr>
            <w:r w:rsidRPr="009C3B22">
              <w:rPr>
                <w:rFonts w:ascii="Times New Roman" w:hAnsi="Times New Roman"/>
              </w:rPr>
              <w:t>-0.9%</w:t>
            </w:r>
          </w:p>
        </w:tc>
        <w:tc>
          <w:tcPr>
            <w:tcW w:w="2402" w:type="dxa"/>
          </w:tcPr>
          <w:p w14:paraId="3B7188CD" w14:textId="77777777" w:rsidR="006B0CFA" w:rsidRPr="009C3B22" w:rsidRDefault="006B0CFA" w:rsidP="00775626">
            <w:pPr>
              <w:pStyle w:val="table-contents"/>
              <w:framePr w:wrap="auto" w:xAlign="left" w:yAlign="inline"/>
              <w:rPr>
                <w:rFonts w:ascii="Times New Roman" w:hAnsi="Times New Roman"/>
                <w:szCs w:val="20"/>
              </w:rPr>
            </w:pPr>
            <w:r w:rsidRPr="009C3B22">
              <w:rPr>
                <w:rFonts w:ascii="Times New Roman" w:hAnsi="Times New Roman"/>
                <w:szCs w:val="20"/>
              </w:rPr>
              <w:t>-1.4%</w:t>
            </w:r>
          </w:p>
        </w:tc>
        <w:tc>
          <w:tcPr>
            <w:tcW w:w="2234" w:type="dxa"/>
          </w:tcPr>
          <w:p w14:paraId="0D99FDC3" w14:textId="77777777" w:rsidR="006B0CFA" w:rsidRPr="009C3B22" w:rsidRDefault="006B0CFA" w:rsidP="00775626">
            <w:pPr>
              <w:pStyle w:val="table-contents"/>
              <w:framePr w:wrap="auto" w:xAlign="left" w:yAlign="inline"/>
              <w:rPr>
                <w:rFonts w:ascii="Times New Roman" w:hAnsi="Times New Roman"/>
                <w:szCs w:val="20"/>
              </w:rPr>
            </w:pPr>
            <w:r w:rsidRPr="009C3B22">
              <w:rPr>
                <w:rFonts w:ascii="Times New Roman" w:hAnsi="Times New Roman"/>
                <w:szCs w:val="20"/>
              </w:rPr>
              <w:t>56%</w:t>
            </w:r>
          </w:p>
        </w:tc>
      </w:tr>
      <w:tr w:rsidR="006B0CFA" w:rsidRPr="009C3B22" w14:paraId="0488012B" w14:textId="77777777" w:rsidTr="00775626">
        <w:tc>
          <w:tcPr>
            <w:tcW w:w="2360" w:type="dxa"/>
          </w:tcPr>
          <w:p w14:paraId="53DE2CA8" w14:textId="77777777" w:rsidR="006B0CFA" w:rsidRPr="009C3B22" w:rsidRDefault="006B0CFA" w:rsidP="00775626">
            <w:pPr>
              <w:pStyle w:val="table-contents"/>
              <w:framePr w:wrap="auto" w:xAlign="left" w:yAlign="inline"/>
              <w:rPr>
                <w:rFonts w:ascii="Times New Roman" w:hAnsi="Times New Roman"/>
              </w:rPr>
            </w:pPr>
            <w:r w:rsidRPr="009C3B22">
              <w:rPr>
                <w:rFonts w:ascii="Times New Roman" w:hAnsi="Times New Roman"/>
              </w:rPr>
              <w:t>2012</w:t>
            </w:r>
          </w:p>
        </w:tc>
        <w:tc>
          <w:tcPr>
            <w:tcW w:w="2354" w:type="dxa"/>
          </w:tcPr>
          <w:p w14:paraId="0D64087E" w14:textId="77777777" w:rsidR="006B0CFA" w:rsidRPr="009C3B22" w:rsidRDefault="006B0CFA" w:rsidP="00775626">
            <w:pPr>
              <w:pStyle w:val="table-contents"/>
              <w:framePr w:wrap="auto" w:xAlign="left" w:yAlign="inline"/>
              <w:rPr>
                <w:rFonts w:ascii="Times New Roman" w:hAnsi="Times New Roman"/>
              </w:rPr>
            </w:pPr>
            <w:r w:rsidRPr="009C3B22">
              <w:rPr>
                <w:rFonts w:ascii="Times New Roman" w:hAnsi="Times New Roman"/>
              </w:rPr>
              <w:t>-0.2%</w:t>
            </w:r>
          </w:p>
        </w:tc>
        <w:tc>
          <w:tcPr>
            <w:tcW w:w="2402" w:type="dxa"/>
          </w:tcPr>
          <w:p w14:paraId="51A68CFC" w14:textId="77777777" w:rsidR="006B0CFA" w:rsidRPr="009C3B22" w:rsidRDefault="006B0CFA" w:rsidP="00775626">
            <w:pPr>
              <w:pStyle w:val="table-contents"/>
              <w:framePr w:wrap="auto" w:xAlign="left" w:yAlign="inline"/>
              <w:rPr>
                <w:rFonts w:ascii="Times New Roman" w:hAnsi="Times New Roman"/>
                <w:szCs w:val="20"/>
              </w:rPr>
            </w:pPr>
            <w:r w:rsidRPr="009C3B22">
              <w:rPr>
                <w:rFonts w:ascii="Times New Roman" w:hAnsi="Times New Roman"/>
                <w:szCs w:val="20"/>
              </w:rPr>
              <w:t>-0.35%</w:t>
            </w:r>
          </w:p>
        </w:tc>
        <w:tc>
          <w:tcPr>
            <w:tcW w:w="2234" w:type="dxa"/>
          </w:tcPr>
          <w:p w14:paraId="7D7B76C3" w14:textId="77777777" w:rsidR="006B0CFA" w:rsidRPr="009C3B22" w:rsidRDefault="006B0CFA" w:rsidP="00775626">
            <w:pPr>
              <w:pStyle w:val="table-contents"/>
              <w:framePr w:wrap="auto" w:xAlign="left" w:yAlign="inline"/>
              <w:rPr>
                <w:rFonts w:ascii="Times New Roman" w:hAnsi="Times New Roman"/>
                <w:szCs w:val="20"/>
              </w:rPr>
            </w:pPr>
            <w:r w:rsidRPr="009C3B22">
              <w:rPr>
                <w:rFonts w:ascii="Times New Roman" w:hAnsi="Times New Roman"/>
                <w:szCs w:val="20"/>
              </w:rPr>
              <w:t>51.6%</w:t>
            </w:r>
          </w:p>
        </w:tc>
      </w:tr>
      <w:tr w:rsidR="006B0CFA" w:rsidRPr="009C3B22" w14:paraId="434B989B" w14:textId="77777777" w:rsidTr="00775626">
        <w:tc>
          <w:tcPr>
            <w:tcW w:w="2360" w:type="dxa"/>
          </w:tcPr>
          <w:p w14:paraId="70A17881" w14:textId="77777777" w:rsidR="006B0CFA" w:rsidRPr="009C3B22" w:rsidRDefault="006B0CFA" w:rsidP="00775626">
            <w:pPr>
              <w:pStyle w:val="table-contents"/>
              <w:framePr w:wrap="auto" w:xAlign="left" w:yAlign="inline"/>
              <w:rPr>
                <w:rFonts w:ascii="Times New Roman" w:hAnsi="Times New Roman"/>
              </w:rPr>
            </w:pPr>
            <w:r w:rsidRPr="009C3B22">
              <w:rPr>
                <w:rFonts w:ascii="Times New Roman" w:hAnsi="Times New Roman"/>
              </w:rPr>
              <w:t>2016</w:t>
            </w:r>
          </w:p>
        </w:tc>
        <w:tc>
          <w:tcPr>
            <w:tcW w:w="2354" w:type="dxa"/>
          </w:tcPr>
          <w:p w14:paraId="7D98DB4E" w14:textId="77777777" w:rsidR="006B0CFA" w:rsidRPr="009C3B22" w:rsidRDefault="006B0CFA" w:rsidP="00775626">
            <w:pPr>
              <w:pStyle w:val="table-contents"/>
              <w:framePr w:wrap="auto" w:xAlign="left" w:yAlign="inline"/>
              <w:rPr>
                <w:rFonts w:ascii="Times New Roman" w:hAnsi="Times New Roman"/>
              </w:rPr>
            </w:pPr>
            <w:r w:rsidRPr="009C3B22">
              <w:rPr>
                <w:rFonts w:ascii="Times New Roman" w:hAnsi="Times New Roman"/>
              </w:rPr>
              <w:t>2.2%</w:t>
            </w:r>
          </w:p>
        </w:tc>
        <w:tc>
          <w:tcPr>
            <w:tcW w:w="2402" w:type="dxa"/>
          </w:tcPr>
          <w:p w14:paraId="6C2235A5" w14:textId="77777777" w:rsidR="006B0CFA" w:rsidRPr="009C3B22" w:rsidRDefault="006B0CFA" w:rsidP="00775626">
            <w:pPr>
              <w:pStyle w:val="table-contents"/>
              <w:framePr w:wrap="auto" w:xAlign="left" w:yAlign="inline"/>
              <w:rPr>
                <w:rFonts w:ascii="Times New Roman" w:hAnsi="Times New Roman"/>
                <w:szCs w:val="20"/>
              </w:rPr>
            </w:pPr>
            <w:r w:rsidRPr="009C3B22">
              <w:rPr>
                <w:rFonts w:ascii="Times New Roman" w:hAnsi="Times New Roman"/>
                <w:szCs w:val="20"/>
              </w:rPr>
              <w:t>4.2%</w:t>
            </w:r>
          </w:p>
        </w:tc>
        <w:tc>
          <w:tcPr>
            <w:tcW w:w="2234" w:type="dxa"/>
          </w:tcPr>
          <w:p w14:paraId="7770F3F3" w14:textId="77777777" w:rsidR="006B0CFA" w:rsidRPr="009C3B22" w:rsidRDefault="006B0CFA" w:rsidP="00775626">
            <w:pPr>
              <w:pStyle w:val="table-contents"/>
              <w:framePr w:wrap="auto" w:xAlign="left" w:yAlign="inline"/>
              <w:rPr>
                <w:rFonts w:ascii="Times New Roman" w:hAnsi="Times New Roman"/>
                <w:szCs w:val="20"/>
              </w:rPr>
            </w:pPr>
            <w:r w:rsidRPr="009C3B22">
              <w:rPr>
                <w:rFonts w:ascii="Times New Roman" w:hAnsi="Times New Roman"/>
                <w:szCs w:val="20"/>
              </w:rPr>
              <w:t>56.6%</w:t>
            </w:r>
          </w:p>
        </w:tc>
      </w:tr>
      <w:tr w:rsidR="006B0CFA" w:rsidRPr="009C3B22" w14:paraId="3F61AA4F" w14:textId="77777777" w:rsidTr="00775626">
        <w:tc>
          <w:tcPr>
            <w:tcW w:w="2360" w:type="dxa"/>
          </w:tcPr>
          <w:p w14:paraId="462A385E" w14:textId="77777777" w:rsidR="006B0CFA" w:rsidRPr="009C3B22" w:rsidRDefault="006B0CFA" w:rsidP="00775626">
            <w:pPr>
              <w:pStyle w:val="table-contents"/>
              <w:framePr w:wrap="auto" w:xAlign="left" w:yAlign="inline"/>
              <w:rPr>
                <w:rFonts w:ascii="Times New Roman" w:hAnsi="Times New Roman"/>
              </w:rPr>
            </w:pPr>
            <w:r w:rsidRPr="009C3B22">
              <w:rPr>
                <w:rFonts w:ascii="Times New Roman" w:hAnsi="Times New Roman"/>
              </w:rPr>
              <w:t>2020</w:t>
            </w:r>
          </w:p>
        </w:tc>
        <w:tc>
          <w:tcPr>
            <w:tcW w:w="2354" w:type="dxa"/>
          </w:tcPr>
          <w:p w14:paraId="5CC1419E" w14:textId="77777777" w:rsidR="006B0CFA" w:rsidRPr="009C3B22" w:rsidRDefault="006B0CFA" w:rsidP="00775626">
            <w:pPr>
              <w:pStyle w:val="table-contents"/>
              <w:framePr w:wrap="auto" w:xAlign="left" w:yAlign="inline"/>
              <w:rPr>
                <w:rFonts w:ascii="Times New Roman" w:hAnsi="Times New Roman"/>
              </w:rPr>
            </w:pPr>
            <w:r w:rsidRPr="009C3B22">
              <w:rPr>
                <w:rFonts w:ascii="Times New Roman" w:hAnsi="Times New Roman"/>
              </w:rPr>
              <w:t>2.2%</w:t>
            </w:r>
          </w:p>
        </w:tc>
        <w:tc>
          <w:tcPr>
            <w:tcW w:w="2402" w:type="dxa"/>
          </w:tcPr>
          <w:p w14:paraId="7CFF3192" w14:textId="77777777" w:rsidR="006B0CFA" w:rsidRPr="009C3B22" w:rsidRDefault="006B0CFA" w:rsidP="00775626">
            <w:pPr>
              <w:pStyle w:val="table-contents"/>
              <w:framePr w:wrap="auto" w:xAlign="left" w:yAlign="inline"/>
              <w:rPr>
                <w:rFonts w:ascii="Times New Roman" w:hAnsi="Times New Roman"/>
                <w:szCs w:val="20"/>
              </w:rPr>
            </w:pPr>
            <w:r w:rsidRPr="009C3B22">
              <w:rPr>
                <w:rFonts w:ascii="Times New Roman" w:hAnsi="Times New Roman"/>
                <w:szCs w:val="20"/>
              </w:rPr>
              <w:t>3.3%</w:t>
            </w:r>
          </w:p>
        </w:tc>
        <w:tc>
          <w:tcPr>
            <w:tcW w:w="2234" w:type="dxa"/>
          </w:tcPr>
          <w:p w14:paraId="651DB2CF" w14:textId="77777777" w:rsidR="006B0CFA" w:rsidRPr="009C3B22" w:rsidRDefault="006B0CFA" w:rsidP="00775626">
            <w:pPr>
              <w:pStyle w:val="table-contents"/>
              <w:framePr w:wrap="auto" w:xAlign="left" w:yAlign="inline"/>
              <w:rPr>
                <w:rFonts w:ascii="Times New Roman" w:hAnsi="Times New Roman"/>
                <w:szCs w:val="20"/>
              </w:rPr>
            </w:pPr>
            <w:r w:rsidRPr="009C3B22">
              <w:rPr>
                <w:rFonts w:ascii="Times New Roman" w:hAnsi="Times New Roman"/>
                <w:szCs w:val="20"/>
              </w:rPr>
              <w:t>55.3%</w:t>
            </w:r>
          </w:p>
        </w:tc>
      </w:tr>
    </w:tbl>
    <w:p w14:paraId="13BDB5DC" w14:textId="77777777" w:rsidR="006B0CFA" w:rsidRPr="009C3B22" w:rsidRDefault="006B0CFA" w:rsidP="006B0CFA">
      <w:pPr>
        <w:spacing w:before="0" w:line="240" w:lineRule="auto"/>
        <w:ind w:firstLine="0"/>
        <w:jc w:val="left"/>
        <w:rPr>
          <w:rFonts w:ascii="Times New Roman" w:hAnsi="Times New Roman"/>
          <w:szCs w:val="20"/>
        </w:rPr>
      </w:pPr>
    </w:p>
    <w:p w14:paraId="29D1CDB2" w14:textId="77777777" w:rsidR="00BE5EDC" w:rsidRDefault="00BE5EDC">
      <w:pPr>
        <w:spacing w:before="0" w:line="240" w:lineRule="auto"/>
        <w:ind w:firstLine="0"/>
        <w:jc w:val="left"/>
        <w:rPr>
          <w:rFonts w:ascii="Times New Roman" w:hAnsi="Times New Roman"/>
          <w:sz w:val="24"/>
        </w:rPr>
      </w:pPr>
    </w:p>
    <w:p w14:paraId="60AEF501" w14:textId="71AB8027" w:rsidR="00327077" w:rsidDel="00327077" w:rsidRDefault="006B0CFA" w:rsidP="00327077">
      <w:pPr>
        <w:pStyle w:val="table-note"/>
        <w:rPr>
          <w:del w:id="29" w:author="Jonathan Cervas" w:date="2022-03-17T14:40:00Z"/>
          <w:rFonts w:ascii="Times New Roman" w:hAnsi="Times New Roman" w:cs="Times New Roman"/>
          <w:sz w:val="24"/>
        </w:rPr>
      </w:pPr>
      <w:ins w:id="30" w:author="Bernie Grofman" w:date="2022-03-17T05:01:00Z">
        <w:del w:id="31" w:author="Jonathan Cervas" w:date="2022-03-17T14:40:00Z">
          <w:r w:rsidDel="00327077">
            <w:rPr>
              <w:rFonts w:ascii="Times New Roman" w:hAnsi="Times New Roman"/>
              <w:sz w:val="24"/>
            </w:rPr>
            <w:br w:type="page"/>
          </w:r>
        </w:del>
      </w:ins>
      <w:moveToRangeStart w:id="32" w:author="Jonathan Cervas" w:date="2022-03-17T14:40:00Z" w:name="move98420425"/>
      <w:moveTo w:id="33" w:author="Jonathan Cervas" w:date="2022-03-17T14:40:00Z">
        <w:r w:rsidR="00327077" w:rsidRPr="008A790B">
          <w:rPr>
            <w:rFonts w:ascii="Times New Roman" w:hAnsi="Times New Roman" w:cs="Times New Roman"/>
            <w:sz w:val="24"/>
          </w:rPr>
          <w:t>Note: Column 2 shows the signed bias when the vote-share is tied. Column 3 shows the signed bias at the actual two-party vote-share of that year’s election. Negative numbers favor the Democratic candidate in columns 2 and 3. Column 4 shows the percent of the vote-share when bias is zero; that is, when the seat-share received by each party is symmetric.</w:t>
        </w:r>
      </w:moveTo>
    </w:p>
    <w:p w14:paraId="5B60409E" w14:textId="77777777" w:rsidR="00327077" w:rsidRPr="008A790B" w:rsidRDefault="00327077" w:rsidP="00327077">
      <w:pPr>
        <w:pStyle w:val="table-note"/>
        <w:rPr>
          <w:ins w:id="34" w:author="Jonathan Cervas" w:date="2022-03-17T14:40:00Z"/>
          <w:moveTo w:id="35" w:author="Jonathan Cervas" w:date="2022-03-17T14:40:00Z"/>
          <w:rFonts w:ascii="Times New Roman" w:hAnsi="Times New Roman" w:cs="Times New Roman"/>
          <w:sz w:val="24"/>
        </w:rPr>
      </w:pPr>
    </w:p>
    <w:moveToRangeEnd w:id="32"/>
    <w:p w14:paraId="3F1E1F3C" w14:textId="32FA09E5" w:rsidR="006B0CFA" w:rsidDel="00327077" w:rsidRDefault="006B0CFA">
      <w:pPr>
        <w:spacing w:before="0" w:line="240" w:lineRule="auto"/>
        <w:ind w:firstLine="0"/>
        <w:jc w:val="left"/>
        <w:rPr>
          <w:ins w:id="36" w:author="Bernie Grofman" w:date="2022-03-17T05:01:00Z"/>
          <w:del w:id="37" w:author="Jonathan Cervas" w:date="2022-03-17T14:40:00Z"/>
          <w:rFonts w:ascii="Times New Roman" w:hAnsi="Times New Roman"/>
          <w:sz w:val="24"/>
        </w:rPr>
      </w:pPr>
    </w:p>
    <w:p w14:paraId="0913C3BC" w14:textId="77777777" w:rsidR="002E4459" w:rsidRPr="008A790B" w:rsidRDefault="002E4459" w:rsidP="00327077">
      <w:pPr>
        <w:pStyle w:val="table-note"/>
        <w:pPrChange w:id="38" w:author="Jonathan Cervas" w:date="2022-03-17T14:40:00Z">
          <w:pPr>
            <w:spacing w:before="100" w:beforeAutospacing="1" w:after="100" w:afterAutospacing="1"/>
            <w:ind w:left="480" w:hanging="480"/>
            <w:jc w:val="left"/>
          </w:pPr>
        </w:pPrChange>
      </w:pPr>
    </w:p>
    <w:sectPr w:rsidR="002E4459" w:rsidRPr="008A790B" w:rsidSect="009030D3">
      <w:endnotePr>
        <w:numFmt w:val="decimal"/>
      </w:end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68B48" w14:textId="77777777" w:rsidR="00E50FF8" w:rsidRDefault="00E50FF8" w:rsidP="00BF4B21">
      <w:pPr>
        <w:spacing w:before="0" w:line="240" w:lineRule="auto"/>
      </w:pPr>
      <w:r>
        <w:separator/>
      </w:r>
    </w:p>
  </w:endnote>
  <w:endnote w:type="continuationSeparator" w:id="0">
    <w:p w14:paraId="7AEE5B10" w14:textId="77777777" w:rsidR="00E50FF8" w:rsidRDefault="00E50FF8" w:rsidP="00BF4B21">
      <w:pPr>
        <w:spacing w:before="0" w:line="240" w:lineRule="auto"/>
      </w:pPr>
      <w:r>
        <w:continuationSeparator/>
      </w:r>
    </w:p>
  </w:endnote>
  <w:endnote w:id="1">
    <w:p w14:paraId="0D2E4928" w14:textId="53409D75" w:rsidR="00BE5EDC" w:rsidRPr="00BE5EDC" w:rsidRDefault="00BE5EDC" w:rsidP="00BE5EDC">
      <w:pPr>
        <w:pStyle w:val="EndnoteText"/>
        <w:spacing w:line="480" w:lineRule="auto"/>
        <w:rPr>
          <w:rFonts w:ascii="Times New Roman" w:hAnsi="Times New Roman"/>
          <w:b/>
          <w:bCs/>
          <w:color w:val="FF0000"/>
          <w:sz w:val="24"/>
        </w:rPr>
      </w:pPr>
      <w:r w:rsidRPr="00E21807">
        <w:rPr>
          <w:rStyle w:val="ReferenceTextChar"/>
          <w:rFonts w:cs="Arial"/>
          <w:sz w:val="16"/>
        </w:rPr>
        <w:endnoteRef/>
      </w:r>
      <w:r w:rsidRPr="00E21807">
        <w:rPr>
          <w:rStyle w:val="ReferenceTextChar"/>
          <w:rFonts w:cs="Arial"/>
          <w:sz w:val="16"/>
          <w:szCs w:val="16"/>
        </w:rPr>
        <w:t xml:space="preserve"> </w:t>
      </w:r>
      <w:r w:rsidRPr="008A790B">
        <w:rPr>
          <w:rFonts w:ascii="Times New Roman" w:hAnsi="Times New Roman"/>
          <w:sz w:val="24"/>
        </w:rPr>
        <w:tab/>
        <w:t xml:space="preserve">The folded seats-votes curve is related to the concept of </w:t>
      </w:r>
      <w:r w:rsidRPr="008A790B">
        <w:rPr>
          <w:rFonts w:ascii="Times New Roman" w:hAnsi="Times New Roman"/>
          <w:i/>
          <w:iCs/>
          <w:sz w:val="24"/>
        </w:rPr>
        <w:t>global symmetry</w:t>
      </w:r>
      <w:r w:rsidRPr="008A790B">
        <w:rPr>
          <w:rFonts w:ascii="Times New Roman" w:hAnsi="Times New Roman"/>
          <w:sz w:val="24"/>
        </w:rPr>
        <w:t xml:space="preserve"> in Nagle and Ramsay (</w:t>
      </w:r>
      <w:r w:rsidRPr="008A790B">
        <w:rPr>
          <w:rStyle w:val="ReferenceFootnoteChar"/>
          <w:rFonts w:ascii="Times New Roman" w:eastAsiaTheme="minorEastAsia" w:hAnsi="Times New Roman" w:cs="Times New Roman"/>
          <w:sz w:val="24"/>
        </w:rPr>
        <w:t>2021</w:t>
      </w:r>
      <w:r w:rsidRPr="008A790B">
        <w:rPr>
          <w:rFonts w:ascii="Times New Roman" w:hAnsi="Times New Roman"/>
          <w:sz w:val="24"/>
        </w:rPr>
        <w:t xml:space="preserve">). That measure looks at total area between the two curves shown in each of the subfigures in </w:t>
      </w:r>
      <w:r w:rsidRPr="008A790B">
        <w:rPr>
          <w:rFonts w:ascii="Times New Roman" w:hAnsi="Times New Roman"/>
          <w:b/>
          <w:bCs/>
          <w:sz w:val="24"/>
        </w:rPr>
        <w:t>Figure 1</w:t>
      </w:r>
      <w:r w:rsidRPr="008A790B">
        <w:rPr>
          <w:rFonts w:ascii="Times New Roman" w:hAnsi="Times New Roman"/>
          <w:sz w:val="24"/>
        </w:rPr>
        <w:t>. A similar approach to plotting seats votes relationships is found in Duchin and Tenner (</w:t>
      </w:r>
      <w:r w:rsidRPr="008A790B">
        <w:rPr>
          <w:rStyle w:val="ReferenceFootnoteChar"/>
          <w:rFonts w:ascii="Times New Roman" w:eastAsiaTheme="minorEastAsia" w:hAnsi="Times New Roman" w:cs="Times New Roman"/>
          <w:sz w:val="24"/>
        </w:rPr>
        <w:t>2018</w:t>
      </w:r>
      <w:r w:rsidRPr="008A790B">
        <w:rPr>
          <w:rStyle w:val="ReferenceTextChar"/>
          <w:rFonts w:ascii="Times New Roman" w:hAnsi="Times New Roman"/>
          <w:sz w:val="24"/>
        </w:rPr>
        <w:t>)</w:t>
      </w:r>
      <w:r w:rsidRPr="008A790B">
        <w:rPr>
          <w:rFonts w:ascii="Times New Roman" w:hAnsi="Times New Roman"/>
          <w:sz w:val="24"/>
        </w:rPr>
        <w:t>. Work in progress by the present authors allows for a non-uniform distribution over those seat-share values based on stochastic expectations derived from the past history of electio</w:t>
      </w:r>
      <w:r w:rsidRPr="00BE5EDC">
        <w:rPr>
          <w:rFonts w:ascii="Times New Roman" w:hAnsi="Times New Roman"/>
          <w:sz w:val="24"/>
        </w:rPr>
        <w:t xml:space="preserve">n popular vote outcomes and inter-election shifts. </w:t>
      </w:r>
    </w:p>
  </w:endnote>
  <w:endnote w:id="2">
    <w:p w14:paraId="60B033CC" w14:textId="48E94942" w:rsidR="00BE5EDC" w:rsidRPr="00BE5EDC" w:rsidRDefault="00BE5EDC" w:rsidP="00BE5EDC">
      <w:pPr>
        <w:pStyle w:val="EndnoteText"/>
        <w:spacing w:line="480" w:lineRule="auto"/>
        <w:rPr>
          <w:rFonts w:ascii="Times New Roman" w:hAnsi="Times New Roman"/>
          <w:b/>
          <w:bCs/>
          <w:color w:val="FF0000"/>
          <w:sz w:val="24"/>
        </w:rPr>
      </w:pPr>
      <w:r w:rsidRPr="00BE5EDC">
        <w:rPr>
          <w:rStyle w:val="EndnoteReference"/>
          <w:rFonts w:ascii="Times New Roman" w:hAnsi="Times New Roman"/>
          <w:sz w:val="16"/>
          <w:szCs w:val="16"/>
        </w:rPr>
        <w:endnoteRef/>
      </w:r>
      <w:r w:rsidRPr="00BE5EDC">
        <w:rPr>
          <w:rFonts w:ascii="Times New Roman" w:hAnsi="Times New Roman"/>
          <w:szCs w:val="16"/>
        </w:rPr>
        <w:t xml:space="preserve"> </w:t>
      </w:r>
      <w:r w:rsidRPr="00BE5EDC">
        <w:rPr>
          <w:rFonts w:ascii="Times New Roman" w:hAnsi="Times New Roman"/>
          <w:szCs w:val="16"/>
        </w:rPr>
        <w:tab/>
      </w:r>
      <w:r w:rsidRPr="00BE5EDC">
        <w:rPr>
          <w:rFonts w:ascii="Times New Roman" w:hAnsi="Times New Roman"/>
          <w:sz w:val="24"/>
        </w:rPr>
        <w:t>Following Gelman and King (</w:t>
      </w:r>
      <w:r w:rsidRPr="00BE5EDC">
        <w:rPr>
          <w:rStyle w:val="ReferenceFootnoteChar"/>
          <w:rFonts w:ascii="Times New Roman" w:hAnsi="Times New Roman" w:cs="Times New Roman"/>
          <w:sz w:val="24"/>
        </w:rPr>
        <w:t>1994</w:t>
      </w:r>
      <w:r w:rsidRPr="00BE5EDC">
        <w:rPr>
          <w:rFonts w:ascii="Times New Roman" w:hAnsi="Times New Roman"/>
          <w:sz w:val="24"/>
        </w:rPr>
        <w:t>), our simulation assumes uniform swing with stochastic error. For each election in our dataset, we find the residual standard error from a regression that predicts the current election from the previous one at the state level -- inter-election swing – and average the previous three elections as noise and the actual election result in each state as the mean. We ran 301,000 simulations per election (1,000 at each vote share between 35-65%, with intervals of 0.1) to arrive at our curves.</w:t>
      </w:r>
    </w:p>
  </w:endnote>
  <w:endnote w:id="3">
    <w:p w14:paraId="14DEF327" w14:textId="454862DB" w:rsidR="00BE5EDC" w:rsidRPr="00BE5EDC" w:rsidRDefault="00BE5EDC" w:rsidP="00BE5EDC">
      <w:pPr>
        <w:pStyle w:val="EndnoteText"/>
        <w:spacing w:line="480" w:lineRule="auto"/>
        <w:rPr>
          <w:rFonts w:ascii="Times New Roman" w:hAnsi="Times New Roman"/>
          <w:b/>
          <w:bCs/>
          <w:sz w:val="24"/>
        </w:rPr>
      </w:pPr>
      <w:r w:rsidRPr="00BE5EDC">
        <w:rPr>
          <w:rStyle w:val="EndnoteReference"/>
          <w:rFonts w:ascii="Times New Roman" w:hAnsi="Times New Roman"/>
          <w:sz w:val="24"/>
        </w:rPr>
        <w:endnoteRef/>
      </w:r>
      <w:r w:rsidRPr="00BE5EDC">
        <w:rPr>
          <w:rFonts w:ascii="Times New Roman" w:hAnsi="Times New Roman"/>
          <w:sz w:val="24"/>
        </w:rPr>
        <w:t xml:space="preserve"> </w:t>
      </w:r>
      <w:r w:rsidRPr="00BE5EDC">
        <w:rPr>
          <w:rFonts w:ascii="Times New Roman" w:hAnsi="Times New Roman"/>
          <w:sz w:val="24"/>
        </w:rPr>
        <w:tab/>
        <w:t xml:space="preserve">In the terminology used in political science in the U.S., an EC </w:t>
      </w:r>
      <w:r w:rsidRPr="00BE5EDC">
        <w:rPr>
          <w:rFonts w:ascii="Times New Roman" w:hAnsi="Times New Roman"/>
          <w:i/>
          <w:iCs/>
          <w:sz w:val="24"/>
        </w:rPr>
        <w:t>inversion</w:t>
      </w:r>
      <w:r w:rsidRPr="00BE5EDC">
        <w:rPr>
          <w:rFonts w:ascii="Times New Roman" w:hAnsi="Times New Roman"/>
          <w:sz w:val="24"/>
        </w:rPr>
        <w:t xml:space="preserve"> is when the candidate who wins the most overall votes, (a.k.a. the </w:t>
      </w:r>
      <w:r w:rsidRPr="00BE5EDC">
        <w:rPr>
          <w:rFonts w:ascii="Times New Roman" w:hAnsi="Times New Roman"/>
          <w:i/>
          <w:iCs/>
          <w:sz w:val="24"/>
        </w:rPr>
        <w:t>popular vote</w:t>
      </w:r>
      <w:r w:rsidRPr="00BE5EDC">
        <w:rPr>
          <w:rFonts w:ascii="Times New Roman" w:hAnsi="Times New Roman"/>
          <w:sz w:val="24"/>
        </w:rPr>
        <w:t>), fails to win a majority of the votes in the Electoral College (</w:t>
      </w:r>
      <w:r w:rsidRPr="00BE5EDC">
        <w:rPr>
          <w:rStyle w:val="ReferenceFootnoteChar"/>
          <w:rFonts w:ascii="Times New Roman" w:hAnsi="Times New Roman" w:cs="Times New Roman"/>
          <w:sz w:val="24"/>
        </w:rPr>
        <w:t>Miller 2012; Cervas and Grofman 2020</w:t>
      </w:r>
      <w:r w:rsidRPr="00BE5EDC">
        <w:rPr>
          <w:rFonts w:ascii="Times New Roman" w:hAnsi="Times New Roman"/>
          <w:sz w:val="24"/>
        </w:rPr>
        <w:t>).</w:t>
      </w:r>
    </w:p>
  </w:endnote>
  <w:endnote w:id="4">
    <w:p w14:paraId="6EBE34F9" w14:textId="76190AE7" w:rsidR="00BE5EDC" w:rsidRPr="008A790B" w:rsidRDefault="00BE5EDC" w:rsidP="00BE5EDC">
      <w:pPr>
        <w:pStyle w:val="EndnoteText"/>
        <w:spacing w:line="480" w:lineRule="auto"/>
        <w:rPr>
          <w:rFonts w:ascii="Times New Roman" w:hAnsi="Times New Roman"/>
          <w:sz w:val="24"/>
        </w:rPr>
      </w:pPr>
      <w:r w:rsidRPr="00BE5EDC">
        <w:rPr>
          <w:rStyle w:val="EndnoteReference"/>
          <w:rFonts w:ascii="Times New Roman" w:hAnsi="Times New Roman"/>
          <w:sz w:val="24"/>
        </w:rPr>
        <w:endnoteRef/>
      </w:r>
      <w:r w:rsidRPr="00BE5EDC">
        <w:rPr>
          <w:rFonts w:ascii="Times New Roman" w:hAnsi="Times New Roman"/>
          <w:sz w:val="24"/>
        </w:rPr>
        <w:t xml:space="preserve"> </w:t>
      </w:r>
      <w:r w:rsidRPr="00BE5EDC">
        <w:rPr>
          <w:rFonts w:ascii="Times New Roman" w:hAnsi="Times New Roman"/>
          <w:sz w:val="24"/>
        </w:rPr>
        <w:tab/>
        <w:t>Indeed, the estimated seat-share at a given vote-share is significantly different than what might be expected if seat-share were equal to vote-share. This is particularly true in the Electoral College, since most states organize their electors such that the state plurality winner captures all the state’s electors.</w:t>
      </w:r>
    </w:p>
  </w:endnote>
  <w:endnote w:id="5">
    <w:p w14:paraId="525B2459" w14:textId="0CA422BD" w:rsidR="00BE5EDC" w:rsidRPr="008A790B" w:rsidRDefault="00BE5EDC" w:rsidP="008A790B">
      <w:pPr>
        <w:pStyle w:val="EndnoteText"/>
        <w:spacing w:line="480" w:lineRule="auto"/>
        <w:rPr>
          <w:rFonts w:ascii="Times New Roman" w:hAnsi="Times New Roman"/>
          <w:sz w:val="24"/>
        </w:rPr>
      </w:pPr>
      <w:r w:rsidRPr="008A790B">
        <w:rPr>
          <w:rStyle w:val="EndnoteReference"/>
          <w:rFonts w:ascii="Times New Roman" w:hAnsi="Times New Roman"/>
          <w:sz w:val="24"/>
        </w:rPr>
        <w:endnoteRef/>
      </w:r>
      <w:r w:rsidRPr="008A790B">
        <w:rPr>
          <w:rFonts w:ascii="Times New Roman" w:hAnsi="Times New Roman"/>
          <w:sz w:val="24"/>
        </w:rPr>
        <w:t xml:space="preserve"> </w:t>
      </w:r>
      <w:r w:rsidRPr="008A790B">
        <w:rPr>
          <w:rFonts w:ascii="Times New Roman" w:hAnsi="Times New Roman"/>
          <w:sz w:val="24"/>
        </w:rPr>
        <w:tab/>
        <w:t>By, assuming a uniform distribution of vote over some given range of vote share values, we could also find the mean partisan bias over that range as the area between the Democratic and Republican curves.</w:t>
      </w:r>
    </w:p>
  </w:endnote>
  <w:endnote w:id="6">
    <w:p w14:paraId="3C8F1D8C" w14:textId="77777777" w:rsidR="00BE5EDC" w:rsidRPr="008A790B" w:rsidRDefault="00BE5EDC" w:rsidP="008A790B">
      <w:pPr>
        <w:pStyle w:val="EndnoteText"/>
        <w:spacing w:line="480" w:lineRule="auto"/>
        <w:rPr>
          <w:rFonts w:ascii="Times New Roman" w:hAnsi="Times New Roman"/>
          <w:b/>
          <w:bCs/>
          <w:color w:val="FF0000"/>
          <w:sz w:val="24"/>
        </w:rPr>
      </w:pPr>
      <w:r w:rsidRPr="00072ECF">
        <w:rPr>
          <w:rStyle w:val="EndnoteReference"/>
          <w:rFonts w:cs="Arial"/>
          <w:sz w:val="16"/>
          <w:szCs w:val="16"/>
        </w:rPr>
        <w:endnoteRef/>
      </w:r>
      <w:r w:rsidRPr="00072ECF">
        <w:rPr>
          <w:rFonts w:cs="Arial"/>
          <w:szCs w:val="16"/>
        </w:rPr>
        <w:t xml:space="preserve"> </w:t>
      </w:r>
      <w:r w:rsidRPr="00072ECF">
        <w:rPr>
          <w:rFonts w:cs="Arial"/>
          <w:szCs w:val="16"/>
        </w:rPr>
        <w:tab/>
      </w:r>
      <w:r w:rsidRPr="008A790B">
        <w:rPr>
          <w:rFonts w:ascii="Times New Roman" w:hAnsi="Times New Roman"/>
          <w:sz w:val="24"/>
        </w:rPr>
        <w:t>The presidential elections in the 21</w:t>
      </w:r>
      <w:r w:rsidRPr="008A790B">
        <w:rPr>
          <w:rFonts w:ascii="Times New Roman" w:hAnsi="Times New Roman"/>
          <w:sz w:val="24"/>
          <w:vertAlign w:val="superscript"/>
        </w:rPr>
        <w:t>st</w:t>
      </w:r>
      <w:r w:rsidRPr="008A790B">
        <w:rPr>
          <w:rFonts w:ascii="Times New Roman" w:hAnsi="Times New Roman"/>
          <w:sz w:val="24"/>
        </w:rPr>
        <w:t xml:space="preserve"> century </w:t>
      </w:r>
      <w:proofErr w:type="gramStart"/>
      <w:r w:rsidRPr="008A790B">
        <w:rPr>
          <w:rFonts w:ascii="Times New Roman" w:hAnsi="Times New Roman"/>
          <w:sz w:val="24"/>
        </w:rPr>
        <w:t>are</w:t>
      </w:r>
      <w:proofErr w:type="gramEnd"/>
      <w:r w:rsidRPr="008A790B">
        <w:rPr>
          <w:rFonts w:ascii="Times New Roman" w:hAnsi="Times New Roman"/>
          <w:sz w:val="24"/>
        </w:rPr>
        <w:t xml:space="preserve"> all remarkably similar to one another in terms of Democratic candidate share of the popular vote, since all are among the most competitive in our nation’s history. We would need to go back to the elections between 1876 and 1888 to find comparable competitiveness levels (</w:t>
      </w:r>
      <w:r w:rsidRPr="008A790B">
        <w:rPr>
          <w:rStyle w:val="ReferenceFootnoteChar"/>
          <w:rFonts w:ascii="Times New Roman" w:hAnsi="Times New Roman" w:cs="Times New Roman"/>
          <w:sz w:val="24"/>
        </w:rPr>
        <w:t>Lee 2016</w:t>
      </w:r>
      <w:r w:rsidRPr="008A790B">
        <w:rPr>
          <w:rFonts w:ascii="Times New Roman" w:hAnsi="Times New Roman"/>
          <w:sz w:val="24"/>
        </w:rPr>
        <w:t>).</w:t>
      </w:r>
    </w:p>
    <w:p w14:paraId="596D4678" w14:textId="77777777" w:rsidR="00BE5EDC" w:rsidRPr="008A790B" w:rsidRDefault="00BE5EDC" w:rsidP="008A790B">
      <w:pPr>
        <w:pStyle w:val="EndnoteText"/>
        <w:spacing w:line="480" w:lineRule="auto"/>
        <w:rPr>
          <w:rFonts w:ascii="Times New Roman" w:hAnsi="Times New Roman"/>
          <w:sz w:val="24"/>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CA09F9B5-6F0E-E745-9FC0-3583250342D0}"/>
  </w:font>
  <w:font w:name="Times New Roman">
    <w:panose1 w:val="02020603050405020304"/>
    <w:charset w:val="00"/>
    <w:family w:val="roman"/>
    <w:pitch w:val="variable"/>
    <w:sig w:usb0="E0002EFF" w:usb1="C000785B" w:usb2="00000009" w:usb3="00000000" w:csb0="000001FF" w:csb1="00000000"/>
    <w:embedRegular r:id="rId2" w:fontKey="{2B82AF2B-7F56-AF4C-B929-771D6AB3384B}"/>
    <w:embedBold r:id="rId3" w:fontKey="{DFB40A67-7DE0-0A43-B5DB-984DBFACB4DD}"/>
    <w:embedItalic r:id="rId4" w:fontKey="{0E7B9B55-17A3-C145-B058-F0DD94EB7A56}"/>
    <w:embedBoldItalic r:id="rId5" w:fontKey="{51A6AD83-3D01-3441-8CAD-8A6741372014}"/>
  </w:font>
  <w:font w:name="Calibri">
    <w:panose1 w:val="020F0502020204030204"/>
    <w:charset w:val="00"/>
    <w:family w:val="swiss"/>
    <w:pitch w:val="variable"/>
    <w:sig w:usb0="E4002EFF" w:usb1="C000247B" w:usb2="00000009" w:usb3="00000000" w:csb0="000001FF" w:csb1="00000000"/>
    <w:embedRegular r:id="rId6" w:fontKey="{2EE165D6-194C-0D47-97CD-439BFEB773FE}"/>
    <w:embedBold r:id="rId7" w:fontKey="{07EAAC3B-30AB-8E40-9EDC-B8BFAD9C5959}"/>
    <w:embedItalic r:id="rId8" w:fontKey="{60A3E55C-D816-7B4B-9AA2-B294CFAF9552}"/>
    <w:embedBoldItalic r:id="rId9" w:fontKey="{0CB72F0E-6E07-4D4E-8A96-B83B0D021E0E}"/>
  </w:font>
  <w:font w:name="Arial">
    <w:panose1 w:val="020B0604020202020204"/>
    <w:charset w:val="00"/>
    <w:family w:val="swiss"/>
    <w:pitch w:val="variable"/>
    <w:sig w:usb0="E0002AFF" w:usb1="C0007843" w:usb2="00000009" w:usb3="00000000" w:csb0="000001FF" w:csb1="00000000"/>
    <w:embedRegular r:id="rId10" w:fontKey="{CC651452-E1B9-AD49-BD9A-1453523C3CA6}"/>
    <w:embedBold r:id="rId11" w:fontKey="{23DEBED1-AE23-6846-B4A8-7DD0E23E8BC6}"/>
    <w:embedItalic r:id="rId12" w:fontKey="{C36315BF-6368-DB41-B5F3-DB3447AAA2CC}"/>
  </w:font>
  <w:font w:name="Open Sans">
    <w:altName w:val="﷽﷽﷽﷽﷽﷽﷽﷽s"/>
    <w:panose1 w:val="020B0604020202020204"/>
    <w:charset w:val="00"/>
    <w:family w:val="swiss"/>
    <w:pitch w:val="variable"/>
    <w:sig w:usb0="E00002EF" w:usb1="4000205B" w:usb2="00000028" w:usb3="00000000" w:csb0="0000019F" w:csb1="00000000"/>
    <w:embedRegular r:id="rId13" w:fontKey="{1E2757A9-6742-B048-B7CE-5346EC039071}"/>
    <w:embedItalic r:id="rId14" w:fontKey="{A5053014-BA02-7544-B3C9-4914386F4592}"/>
  </w:font>
  <w:font w:name="Open Sans SemiBold">
    <w:altName w:val="﷽﷽﷽﷽﷽﷽﷽﷽s SemiBold"/>
    <w:panose1 w:val="020B0706030804020204"/>
    <w:charset w:val="00"/>
    <w:family w:val="swiss"/>
    <w:pitch w:val="variable"/>
    <w:sig w:usb0="E00002EF" w:usb1="4000205B" w:usb2="00000028" w:usb3="00000000" w:csb0="0000019F" w:csb1="00000000"/>
    <w:embedBold r:id="rId15" w:fontKey="{74D216BD-48AC-3140-ACD5-756B08ACF741}"/>
    <w:embedBoldItalic r:id="rId16" w:fontKey="{A94B5809-AB56-B143-B85A-6D1DE3C6E51F}"/>
  </w:font>
  <w:font w:name="Avenir Book">
    <w:altName w:val="﷽﷽﷽﷽﷽﷽﷽﷽ook"/>
    <w:panose1 w:val="02000503020000020003"/>
    <w:charset w:val="00"/>
    <w:family w:val="auto"/>
    <w:pitch w:val="variable"/>
    <w:sig w:usb0="800000AF" w:usb1="5000204A" w:usb2="00000000" w:usb3="00000000" w:csb0="0000009B" w:csb1="00000000"/>
    <w:embedBold r:id="rId17" w:fontKey="{5076A8A8-F562-6649-97C0-8EE36C2B388C}"/>
    <w:embedItalic r:id="rId18" w:fontKey="{40E9F69E-2A5A-3C4A-ADAB-ED13D3C48445}"/>
  </w:font>
  <w:font w:name="Times New Roman (Body CS)">
    <w:altName w:val="Times New Roman"/>
    <w:panose1 w:val="020B0604020202020204"/>
    <w:charset w:val="00"/>
    <w:family w:val="roman"/>
    <w:pitch w:val="default"/>
  </w:font>
  <w:font w:name="Open Sans Light">
    <w:altName w:val="﷽﷽﷽﷽﷽﷽﷽﷽s Light"/>
    <w:panose1 w:val="020B0306030504020204"/>
    <w:charset w:val="00"/>
    <w:family w:val="swiss"/>
    <w:pitch w:val="variable"/>
    <w:sig w:usb0="E00002EF" w:usb1="4000205B" w:usb2="00000028" w:usb3="00000000" w:csb0="0000019F" w:csb1="00000000"/>
    <w:embedRegular r:id="rId22" w:fontKey="{07EDC49E-F272-BD44-9E97-8F4DD076CBDB}"/>
    <w:embedItalic r:id="rId23" w:fontKey="{BF03C595-2720-9F4F-A008-10A5FE8723F9}"/>
  </w:font>
  <w:font w:name="Arial Black">
    <w:panose1 w:val="020B0A04020102020204"/>
    <w:charset w:val="00"/>
    <w:family w:val="swiss"/>
    <w:pitch w:val="variable"/>
    <w:sig w:usb0="A00002AF" w:usb1="400078FB" w:usb2="00000000" w:usb3="00000000" w:csb0="0000009F" w:csb1="00000000"/>
    <w:embedBold r:id="rId24" w:fontKey="{9AE9019E-DB70-D646-8280-A938AAE06729}"/>
  </w:font>
  <w:font w:name="Consolas">
    <w:panose1 w:val="020B0609020204030204"/>
    <w:charset w:val="00"/>
    <w:family w:val="modern"/>
    <w:pitch w:val="fixed"/>
    <w:sig w:usb0="E10002FF" w:usb1="4000FCFF" w:usb2="00000009" w:usb3="00000000" w:csb0="0000019F" w:csb1="00000000"/>
    <w:embedRegular r:id="rId25" w:fontKey="{9F17BA4C-5C8A-D24B-BC8D-D7EF6FD01FEF}"/>
  </w:font>
  <w:font w:name="Calibri Light">
    <w:panose1 w:val="020F0302020204030204"/>
    <w:charset w:val="00"/>
    <w:family w:val="swiss"/>
    <w:pitch w:val="variable"/>
    <w:sig w:usb0="E0002AFF" w:usb1="C000247B" w:usb2="00000009" w:usb3="00000000" w:csb0="000001FF" w:csb1="00000000"/>
    <w:embedRegular r:id="rId26" w:fontKey="{AAF1D151-18A9-9048-867E-0E8A9738AFE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1CD3C" w14:textId="77777777" w:rsidR="00E50FF8" w:rsidRDefault="00E50FF8" w:rsidP="00BF4B21">
      <w:pPr>
        <w:spacing w:before="0" w:line="240" w:lineRule="auto"/>
      </w:pPr>
      <w:r>
        <w:separator/>
      </w:r>
    </w:p>
  </w:footnote>
  <w:footnote w:type="continuationSeparator" w:id="0">
    <w:p w14:paraId="1256B79C" w14:textId="77777777" w:rsidR="00E50FF8" w:rsidRDefault="00E50FF8" w:rsidP="00BF4B21">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769334"/>
      <w:docPartObj>
        <w:docPartGallery w:val="Page Numbers (Top of Page)"/>
        <w:docPartUnique/>
      </w:docPartObj>
    </w:sdtPr>
    <w:sdtEndPr>
      <w:rPr>
        <w:rStyle w:val="PageNumber"/>
      </w:rPr>
    </w:sdtEndPr>
    <w:sdtContent>
      <w:p w14:paraId="2E41AA38" w14:textId="7F9D8D68" w:rsidR="009030D3" w:rsidRDefault="009030D3" w:rsidP="00DF5CC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AF4FB1C" w14:textId="481FA18C" w:rsidR="00963A7C" w:rsidRPr="00DF5CC3" w:rsidRDefault="009030D3" w:rsidP="00DF5CC3">
    <w:pPr>
      <w:pStyle w:val="Header"/>
      <w:ind w:right="360"/>
      <w:jc w:val="right"/>
      <w:rPr>
        <w:i/>
        <w:iCs/>
      </w:rPr>
    </w:pPr>
    <w:r>
      <w:rPr>
        <w:i/>
        <w:iCs/>
      </w:rPr>
      <w:t xml:space="preserve">Grofman and Cervas: </w:t>
    </w:r>
    <w:r w:rsidRPr="009030D3">
      <w:rPr>
        <w:i/>
        <w:iCs/>
      </w:rPr>
      <w:t>Partisan Bias in the 2020 Presidential Election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4362066"/>
      <w:docPartObj>
        <w:docPartGallery w:val="Page Numbers (Top of Page)"/>
        <w:docPartUnique/>
      </w:docPartObj>
    </w:sdtPr>
    <w:sdtEndPr>
      <w:rPr>
        <w:rStyle w:val="PageNumber"/>
      </w:rPr>
    </w:sdtEndPr>
    <w:sdtContent>
      <w:p w14:paraId="5A46C265" w14:textId="4EE491B4" w:rsidR="009030D3" w:rsidRDefault="009030D3" w:rsidP="00DF5CC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52199181" w14:textId="3EEA1D57" w:rsidR="00963A7C" w:rsidRPr="00DF5CC3" w:rsidRDefault="00963A7C" w:rsidP="00DF5CC3">
    <w:pPr>
      <w:pStyle w:val="Header"/>
      <w:ind w:right="36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924B9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E3E7F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8FD8DF9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4D80BE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2D8BE8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1387F2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268F2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57A79C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AB0A1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EB0340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AF47C9D"/>
    <w:multiLevelType w:val="hybridMultilevel"/>
    <w:tmpl w:val="C5BC47CE"/>
    <w:lvl w:ilvl="0" w:tplc="D8EC5E34">
      <w:start w:val="1"/>
      <w:numFmt w:val="upperRoman"/>
      <w:pStyle w:val="Heading1"/>
      <w:lvlText w:val="%1."/>
      <w:lvlJc w:val="right"/>
      <w:pPr>
        <w:ind w:left="1440" w:hanging="18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85811A2"/>
    <w:multiLevelType w:val="multilevel"/>
    <w:tmpl w:val="491C44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4B1413FC"/>
    <w:multiLevelType w:val="hybridMultilevel"/>
    <w:tmpl w:val="FA9005F6"/>
    <w:lvl w:ilvl="0" w:tplc="5DEEFFA8">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B560E5"/>
    <w:multiLevelType w:val="multilevel"/>
    <w:tmpl w:val="D568779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2"/>
  </w:num>
  <w:num w:numId="2">
    <w:abstractNumId w:val="12"/>
  </w:num>
  <w:num w:numId="3">
    <w:abstractNumId w:val="12"/>
  </w:num>
  <w:num w:numId="4">
    <w:abstractNumId w:val="11"/>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 w:numId="15">
    <w:abstractNumId w:val="10"/>
  </w:num>
  <w:num w:numId="16">
    <w:abstractNumId w:val="13"/>
  </w:num>
  <w:num w:numId="17">
    <w:abstractNumId w:val="10"/>
  </w:num>
  <w:num w:numId="18">
    <w:abstractNumId w:val="10"/>
  </w:num>
  <w:num w:numId="19">
    <w:abstractNumId w:val="10"/>
  </w:num>
  <w:num w:numId="20">
    <w:abstractNumId w:val="10"/>
  </w:num>
  <w:num w:numId="2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Cervas">
    <w15:presenceInfo w15:providerId="AD" w15:userId="S::jcervas@personalmicrosoftsoftware.uci.edu::46246e70-f1bc-409a-9d73-146445cb4484"/>
  </w15:person>
  <w15:person w15:author="Bernie Grofman">
    <w15:presenceInfo w15:providerId="Windows Live" w15:userId="7a3e6de1bcfca7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evenAndOddHeaders/>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M0s7AwMDS0tDA3MLVQ0lEKTi0uzszPAykwrwUArutBESwAAAA="/>
  </w:docVars>
  <w:rsids>
    <w:rsidRoot w:val="00BF4B21"/>
    <w:rsid w:val="0000024D"/>
    <w:rsid w:val="00026149"/>
    <w:rsid w:val="00027D56"/>
    <w:rsid w:val="000330BF"/>
    <w:rsid w:val="00035697"/>
    <w:rsid w:val="00041C62"/>
    <w:rsid w:val="00042140"/>
    <w:rsid w:val="00072ECF"/>
    <w:rsid w:val="00074C04"/>
    <w:rsid w:val="000767AB"/>
    <w:rsid w:val="00077A9B"/>
    <w:rsid w:val="0008377A"/>
    <w:rsid w:val="0009659A"/>
    <w:rsid w:val="000E68DB"/>
    <w:rsid w:val="000F3CEE"/>
    <w:rsid w:val="000F6538"/>
    <w:rsid w:val="00104FAA"/>
    <w:rsid w:val="0015246C"/>
    <w:rsid w:val="00172A95"/>
    <w:rsid w:val="001A5D82"/>
    <w:rsid w:val="001B22B3"/>
    <w:rsid w:val="001B508D"/>
    <w:rsid w:val="001C3082"/>
    <w:rsid w:val="001F6EF2"/>
    <w:rsid w:val="00220BA4"/>
    <w:rsid w:val="00221387"/>
    <w:rsid w:val="00230638"/>
    <w:rsid w:val="002372B8"/>
    <w:rsid w:val="00263988"/>
    <w:rsid w:val="00265FAD"/>
    <w:rsid w:val="00283D99"/>
    <w:rsid w:val="00291DAD"/>
    <w:rsid w:val="0029340C"/>
    <w:rsid w:val="002B7598"/>
    <w:rsid w:val="002C701D"/>
    <w:rsid w:val="002D7EAE"/>
    <w:rsid w:val="002E37ED"/>
    <w:rsid w:val="002E4459"/>
    <w:rsid w:val="002E66B4"/>
    <w:rsid w:val="00303BE8"/>
    <w:rsid w:val="003054A8"/>
    <w:rsid w:val="003061E3"/>
    <w:rsid w:val="00325CF8"/>
    <w:rsid w:val="00327077"/>
    <w:rsid w:val="0034378D"/>
    <w:rsid w:val="003452B1"/>
    <w:rsid w:val="0035041F"/>
    <w:rsid w:val="00351B30"/>
    <w:rsid w:val="0036033D"/>
    <w:rsid w:val="003939A3"/>
    <w:rsid w:val="00396311"/>
    <w:rsid w:val="003B0615"/>
    <w:rsid w:val="003B2863"/>
    <w:rsid w:val="003B5A71"/>
    <w:rsid w:val="00406B25"/>
    <w:rsid w:val="00411A33"/>
    <w:rsid w:val="00415315"/>
    <w:rsid w:val="00416278"/>
    <w:rsid w:val="004270AA"/>
    <w:rsid w:val="00434F3A"/>
    <w:rsid w:val="00485648"/>
    <w:rsid w:val="004C704D"/>
    <w:rsid w:val="004E28DF"/>
    <w:rsid w:val="004F0E43"/>
    <w:rsid w:val="004F77E4"/>
    <w:rsid w:val="00506F57"/>
    <w:rsid w:val="00556451"/>
    <w:rsid w:val="00583940"/>
    <w:rsid w:val="00594272"/>
    <w:rsid w:val="00594394"/>
    <w:rsid w:val="005A7BD8"/>
    <w:rsid w:val="005C39F3"/>
    <w:rsid w:val="005C7EEF"/>
    <w:rsid w:val="00600E45"/>
    <w:rsid w:val="006216F3"/>
    <w:rsid w:val="006255D7"/>
    <w:rsid w:val="006309EC"/>
    <w:rsid w:val="00653CD3"/>
    <w:rsid w:val="00654AA3"/>
    <w:rsid w:val="00664980"/>
    <w:rsid w:val="00666C84"/>
    <w:rsid w:val="006829B1"/>
    <w:rsid w:val="006830DE"/>
    <w:rsid w:val="00690975"/>
    <w:rsid w:val="00693C49"/>
    <w:rsid w:val="006A46E7"/>
    <w:rsid w:val="006A5D91"/>
    <w:rsid w:val="006A6F50"/>
    <w:rsid w:val="006B0CFA"/>
    <w:rsid w:val="006E4BE5"/>
    <w:rsid w:val="00701764"/>
    <w:rsid w:val="00701A6C"/>
    <w:rsid w:val="00716E60"/>
    <w:rsid w:val="007410D0"/>
    <w:rsid w:val="00746840"/>
    <w:rsid w:val="007535D8"/>
    <w:rsid w:val="0078162B"/>
    <w:rsid w:val="007A0591"/>
    <w:rsid w:val="007A5824"/>
    <w:rsid w:val="007B2F61"/>
    <w:rsid w:val="007D18A5"/>
    <w:rsid w:val="007D1BC9"/>
    <w:rsid w:val="007E4604"/>
    <w:rsid w:val="00801FCE"/>
    <w:rsid w:val="00811E83"/>
    <w:rsid w:val="00832C23"/>
    <w:rsid w:val="0083473E"/>
    <w:rsid w:val="008422EF"/>
    <w:rsid w:val="0085002B"/>
    <w:rsid w:val="0086436B"/>
    <w:rsid w:val="00871D8B"/>
    <w:rsid w:val="00875001"/>
    <w:rsid w:val="0089185C"/>
    <w:rsid w:val="008A790B"/>
    <w:rsid w:val="008D2918"/>
    <w:rsid w:val="009030D3"/>
    <w:rsid w:val="00904C1C"/>
    <w:rsid w:val="00910787"/>
    <w:rsid w:val="00914E49"/>
    <w:rsid w:val="00915D65"/>
    <w:rsid w:val="00917EE2"/>
    <w:rsid w:val="00923D2D"/>
    <w:rsid w:val="00930C69"/>
    <w:rsid w:val="009310F3"/>
    <w:rsid w:val="0093559F"/>
    <w:rsid w:val="0094194E"/>
    <w:rsid w:val="00945CF0"/>
    <w:rsid w:val="00963A7C"/>
    <w:rsid w:val="009655C2"/>
    <w:rsid w:val="00965ED2"/>
    <w:rsid w:val="00994210"/>
    <w:rsid w:val="009C117D"/>
    <w:rsid w:val="009C2831"/>
    <w:rsid w:val="009C3B22"/>
    <w:rsid w:val="009D0740"/>
    <w:rsid w:val="00A04063"/>
    <w:rsid w:val="00A344C6"/>
    <w:rsid w:val="00A34F5E"/>
    <w:rsid w:val="00A40FD0"/>
    <w:rsid w:val="00A43941"/>
    <w:rsid w:val="00A605FF"/>
    <w:rsid w:val="00A62796"/>
    <w:rsid w:val="00A7223B"/>
    <w:rsid w:val="00A76C5D"/>
    <w:rsid w:val="00A80F3D"/>
    <w:rsid w:val="00A8637F"/>
    <w:rsid w:val="00AA5F2D"/>
    <w:rsid w:val="00AB6378"/>
    <w:rsid w:val="00AD0E85"/>
    <w:rsid w:val="00AD1B72"/>
    <w:rsid w:val="00AE1568"/>
    <w:rsid w:val="00B017E0"/>
    <w:rsid w:val="00B06F6B"/>
    <w:rsid w:val="00B21C04"/>
    <w:rsid w:val="00B24E87"/>
    <w:rsid w:val="00B55B97"/>
    <w:rsid w:val="00BA4F92"/>
    <w:rsid w:val="00BB765B"/>
    <w:rsid w:val="00BD131E"/>
    <w:rsid w:val="00BE5EDC"/>
    <w:rsid w:val="00BF4B21"/>
    <w:rsid w:val="00C01674"/>
    <w:rsid w:val="00C62E24"/>
    <w:rsid w:val="00C67049"/>
    <w:rsid w:val="00C73C6A"/>
    <w:rsid w:val="00CC1BE0"/>
    <w:rsid w:val="00CD0994"/>
    <w:rsid w:val="00CD382A"/>
    <w:rsid w:val="00CD579E"/>
    <w:rsid w:val="00CF384A"/>
    <w:rsid w:val="00D11DE4"/>
    <w:rsid w:val="00D23467"/>
    <w:rsid w:val="00D2732F"/>
    <w:rsid w:val="00D52137"/>
    <w:rsid w:val="00D57A63"/>
    <w:rsid w:val="00D6764B"/>
    <w:rsid w:val="00DA0416"/>
    <w:rsid w:val="00DA2084"/>
    <w:rsid w:val="00DB07DD"/>
    <w:rsid w:val="00DC764C"/>
    <w:rsid w:val="00DD2555"/>
    <w:rsid w:val="00DD4A3F"/>
    <w:rsid w:val="00DD61EF"/>
    <w:rsid w:val="00DF355A"/>
    <w:rsid w:val="00DF5CC3"/>
    <w:rsid w:val="00E10ADB"/>
    <w:rsid w:val="00E138C8"/>
    <w:rsid w:val="00E502EC"/>
    <w:rsid w:val="00E50FF8"/>
    <w:rsid w:val="00E65A0F"/>
    <w:rsid w:val="00E8585B"/>
    <w:rsid w:val="00E96115"/>
    <w:rsid w:val="00EA29E2"/>
    <w:rsid w:val="00EA42EE"/>
    <w:rsid w:val="00EA5A64"/>
    <w:rsid w:val="00EC0A00"/>
    <w:rsid w:val="00ED2B51"/>
    <w:rsid w:val="00EE70C8"/>
    <w:rsid w:val="00EF3376"/>
    <w:rsid w:val="00F01BA6"/>
    <w:rsid w:val="00F05C8A"/>
    <w:rsid w:val="00F13D32"/>
    <w:rsid w:val="00F223E5"/>
    <w:rsid w:val="00F22D16"/>
    <w:rsid w:val="00F22E80"/>
    <w:rsid w:val="00F47C7C"/>
    <w:rsid w:val="00F61009"/>
    <w:rsid w:val="00F64AF8"/>
    <w:rsid w:val="00F754C4"/>
    <w:rsid w:val="00F8006A"/>
    <w:rsid w:val="00F83761"/>
    <w:rsid w:val="00FA24F9"/>
    <w:rsid w:val="00FC3025"/>
    <w:rsid w:val="00FC646C"/>
    <w:rsid w:val="00FE73B6"/>
    <w:rsid w:val="00FE76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194B2"/>
  <w15:docId w15:val="{54C53DB7-E1CE-0445-AC58-FACFB5F80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B0CFA"/>
    <w:pPr>
      <w:spacing w:before="240" w:line="480" w:lineRule="auto"/>
      <w:ind w:firstLine="720"/>
      <w:jc w:val="both"/>
    </w:pPr>
    <w:rPr>
      <w:rFonts w:ascii="Arial" w:eastAsia="Times New Roman" w:hAnsi="Arial" w:cs="Times New Roman"/>
      <w:sz w:val="20"/>
    </w:rPr>
  </w:style>
  <w:style w:type="paragraph" w:styleId="Heading1">
    <w:name w:val="heading 1"/>
    <w:basedOn w:val="Normal"/>
    <w:next w:val="Normal"/>
    <w:link w:val="Heading1Char"/>
    <w:uiPriority w:val="9"/>
    <w:qFormat/>
    <w:rsid w:val="00A605FF"/>
    <w:pPr>
      <w:keepNext/>
      <w:keepLines/>
      <w:numPr>
        <w:numId w:val="19"/>
      </w:numPr>
      <w:spacing w:before="480"/>
      <w:ind w:left="0" w:firstLine="288"/>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605FF"/>
    <w:pPr>
      <w:keepNext/>
      <w:keepLines/>
      <w:spacing w:before="40" w:line="259" w:lineRule="auto"/>
      <w:ind w:firstLine="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A605FF"/>
    <w:pPr>
      <w:keepNext/>
      <w:keepLines/>
      <w:spacing w:before="40"/>
      <w:ind w:firstLine="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B0615"/>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A605FF"/>
    <w:pPr>
      <w:keepNext/>
      <w:keepLines/>
      <w:spacing w:before="40"/>
      <w:outlineLvl w:val="4"/>
    </w:pPr>
    <w:rPr>
      <w:rFonts w:eastAsiaTheme="majorEastAsia" w:cstheme="majorBidi"/>
      <w:color w:val="000000" w:themeColor="text1"/>
      <w:sz w:val="22"/>
    </w:rPr>
  </w:style>
  <w:style w:type="paragraph" w:styleId="Heading6">
    <w:name w:val="heading 6"/>
    <w:basedOn w:val="Normal"/>
    <w:next w:val="Normal"/>
    <w:link w:val="Heading6Char"/>
    <w:uiPriority w:val="9"/>
    <w:semiHidden/>
    <w:unhideWhenUsed/>
    <w:qFormat/>
    <w:rsid w:val="003B0615"/>
    <w:pPr>
      <w:keepNext/>
      <w:keepLines/>
      <w:spacing w:before="40"/>
      <w:outlineLvl w:val="5"/>
    </w:pPr>
    <w:rPr>
      <w:rFonts w:ascii="Open Sans" w:eastAsiaTheme="majorEastAsia" w:hAnsi="Open Sans" w:cstheme="majorBidi"/>
      <w:color w:val="000000" w:themeColor="text1"/>
    </w:rPr>
  </w:style>
  <w:style w:type="paragraph" w:styleId="Heading7">
    <w:name w:val="heading 7"/>
    <w:basedOn w:val="Normal"/>
    <w:next w:val="Normal"/>
    <w:link w:val="Heading7Char"/>
    <w:uiPriority w:val="9"/>
    <w:semiHidden/>
    <w:unhideWhenUsed/>
    <w:qFormat/>
    <w:rsid w:val="000F3CEE"/>
    <w:pPr>
      <w:keepNext/>
      <w:keepLines/>
      <w:spacing w:before="40"/>
      <w:outlineLvl w:val="6"/>
    </w:pPr>
    <w:rPr>
      <w:rFonts w:eastAsiaTheme="majorEastAsia" w:cstheme="majorBidi"/>
      <w:i/>
      <w:iCs/>
      <w:color w:val="000000" w:themeColor="text1"/>
    </w:rPr>
  </w:style>
  <w:style w:type="paragraph" w:styleId="Heading8">
    <w:name w:val="heading 8"/>
    <w:basedOn w:val="Normal"/>
    <w:next w:val="Normal"/>
    <w:link w:val="Heading8Char"/>
    <w:uiPriority w:val="9"/>
    <w:semiHidden/>
    <w:unhideWhenUsed/>
    <w:qFormat/>
    <w:rsid w:val="000F3CEE"/>
    <w:pPr>
      <w:keepNext/>
      <w:keepLines/>
      <w:spacing w:before="40"/>
      <w:outlineLvl w:val="7"/>
    </w:pPr>
    <w:rPr>
      <w:rFonts w:ascii="Open Sans" w:eastAsiaTheme="majorEastAsia" w:hAnsi="Open Sans"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3CEE"/>
    <w:pPr>
      <w:keepNext/>
      <w:keepLines/>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head">
    <w:name w:val="table-head"/>
    <w:basedOn w:val="Normal"/>
    <w:qFormat/>
    <w:rsid w:val="00DA0416"/>
    <w:pPr>
      <w:spacing w:line="240" w:lineRule="auto"/>
      <w:ind w:firstLine="0"/>
      <w:outlineLvl w:val="1"/>
    </w:pPr>
    <w:rPr>
      <w:rFonts w:ascii="Open Sans SemiBold" w:eastAsia="Avenir Book" w:hAnsi="Open Sans SemiBold" w:cs="Avenir Book"/>
      <w:b/>
      <w:bCs/>
      <w:color w:val="000000" w:themeColor="text1"/>
      <w:sz w:val="16"/>
      <w:szCs w:val="28"/>
    </w:rPr>
  </w:style>
  <w:style w:type="paragraph" w:customStyle="1" w:styleId="table-note">
    <w:name w:val="table-note"/>
    <w:basedOn w:val="Normal"/>
    <w:qFormat/>
    <w:rsid w:val="00DA0416"/>
    <w:pPr>
      <w:ind w:firstLine="0"/>
    </w:pPr>
    <w:rPr>
      <w:rFonts w:cs="Times New Roman (Body CS)"/>
      <w:sz w:val="16"/>
    </w:rPr>
  </w:style>
  <w:style w:type="paragraph" w:customStyle="1" w:styleId="Epigraph">
    <w:name w:val="Epigraph"/>
    <w:basedOn w:val="Normal"/>
    <w:autoRedefine/>
    <w:qFormat/>
    <w:rsid w:val="00917EE2"/>
    <w:pPr>
      <w:pBdr>
        <w:left w:val="single" w:sz="4" w:space="4" w:color="D9D9D9" w:themeColor="background1" w:themeShade="D9"/>
      </w:pBdr>
      <w:spacing w:after="360"/>
      <w:ind w:left="720"/>
    </w:pPr>
    <w:rPr>
      <w:rFonts w:ascii="Avenir Book" w:eastAsiaTheme="majorEastAsia" w:hAnsi="Avenir Book" w:cstheme="majorBidi"/>
      <w:bCs/>
      <w:i/>
      <w:iCs/>
    </w:rPr>
  </w:style>
  <w:style w:type="paragraph" w:styleId="BlockText">
    <w:name w:val="Block Text"/>
    <w:basedOn w:val="Normal"/>
    <w:uiPriority w:val="99"/>
    <w:semiHidden/>
    <w:unhideWhenUsed/>
    <w:rsid w:val="00917EE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NoSpacing">
    <w:name w:val="No Spacing"/>
    <w:uiPriority w:val="1"/>
    <w:qFormat/>
    <w:rsid w:val="00DA0416"/>
    <w:rPr>
      <w:rFonts w:ascii="Open Sans Light" w:eastAsiaTheme="minorEastAsia" w:hAnsi="Open Sans Light" w:cs="Times New Roman"/>
    </w:rPr>
  </w:style>
  <w:style w:type="paragraph" w:customStyle="1" w:styleId="ResumeSubSubHeader">
    <w:name w:val="Resume SubSubHeader"/>
    <w:basedOn w:val="Normal"/>
    <w:qFormat/>
    <w:rsid w:val="00406B25"/>
    <w:pPr>
      <w:keepLines/>
      <w:spacing w:line="240" w:lineRule="auto"/>
      <w:ind w:left="360" w:hanging="360"/>
    </w:pPr>
    <w:rPr>
      <w:rFonts w:ascii="Open Sans SemiBold" w:eastAsiaTheme="minorHAnsi" w:hAnsi="Open Sans SemiBold" w:cs="Times New Roman (Body CS)"/>
      <w:b/>
      <w:bCs/>
      <w:i/>
      <w:iCs/>
      <w:smallCaps/>
      <w:color w:val="000000" w:themeColor="text1"/>
      <w:szCs w:val="20"/>
    </w:rPr>
  </w:style>
  <w:style w:type="paragraph" w:styleId="IntenseQuote">
    <w:name w:val="Intense Quote"/>
    <w:basedOn w:val="Normal"/>
    <w:next w:val="Normal"/>
    <w:link w:val="IntenseQuoteChar"/>
    <w:uiPriority w:val="30"/>
    <w:qFormat/>
    <w:rsid w:val="003B0615"/>
    <w:pPr>
      <w:pBdr>
        <w:bottom w:val="dotted" w:sz="4" w:space="1" w:color="000000" w:themeColor="text1"/>
      </w:pBdr>
    </w:pPr>
    <w:rPr>
      <w:i/>
      <w:sz w:val="18"/>
    </w:rPr>
  </w:style>
  <w:style w:type="character" w:customStyle="1" w:styleId="IntenseQuoteChar">
    <w:name w:val="Intense Quote Char"/>
    <w:basedOn w:val="DefaultParagraphFont"/>
    <w:link w:val="IntenseQuote"/>
    <w:uiPriority w:val="30"/>
    <w:rsid w:val="007D18A5"/>
    <w:rPr>
      <w:rFonts w:ascii="Open Sans" w:hAnsi="Open Sans"/>
      <w:i/>
      <w:sz w:val="18"/>
    </w:rPr>
  </w:style>
  <w:style w:type="character" w:customStyle="1" w:styleId="Heading4Char">
    <w:name w:val="Heading 4 Char"/>
    <w:basedOn w:val="DefaultParagraphFont"/>
    <w:link w:val="Heading4"/>
    <w:uiPriority w:val="9"/>
    <w:rsid w:val="003B0615"/>
    <w:rPr>
      <w:rFonts w:ascii="Open Sans Light" w:eastAsiaTheme="majorEastAsia" w:hAnsi="Open Sans Light" w:cstheme="majorBidi"/>
      <w:i/>
      <w:iCs/>
      <w:color w:val="000000" w:themeColor="text1"/>
    </w:rPr>
  </w:style>
  <w:style w:type="character" w:customStyle="1" w:styleId="Heading1Char">
    <w:name w:val="Heading 1 Char"/>
    <w:basedOn w:val="DefaultParagraphFont"/>
    <w:link w:val="Heading1"/>
    <w:uiPriority w:val="9"/>
    <w:rsid w:val="00A605FF"/>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A605FF"/>
    <w:rPr>
      <w:rFonts w:ascii="Arial" w:eastAsiaTheme="majorEastAsia" w:hAnsi="Arial" w:cstheme="majorBidi"/>
      <w:b/>
      <w:color w:val="000000" w:themeColor="text1"/>
      <w:sz w:val="26"/>
      <w:szCs w:val="26"/>
    </w:rPr>
  </w:style>
  <w:style w:type="paragraph" w:styleId="Title">
    <w:name w:val="Title"/>
    <w:basedOn w:val="Normal"/>
    <w:next w:val="Normal"/>
    <w:link w:val="TitleChar"/>
    <w:uiPriority w:val="10"/>
    <w:qFormat/>
    <w:rsid w:val="00B55B97"/>
    <w:pPr>
      <w:spacing w:line="240" w:lineRule="auto"/>
      <w:contextualSpacing/>
      <w:jc w:val="center"/>
    </w:pPr>
    <w:rPr>
      <w:rFonts w:ascii="Arial Black" w:eastAsiaTheme="majorEastAsia" w:hAnsi="Arial Black" w:cstheme="majorBidi"/>
      <w:b/>
      <w:spacing w:val="-10"/>
      <w:kern w:val="28"/>
      <w:sz w:val="28"/>
      <w:szCs w:val="56"/>
    </w:rPr>
  </w:style>
  <w:style w:type="character" w:customStyle="1" w:styleId="TitleChar">
    <w:name w:val="Title Char"/>
    <w:basedOn w:val="DefaultParagraphFont"/>
    <w:link w:val="Title"/>
    <w:uiPriority w:val="10"/>
    <w:rsid w:val="00B55B97"/>
    <w:rPr>
      <w:rFonts w:ascii="Arial Black" w:eastAsiaTheme="majorEastAsia" w:hAnsi="Arial Black" w:cstheme="majorBidi"/>
      <w:b/>
      <w:spacing w:val="-10"/>
      <w:kern w:val="28"/>
      <w:sz w:val="28"/>
      <w:szCs w:val="56"/>
    </w:rPr>
  </w:style>
  <w:style w:type="character" w:styleId="FootnoteReference">
    <w:name w:val="footnote reference"/>
    <w:basedOn w:val="DefaultParagraphFont"/>
    <w:unhideWhenUsed/>
    <w:qFormat/>
    <w:rsid w:val="00BB765B"/>
    <w:rPr>
      <w:rFonts w:ascii="Arial" w:hAnsi="Arial"/>
      <w:b/>
      <w:i w:val="0"/>
      <w:color w:val="1F3864" w:themeColor="accent1" w:themeShade="80"/>
      <w:sz w:val="20"/>
      <w:vertAlign w:val="superscript"/>
    </w:rPr>
  </w:style>
  <w:style w:type="paragraph" w:customStyle="1" w:styleId="ResumeBreak">
    <w:name w:val="Resume Break"/>
    <w:basedOn w:val="Normal"/>
    <w:autoRedefine/>
    <w:qFormat/>
    <w:rsid w:val="007D18A5"/>
    <w:pPr>
      <w:keepLines/>
      <w:framePr w:hSpace="180" w:wrap="around" w:vAnchor="text" w:hAnchor="text" w:xAlign="center" w:y="1"/>
      <w:spacing w:after="60" w:line="240" w:lineRule="auto"/>
      <w:ind w:left="360" w:firstLine="43"/>
      <w:suppressOverlap/>
    </w:pPr>
    <w:rPr>
      <w:rFonts w:eastAsiaTheme="minorHAnsi" w:cstheme="minorBidi"/>
      <w:i/>
      <w:iCs/>
      <w:color w:val="000000" w:themeColor="text1"/>
      <w:sz w:val="2"/>
      <w:szCs w:val="2"/>
    </w:rPr>
  </w:style>
  <w:style w:type="paragraph" w:customStyle="1" w:styleId="ResumeDate">
    <w:name w:val="Resume Date"/>
    <w:basedOn w:val="Normal"/>
    <w:qFormat/>
    <w:rsid w:val="007D18A5"/>
    <w:pPr>
      <w:keepLines/>
      <w:spacing w:line="240" w:lineRule="auto"/>
      <w:jc w:val="right"/>
    </w:pPr>
    <w:rPr>
      <w:rFonts w:eastAsiaTheme="minorHAnsi" w:cstheme="minorBidi"/>
      <w:i/>
      <w:iCs/>
      <w:color w:val="000000" w:themeColor="text1"/>
      <w:sz w:val="16"/>
      <w:szCs w:val="16"/>
    </w:rPr>
  </w:style>
  <w:style w:type="paragraph" w:customStyle="1" w:styleId="ResumeHeader">
    <w:name w:val="Resume Header"/>
    <w:basedOn w:val="Normal"/>
    <w:qFormat/>
    <w:rsid w:val="00406B25"/>
    <w:pPr>
      <w:keepLines/>
      <w:framePr w:hSpace="180" w:wrap="around" w:vAnchor="text" w:hAnchor="text" w:xAlign="center" w:y="1"/>
      <w:spacing w:line="216" w:lineRule="auto"/>
      <w:ind w:firstLine="0"/>
      <w:suppressOverlap/>
    </w:pPr>
    <w:rPr>
      <w:rFonts w:ascii="Open Sans SemiBold" w:eastAsiaTheme="minorHAnsi" w:hAnsi="Open Sans SemiBold" w:cs="Times New Roman (Body CS)"/>
      <w:b/>
      <w:caps/>
      <w:sz w:val="22"/>
    </w:rPr>
  </w:style>
  <w:style w:type="paragraph" w:customStyle="1" w:styleId="ResumeItem">
    <w:name w:val="Resume Item"/>
    <w:basedOn w:val="Normal"/>
    <w:link w:val="ResumeItemChar"/>
    <w:qFormat/>
    <w:rsid w:val="00406B25"/>
    <w:pPr>
      <w:keepNext/>
      <w:keepLines/>
      <w:framePr w:hSpace="180" w:wrap="around" w:vAnchor="text" w:hAnchor="text" w:xAlign="center" w:y="1"/>
      <w:spacing w:line="216" w:lineRule="auto"/>
      <w:ind w:left="619" w:hanging="360"/>
      <w:contextualSpacing/>
      <w:suppressOverlap/>
    </w:pPr>
    <w:rPr>
      <w:rFonts w:eastAsiaTheme="minorHAnsi" w:cstheme="minorBidi"/>
      <w:iCs/>
      <w:color w:val="000000" w:themeColor="text1"/>
      <w:szCs w:val="20"/>
    </w:rPr>
  </w:style>
  <w:style w:type="character" w:customStyle="1" w:styleId="ResumeItemChar">
    <w:name w:val="Resume Item Char"/>
    <w:basedOn w:val="DefaultParagraphFont"/>
    <w:link w:val="ResumeItem"/>
    <w:rsid w:val="00406B25"/>
    <w:rPr>
      <w:rFonts w:ascii="Open Sans Light" w:hAnsi="Open Sans Light"/>
      <w:iCs/>
      <w:color w:val="000000" w:themeColor="text1"/>
      <w:sz w:val="20"/>
      <w:szCs w:val="20"/>
    </w:rPr>
  </w:style>
  <w:style w:type="paragraph" w:styleId="Quote">
    <w:name w:val="Quote"/>
    <w:basedOn w:val="Normal"/>
    <w:next w:val="Normal"/>
    <w:link w:val="QuoteChar"/>
    <w:uiPriority w:val="29"/>
    <w:qFormat/>
    <w:rsid w:val="00DA0416"/>
    <w:pPr>
      <w:spacing w:before="200"/>
      <w:ind w:left="1440" w:firstLine="0"/>
    </w:pPr>
    <w:rPr>
      <w:rFonts w:cstheme="minorBidi"/>
      <w:i/>
      <w:iCs/>
      <w:color w:val="404040" w:themeColor="text1" w:themeTint="BF"/>
    </w:rPr>
  </w:style>
  <w:style w:type="character" w:customStyle="1" w:styleId="QuoteChar">
    <w:name w:val="Quote Char"/>
    <w:basedOn w:val="DefaultParagraphFont"/>
    <w:link w:val="Quote"/>
    <w:uiPriority w:val="29"/>
    <w:rsid w:val="00DA0416"/>
    <w:rPr>
      <w:rFonts w:ascii="Open Sans Light" w:eastAsiaTheme="minorEastAsia" w:hAnsi="Open Sans Light"/>
      <w:i/>
      <w:iCs/>
      <w:color w:val="404040" w:themeColor="text1" w:themeTint="BF"/>
      <w:sz w:val="20"/>
    </w:rPr>
  </w:style>
  <w:style w:type="paragraph" w:styleId="FootnoteText">
    <w:name w:val="footnote text"/>
    <w:basedOn w:val="Normal"/>
    <w:link w:val="FootnoteTextChar"/>
    <w:uiPriority w:val="99"/>
    <w:unhideWhenUsed/>
    <w:qFormat/>
    <w:rsid w:val="00DA0416"/>
    <w:pPr>
      <w:tabs>
        <w:tab w:val="left" w:pos="360"/>
      </w:tabs>
      <w:spacing w:after="240" w:line="300" w:lineRule="auto"/>
      <w:ind w:left="360" w:hanging="360"/>
    </w:pPr>
    <w:rPr>
      <w:rFonts w:cstheme="minorBidi"/>
      <w:sz w:val="16"/>
    </w:rPr>
  </w:style>
  <w:style w:type="character" w:customStyle="1" w:styleId="FootnoteTextChar">
    <w:name w:val="Footnote Text Char"/>
    <w:basedOn w:val="DefaultParagraphFont"/>
    <w:link w:val="FootnoteText"/>
    <w:uiPriority w:val="99"/>
    <w:rsid w:val="00DA0416"/>
    <w:rPr>
      <w:rFonts w:ascii="Open Sans Light" w:eastAsiaTheme="minorEastAsia" w:hAnsi="Open Sans Light"/>
      <w:sz w:val="16"/>
    </w:rPr>
  </w:style>
  <w:style w:type="character" w:styleId="Hyperlink">
    <w:name w:val="Hyperlink"/>
    <w:basedOn w:val="DefaultParagraphFont"/>
    <w:uiPriority w:val="99"/>
    <w:unhideWhenUsed/>
    <w:rsid w:val="00910787"/>
    <w:rPr>
      <w:rFonts w:ascii="Open Sans" w:hAnsi="Open Sans"/>
      <w:color w:val="000000" w:themeColor="text1"/>
      <w:sz w:val="24"/>
      <w:u w:val="single"/>
    </w:rPr>
  </w:style>
  <w:style w:type="character" w:customStyle="1" w:styleId="Heading3Char">
    <w:name w:val="Heading 3 Char"/>
    <w:basedOn w:val="DefaultParagraphFont"/>
    <w:link w:val="Heading3"/>
    <w:uiPriority w:val="9"/>
    <w:rsid w:val="00A605FF"/>
    <w:rPr>
      <w:rFonts w:ascii="Arial" w:eastAsiaTheme="majorEastAsia" w:hAnsi="Arial" w:cstheme="majorBidi"/>
      <w:b/>
      <w:color w:val="000000" w:themeColor="text1"/>
      <w:sz w:val="20"/>
    </w:rPr>
  </w:style>
  <w:style w:type="character" w:customStyle="1" w:styleId="Heading5Char">
    <w:name w:val="Heading 5 Char"/>
    <w:basedOn w:val="DefaultParagraphFont"/>
    <w:link w:val="Heading5"/>
    <w:uiPriority w:val="9"/>
    <w:semiHidden/>
    <w:rsid w:val="00A605FF"/>
    <w:rPr>
      <w:rFonts w:ascii="Arial" w:eastAsiaTheme="majorEastAsia" w:hAnsi="Arial" w:cstheme="majorBidi"/>
      <w:color w:val="000000" w:themeColor="text1"/>
      <w:sz w:val="22"/>
    </w:rPr>
  </w:style>
  <w:style w:type="character" w:customStyle="1" w:styleId="Heading6Char">
    <w:name w:val="Heading 6 Char"/>
    <w:basedOn w:val="DefaultParagraphFont"/>
    <w:link w:val="Heading6"/>
    <w:uiPriority w:val="9"/>
    <w:semiHidden/>
    <w:rsid w:val="003B0615"/>
    <w:rPr>
      <w:rFonts w:ascii="Open Sans" w:eastAsiaTheme="majorEastAsia" w:hAnsi="Open Sans" w:cstheme="majorBidi"/>
      <w:color w:val="000000" w:themeColor="text1"/>
      <w:sz w:val="20"/>
    </w:rPr>
  </w:style>
  <w:style w:type="character" w:customStyle="1" w:styleId="Heading7Char">
    <w:name w:val="Heading 7 Char"/>
    <w:basedOn w:val="DefaultParagraphFont"/>
    <w:link w:val="Heading7"/>
    <w:uiPriority w:val="9"/>
    <w:semiHidden/>
    <w:rsid w:val="000F3CEE"/>
    <w:rPr>
      <w:rFonts w:ascii="Open Sans Light" w:eastAsiaTheme="majorEastAsia" w:hAnsi="Open Sans Light" w:cstheme="majorBidi"/>
      <w:i/>
      <w:iCs/>
      <w:color w:val="000000" w:themeColor="text1"/>
      <w:sz w:val="20"/>
    </w:rPr>
  </w:style>
  <w:style w:type="character" w:customStyle="1" w:styleId="Heading8Char">
    <w:name w:val="Heading 8 Char"/>
    <w:basedOn w:val="DefaultParagraphFont"/>
    <w:link w:val="Heading8"/>
    <w:uiPriority w:val="9"/>
    <w:semiHidden/>
    <w:rsid w:val="000F3CEE"/>
    <w:rPr>
      <w:rFonts w:ascii="Open Sans" w:eastAsiaTheme="majorEastAsia" w:hAnsi="Open Sans"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3CEE"/>
    <w:rPr>
      <w:rFonts w:ascii="Open Sans Light" w:eastAsiaTheme="majorEastAsia" w:hAnsi="Open Sans Light" w:cstheme="majorBidi"/>
      <w:i/>
      <w:iCs/>
      <w:color w:val="272727" w:themeColor="text1" w:themeTint="D8"/>
      <w:sz w:val="21"/>
      <w:szCs w:val="21"/>
    </w:rPr>
  </w:style>
  <w:style w:type="paragraph" w:customStyle="1" w:styleId="ResumeItemlast">
    <w:name w:val="Resume Item (last)"/>
    <w:basedOn w:val="ResumeItem"/>
    <w:autoRedefine/>
    <w:qFormat/>
    <w:rsid w:val="00406B25"/>
    <w:pPr>
      <w:framePr w:wrap="around"/>
      <w:spacing w:after="120"/>
    </w:pPr>
  </w:style>
  <w:style w:type="paragraph" w:customStyle="1" w:styleId="ResumeSingleLine">
    <w:name w:val="Resume SingleLine"/>
    <w:basedOn w:val="Normal"/>
    <w:autoRedefine/>
    <w:qFormat/>
    <w:rsid w:val="00406B25"/>
    <w:pPr>
      <w:keepLines/>
      <w:framePr w:hSpace="180" w:wrap="around" w:vAnchor="text" w:hAnchor="text" w:xAlign="center" w:y="1"/>
      <w:spacing w:after="100" w:afterAutospacing="1" w:line="204" w:lineRule="auto"/>
      <w:ind w:left="288" w:firstLine="0"/>
      <w:contextualSpacing/>
      <w:suppressOverlap/>
    </w:pPr>
    <w:rPr>
      <w:rFonts w:eastAsiaTheme="minorHAnsi" w:cstheme="minorBidi"/>
      <w:iCs/>
      <w:color w:val="000000" w:themeColor="text1"/>
      <w:szCs w:val="20"/>
    </w:rPr>
  </w:style>
  <w:style w:type="paragraph" w:customStyle="1" w:styleId="ResumeHyperlink">
    <w:name w:val="Resume Hyperlink"/>
    <w:next w:val="ResumeItem"/>
    <w:link w:val="ResumeHyperlinkChar"/>
    <w:autoRedefine/>
    <w:qFormat/>
    <w:rsid w:val="00406B25"/>
    <w:pPr>
      <w:framePr w:wrap="around" w:hAnchor="text"/>
      <w:spacing w:after="100" w:afterAutospacing="1"/>
    </w:pPr>
    <w:rPr>
      <w:rFonts w:ascii="Open Sans Light" w:hAnsi="Open Sans Light" w:cs="Times New Roman (Body CS)"/>
      <w:iCs/>
      <w:noProof/>
      <w:color w:val="222A35" w:themeColor="text2" w:themeShade="80"/>
      <w:sz w:val="20"/>
      <w:szCs w:val="20"/>
    </w:rPr>
  </w:style>
  <w:style w:type="character" w:customStyle="1" w:styleId="ResumeHyperlinkChar">
    <w:name w:val="Resume Hyperlink Char"/>
    <w:basedOn w:val="ResumeItemChar"/>
    <w:link w:val="ResumeHyperlink"/>
    <w:rsid w:val="00406B25"/>
    <w:rPr>
      <w:rFonts w:ascii="Open Sans Light" w:hAnsi="Open Sans Light" w:cs="Times New Roman (Body CS)"/>
      <w:iCs/>
      <w:noProof/>
      <w:color w:val="222A35" w:themeColor="text2" w:themeShade="80"/>
      <w:sz w:val="20"/>
      <w:szCs w:val="20"/>
    </w:rPr>
  </w:style>
  <w:style w:type="paragraph" w:customStyle="1" w:styleId="header-title">
    <w:name w:val="header-title"/>
    <w:basedOn w:val="Normal"/>
    <w:qFormat/>
    <w:rsid w:val="00DA0416"/>
    <w:pPr>
      <w:ind w:firstLine="0"/>
    </w:pPr>
    <w:rPr>
      <w:rFonts w:ascii="Open Sans SemiBold" w:hAnsi="Open Sans SemiBold"/>
      <w:b/>
      <w:caps/>
      <w:sz w:val="16"/>
    </w:rPr>
  </w:style>
  <w:style w:type="paragraph" w:styleId="Caption">
    <w:name w:val="caption"/>
    <w:basedOn w:val="Normal"/>
    <w:next w:val="Normal"/>
    <w:uiPriority w:val="35"/>
    <w:unhideWhenUsed/>
    <w:qFormat/>
    <w:rsid w:val="00DA0416"/>
    <w:pPr>
      <w:spacing w:line="276" w:lineRule="auto"/>
      <w:ind w:firstLine="0"/>
    </w:pPr>
    <w:rPr>
      <w:rFonts w:ascii="Open Sans SemiBold" w:hAnsi="Open Sans SemiBold" w:cstheme="minorBidi"/>
      <w:b/>
      <w:bCs/>
      <w:caps/>
      <w:sz w:val="16"/>
      <w:szCs w:val="18"/>
    </w:rPr>
  </w:style>
  <w:style w:type="paragraph" w:customStyle="1" w:styleId="Table-Headers">
    <w:name w:val="Table-Headers"/>
    <w:basedOn w:val="NoSpacing"/>
    <w:qFormat/>
    <w:rsid w:val="00DD61EF"/>
    <w:pPr>
      <w:shd w:val="clear" w:color="auto" w:fill="BFBFBF" w:themeFill="background1" w:themeFillShade="BF"/>
      <w:jc w:val="center"/>
    </w:pPr>
    <w:rPr>
      <w:rFonts w:ascii="Arial" w:hAnsi="Arial"/>
      <w:b/>
      <w:sz w:val="16"/>
    </w:rPr>
  </w:style>
  <w:style w:type="paragraph" w:customStyle="1" w:styleId="table-contents">
    <w:name w:val="table-contents"/>
    <w:basedOn w:val="NoSpacing"/>
    <w:qFormat/>
    <w:rsid w:val="00DD61EF"/>
    <w:pPr>
      <w:framePr w:wrap="around" w:hAnchor="text" w:xAlign="center" w:yAlign="center"/>
      <w:jc w:val="center"/>
    </w:pPr>
    <w:rPr>
      <w:rFonts w:ascii="Arial" w:hAnsi="Arial"/>
      <w:sz w:val="16"/>
    </w:rPr>
  </w:style>
  <w:style w:type="paragraph" w:customStyle="1" w:styleId="ReferenceText">
    <w:name w:val="Reference Text"/>
    <w:next w:val="Normal"/>
    <w:link w:val="ReferenceTextChar"/>
    <w:qFormat/>
    <w:rsid w:val="00BB765B"/>
    <w:rPr>
      <w:rFonts w:ascii="Arial" w:eastAsiaTheme="minorEastAsia" w:hAnsi="Arial" w:cs="Times New Roman"/>
      <w:bCs/>
      <w:color w:val="44546A" w:themeColor="text2"/>
      <w:sz w:val="20"/>
      <w:lang w:bidi="th-TH"/>
    </w:rPr>
  </w:style>
  <w:style w:type="character" w:customStyle="1" w:styleId="ReferenceTextChar">
    <w:name w:val="Reference Text Char"/>
    <w:basedOn w:val="DefaultParagraphFont"/>
    <w:link w:val="ReferenceText"/>
    <w:rsid w:val="00BB765B"/>
    <w:rPr>
      <w:rFonts w:ascii="Arial" w:eastAsiaTheme="minorEastAsia" w:hAnsi="Arial" w:cs="Times New Roman"/>
      <w:bCs/>
      <w:color w:val="44546A" w:themeColor="text2"/>
      <w:sz w:val="20"/>
      <w:lang w:bidi="th-TH"/>
    </w:rPr>
  </w:style>
  <w:style w:type="paragraph" w:styleId="Subtitle">
    <w:name w:val="Subtitle"/>
    <w:basedOn w:val="Normal"/>
    <w:next w:val="Normal"/>
    <w:link w:val="SubtitleChar"/>
    <w:uiPriority w:val="11"/>
    <w:qFormat/>
    <w:rsid w:val="00BF4B21"/>
    <w:pPr>
      <w:numPr>
        <w:ilvl w:val="1"/>
      </w:numPr>
      <w:spacing w:after="160"/>
      <w:ind w:firstLine="72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BF4B21"/>
    <w:rPr>
      <w:rFonts w:ascii="Arial" w:eastAsiaTheme="minorEastAsia" w:hAnsi="Arial"/>
      <w:color w:val="5A5A5A" w:themeColor="text1" w:themeTint="A5"/>
      <w:spacing w:val="15"/>
      <w:sz w:val="22"/>
      <w:szCs w:val="22"/>
    </w:rPr>
  </w:style>
  <w:style w:type="character" w:styleId="SubtleEmphasis">
    <w:name w:val="Subtle Emphasis"/>
    <w:basedOn w:val="DefaultParagraphFont"/>
    <w:uiPriority w:val="19"/>
    <w:qFormat/>
    <w:rsid w:val="00BF4B21"/>
    <w:rPr>
      <w:i/>
      <w:iCs/>
      <w:color w:val="404040" w:themeColor="text1" w:themeTint="BF"/>
    </w:rPr>
  </w:style>
  <w:style w:type="paragraph" w:styleId="NormalWeb">
    <w:name w:val="Normal (Web)"/>
    <w:basedOn w:val="Normal"/>
    <w:uiPriority w:val="99"/>
    <w:unhideWhenUsed/>
    <w:rsid w:val="008D2918"/>
    <w:pPr>
      <w:spacing w:before="100" w:beforeAutospacing="1" w:after="100" w:afterAutospacing="1" w:line="240" w:lineRule="auto"/>
      <w:ind w:firstLine="0"/>
      <w:jc w:val="left"/>
    </w:pPr>
    <w:rPr>
      <w:rFonts w:ascii="Times New Roman" w:hAnsi="Times New Roman"/>
      <w:sz w:val="24"/>
    </w:rPr>
  </w:style>
  <w:style w:type="paragraph" w:customStyle="1" w:styleId="ReferenceFootnote">
    <w:name w:val="Reference Footnote"/>
    <w:next w:val="FootnoteText"/>
    <w:link w:val="ReferenceFootnoteChar"/>
    <w:qFormat/>
    <w:rsid w:val="002372B8"/>
    <w:rPr>
      <w:rFonts w:ascii="Arial" w:eastAsia="Times New Roman" w:hAnsi="Arial" w:cs="Times New Roman (Body CS)"/>
      <w:color w:val="44546A" w:themeColor="text2"/>
      <w:sz w:val="16"/>
    </w:rPr>
  </w:style>
  <w:style w:type="paragraph" w:styleId="Header">
    <w:name w:val="header"/>
    <w:basedOn w:val="Normal"/>
    <w:link w:val="HeaderChar"/>
    <w:uiPriority w:val="99"/>
    <w:unhideWhenUsed/>
    <w:rsid w:val="00963A7C"/>
    <w:pPr>
      <w:tabs>
        <w:tab w:val="center" w:pos="4680"/>
        <w:tab w:val="right" w:pos="9360"/>
      </w:tabs>
      <w:spacing w:before="0" w:line="240" w:lineRule="auto"/>
    </w:pPr>
  </w:style>
  <w:style w:type="character" w:customStyle="1" w:styleId="HeaderChar">
    <w:name w:val="Header Char"/>
    <w:basedOn w:val="DefaultParagraphFont"/>
    <w:link w:val="Header"/>
    <w:uiPriority w:val="99"/>
    <w:rsid w:val="00963A7C"/>
    <w:rPr>
      <w:rFonts w:ascii="Arial" w:eastAsia="Times New Roman" w:hAnsi="Arial" w:cs="Times New Roman"/>
      <w:sz w:val="20"/>
    </w:rPr>
  </w:style>
  <w:style w:type="paragraph" w:styleId="Footer">
    <w:name w:val="footer"/>
    <w:basedOn w:val="Normal"/>
    <w:link w:val="FooterChar"/>
    <w:uiPriority w:val="99"/>
    <w:unhideWhenUsed/>
    <w:rsid w:val="00963A7C"/>
    <w:pPr>
      <w:tabs>
        <w:tab w:val="center" w:pos="4680"/>
        <w:tab w:val="right" w:pos="9360"/>
      </w:tabs>
      <w:spacing w:before="0" w:line="240" w:lineRule="auto"/>
    </w:pPr>
  </w:style>
  <w:style w:type="character" w:customStyle="1" w:styleId="FooterChar">
    <w:name w:val="Footer Char"/>
    <w:basedOn w:val="DefaultParagraphFont"/>
    <w:link w:val="Footer"/>
    <w:uiPriority w:val="99"/>
    <w:rsid w:val="00963A7C"/>
    <w:rPr>
      <w:rFonts w:ascii="Arial" w:eastAsia="Times New Roman" w:hAnsi="Arial" w:cs="Times New Roman"/>
      <w:sz w:val="20"/>
    </w:rPr>
  </w:style>
  <w:style w:type="character" w:styleId="PageNumber">
    <w:name w:val="page number"/>
    <w:basedOn w:val="DefaultParagraphFont"/>
    <w:uiPriority w:val="99"/>
    <w:semiHidden/>
    <w:unhideWhenUsed/>
    <w:rsid w:val="009030D3"/>
  </w:style>
  <w:style w:type="paragraph" w:styleId="Revision">
    <w:name w:val="Revision"/>
    <w:hidden/>
    <w:uiPriority w:val="99"/>
    <w:semiHidden/>
    <w:rsid w:val="00072ECF"/>
    <w:rPr>
      <w:rFonts w:ascii="Arial" w:eastAsia="Times New Roman" w:hAnsi="Arial" w:cs="Times New Roman"/>
      <w:sz w:val="20"/>
    </w:rPr>
  </w:style>
  <w:style w:type="character" w:customStyle="1" w:styleId="ReferenceFootnoteChar">
    <w:name w:val="Reference Footnote Char"/>
    <w:basedOn w:val="DefaultParagraphFont"/>
    <w:link w:val="ReferenceFootnote"/>
    <w:rsid w:val="002372B8"/>
    <w:rPr>
      <w:rFonts w:ascii="Arial" w:eastAsia="Times New Roman" w:hAnsi="Arial" w:cs="Times New Roman (Body CS)"/>
      <w:color w:val="44546A" w:themeColor="text2"/>
      <w:sz w:val="16"/>
    </w:rPr>
  </w:style>
  <w:style w:type="paragraph" w:styleId="PlainText">
    <w:name w:val="Plain Text"/>
    <w:basedOn w:val="Normal"/>
    <w:link w:val="PlainTextChar"/>
    <w:uiPriority w:val="99"/>
    <w:semiHidden/>
    <w:unhideWhenUsed/>
    <w:rsid w:val="006829B1"/>
    <w:pPr>
      <w:spacing w:before="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6829B1"/>
    <w:rPr>
      <w:rFonts w:ascii="Consolas" w:eastAsia="Times New Roman" w:hAnsi="Consolas" w:cs="Consolas"/>
      <w:sz w:val="21"/>
      <w:szCs w:val="21"/>
    </w:rPr>
  </w:style>
  <w:style w:type="table" w:styleId="TableGrid">
    <w:name w:val="Table Grid"/>
    <w:basedOn w:val="TableNormal"/>
    <w:uiPriority w:val="39"/>
    <w:rsid w:val="004856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40FD0"/>
    <w:rPr>
      <w:sz w:val="16"/>
      <w:szCs w:val="16"/>
    </w:rPr>
  </w:style>
  <w:style w:type="paragraph" w:styleId="CommentText">
    <w:name w:val="annotation text"/>
    <w:basedOn w:val="Normal"/>
    <w:link w:val="CommentTextChar"/>
    <w:uiPriority w:val="99"/>
    <w:unhideWhenUsed/>
    <w:rsid w:val="00A40FD0"/>
    <w:pPr>
      <w:spacing w:line="240" w:lineRule="auto"/>
    </w:pPr>
    <w:rPr>
      <w:szCs w:val="20"/>
    </w:rPr>
  </w:style>
  <w:style w:type="character" w:customStyle="1" w:styleId="CommentTextChar">
    <w:name w:val="Comment Text Char"/>
    <w:basedOn w:val="DefaultParagraphFont"/>
    <w:link w:val="CommentText"/>
    <w:uiPriority w:val="99"/>
    <w:rsid w:val="00A40FD0"/>
    <w:rPr>
      <w:rFonts w:ascii="Arial" w:eastAsia="Times New Roman" w:hAnsi="Arial" w:cs="Times New Roman"/>
      <w:sz w:val="20"/>
      <w:szCs w:val="20"/>
    </w:rPr>
  </w:style>
  <w:style w:type="paragraph" w:styleId="CommentSubject">
    <w:name w:val="annotation subject"/>
    <w:basedOn w:val="CommentText"/>
    <w:next w:val="CommentText"/>
    <w:link w:val="CommentSubjectChar"/>
    <w:uiPriority w:val="99"/>
    <w:semiHidden/>
    <w:unhideWhenUsed/>
    <w:rsid w:val="00A40FD0"/>
    <w:rPr>
      <w:b/>
      <w:bCs/>
    </w:rPr>
  </w:style>
  <w:style w:type="character" w:customStyle="1" w:styleId="CommentSubjectChar">
    <w:name w:val="Comment Subject Char"/>
    <w:basedOn w:val="CommentTextChar"/>
    <w:link w:val="CommentSubject"/>
    <w:uiPriority w:val="99"/>
    <w:semiHidden/>
    <w:rsid w:val="00A40FD0"/>
    <w:rPr>
      <w:rFonts w:ascii="Arial" w:eastAsia="Times New Roman" w:hAnsi="Arial" w:cs="Times New Roman"/>
      <w:b/>
      <w:bCs/>
      <w:sz w:val="20"/>
      <w:szCs w:val="20"/>
    </w:rPr>
  </w:style>
  <w:style w:type="character" w:styleId="UnresolvedMention">
    <w:name w:val="Unresolved Mention"/>
    <w:basedOn w:val="DefaultParagraphFont"/>
    <w:uiPriority w:val="99"/>
    <w:rsid w:val="00583940"/>
    <w:rPr>
      <w:color w:val="605E5C"/>
      <w:shd w:val="clear" w:color="auto" w:fill="E1DFDD"/>
    </w:rPr>
  </w:style>
  <w:style w:type="paragraph" w:styleId="EndnoteText">
    <w:name w:val="endnote text"/>
    <w:basedOn w:val="Normal"/>
    <w:link w:val="EndnoteTextChar"/>
    <w:uiPriority w:val="99"/>
    <w:semiHidden/>
    <w:unhideWhenUsed/>
    <w:rsid w:val="00BE5EDC"/>
    <w:pPr>
      <w:spacing w:before="0" w:line="240" w:lineRule="auto"/>
    </w:pPr>
    <w:rPr>
      <w:szCs w:val="20"/>
    </w:rPr>
  </w:style>
  <w:style w:type="character" w:customStyle="1" w:styleId="EndnoteTextChar">
    <w:name w:val="Endnote Text Char"/>
    <w:basedOn w:val="DefaultParagraphFont"/>
    <w:link w:val="EndnoteText"/>
    <w:uiPriority w:val="99"/>
    <w:semiHidden/>
    <w:rsid w:val="00BE5EDC"/>
    <w:rPr>
      <w:rFonts w:ascii="Arial" w:eastAsia="Times New Roman" w:hAnsi="Arial" w:cs="Times New Roman"/>
      <w:sz w:val="20"/>
      <w:szCs w:val="20"/>
    </w:rPr>
  </w:style>
  <w:style w:type="character" w:styleId="EndnoteReference">
    <w:name w:val="endnote reference"/>
    <w:basedOn w:val="DefaultParagraphFont"/>
    <w:uiPriority w:val="99"/>
    <w:semiHidden/>
    <w:unhideWhenUsed/>
    <w:rsid w:val="00BE5ED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4724">
      <w:bodyDiv w:val="1"/>
      <w:marLeft w:val="0"/>
      <w:marRight w:val="0"/>
      <w:marTop w:val="0"/>
      <w:marBottom w:val="0"/>
      <w:divBdr>
        <w:top w:val="none" w:sz="0" w:space="0" w:color="auto"/>
        <w:left w:val="none" w:sz="0" w:space="0" w:color="auto"/>
        <w:bottom w:val="none" w:sz="0" w:space="0" w:color="auto"/>
        <w:right w:val="none" w:sz="0" w:space="0" w:color="auto"/>
      </w:divBdr>
    </w:div>
    <w:div w:id="646204512">
      <w:bodyDiv w:val="1"/>
      <w:marLeft w:val="0"/>
      <w:marRight w:val="0"/>
      <w:marTop w:val="0"/>
      <w:marBottom w:val="0"/>
      <w:divBdr>
        <w:top w:val="none" w:sz="0" w:space="0" w:color="auto"/>
        <w:left w:val="none" w:sz="0" w:space="0" w:color="auto"/>
        <w:bottom w:val="none" w:sz="0" w:space="0" w:color="auto"/>
        <w:right w:val="none" w:sz="0" w:space="0" w:color="auto"/>
      </w:divBdr>
    </w:div>
    <w:div w:id="944267239">
      <w:bodyDiv w:val="1"/>
      <w:marLeft w:val="0"/>
      <w:marRight w:val="0"/>
      <w:marTop w:val="0"/>
      <w:marBottom w:val="0"/>
      <w:divBdr>
        <w:top w:val="none" w:sz="0" w:space="0" w:color="auto"/>
        <w:left w:val="none" w:sz="0" w:space="0" w:color="auto"/>
        <w:bottom w:val="none" w:sz="0" w:space="0" w:color="auto"/>
        <w:right w:val="none" w:sz="0" w:space="0" w:color="auto"/>
      </w:divBdr>
    </w:div>
    <w:div w:id="951133184">
      <w:bodyDiv w:val="1"/>
      <w:marLeft w:val="0"/>
      <w:marRight w:val="0"/>
      <w:marTop w:val="0"/>
      <w:marBottom w:val="0"/>
      <w:divBdr>
        <w:top w:val="none" w:sz="0" w:space="0" w:color="auto"/>
        <w:left w:val="none" w:sz="0" w:space="0" w:color="auto"/>
        <w:bottom w:val="none" w:sz="0" w:space="0" w:color="auto"/>
        <w:right w:val="none" w:sz="0" w:space="0" w:color="auto"/>
      </w:divBdr>
    </w:div>
    <w:div w:id="1199050282">
      <w:bodyDiv w:val="1"/>
      <w:marLeft w:val="0"/>
      <w:marRight w:val="0"/>
      <w:marTop w:val="0"/>
      <w:marBottom w:val="0"/>
      <w:divBdr>
        <w:top w:val="none" w:sz="0" w:space="0" w:color="auto"/>
        <w:left w:val="none" w:sz="0" w:space="0" w:color="auto"/>
        <w:bottom w:val="none" w:sz="0" w:space="0" w:color="auto"/>
        <w:right w:val="none" w:sz="0" w:space="0" w:color="auto"/>
      </w:divBdr>
    </w:div>
    <w:div w:id="1230651998">
      <w:bodyDiv w:val="1"/>
      <w:marLeft w:val="0"/>
      <w:marRight w:val="0"/>
      <w:marTop w:val="0"/>
      <w:marBottom w:val="0"/>
      <w:divBdr>
        <w:top w:val="none" w:sz="0" w:space="0" w:color="auto"/>
        <w:left w:val="none" w:sz="0" w:space="0" w:color="auto"/>
        <w:bottom w:val="none" w:sz="0" w:space="0" w:color="auto"/>
        <w:right w:val="none" w:sz="0" w:space="0" w:color="auto"/>
      </w:divBdr>
    </w:div>
    <w:div w:id="1250165070">
      <w:bodyDiv w:val="1"/>
      <w:marLeft w:val="0"/>
      <w:marRight w:val="0"/>
      <w:marTop w:val="0"/>
      <w:marBottom w:val="0"/>
      <w:divBdr>
        <w:top w:val="none" w:sz="0" w:space="0" w:color="auto"/>
        <w:left w:val="none" w:sz="0" w:space="0" w:color="auto"/>
        <w:bottom w:val="none" w:sz="0" w:space="0" w:color="auto"/>
        <w:right w:val="none" w:sz="0" w:space="0" w:color="auto"/>
      </w:divBdr>
    </w:div>
    <w:div w:id="1467813620">
      <w:bodyDiv w:val="1"/>
      <w:marLeft w:val="0"/>
      <w:marRight w:val="0"/>
      <w:marTop w:val="0"/>
      <w:marBottom w:val="0"/>
      <w:divBdr>
        <w:top w:val="none" w:sz="0" w:space="0" w:color="auto"/>
        <w:left w:val="none" w:sz="0" w:space="0" w:color="auto"/>
        <w:bottom w:val="none" w:sz="0" w:space="0" w:color="auto"/>
        <w:right w:val="none" w:sz="0" w:space="0" w:color="auto"/>
      </w:divBdr>
    </w:div>
    <w:div w:id="1541866876">
      <w:bodyDiv w:val="1"/>
      <w:marLeft w:val="0"/>
      <w:marRight w:val="0"/>
      <w:marTop w:val="0"/>
      <w:marBottom w:val="0"/>
      <w:divBdr>
        <w:top w:val="none" w:sz="0" w:space="0" w:color="auto"/>
        <w:left w:val="none" w:sz="0" w:space="0" w:color="auto"/>
        <w:bottom w:val="none" w:sz="0" w:space="0" w:color="auto"/>
        <w:right w:val="none" w:sz="0" w:space="0" w:color="auto"/>
      </w:divBdr>
    </w:div>
    <w:div w:id="1790734906">
      <w:bodyDiv w:val="1"/>
      <w:marLeft w:val="0"/>
      <w:marRight w:val="0"/>
      <w:marTop w:val="0"/>
      <w:marBottom w:val="0"/>
      <w:divBdr>
        <w:top w:val="none" w:sz="0" w:space="0" w:color="auto"/>
        <w:left w:val="none" w:sz="0" w:space="0" w:color="auto"/>
        <w:bottom w:val="none" w:sz="0" w:space="0" w:color="auto"/>
        <w:right w:val="none" w:sz="0" w:space="0" w:color="auto"/>
      </w:divBdr>
    </w:div>
    <w:div w:id="2146460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4.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3.emf"/><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5" Type="http://schemas.openxmlformats.org/officeDocument/2006/relationships/footnotes" Target="footnotes.xml"/><Relationship Id="rId15" Type="http://schemas.openxmlformats.org/officeDocument/2006/relationships/image" Target="media/image6.emf"/><Relationship Id="rId10" Type="http://schemas.openxmlformats.org/officeDocument/2006/relationships/image" Target="media/image1.emf"/><Relationship Id="rId4" Type="http://schemas.openxmlformats.org/officeDocument/2006/relationships/webSettings" Target="webSettings.xml"/><Relationship Id="rId9" Type="http://schemas.openxmlformats.org/officeDocument/2006/relationships/hyperlink" Target="https://onlinelibrary.wiley.com/doi/abs/10.1111/ssqu.12634" TargetMode="External"/><Relationship Id="rId14" Type="http://schemas.openxmlformats.org/officeDocument/2006/relationships/image" Target="media/image5.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1689</TotalTime>
  <Pages>18</Pages>
  <Words>2558</Words>
  <Characters>14584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Manager/>
  <Company>Carnegie Mellon University</Company>
  <LinksUpToDate>false</LinksUpToDate>
  <CharactersWithSpaces>17108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Cervas</dc:creator>
  <cp:keywords/>
  <dc:description/>
  <cp:lastModifiedBy>Jonathan Cervas</cp:lastModifiedBy>
  <cp:revision>99</cp:revision>
  <cp:lastPrinted>2021-10-01T20:36:00Z</cp:lastPrinted>
  <dcterms:created xsi:type="dcterms:W3CDTF">2021-09-25T21:33:00Z</dcterms:created>
  <dcterms:modified xsi:type="dcterms:W3CDTF">2022-03-17T18:40:00Z</dcterms:modified>
  <cp:category/>
</cp:coreProperties>
</file>